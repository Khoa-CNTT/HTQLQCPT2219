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956B3F8" w14:textId="77777777" w:rsidR="009E3FE7" w:rsidRPr="00935B30" w:rsidRDefault="009E3FE7" w:rsidP="0049382E">
      <w:pPr>
        <w:spacing w:line="360" w:lineRule="auto"/>
        <w:jc w:val="both"/>
        <w:rPr>
          <w:rFonts w:asciiTheme="majorHAnsi" w:hAnsiTheme="majorHAnsi" w:cstheme="majorHAnsi"/>
          <w:b/>
          <w:noProof/>
          <w:szCs w:val="26"/>
          <w:lang w:val="vi-VN"/>
        </w:rPr>
      </w:pPr>
      <w:bookmarkStart w:id="0" w:name="_Toc197372047"/>
      <w:bookmarkStart w:id="1" w:name="_Toc198196975"/>
      <w:r w:rsidRPr="00935B30">
        <w:rPr>
          <w:rFonts w:asciiTheme="majorHAnsi" w:hAnsiTheme="majorHAnsi" w:cstheme="majorHAnsi"/>
          <w:b/>
          <w:noProof/>
          <w:szCs w:val="26"/>
        </w:rPr>
        <mc:AlternateContent>
          <mc:Choice Requires="wps">
            <w:drawing>
              <wp:anchor distT="0" distB="0" distL="114300" distR="114300" simplePos="0" relativeHeight="251659264" behindDoc="0" locked="0" layoutInCell="1" allowOverlap="1" wp14:anchorId="474B2F55" wp14:editId="688C96E1">
                <wp:simplePos x="0" y="0"/>
                <wp:positionH relativeFrom="margin">
                  <wp:posOffset>-225942</wp:posOffset>
                </wp:positionH>
                <wp:positionV relativeFrom="paragraph">
                  <wp:posOffset>-132597</wp:posOffset>
                </wp:positionV>
                <wp:extent cx="6286500" cy="8881110"/>
                <wp:effectExtent l="19050" t="19050" r="38100" b="34290"/>
                <wp:wrapNone/>
                <wp:docPr id="99" name="Rectangle 99"/>
                <wp:cNvGraphicFramePr/>
                <a:graphic xmlns:a="http://schemas.openxmlformats.org/drawingml/2006/main">
                  <a:graphicData uri="http://schemas.microsoft.com/office/word/2010/wordprocessingShape">
                    <wps:wsp>
                      <wps:cNvSpPr/>
                      <wps:spPr>
                        <a:xfrm>
                          <a:off x="0" y="0"/>
                          <a:ext cx="6286500" cy="8881110"/>
                        </a:xfrm>
                        <a:prstGeom prst="rect">
                          <a:avLst/>
                        </a:prstGeom>
                        <a:noFill/>
                        <a:ln w="50800" cmpd="thickThi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4D4629" id="Rectangle 99" o:spid="_x0000_s1026" style="position:absolute;margin-left:-17.8pt;margin-top:-10.45pt;width:495pt;height:699.3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" filled="f" strokecolor="black [3213]" strokeweight="4pt">
                <v:stroke linestyle="thickThin"/>
                <w10:wrap anchorx="margin"/>
              </v:rect>
            </w:pict>
          </mc:Fallback>
        </mc:AlternateContent>
      </w:r>
      <w:r w:rsidRPr="00935B30">
        <w:rPr>
          <w:rFonts w:asciiTheme="majorHAnsi" w:hAnsiTheme="majorHAnsi" w:cstheme="majorHAnsi"/>
          <w:b/>
          <w:noProof/>
          <w:szCs w:val="26"/>
          <w:lang w:val="vi-VN"/>
        </w:rPr>
        <w:t xml:space="preserve">      </w:t>
      </w:r>
    </w:p>
    <w:p w14:paraId="6997AC11" w14:textId="77777777" w:rsidR="009E3FE7" w:rsidRPr="00935B30" w:rsidRDefault="009E3FE7" w:rsidP="0049382E">
      <w:pPr>
        <w:spacing w:line="360" w:lineRule="auto"/>
        <w:jc w:val="center"/>
        <w:rPr>
          <w:rFonts w:asciiTheme="majorHAnsi" w:hAnsiTheme="majorHAnsi" w:cstheme="majorHAnsi"/>
          <w:b/>
          <w:noProof/>
          <w:szCs w:val="26"/>
        </w:rPr>
      </w:pPr>
      <w:r w:rsidRPr="00935B30">
        <w:rPr>
          <w:rFonts w:asciiTheme="majorHAnsi" w:hAnsiTheme="majorHAnsi" w:cstheme="majorHAnsi"/>
          <w:b/>
          <w:noProof/>
          <w:szCs w:val="26"/>
        </w:rPr>
        <w:t>ĐẠI HỌC DUY TÂN</w:t>
      </w:r>
    </w:p>
    <w:p w14:paraId="7AB102FB" w14:textId="77777777" w:rsidR="009E3FE7" w:rsidRPr="00935B30" w:rsidRDefault="009E3FE7" w:rsidP="0049382E">
      <w:pPr>
        <w:spacing w:line="360" w:lineRule="auto"/>
        <w:jc w:val="center"/>
        <w:rPr>
          <w:rFonts w:asciiTheme="majorHAnsi" w:hAnsiTheme="majorHAnsi" w:cstheme="majorHAnsi"/>
          <w:b/>
          <w:bCs/>
          <w:szCs w:val="26"/>
        </w:rPr>
      </w:pPr>
      <w:r w:rsidRPr="00935B30">
        <w:rPr>
          <w:rFonts w:asciiTheme="majorHAnsi" w:hAnsiTheme="majorHAnsi" w:cstheme="majorHAnsi"/>
          <w:b/>
          <w:bCs/>
          <w:szCs w:val="26"/>
        </w:rPr>
        <w:t>KHOA CÔNG NGHỆ THÔNG TIN</w:t>
      </w:r>
    </w:p>
    <w:p w14:paraId="73CC4C38" w14:textId="64B7C63F" w:rsidR="009E3FE7" w:rsidRPr="00935B30" w:rsidRDefault="009E3FE7" w:rsidP="0049382E">
      <w:pPr>
        <w:spacing w:after="120" w:line="360" w:lineRule="auto"/>
        <w:jc w:val="center"/>
        <w:rPr>
          <w:rFonts w:asciiTheme="majorHAnsi" w:hAnsiTheme="majorHAnsi" w:cstheme="majorHAnsi"/>
          <w:sz w:val="26"/>
          <w:szCs w:val="26"/>
          <w:lang w:val="vi-VN"/>
        </w:rPr>
      </w:pPr>
      <w:r w:rsidRPr="00935B30">
        <w:rPr>
          <w:rFonts w:asciiTheme="majorHAnsi" w:hAnsiTheme="majorHAnsi" w:cstheme="majorHAnsi"/>
          <w:noProof/>
          <w:szCs w:val="26"/>
        </w:rPr>
        <w:drawing>
          <wp:inline distT="0" distB="0" distL="0" distR="0" wp14:anchorId="4EE84D31" wp14:editId="40E63C66">
            <wp:extent cx="2677817" cy="923925"/>
            <wp:effectExtent l="0" t="0" r="825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680454" cy="924835"/>
                    </a:xfrm>
                    <a:prstGeom prst="rect">
                      <a:avLst/>
                    </a:prstGeom>
                    <a:noFill/>
                    <a:ln>
                      <a:noFill/>
                    </a:ln>
                  </pic:spPr>
                </pic:pic>
              </a:graphicData>
            </a:graphic>
          </wp:inline>
        </w:drawing>
      </w:r>
    </w:p>
    <w:p w14:paraId="7F94F60D" w14:textId="77777777" w:rsidR="009E3FE7" w:rsidRPr="00935B30" w:rsidRDefault="009E3FE7" w:rsidP="0049382E">
      <w:pPr>
        <w:jc w:val="center"/>
        <w:rPr>
          <w:rFonts w:asciiTheme="majorHAnsi" w:hAnsiTheme="majorHAnsi" w:cstheme="majorHAnsi"/>
          <w:b/>
          <w:sz w:val="48"/>
          <w:szCs w:val="48"/>
          <w:lang w:val="vi-VN"/>
        </w:rPr>
      </w:pPr>
      <w:bookmarkStart w:id="2" w:name="_Hlk185562725"/>
    </w:p>
    <w:bookmarkEnd w:id="2"/>
    <w:p w14:paraId="10B05EB7" w14:textId="455F792B" w:rsidR="009E3FE7" w:rsidRPr="004D4F93" w:rsidRDefault="004D4F93" w:rsidP="0049382E">
      <w:pPr>
        <w:jc w:val="center"/>
        <w:rPr>
          <w:rFonts w:asciiTheme="majorHAnsi" w:hAnsiTheme="majorHAnsi" w:cstheme="majorHAnsi"/>
          <w:bCs/>
          <w:szCs w:val="26"/>
          <w:lang w:val="vi-VN"/>
        </w:rPr>
      </w:pPr>
      <w:r>
        <w:rPr>
          <w:rFonts w:asciiTheme="majorHAnsi" w:hAnsiTheme="majorHAnsi" w:cstheme="majorHAnsi"/>
          <w:b/>
          <w:sz w:val="48"/>
          <w:szCs w:val="48"/>
        </w:rPr>
        <w:t>KHÓA</w:t>
      </w:r>
      <w:r>
        <w:rPr>
          <w:rFonts w:asciiTheme="majorHAnsi" w:hAnsiTheme="majorHAnsi" w:cstheme="majorHAnsi"/>
          <w:b/>
          <w:sz w:val="48"/>
          <w:szCs w:val="48"/>
          <w:lang w:val="vi-VN"/>
        </w:rPr>
        <w:t xml:space="preserve"> LUẬN TỐT NGHIỆP</w:t>
      </w:r>
    </w:p>
    <w:p w14:paraId="592E4E0C" w14:textId="77777777" w:rsidR="009E3FE7" w:rsidRPr="00935B30" w:rsidRDefault="009E3FE7" w:rsidP="0049382E">
      <w:pPr>
        <w:pStyle w:val="Tiu"/>
        <w:spacing w:after="120" w:line="360" w:lineRule="auto"/>
        <w:jc w:val="center"/>
        <w:rPr>
          <w:rFonts w:asciiTheme="majorHAnsi" w:hAnsiTheme="majorHAnsi" w:cstheme="majorHAnsi"/>
          <w:b/>
          <w:color w:val="auto"/>
          <w:sz w:val="26"/>
          <w:szCs w:val="26"/>
        </w:rPr>
      </w:pPr>
    </w:p>
    <w:p w14:paraId="60750BB5" w14:textId="77777777" w:rsidR="009E3FE7" w:rsidRPr="00935B30" w:rsidRDefault="009E3FE7" w:rsidP="0049382E">
      <w:pPr>
        <w:pStyle w:val="Tiu"/>
        <w:spacing w:after="120" w:line="360" w:lineRule="auto"/>
        <w:jc w:val="center"/>
        <w:rPr>
          <w:rFonts w:asciiTheme="majorHAnsi" w:hAnsiTheme="majorHAnsi" w:cstheme="majorHAnsi"/>
          <w:b/>
          <w:bCs/>
          <w:color w:val="auto"/>
          <w:sz w:val="40"/>
          <w:szCs w:val="32"/>
          <w:lang w:val="vi-VN"/>
        </w:rPr>
      </w:pPr>
      <w:bookmarkStart w:id="3" w:name="Title"/>
      <w:bookmarkEnd w:id="3"/>
      <w:r w:rsidRPr="00935B30">
        <w:rPr>
          <w:rFonts w:asciiTheme="majorHAnsi" w:hAnsiTheme="majorHAnsi" w:cstheme="majorHAnsi"/>
          <w:b/>
          <w:bCs/>
          <w:color w:val="auto"/>
          <w:sz w:val="40"/>
          <w:szCs w:val="32"/>
        </w:rPr>
        <w:t>TÊN ĐỀ TÀI</w:t>
      </w:r>
      <w:r w:rsidRPr="00935B30">
        <w:rPr>
          <w:rFonts w:asciiTheme="majorHAnsi" w:hAnsiTheme="majorHAnsi" w:cstheme="majorHAnsi"/>
          <w:b/>
          <w:bCs/>
          <w:color w:val="auto"/>
          <w:sz w:val="40"/>
          <w:szCs w:val="32"/>
          <w:lang w:val="vi-VN"/>
        </w:rPr>
        <w:t>:</w:t>
      </w:r>
    </w:p>
    <w:p w14:paraId="054F076F" w14:textId="77777777" w:rsidR="009E3FE7" w:rsidRPr="00935B30" w:rsidRDefault="009E3FE7" w:rsidP="0049382E">
      <w:pPr>
        <w:ind w:left="426" w:right="209"/>
        <w:jc w:val="center"/>
        <w:rPr>
          <w:rFonts w:asciiTheme="majorHAnsi" w:hAnsiTheme="majorHAnsi" w:cstheme="majorHAnsi"/>
          <w:b/>
          <w:bCs/>
          <w:sz w:val="40"/>
          <w:szCs w:val="40"/>
        </w:rPr>
      </w:pPr>
      <w:bookmarkStart w:id="4" w:name="_Hlk195122676"/>
      <w:r w:rsidRPr="00935B30">
        <w:rPr>
          <w:rFonts w:asciiTheme="majorHAnsi" w:hAnsiTheme="majorHAnsi" w:cstheme="majorHAnsi"/>
          <w:b/>
          <w:bCs/>
          <w:sz w:val="40"/>
          <w:szCs w:val="40"/>
        </w:rPr>
        <w:t>HỆ THỐNG QUẢN LÝ QUÁN CÀ PHÊ TỐI ƯU VẬN HÀNH VÀ CÁ NHÂN HÓA TRẢI NGHIỆM KHÁCH HÀNG</w:t>
      </w:r>
    </w:p>
    <w:bookmarkEnd w:id="4"/>
    <w:p w14:paraId="43DCD749" w14:textId="77777777" w:rsidR="009E3FE7" w:rsidRPr="00935B30" w:rsidRDefault="009E3FE7" w:rsidP="0049382E">
      <w:pPr>
        <w:pStyle w:val="Body"/>
        <w:spacing w:before="0" w:line="360" w:lineRule="auto"/>
        <w:jc w:val="center"/>
        <w:rPr>
          <w:rFonts w:asciiTheme="majorHAnsi" w:hAnsiTheme="majorHAnsi" w:cstheme="majorHAnsi"/>
          <w:b/>
          <w:color w:val="auto"/>
          <w:sz w:val="40"/>
          <w:szCs w:val="40"/>
          <w:shd w:val="clear" w:color="auto" w:fill="FFFFFF"/>
        </w:rPr>
      </w:pPr>
    </w:p>
    <w:p w14:paraId="0A3BDA93" w14:textId="793D38DF" w:rsidR="009E3FE7" w:rsidRPr="00935B30" w:rsidRDefault="009E3FE7" w:rsidP="0049382E">
      <w:pPr>
        <w:pStyle w:val="Body"/>
        <w:spacing w:before="0" w:line="360" w:lineRule="auto"/>
        <w:jc w:val="center"/>
        <w:rPr>
          <w:rFonts w:asciiTheme="majorHAnsi" w:hAnsiTheme="majorHAnsi" w:cstheme="majorHAnsi"/>
          <w:b/>
          <w:color w:val="auto"/>
          <w:sz w:val="40"/>
          <w:szCs w:val="40"/>
          <w:lang w:val="vi-VN"/>
        </w:rPr>
      </w:pPr>
      <w:r w:rsidRPr="00935B30">
        <w:rPr>
          <w:rFonts w:asciiTheme="majorHAnsi" w:hAnsiTheme="majorHAnsi" w:cstheme="majorHAnsi"/>
          <w:b/>
          <w:color w:val="auto"/>
          <w:sz w:val="40"/>
          <w:szCs w:val="40"/>
          <w:lang w:val="vi-VN"/>
        </w:rPr>
        <w:t>(</w:t>
      </w:r>
      <w:r w:rsidRPr="00935B30">
        <w:rPr>
          <w:rFonts w:asciiTheme="majorHAnsi" w:hAnsiTheme="majorHAnsi" w:cstheme="majorHAnsi"/>
          <w:b/>
          <w:color w:val="auto"/>
          <w:sz w:val="40"/>
          <w:szCs w:val="40"/>
        </w:rPr>
        <w:t>TÀI</w:t>
      </w:r>
      <w:r w:rsidRPr="00935B30">
        <w:rPr>
          <w:rFonts w:asciiTheme="majorHAnsi" w:hAnsiTheme="majorHAnsi" w:cstheme="majorHAnsi"/>
          <w:b/>
          <w:color w:val="auto"/>
          <w:sz w:val="40"/>
          <w:szCs w:val="40"/>
          <w:lang w:val="vi-VN"/>
        </w:rPr>
        <w:t xml:space="preserve"> LIỆU USER INTERFACE</w:t>
      </w:r>
      <w:r w:rsidRPr="00935B30">
        <w:rPr>
          <w:rFonts w:asciiTheme="majorHAnsi" w:hAnsiTheme="majorHAnsi" w:cstheme="majorHAnsi"/>
          <w:b/>
          <w:color w:val="auto"/>
          <w:sz w:val="40"/>
          <w:szCs w:val="40"/>
        </w:rPr>
        <w:t>)</w:t>
      </w:r>
    </w:p>
    <w:p w14:paraId="353CDEB8" w14:textId="77777777" w:rsidR="009E3FE7" w:rsidRPr="00935B30" w:rsidRDefault="009E3FE7" w:rsidP="0049382E">
      <w:pPr>
        <w:pStyle w:val="Body"/>
        <w:spacing w:before="0" w:line="360" w:lineRule="auto"/>
        <w:ind w:left="2836"/>
        <w:rPr>
          <w:rFonts w:asciiTheme="majorHAnsi" w:hAnsiTheme="majorHAnsi" w:cstheme="majorHAnsi"/>
          <w:b/>
          <w:color w:val="auto"/>
          <w:sz w:val="26"/>
          <w:szCs w:val="26"/>
          <w:lang w:val="vi-VN"/>
        </w:rPr>
      </w:pPr>
      <w:r w:rsidRPr="00935B30">
        <w:rPr>
          <w:rFonts w:asciiTheme="majorHAnsi" w:hAnsiTheme="majorHAnsi" w:cstheme="majorHAnsi"/>
          <w:b/>
          <w:color w:val="auto"/>
          <w:sz w:val="26"/>
          <w:szCs w:val="26"/>
        </w:rPr>
        <w:t>Giảng viên hướng dẫn:</w:t>
      </w:r>
      <w:r w:rsidRPr="00935B30">
        <w:rPr>
          <w:rFonts w:asciiTheme="majorHAnsi" w:hAnsiTheme="majorHAnsi" w:cstheme="majorHAnsi"/>
          <w:color w:val="auto"/>
          <w:sz w:val="26"/>
          <w:szCs w:val="26"/>
        </w:rPr>
        <w:t xml:space="preserve">  </w:t>
      </w:r>
      <w:r w:rsidRPr="00935B30">
        <w:rPr>
          <w:rFonts w:asciiTheme="majorHAnsi" w:hAnsiTheme="majorHAnsi" w:cstheme="majorHAnsi"/>
          <w:b/>
          <w:color w:val="auto"/>
          <w:sz w:val="26"/>
          <w:szCs w:val="26"/>
        </w:rPr>
        <w:t>ThS.</w:t>
      </w:r>
      <w:r w:rsidRPr="00935B30">
        <w:rPr>
          <w:rFonts w:asciiTheme="majorHAnsi" w:hAnsiTheme="majorHAnsi" w:cstheme="majorHAnsi"/>
          <w:b/>
          <w:color w:val="auto"/>
          <w:sz w:val="26"/>
          <w:szCs w:val="26"/>
          <w:lang w:val="vi-VN"/>
        </w:rPr>
        <w:t xml:space="preserve"> Đoàn Hoàng Duy</w:t>
      </w:r>
    </w:p>
    <w:p w14:paraId="7B38FDD9" w14:textId="77777777" w:rsidR="009E3FE7" w:rsidRPr="00935B30" w:rsidRDefault="009E3FE7" w:rsidP="0049382E">
      <w:pPr>
        <w:pStyle w:val="Body"/>
        <w:spacing w:before="0" w:line="360" w:lineRule="auto"/>
        <w:ind w:left="2127" w:firstLine="709"/>
        <w:jc w:val="both"/>
        <w:rPr>
          <w:rFonts w:asciiTheme="majorHAnsi" w:hAnsiTheme="majorHAnsi" w:cstheme="majorHAnsi"/>
          <w:color w:val="auto"/>
          <w:sz w:val="26"/>
          <w:szCs w:val="26"/>
          <w:lang w:val="vi-VN"/>
        </w:rPr>
      </w:pPr>
      <w:r w:rsidRPr="00935B30">
        <w:rPr>
          <w:rFonts w:asciiTheme="majorHAnsi" w:hAnsiTheme="majorHAnsi" w:cstheme="majorHAnsi"/>
          <w:b/>
          <w:color w:val="auto"/>
          <w:sz w:val="26"/>
          <w:szCs w:val="26"/>
          <w:lang w:val="vi-VN"/>
        </w:rPr>
        <w:t>Nhóm: 43</w:t>
      </w:r>
    </w:p>
    <w:p w14:paraId="546F7933" w14:textId="77777777" w:rsidR="009E3FE7" w:rsidRPr="00935B30" w:rsidRDefault="009E3FE7" w:rsidP="0049382E">
      <w:pPr>
        <w:pStyle w:val="Body"/>
        <w:spacing w:before="0" w:line="360" w:lineRule="auto"/>
        <w:ind w:left="2127" w:firstLine="709"/>
        <w:jc w:val="both"/>
        <w:rPr>
          <w:rFonts w:asciiTheme="majorHAnsi" w:hAnsiTheme="majorHAnsi" w:cstheme="majorHAnsi"/>
          <w:color w:val="auto"/>
          <w:sz w:val="26"/>
          <w:szCs w:val="26"/>
          <w:lang w:val="vi-VN"/>
        </w:rPr>
      </w:pPr>
      <w:r w:rsidRPr="00935B30">
        <w:rPr>
          <w:rFonts w:asciiTheme="majorHAnsi" w:hAnsiTheme="majorHAnsi" w:cstheme="majorHAnsi"/>
          <w:b/>
          <w:color w:val="auto"/>
          <w:sz w:val="26"/>
          <w:szCs w:val="26"/>
          <w:lang w:val="vi-VN"/>
        </w:rPr>
        <w:t>Sinh viên thực hiện</w:t>
      </w:r>
      <w:r w:rsidRPr="00935B30">
        <w:rPr>
          <w:rFonts w:asciiTheme="majorHAnsi" w:hAnsiTheme="majorHAnsi" w:cstheme="majorHAnsi"/>
          <w:color w:val="auto"/>
          <w:sz w:val="26"/>
          <w:szCs w:val="26"/>
          <w:lang w:val="vi-VN"/>
        </w:rPr>
        <w:t>:</w:t>
      </w:r>
    </w:p>
    <w:p w14:paraId="53896DAC" w14:textId="77777777" w:rsidR="009E3FE7" w:rsidRPr="00935B30" w:rsidRDefault="009E3FE7" w:rsidP="0049382E">
      <w:pPr>
        <w:pStyle w:val="Body"/>
        <w:numPr>
          <w:ilvl w:val="0"/>
          <w:numId w:val="6"/>
        </w:numPr>
        <w:tabs>
          <w:tab w:val="left" w:pos="5954"/>
        </w:tabs>
        <w:spacing w:before="0" w:line="360" w:lineRule="auto"/>
        <w:ind w:left="3261" w:hanging="426"/>
        <w:jc w:val="both"/>
        <w:rPr>
          <w:rFonts w:asciiTheme="majorHAnsi" w:hAnsiTheme="majorHAnsi" w:cstheme="majorHAnsi"/>
          <w:color w:val="auto"/>
          <w:sz w:val="26"/>
          <w:szCs w:val="26"/>
        </w:rPr>
      </w:pPr>
      <w:bookmarkStart w:id="5" w:name="_Hlk183782032"/>
      <w:r w:rsidRPr="00935B30">
        <w:rPr>
          <w:rFonts w:asciiTheme="majorHAnsi" w:hAnsiTheme="majorHAnsi" w:cstheme="majorHAnsi"/>
          <w:color w:val="auto"/>
          <w:sz w:val="26"/>
          <w:szCs w:val="26"/>
        </w:rPr>
        <w:t>Nguyễn Đình Hậu</w:t>
      </w:r>
      <w:r w:rsidRPr="00935B30">
        <w:rPr>
          <w:rFonts w:asciiTheme="majorHAnsi" w:hAnsiTheme="majorHAnsi" w:cstheme="majorHAnsi"/>
          <w:color w:val="auto"/>
          <w:sz w:val="26"/>
          <w:szCs w:val="26"/>
        </w:rPr>
        <w:tab/>
      </w:r>
      <w:r w:rsidRPr="00935B30">
        <w:rPr>
          <w:rFonts w:asciiTheme="majorHAnsi" w:hAnsiTheme="majorHAnsi" w:cstheme="majorHAnsi"/>
          <w:sz w:val="26"/>
          <w:szCs w:val="26"/>
        </w:rPr>
        <w:t>27211202570</w:t>
      </w:r>
    </w:p>
    <w:p w14:paraId="5A4138A6" w14:textId="77777777" w:rsidR="009E3FE7" w:rsidRPr="00935B30" w:rsidRDefault="009E3FE7" w:rsidP="0049382E">
      <w:pPr>
        <w:pStyle w:val="Body"/>
        <w:numPr>
          <w:ilvl w:val="0"/>
          <w:numId w:val="6"/>
        </w:numPr>
        <w:tabs>
          <w:tab w:val="left" w:pos="5954"/>
        </w:tabs>
        <w:spacing w:before="0" w:line="360" w:lineRule="auto"/>
        <w:ind w:left="3261" w:hanging="426"/>
        <w:jc w:val="both"/>
        <w:rPr>
          <w:rFonts w:asciiTheme="majorHAnsi" w:hAnsiTheme="majorHAnsi" w:cstheme="majorHAnsi"/>
          <w:color w:val="auto"/>
          <w:sz w:val="26"/>
          <w:szCs w:val="26"/>
        </w:rPr>
      </w:pPr>
      <w:r w:rsidRPr="00935B30">
        <w:rPr>
          <w:rFonts w:asciiTheme="majorHAnsi" w:hAnsiTheme="majorHAnsi" w:cstheme="majorHAnsi"/>
          <w:color w:val="auto"/>
          <w:sz w:val="26"/>
          <w:szCs w:val="26"/>
        </w:rPr>
        <w:t>Dương Văn Hữu</w:t>
      </w:r>
      <w:r w:rsidRPr="00935B30">
        <w:rPr>
          <w:rFonts w:asciiTheme="majorHAnsi" w:hAnsiTheme="majorHAnsi" w:cstheme="majorHAnsi"/>
          <w:color w:val="auto"/>
          <w:sz w:val="26"/>
          <w:szCs w:val="26"/>
        </w:rPr>
        <w:tab/>
      </w:r>
      <w:r w:rsidRPr="00935B30">
        <w:rPr>
          <w:rFonts w:asciiTheme="majorHAnsi" w:hAnsiTheme="majorHAnsi" w:cstheme="majorHAnsi"/>
          <w:sz w:val="26"/>
          <w:szCs w:val="26"/>
        </w:rPr>
        <w:t>27211202219</w:t>
      </w:r>
    </w:p>
    <w:p w14:paraId="132717FE" w14:textId="77777777" w:rsidR="009E3FE7" w:rsidRPr="00935B30" w:rsidRDefault="009E3FE7" w:rsidP="0049382E">
      <w:pPr>
        <w:pStyle w:val="Body"/>
        <w:numPr>
          <w:ilvl w:val="0"/>
          <w:numId w:val="6"/>
        </w:numPr>
        <w:tabs>
          <w:tab w:val="left" w:pos="5954"/>
        </w:tabs>
        <w:spacing w:before="0" w:line="360" w:lineRule="auto"/>
        <w:ind w:left="3261" w:hanging="426"/>
        <w:jc w:val="both"/>
        <w:rPr>
          <w:rFonts w:asciiTheme="majorHAnsi" w:hAnsiTheme="majorHAnsi" w:cstheme="majorHAnsi"/>
          <w:color w:val="auto"/>
          <w:sz w:val="26"/>
          <w:szCs w:val="26"/>
        </w:rPr>
      </w:pPr>
      <w:r w:rsidRPr="00935B30">
        <w:rPr>
          <w:rFonts w:asciiTheme="majorHAnsi" w:hAnsiTheme="majorHAnsi" w:cstheme="majorHAnsi"/>
          <w:color w:val="auto"/>
          <w:sz w:val="26"/>
          <w:szCs w:val="26"/>
        </w:rPr>
        <w:t>Nguyễn Nhật Dương</w:t>
      </w:r>
      <w:r w:rsidRPr="00935B30">
        <w:rPr>
          <w:rFonts w:asciiTheme="majorHAnsi" w:hAnsiTheme="majorHAnsi" w:cstheme="majorHAnsi"/>
          <w:color w:val="auto"/>
          <w:sz w:val="26"/>
          <w:szCs w:val="26"/>
        </w:rPr>
        <w:tab/>
        <w:t>27211223672</w:t>
      </w:r>
    </w:p>
    <w:p w14:paraId="5DD01D06" w14:textId="77777777" w:rsidR="009E3FE7" w:rsidRPr="00935B30" w:rsidRDefault="009E3FE7" w:rsidP="0049382E">
      <w:pPr>
        <w:pStyle w:val="Body"/>
        <w:numPr>
          <w:ilvl w:val="0"/>
          <w:numId w:val="6"/>
        </w:numPr>
        <w:tabs>
          <w:tab w:val="left" w:pos="5954"/>
        </w:tabs>
        <w:spacing w:before="0" w:line="360" w:lineRule="auto"/>
        <w:ind w:left="3261" w:hanging="426"/>
        <w:jc w:val="both"/>
        <w:rPr>
          <w:rFonts w:asciiTheme="majorHAnsi" w:hAnsiTheme="majorHAnsi" w:cstheme="majorHAnsi"/>
          <w:color w:val="auto"/>
          <w:sz w:val="26"/>
          <w:szCs w:val="26"/>
        </w:rPr>
      </w:pPr>
      <w:r w:rsidRPr="00935B30">
        <w:rPr>
          <w:rFonts w:asciiTheme="majorHAnsi" w:hAnsiTheme="majorHAnsi" w:cstheme="majorHAnsi"/>
          <w:color w:val="auto"/>
          <w:sz w:val="26"/>
          <w:szCs w:val="26"/>
        </w:rPr>
        <w:t>Trần Tín Đạt</w:t>
      </w:r>
      <w:r w:rsidRPr="00935B30">
        <w:rPr>
          <w:rFonts w:asciiTheme="majorHAnsi" w:hAnsiTheme="majorHAnsi" w:cstheme="majorHAnsi"/>
          <w:color w:val="auto"/>
          <w:sz w:val="26"/>
          <w:szCs w:val="26"/>
        </w:rPr>
        <w:tab/>
        <w:t>27211247987</w:t>
      </w:r>
    </w:p>
    <w:p w14:paraId="13F66066" w14:textId="77777777" w:rsidR="009E3FE7" w:rsidRPr="00935B30" w:rsidRDefault="009E3FE7" w:rsidP="0049382E">
      <w:pPr>
        <w:pStyle w:val="Body"/>
        <w:numPr>
          <w:ilvl w:val="0"/>
          <w:numId w:val="6"/>
        </w:numPr>
        <w:tabs>
          <w:tab w:val="left" w:pos="5954"/>
        </w:tabs>
        <w:spacing w:before="0" w:line="360" w:lineRule="auto"/>
        <w:ind w:left="3261" w:hanging="426"/>
        <w:jc w:val="both"/>
        <w:rPr>
          <w:rFonts w:asciiTheme="majorHAnsi" w:hAnsiTheme="majorHAnsi" w:cstheme="majorHAnsi"/>
          <w:color w:val="auto"/>
          <w:sz w:val="26"/>
          <w:szCs w:val="26"/>
        </w:rPr>
      </w:pPr>
      <w:r w:rsidRPr="00935B30">
        <w:rPr>
          <w:rFonts w:asciiTheme="majorHAnsi" w:hAnsiTheme="majorHAnsi" w:cstheme="majorHAnsi"/>
          <w:color w:val="auto"/>
          <w:sz w:val="26"/>
          <w:szCs w:val="26"/>
        </w:rPr>
        <w:t>Lý Bùi Quang Dương</w:t>
      </w:r>
      <w:r w:rsidRPr="00935B30">
        <w:rPr>
          <w:rFonts w:asciiTheme="majorHAnsi" w:hAnsiTheme="majorHAnsi" w:cstheme="majorHAnsi"/>
          <w:color w:val="auto"/>
          <w:sz w:val="26"/>
          <w:szCs w:val="26"/>
        </w:rPr>
        <w:tab/>
        <w:t>27211247884</w:t>
      </w:r>
    </w:p>
    <w:p w14:paraId="6DDCEE23" w14:textId="77777777" w:rsidR="009E3FE7" w:rsidRPr="00935B30" w:rsidRDefault="009E3FE7" w:rsidP="0049382E">
      <w:pPr>
        <w:pStyle w:val="Body"/>
        <w:spacing w:before="0" w:line="360" w:lineRule="auto"/>
        <w:ind w:left="3196"/>
        <w:jc w:val="both"/>
        <w:rPr>
          <w:rFonts w:asciiTheme="majorHAnsi" w:hAnsiTheme="majorHAnsi" w:cstheme="majorHAnsi"/>
          <w:color w:val="auto"/>
          <w:sz w:val="26"/>
          <w:szCs w:val="26"/>
        </w:rPr>
      </w:pPr>
    </w:p>
    <w:bookmarkEnd w:id="5"/>
    <w:p w14:paraId="4FA8A0B0" w14:textId="77777777" w:rsidR="009E3FE7" w:rsidRPr="00935B30" w:rsidRDefault="009E3FE7" w:rsidP="0049382E">
      <w:pPr>
        <w:pStyle w:val="Body"/>
        <w:spacing w:before="0" w:after="120" w:line="360" w:lineRule="auto"/>
        <w:ind w:left="0"/>
        <w:jc w:val="both"/>
        <w:rPr>
          <w:rFonts w:asciiTheme="majorHAnsi" w:hAnsiTheme="majorHAnsi" w:cstheme="majorHAnsi"/>
          <w:color w:val="auto"/>
          <w:sz w:val="26"/>
          <w:szCs w:val="26"/>
          <w:lang w:val="vi-VN"/>
        </w:rPr>
      </w:pPr>
    </w:p>
    <w:p w14:paraId="04353D2A" w14:textId="04015ACD" w:rsidR="008E213C" w:rsidRPr="00935B30" w:rsidRDefault="009E3FE7" w:rsidP="0049382E">
      <w:pPr>
        <w:jc w:val="center"/>
        <w:rPr>
          <w:rFonts w:asciiTheme="majorHAnsi" w:hAnsiTheme="majorHAnsi" w:cstheme="majorHAnsi"/>
          <w:b/>
          <w:bCs/>
          <w:szCs w:val="26"/>
          <w:lang w:val="vi-VN"/>
        </w:rPr>
      </w:pPr>
      <w:r w:rsidRPr="00935B30">
        <w:rPr>
          <w:rFonts w:asciiTheme="majorHAnsi" w:hAnsiTheme="majorHAnsi" w:cstheme="majorHAnsi"/>
          <w:b/>
          <w:sz w:val="28"/>
          <w:szCs w:val="28"/>
        </w:rPr>
        <w:t xml:space="preserve">Đà Nẵng, tháng </w:t>
      </w:r>
      <w:r w:rsidR="002A14A5">
        <w:rPr>
          <w:rFonts w:asciiTheme="majorHAnsi" w:hAnsiTheme="majorHAnsi" w:cstheme="majorHAnsi"/>
          <w:b/>
          <w:sz w:val="28"/>
          <w:szCs w:val="28"/>
        </w:rPr>
        <w:t>03</w:t>
      </w:r>
      <w:r w:rsidRPr="00935B30">
        <w:rPr>
          <w:rFonts w:asciiTheme="majorHAnsi" w:hAnsiTheme="majorHAnsi" w:cstheme="majorHAnsi"/>
          <w:b/>
          <w:sz w:val="28"/>
          <w:szCs w:val="28"/>
        </w:rPr>
        <w:t xml:space="preserve"> năm </w:t>
      </w:r>
      <w:r w:rsidR="002A14A5">
        <w:rPr>
          <w:rFonts w:asciiTheme="majorHAnsi" w:hAnsiTheme="majorHAnsi" w:cstheme="majorHAnsi"/>
          <w:b/>
          <w:sz w:val="28"/>
          <w:szCs w:val="28"/>
        </w:rPr>
        <w:t>2025</w:t>
      </w:r>
      <w:r w:rsidRPr="00935B30">
        <w:rPr>
          <w:rFonts w:asciiTheme="majorHAnsi" w:hAnsiTheme="majorHAnsi" w:cstheme="majorHAnsi"/>
          <w:b/>
          <w:sz w:val="28"/>
          <w:szCs w:val="28"/>
        </w:rPr>
        <w:br/>
      </w:r>
      <w:r w:rsidRPr="00935B30">
        <w:rPr>
          <w:rFonts w:asciiTheme="majorHAnsi" w:hAnsiTheme="majorHAnsi" w:cstheme="majorHAnsi"/>
          <w:b/>
          <w:bCs/>
          <w:szCs w:val="26"/>
        </w:rPr>
        <w:br/>
      </w:r>
      <w:r w:rsidRPr="00935B30">
        <w:rPr>
          <w:rFonts w:asciiTheme="majorHAnsi" w:hAnsiTheme="majorHAnsi" w:cstheme="majorHAnsi"/>
          <w:b/>
          <w:bCs/>
          <w:szCs w:val="26"/>
        </w:rPr>
        <w:br/>
      </w:r>
      <w:r w:rsidRPr="00935B30">
        <w:rPr>
          <w:rFonts w:asciiTheme="majorHAnsi" w:hAnsiTheme="majorHAnsi" w:cstheme="majorHAnsi"/>
          <w:b/>
          <w:bCs/>
          <w:szCs w:val="26"/>
        </w:rPr>
        <w:lastRenderedPageBreak/>
        <w:br/>
      </w:r>
      <w:r w:rsidR="008E213C" w:rsidRPr="00935B30">
        <w:rPr>
          <w:rFonts w:asciiTheme="majorHAnsi" w:hAnsiTheme="majorHAnsi" w:cstheme="majorHAnsi"/>
          <w:b/>
          <w:bCs/>
          <w:szCs w:val="26"/>
        </w:rPr>
        <w:t>THÔNG TIN DỰ ÁN</w:t>
      </w:r>
      <w:bookmarkEnd w:id="0"/>
      <w:bookmarkEnd w:id="1"/>
    </w:p>
    <w:tbl>
      <w:tblPr>
        <w:tblStyle w:val="BngLiNhat"/>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08"/>
        <w:gridCol w:w="2602"/>
        <w:gridCol w:w="2764"/>
        <w:gridCol w:w="1742"/>
      </w:tblGrid>
      <w:tr w:rsidR="008E213C" w:rsidRPr="00935B30" w14:paraId="3F82675A" w14:textId="77777777" w:rsidTr="00271E00">
        <w:trPr>
          <w:trHeight w:val="20"/>
        </w:trPr>
        <w:tc>
          <w:tcPr>
            <w:tcW w:w="1058" w:type="pct"/>
            <w:vAlign w:val="center"/>
          </w:tcPr>
          <w:p w14:paraId="097839A5" w14:textId="77777777" w:rsidR="008E213C" w:rsidRPr="00935B30" w:rsidRDefault="008E213C" w:rsidP="0049382E">
            <w:pPr>
              <w:pStyle w:val="Ndbng"/>
              <w:rPr>
                <w:rFonts w:asciiTheme="majorHAnsi" w:hAnsiTheme="majorHAnsi" w:cstheme="majorHAnsi"/>
                <w:b/>
                <w:bCs/>
              </w:rPr>
            </w:pPr>
            <w:r w:rsidRPr="00935B30">
              <w:rPr>
                <w:rFonts w:asciiTheme="majorHAnsi" w:hAnsiTheme="majorHAnsi" w:cstheme="majorHAnsi"/>
                <w:b/>
                <w:bCs/>
              </w:rPr>
              <w:t>Dự án viết tắt</w:t>
            </w:r>
          </w:p>
        </w:tc>
        <w:tc>
          <w:tcPr>
            <w:tcW w:w="3942" w:type="pct"/>
            <w:gridSpan w:val="3"/>
            <w:vAlign w:val="center"/>
          </w:tcPr>
          <w:p w14:paraId="64482A0F" w14:textId="77777777" w:rsidR="008E213C" w:rsidRPr="00935B30" w:rsidRDefault="008E213C" w:rsidP="0049382E">
            <w:pPr>
              <w:pStyle w:val="Ndbng"/>
              <w:rPr>
                <w:rFonts w:asciiTheme="majorHAnsi" w:hAnsiTheme="majorHAnsi" w:cstheme="majorHAnsi"/>
              </w:rPr>
            </w:pPr>
            <w:r w:rsidRPr="00935B30">
              <w:rPr>
                <w:rFonts w:asciiTheme="majorHAnsi" w:hAnsiTheme="majorHAnsi" w:cstheme="majorHAnsi"/>
                <w:bCs/>
                <w:lang w:eastAsia="ja-JP"/>
              </w:rPr>
              <w:t>CMS</w:t>
            </w:r>
          </w:p>
        </w:tc>
      </w:tr>
      <w:tr w:rsidR="008E213C" w:rsidRPr="00935B30" w14:paraId="340744B1" w14:textId="77777777" w:rsidTr="00271E00">
        <w:trPr>
          <w:trHeight w:val="20"/>
        </w:trPr>
        <w:tc>
          <w:tcPr>
            <w:tcW w:w="1058" w:type="pct"/>
            <w:vAlign w:val="center"/>
          </w:tcPr>
          <w:p w14:paraId="08C3C2BD" w14:textId="77777777" w:rsidR="008E213C" w:rsidRPr="00935B30" w:rsidRDefault="008E213C" w:rsidP="0049382E">
            <w:pPr>
              <w:pStyle w:val="Ndbng"/>
              <w:rPr>
                <w:rFonts w:asciiTheme="majorHAnsi" w:hAnsiTheme="majorHAnsi" w:cstheme="majorHAnsi"/>
                <w:b/>
                <w:bCs/>
              </w:rPr>
            </w:pPr>
            <w:bookmarkStart w:id="6" w:name="_Hlk146554706"/>
            <w:r w:rsidRPr="00935B30">
              <w:rPr>
                <w:rFonts w:asciiTheme="majorHAnsi" w:hAnsiTheme="majorHAnsi" w:cstheme="majorHAnsi"/>
                <w:b/>
                <w:bCs/>
              </w:rPr>
              <w:t>Tên dự án</w:t>
            </w:r>
          </w:p>
        </w:tc>
        <w:tc>
          <w:tcPr>
            <w:tcW w:w="3942" w:type="pct"/>
            <w:gridSpan w:val="3"/>
            <w:vAlign w:val="center"/>
          </w:tcPr>
          <w:p w14:paraId="5912745F" w14:textId="77777777" w:rsidR="008E213C" w:rsidRPr="00935B30" w:rsidRDefault="008E213C" w:rsidP="0049382E">
            <w:pPr>
              <w:pStyle w:val="Ndbng"/>
              <w:rPr>
                <w:rFonts w:asciiTheme="majorHAnsi" w:hAnsiTheme="majorHAnsi" w:cstheme="majorHAnsi"/>
                <w:lang w:val="vi-VN"/>
              </w:rPr>
            </w:pPr>
            <w:r w:rsidRPr="00935B30">
              <w:rPr>
                <w:rFonts w:asciiTheme="majorHAnsi" w:hAnsiTheme="majorHAnsi" w:cstheme="majorHAnsi"/>
              </w:rPr>
              <w:t>Hệ thống quản lý quán cà phê tối ưu vận hành và cá nhân hóa trải nghiệm khách hàng</w:t>
            </w:r>
          </w:p>
        </w:tc>
      </w:tr>
      <w:bookmarkEnd w:id="6"/>
      <w:tr w:rsidR="008E213C" w:rsidRPr="00935B30" w14:paraId="61332369" w14:textId="77777777" w:rsidTr="00271E00">
        <w:trPr>
          <w:trHeight w:val="20"/>
        </w:trPr>
        <w:tc>
          <w:tcPr>
            <w:tcW w:w="1058" w:type="pct"/>
            <w:vAlign w:val="center"/>
          </w:tcPr>
          <w:p w14:paraId="15E30E86" w14:textId="77777777" w:rsidR="008E213C" w:rsidRPr="00935B30" w:rsidRDefault="008E213C" w:rsidP="0049382E">
            <w:pPr>
              <w:pStyle w:val="Ndbng"/>
              <w:rPr>
                <w:rFonts w:asciiTheme="majorHAnsi" w:hAnsiTheme="majorHAnsi" w:cstheme="majorHAnsi"/>
                <w:b/>
                <w:bCs/>
              </w:rPr>
            </w:pPr>
            <w:r w:rsidRPr="00935B30">
              <w:rPr>
                <w:rFonts w:asciiTheme="majorHAnsi" w:hAnsiTheme="majorHAnsi" w:cstheme="majorHAnsi"/>
                <w:b/>
                <w:bCs/>
              </w:rPr>
              <w:t>Ngày bắt đầu</w:t>
            </w:r>
          </w:p>
        </w:tc>
        <w:tc>
          <w:tcPr>
            <w:tcW w:w="1442" w:type="pct"/>
            <w:vAlign w:val="center"/>
          </w:tcPr>
          <w:p w14:paraId="42B0E473" w14:textId="77777777" w:rsidR="008E213C" w:rsidRPr="00935B30" w:rsidRDefault="008E213C" w:rsidP="0049382E">
            <w:pPr>
              <w:pStyle w:val="Ndbng"/>
              <w:rPr>
                <w:rFonts w:asciiTheme="majorHAnsi" w:hAnsiTheme="majorHAnsi" w:cstheme="majorHAnsi"/>
              </w:rPr>
            </w:pPr>
            <w:r w:rsidRPr="00935B30">
              <w:rPr>
                <w:rFonts w:asciiTheme="majorHAnsi" w:hAnsiTheme="majorHAnsi" w:cstheme="majorHAnsi"/>
              </w:rPr>
              <w:t>17/03/2025</w:t>
            </w:r>
          </w:p>
        </w:tc>
        <w:tc>
          <w:tcPr>
            <w:tcW w:w="1533" w:type="pct"/>
            <w:vAlign w:val="center"/>
          </w:tcPr>
          <w:p w14:paraId="1738EB58" w14:textId="77777777" w:rsidR="008E213C" w:rsidRPr="00935B30" w:rsidRDefault="008E213C" w:rsidP="0049382E">
            <w:pPr>
              <w:pStyle w:val="Ndbng"/>
              <w:rPr>
                <w:rFonts w:asciiTheme="majorHAnsi" w:hAnsiTheme="majorHAnsi" w:cstheme="majorHAnsi"/>
                <w:b/>
                <w:bCs/>
              </w:rPr>
            </w:pPr>
            <w:r w:rsidRPr="00935B30">
              <w:rPr>
                <w:rFonts w:asciiTheme="majorHAnsi" w:hAnsiTheme="majorHAnsi" w:cstheme="majorHAnsi"/>
                <w:b/>
                <w:bCs/>
              </w:rPr>
              <w:t>Ngày kết thúc</w:t>
            </w:r>
          </w:p>
        </w:tc>
        <w:tc>
          <w:tcPr>
            <w:tcW w:w="967" w:type="pct"/>
            <w:vAlign w:val="center"/>
          </w:tcPr>
          <w:p w14:paraId="7DA94118" w14:textId="77777777" w:rsidR="008E213C" w:rsidRPr="00935B30" w:rsidRDefault="008E213C" w:rsidP="0049382E">
            <w:pPr>
              <w:pStyle w:val="Ndbng"/>
              <w:rPr>
                <w:rFonts w:asciiTheme="majorHAnsi" w:hAnsiTheme="majorHAnsi" w:cstheme="majorHAnsi"/>
              </w:rPr>
            </w:pPr>
            <w:r w:rsidRPr="00935B30">
              <w:rPr>
                <w:rFonts w:asciiTheme="majorHAnsi" w:hAnsiTheme="majorHAnsi" w:cstheme="majorHAnsi"/>
              </w:rPr>
              <w:t>15/05/2025</w:t>
            </w:r>
          </w:p>
        </w:tc>
      </w:tr>
      <w:tr w:rsidR="008E213C" w:rsidRPr="00935B30" w14:paraId="11304722" w14:textId="77777777" w:rsidTr="00271E00">
        <w:trPr>
          <w:trHeight w:val="20"/>
        </w:trPr>
        <w:tc>
          <w:tcPr>
            <w:tcW w:w="1058" w:type="pct"/>
            <w:vAlign w:val="center"/>
          </w:tcPr>
          <w:p w14:paraId="01E2705B" w14:textId="77777777" w:rsidR="008E213C" w:rsidRPr="00935B30" w:rsidRDefault="008E213C" w:rsidP="0049382E">
            <w:pPr>
              <w:pStyle w:val="Ndbng"/>
              <w:rPr>
                <w:rFonts w:asciiTheme="majorHAnsi" w:hAnsiTheme="majorHAnsi" w:cstheme="majorHAnsi"/>
                <w:b/>
                <w:bCs/>
              </w:rPr>
            </w:pPr>
            <w:r w:rsidRPr="00935B30">
              <w:rPr>
                <w:rFonts w:asciiTheme="majorHAnsi" w:hAnsiTheme="majorHAnsi" w:cstheme="majorHAnsi"/>
                <w:b/>
                <w:bCs/>
              </w:rPr>
              <w:t>Nơi thực hiện</w:t>
            </w:r>
          </w:p>
        </w:tc>
        <w:tc>
          <w:tcPr>
            <w:tcW w:w="3942" w:type="pct"/>
            <w:gridSpan w:val="3"/>
            <w:vAlign w:val="center"/>
          </w:tcPr>
          <w:p w14:paraId="66FCF42D" w14:textId="77777777" w:rsidR="008E213C" w:rsidRPr="00935B30" w:rsidRDefault="008E213C" w:rsidP="0049382E">
            <w:pPr>
              <w:pStyle w:val="Ndbng"/>
              <w:rPr>
                <w:rFonts w:asciiTheme="majorHAnsi" w:hAnsiTheme="majorHAnsi" w:cstheme="majorHAnsi"/>
              </w:rPr>
            </w:pPr>
            <w:r w:rsidRPr="00935B30">
              <w:rPr>
                <w:rFonts w:asciiTheme="majorHAnsi" w:hAnsiTheme="majorHAnsi" w:cstheme="majorHAnsi"/>
              </w:rPr>
              <w:t>Khoa Công nghệ thông tin – Đại học Duy Tân</w:t>
            </w:r>
          </w:p>
        </w:tc>
      </w:tr>
      <w:tr w:rsidR="008E213C" w:rsidRPr="00935B30" w14:paraId="090B5C11" w14:textId="77777777" w:rsidTr="00271E00">
        <w:trPr>
          <w:trHeight w:val="20"/>
        </w:trPr>
        <w:tc>
          <w:tcPr>
            <w:tcW w:w="1058" w:type="pct"/>
            <w:vAlign w:val="center"/>
          </w:tcPr>
          <w:p w14:paraId="0425933C" w14:textId="77777777" w:rsidR="008E213C" w:rsidRPr="00935B30" w:rsidRDefault="008E213C" w:rsidP="0049382E">
            <w:pPr>
              <w:pStyle w:val="Ndbng"/>
              <w:rPr>
                <w:rFonts w:asciiTheme="majorHAnsi" w:hAnsiTheme="majorHAnsi" w:cstheme="majorHAnsi"/>
                <w:b/>
                <w:bCs/>
              </w:rPr>
            </w:pPr>
            <w:r w:rsidRPr="00935B30">
              <w:rPr>
                <w:rFonts w:asciiTheme="majorHAnsi" w:hAnsiTheme="majorHAnsi" w:cstheme="majorHAnsi"/>
                <w:b/>
                <w:bCs/>
              </w:rPr>
              <w:t>Giảng viên hướng dẫn</w:t>
            </w:r>
          </w:p>
        </w:tc>
        <w:tc>
          <w:tcPr>
            <w:tcW w:w="3942" w:type="pct"/>
            <w:gridSpan w:val="3"/>
            <w:vAlign w:val="center"/>
          </w:tcPr>
          <w:p w14:paraId="6B2BC401" w14:textId="475575DC" w:rsidR="008E213C" w:rsidRPr="00935B30" w:rsidRDefault="008E213C" w:rsidP="0049382E">
            <w:pPr>
              <w:pStyle w:val="Ndbng"/>
              <w:rPr>
                <w:rFonts w:asciiTheme="majorHAnsi" w:hAnsiTheme="majorHAnsi" w:cstheme="majorHAnsi"/>
              </w:rPr>
            </w:pPr>
            <w:r w:rsidRPr="00935B30">
              <w:rPr>
                <w:rFonts w:asciiTheme="majorHAnsi" w:hAnsiTheme="majorHAnsi" w:cstheme="majorHAnsi"/>
              </w:rPr>
              <w:t xml:space="preserve">ThS. </w:t>
            </w:r>
            <w:r w:rsidRPr="00935B30">
              <w:rPr>
                <w:rFonts w:asciiTheme="majorHAnsi" w:hAnsiTheme="majorHAnsi" w:cstheme="majorHAnsi"/>
                <w:bCs/>
                <w:lang w:val="vi-VN" w:eastAsia="ja-JP"/>
              </w:rPr>
              <w:t>Đoàn Hoàng Duy</w:t>
            </w:r>
            <w:r w:rsidRPr="00935B30">
              <w:rPr>
                <w:rFonts w:asciiTheme="majorHAnsi" w:hAnsiTheme="majorHAnsi" w:cstheme="majorHAnsi"/>
              </w:rPr>
              <w:t xml:space="preserve">Email: </w:t>
            </w:r>
            <w:r w:rsidRPr="00935B30">
              <w:rPr>
                <w:rFonts w:asciiTheme="majorHAnsi" w:hAnsiTheme="majorHAnsi" w:cstheme="majorHAnsi"/>
                <w:bCs/>
              </w:rPr>
              <w:t>doanhoangduy@duytan.edu.vn</w:t>
            </w:r>
            <w:r w:rsidRPr="00935B30">
              <w:rPr>
                <w:rFonts w:asciiTheme="majorHAnsi" w:hAnsiTheme="majorHAnsi" w:cstheme="majorHAnsi"/>
              </w:rPr>
              <w:t xml:space="preserve">Phone: </w:t>
            </w:r>
            <w:r w:rsidRPr="00935B30">
              <w:rPr>
                <w:rFonts w:asciiTheme="majorHAnsi" w:hAnsiTheme="majorHAnsi" w:cstheme="majorHAnsi"/>
                <w:bCs/>
              </w:rPr>
              <w:t>0913</w:t>
            </w:r>
            <w:r w:rsidRPr="00935B30">
              <w:rPr>
                <w:rFonts w:asciiTheme="majorHAnsi" w:hAnsiTheme="majorHAnsi" w:cstheme="majorHAnsi"/>
                <w:bCs/>
                <w:lang w:val="vi-VN"/>
              </w:rPr>
              <w:t>.</w:t>
            </w:r>
            <w:r w:rsidRPr="00935B30">
              <w:rPr>
                <w:rFonts w:asciiTheme="majorHAnsi" w:hAnsiTheme="majorHAnsi" w:cstheme="majorHAnsi"/>
                <w:bCs/>
              </w:rPr>
              <w:t>499</w:t>
            </w:r>
            <w:r w:rsidRPr="00935B30">
              <w:rPr>
                <w:rFonts w:asciiTheme="majorHAnsi" w:hAnsiTheme="majorHAnsi" w:cstheme="majorHAnsi"/>
                <w:bCs/>
                <w:lang w:val="vi-VN"/>
              </w:rPr>
              <w:t>.</w:t>
            </w:r>
            <w:r w:rsidRPr="00935B30">
              <w:rPr>
                <w:rFonts w:asciiTheme="majorHAnsi" w:hAnsiTheme="majorHAnsi" w:cstheme="majorHAnsi"/>
                <w:bCs/>
              </w:rPr>
              <w:t>984</w:t>
            </w:r>
          </w:p>
        </w:tc>
      </w:tr>
      <w:tr w:rsidR="008E213C" w:rsidRPr="00935B30" w14:paraId="03E6F662" w14:textId="77777777" w:rsidTr="00271E00">
        <w:trPr>
          <w:trHeight w:val="20"/>
        </w:trPr>
        <w:tc>
          <w:tcPr>
            <w:tcW w:w="1058" w:type="pct"/>
            <w:vAlign w:val="center"/>
          </w:tcPr>
          <w:p w14:paraId="13D7BBD7" w14:textId="77777777" w:rsidR="008E213C" w:rsidRPr="00935B30" w:rsidRDefault="008E213C" w:rsidP="0049382E">
            <w:pPr>
              <w:pStyle w:val="Ndbng"/>
              <w:rPr>
                <w:rFonts w:asciiTheme="majorHAnsi" w:hAnsiTheme="majorHAnsi" w:cstheme="majorHAnsi"/>
                <w:b/>
                <w:bCs/>
              </w:rPr>
            </w:pPr>
            <w:r w:rsidRPr="00935B30">
              <w:rPr>
                <w:rFonts w:asciiTheme="majorHAnsi" w:hAnsiTheme="majorHAnsi" w:cstheme="majorHAnsi"/>
                <w:b/>
                <w:bCs/>
              </w:rPr>
              <w:t>Chủ sở hữu</w:t>
            </w:r>
          </w:p>
        </w:tc>
        <w:tc>
          <w:tcPr>
            <w:tcW w:w="3942" w:type="pct"/>
            <w:gridSpan w:val="3"/>
            <w:vAlign w:val="center"/>
          </w:tcPr>
          <w:p w14:paraId="564DDB68" w14:textId="77777777" w:rsidR="008E213C" w:rsidRPr="00935B30" w:rsidRDefault="008E213C" w:rsidP="0049382E">
            <w:pPr>
              <w:pStyle w:val="Ndbng"/>
              <w:rPr>
                <w:rFonts w:asciiTheme="majorHAnsi" w:hAnsiTheme="majorHAnsi" w:cstheme="majorHAnsi"/>
              </w:rPr>
            </w:pPr>
            <w:r w:rsidRPr="00935B30">
              <w:rPr>
                <w:rFonts w:asciiTheme="majorHAnsi" w:hAnsiTheme="majorHAnsi" w:cstheme="majorHAnsi"/>
              </w:rPr>
              <w:t>Duy Tân University</w:t>
            </w:r>
          </w:p>
        </w:tc>
      </w:tr>
      <w:tr w:rsidR="008E213C" w:rsidRPr="00935B30" w14:paraId="7053B27E" w14:textId="77777777" w:rsidTr="00271E00">
        <w:trPr>
          <w:trHeight w:val="20"/>
        </w:trPr>
        <w:tc>
          <w:tcPr>
            <w:tcW w:w="1058" w:type="pct"/>
            <w:vAlign w:val="center"/>
          </w:tcPr>
          <w:p w14:paraId="4E86B9A9" w14:textId="77777777" w:rsidR="008E213C" w:rsidRPr="00935B30" w:rsidRDefault="008E213C" w:rsidP="0049382E">
            <w:pPr>
              <w:pStyle w:val="Ndbng"/>
              <w:rPr>
                <w:rFonts w:asciiTheme="majorHAnsi" w:hAnsiTheme="majorHAnsi" w:cstheme="majorHAnsi"/>
                <w:b/>
                <w:bCs/>
              </w:rPr>
            </w:pPr>
            <w:bookmarkStart w:id="7" w:name="_Hlk146552906"/>
            <w:r w:rsidRPr="00935B30">
              <w:rPr>
                <w:rFonts w:asciiTheme="majorHAnsi" w:hAnsiTheme="majorHAnsi" w:cstheme="majorHAnsi"/>
                <w:b/>
                <w:bCs/>
              </w:rPr>
              <w:t>Scrum Master</w:t>
            </w:r>
          </w:p>
        </w:tc>
        <w:tc>
          <w:tcPr>
            <w:tcW w:w="1443" w:type="pct"/>
            <w:vAlign w:val="center"/>
          </w:tcPr>
          <w:p w14:paraId="218D5ABE" w14:textId="77777777" w:rsidR="008E213C" w:rsidRPr="00935B30" w:rsidRDefault="008E213C" w:rsidP="0049382E">
            <w:pPr>
              <w:pStyle w:val="Ndbng"/>
              <w:rPr>
                <w:rFonts w:asciiTheme="majorHAnsi" w:hAnsiTheme="majorHAnsi" w:cstheme="majorHAnsi"/>
              </w:rPr>
            </w:pPr>
            <w:r w:rsidRPr="00935B30">
              <w:rPr>
                <w:rFonts w:asciiTheme="majorHAnsi" w:hAnsiTheme="majorHAnsi" w:cstheme="majorHAnsi"/>
                <w:lang w:eastAsia="ja-JP"/>
              </w:rPr>
              <w:t>Nguyễn</w:t>
            </w:r>
            <w:r w:rsidRPr="00935B30">
              <w:rPr>
                <w:rFonts w:asciiTheme="majorHAnsi" w:hAnsiTheme="majorHAnsi" w:cstheme="majorHAnsi"/>
                <w:lang w:val="vi-VN" w:eastAsia="ja-JP"/>
              </w:rPr>
              <w:t xml:space="preserve"> Đình Hậu</w:t>
            </w:r>
          </w:p>
        </w:tc>
        <w:tc>
          <w:tcPr>
            <w:tcW w:w="1532" w:type="pct"/>
            <w:vAlign w:val="center"/>
          </w:tcPr>
          <w:p w14:paraId="46DEF667" w14:textId="77777777" w:rsidR="008E213C" w:rsidRPr="00935B30" w:rsidRDefault="008E213C" w:rsidP="0049382E">
            <w:pPr>
              <w:pStyle w:val="Ndbng"/>
              <w:rPr>
                <w:rFonts w:asciiTheme="majorHAnsi" w:hAnsiTheme="majorHAnsi" w:cstheme="majorHAnsi"/>
              </w:rPr>
            </w:pPr>
            <w:r w:rsidRPr="00935B30">
              <w:rPr>
                <w:rFonts w:asciiTheme="majorHAnsi" w:hAnsiTheme="majorHAnsi" w:cstheme="majorHAnsi"/>
                <w:lang w:val="vi-VN"/>
              </w:rPr>
              <w:t>nguyendinhhauace@gmail.com</w:t>
            </w:r>
          </w:p>
        </w:tc>
        <w:tc>
          <w:tcPr>
            <w:tcW w:w="967" w:type="pct"/>
            <w:vAlign w:val="center"/>
          </w:tcPr>
          <w:p w14:paraId="729F9CEA" w14:textId="77777777" w:rsidR="008E213C" w:rsidRPr="00935B30" w:rsidRDefault="008E213C" w:rsidP="0049382E">
            <w:pPr>
              <w:pStyle w:val="Ndbng"/>
              <w:rPr>
                <w:rFonts w:asciiTheme="majorHAnsi" w:hAnsiTheme="majorHAnsi" w:cstheme="majorHAnsi"/>
              </w:rPr>
            </w:pPr>
            <w:r w:rsidRPr="00935B30">
              <w:rPr>
                <w:rFonts w:asciiTheme="majorHAnsi" w:hAnsiTheme="majorHAnsi" w:cstheme="majorHAnsi"/>
              </w:rPr>
              <w:t>0336</w:t>
            </w:r>
            <w:r w:rsidRPr="00935B30">
              <w:rPr>
                <w:rFonts w:asciiTheme="majorHAnsi" w:hAnsiTheme="majorHAnsi" w:cstheme="majorHAnsi"/>
                <w:lang w:val="vi-VN"/>
              </w:rPr>
              <w:t>.</w:t>
            </w:r>
            <w:r w:rsidRPr="00935B30">
              <w:rPr>
                <w:rFonts w:asciiTheme="majorHAnsi" w:hAnsiTheme="majorHAnsi" w:cstheme="majorHAnsi"/>
              </w:rPr>
              <w:t>215</w:t>
            </w:r>
            <w:r w:rsidRPr="00935B30">
              <w:rPr>
                <w:rFonts w:asciiTheme="majorHAnsi" w:hAnsiTheme="majorHAnsi" w:cstheme="majorHAnsi"/>
                <w:lang w:val="vi-VN"/>
              </w:rPr>
              <w:t>.</w:t>
            </w:r>
            <w:r w:rsidRPr="00935B30">
              <w:rPr>
                <w:rFonts w:asciiTheme="majorHAnsi" w:hAnsiTheme="majorHAnsi" w:cstheme="majorHAnsi"/>
              </w:rPr>
              <w:t>616</w:t>
            </w:r>
          </w:p>
        </w:tc>
      </w:tr>
      <w:tr w:rsidR="008E213C" w:rsidRPr="00935B30" w14:paraId="3CBC7852" w14:textId="77777777" w:rsidTr="00271E00">
        <w:trPr>
          <w:trHeight w:val="20"/>
        </w:trPr>
        <w:tc>
          <w:tcPr>
            <w:tcW w:w="1058" w:type="pct"/>
            <w:vMerge w:val="restart"/>
            <w:vAlign w:val="center"/>
          </w:tcPr>
          <w:p w14:paraId="55F384C8" w14:textId="77777777" w:rsidR="008E213C" w:rsidRPr="00935B30" w:rsidRDefault="008E213C" w:rsidP="0049382E">
            <w:pPr>
              <w:pStyle w:val="Ndbng"/>
              <w:rPr>
                <w:rFonts w:asciiTheme="majorHAnsi" w:hAnsiTheme="majorHAnsi" w:cstheme="majorHAnsi"/>
                <w:b/>
                <w:bCs/>
              </w:rPr>
            </w:pPr>
            <w:r w:rsidRPr="00935B30">
              <w:rPr>
                <w:rFonts w:asciiTheme="majorHAnsi" w:hAnsiTheme="majorHAnsi" w:cstheme="majorHAnsi"/>
                <w:b/>
                <w:bCs/>
              </w:rPr>
              <w:t>Thành viên trong đội</w:t>
            </w:r>
          </w:p>
        </w:tc>
        <w:tc>
          <w:tcPr>
            <w:tcW w:w="1443" w:type="pct"/>
            <w:vAlign w:val="center"/>
          </w:tcPr>
          <w:p w14:paraId="7A39D3FB" w14:textId="77777777" w:rsidR="008E213C" w:rsidRPr="00935B30" w:rsidRDefault="008E213C" w:rsidP="0049382E">
            <w:pPr>
              <w:pStyle w:val="Ndbng"/>
              <w:rPr>
                <w:rFonts w:asciiTheme="majorHAnsi" w:hAnsiTheme="majorHAnsi" w:cstheme="majorHAnsi"/>
              </w:rPr>
            </w:pPr>
            <w:r w:rsidRPr="00935B30">
              <w:rPr>
                <w:rFonts w:asciiTheme="majorHAnsi" w:hAnsiTheme="majorHAnsi" w:cstheme="majorHAnsi"/>
                <w:lang w:val="vi-VN"/>
              </w:rPr>
              <w:t>Lý Bùi Quang Dương</w:t>
            </w:r>
          </w:p>
        </w:tc>
        <w:tc>
          <w:tcPr>
            <w:tcW w:w="1532" w:type="pct"/>
            <w:vAlign w:val="center"/>
          </w:tcPr>
          <w:p w14:paraId="17863088" w14:textId="77777777" w:rsidR="008E213C" w:rsidRPr="00935B30" w:rsidRDefault="008E213C" w:rsidP="0049382E">
            <w:pPr>
              <w:pStyle w:val="Ndbng"/>
              <w:rPr>
                <w:rFonts w:asciiTheme="majorHAnsi" w:hAnsiTheme="majorHAnsi" w:cstheme="majorHAnsi"/>
              </w:rPr>
            </w:pPr>
            <w:r w:rsidRPr="00935B30">
              <w:rPr>
                <w:rFonts w:asciiTheme="majorHAnsi" w:hAnsiTheme="majorHAnsi" w:cstheme="majorHAnsi"/>
              </w:rPr>
              <w:t>quangduong123dtu@gmail.com</w:t>
            </w:r>
          </w:p>
        </w:tc>
        <w:tc>
          <w:tcPr>
            <w:tcW w:w="967" w:type="pct"/>
            <w:vAlign w:val="center"/>
          </w:tcPr>
          <w:p w14:paraId="12009E10" w14:textId="77777777" w:rsidR="008E213C" w:rsidRPr="00935B30" w:rsidRDefault="008E213C" w:rsidP="0049382E">
            <w:pPr>
              <w:pStyle w:val="Ndbng"/>
              <w:rPr>
                <w:rFonts w:asciiTheme="majorHAnsi" w:hAnsiTheme="majorHAnsi" w:cstheme="majorHAnsi"/>
              </w:rPr>
            </w:pPr>
            <w:r w:rsidRPr="00935B30">
              <w:rPr>
                <w:rFonts w:asciiTheme="majorHAnsi" w:hAnsiTheme="majorHAnsi" w:cstheme="majorHAnsi"/>
                <w:lang w:val="vi-VN"/>
              </w:rPr>
              <w:t>0374.002.396</w:t>
            </w:r>
          </w:p>
        </w:tc>
      </w:tr>
      <w:tr w:rsidR="008E213C" w:rsidRPr="00935B30" w14:paraId="067DD65E" w14:textId="77777777" w:rsidTr="00271E00">
        <w:trPr>
          <w:trHeight w:val="20"/>
        </w:trPr>
        <w:tc>
          <w:tcPr>
            <w:tcW w:w="1058" w:type="pct"/>
            <w:vMerge/>
            <w:vAlign w:val="center"/>
          </w:tcPr>
          <w:p w14:paraId="2560B795" w14:textId="77777777" w:rsidR="008E213C" w:rsidRPr="00935B30" w:rsidRDefault="008E213C" w:rsidP="0049382E">
            <w:pPr>
              <w:pStyle w:val="Ndbng"/>
              <w:rPr>
                <w:rFonts w:asciiTheme="majorHAnsi" w:hAnsiTheme="majorHAnsi" w:cstheme="majorHAnsi"/>
              </w:rPr>
            </w:pPr>
          </w:p>
        </w:tc>
        <w:tc>
          <w:tcPr>
            <w:tcW w:w="1443" w:type="pct"/>
            <w:vAlign w:val="center"/>
          </w:tcPr>
          <w:p w14:paraId="0A6FA826" w14:textId="77777777" w:rsidR="008E213C" w:rsidRPr="00935B30" w:rsidRDefault="008E213C" w:rsidP="0049382E">
            <w:pPr>
              <w:pStyle w:val="Ndbng"/>
              <w:rPr>
                <w:rFonts w:asciiTheme="majorHAnsi" w:hAnsiTheme="majorHAnsi" w:cstheme="majorHAnsi"/>
              </w:rPr>
            </w:pPr>
            <w:r w:rsidRPr="00935B30">
              <w:rPr>
                <w:rFonts w:asciiTheme="majorHAnsi" w:hAnsiTheme="majorHAnsi" w:cstheme="majorHAnsi"/>
                <w:lang w:eastAsia="ja-JP"/>
              </w:rPr>
              <w:t>Nguyễn</w:t>
            </w:r>
            <w:r w:rsidRPr="00935B30">
              <w:rPr>
                <w:rFonts w:asciiTheme="majorHAnsi" w:hAnsiTheme="majorHAnsi" w:cstheme="majorHAnsi"/>
                <w:lang w:val="vi-VN" w:eastAsia="ja-JP"/>
              </w:rPr>
              <w:t xml:space="preserve"> Nhật Dương</w:t>
            </w:r>
          </w:p>
        </w:tc>
        <w:tc>
          <w:tcPr>
            <w:tcW w:w="1532" w:type="pct"/>
            <w:vAlign w:val="center"/>
          </w:tcPr>
          <w:p w14:paraId="7892652F" w14:textId="77777777" w:rsidR="008E213C" w:rsidRPr="00935B30" w:rsidRDefault="008E213C" w:rsidP="0049382E">
            <w:pPr>
              <w:pStyle w:val="Ndbng"/>
              <w:rPr>
                <w:rFonts w:asciiTheme="majorHAnsi" w:hAnsiTheme="majorHAnsi" w:cstheme="majorHAnsi"/>
              </w:rPr>
            </w:pPr>
            <w:r w:rsidRPr="00935B30">
              <w:rPr>
                <w:rFonts w:asciiTheme="majorHAnsi" w:hAnsiTheme="majorHAnsi" w:cstheme="majorHAnsi"/>
                <w:lang w:val="vi-VN"/>
              </w:rPr>
              <w:t>duongnguyenkt99@gmail.com</w:t>
            </w:r>
          </w:p>
        </w:tc>
        <w:tc>
          <w:tcPr>
            <w:tcW w:w="967" w:type="pct"/>
            <w:vAlign w:val="center"/>
          </w:tcPr>
          <w:p w14:paraId="2340C2CC" w14:textId="77777777" w:rsidR="008E213C" w:rsidRPr="00935B30" w:rsidRDefault="008E213C" w:rsidP="0049382E">
            <w:pPr>
              <w:pStyle w:val="Ndbng"/>
              <w:rPr>
                <w:rFonts w:asciiTheme="majorHAnsi" w:hAnsiTheme="majorHAnsi" w:cstheme="majorHAnsi"/>
              </w:rPr>
            </w:pPr>
            <w:r w:rsidRPr="00935B30">
              <w:rPr>
                <w:rFonts w:asciiTheme="majorHAnsi" w:hAnsiTheme="majorHAnsi" w:cstheme="majorHAnsi"/>
                <w:lang w:val="vi-VN"/>
              </w:rPr>
              <w:t>0342.662.327</w:t>
            </w:r>
          </w:p>
        </w:tc>
      </w:tr>
      <w:tr w:rsidR="008E213C" w:rsidRPr="00935B30" w14:paraId="7FDBEE6D" w14:textId="77777777" w:rsidTr="00271E00">
        <w:trPr>
          <w:trHeight w:val="20"/>
        </w:trPr>
        <w:tc>
          <w:tcPr>
            <w:tcW w:w="1058" w:type="pct"/>
            <w:vMerge/>
            <w:vAlign w:val="center"/>
          </w:tcPr>
          <w:p w14:paraId="249587DA" w14:textId="77777777" w:rsidR="008E213C" w:rsidRPr="00935B30" w:rsidRDefault="008E213C" w:rsidP="0049382E">
            <w:pPr>
              <w:pStyle w:val="Ndbng"/>
              <w:rPr>
                <w:rFonts w:asciiTheme="majorHAnsi" w:hAnsiTheme="majorHAnsi" w:cstheme="majorHAnsi"/>
              </w:rPr>
            </w:pPr>
          </w:p>
        </w:tc>
        <w:tc>
          <w:tcPr>
            <w:tcW w:w="1443" w:type="pct"/>
            <w:vAlign w:val="center"/>
          </w:tcPr>
          <w:p w14:paraId="17897669" w14:textId="77777777" w:rsidR="008E213C" w:rsidRPr="00935B30" w:rsidRDefault="008E213C" w:rsidP="0049382E">
            <w:pPr>
              <w:pStyle w:val="Ndbng"/>
              <w:rPr>
                <w:rFonts w:asciiTheme="majorHAnsi" w:hAnsiTheme="majorHAnsi" w:cstheme="majorHAnsi"/>
              </w:rPr>
            </w:pPr>
            <w:r w:rsidRPr="00935B30">
              <w:rPr>
                <w:rFonts w:asciiTheme="majorHAnsi" w:hAnsiTheme="majorHAnsi" w:cstheme="majorHAnsi"/>
                <w:lang w:eastAsia="ja-JP"/>
              </w:rPr>
              <w:t>Trần</w:t>
            </w:r>
            <w:r w:rsidRPr="00935B30">
              <w:rPr>
                <w:rFonts w:asciiTheme="majorHAnsi" w:hAnsiTheme="majorHAnsi" w:cstheme="majorHAnsi"/>
                <w:lang w:val="vi-VN" w:eastAsia="ja-JP"/>
              </w:rPr>
              <w:t xml:space="preserve"> Tín Đạt</w:t>
            </w:r>
          </w:p>
        </w:tc>
        <w:tc>
          <w:tcPr>
            <w:tcW w:w="1532" w:type="pct"/>
            <w:vAlign w:val="center"/>
          </w:tcPr>
          <w:p w14:paraId="0F90672D" w14:textId="77777777" w:rsidR="008E213C" w:rsidRPr="00935B30" w:rsidRDefault="008E213C" w:rsidP="0049382E">
            <w:pPr>
              <w:pStyle w:val="Ndbng"/>
              <w:rPr>
                <w:rFonts w:asciiTheme="majorHAnsi" w:hAnsiTheme="majorHAnsi" w:cstheme="majorHAnsi"/>
              </w:rPr>
            </w:pPr>
            <w:r w:rsidRPr="00935B30">
              <w:rPr>
                <w:rFonts w:asciiTheme="majorHAnsi" w:hAnsiTheme="majorHAnsi" w:cstheme="majorHAnsi"/>
                <w:lang w:val="vi-VN"/>
              </w:rPr>
              <w:t>datcanlmht@gmail.com</w:t>
            </w:r>
          </w:p>
        </w:tc>
        <w:tc>
          <w:tcPr>
            <w:tcW w:w="967" w:type="pct"/>
            <w:vAlign w:val="center"/>
          </w:tcPr>
          <w:p w14:paraId="31D2D256" w14:textId="77777777" w:rsidR="008E213C" w:rsidRPr="00935B30" w:rsidRDefault="008E213C" w:rsidP="0049382E">
            <w:pPr>
              <w:pStyle w:val="Ndbng"/>
              <w:rPr>
                <w:rFonts w:asciiTheme="majorHAnsi" w:hAnsiTheme="majorHAnsi" w:cstheme="majorHAnsi"/>
              </w:rPr>
            </w:pPr>
            <w:r w:rsidRPr="00935B30">
              <w:rPr>
                <w:rFonts w:asciiTheme="majorHAnsi" w:hAnsiTheme="majorHAnsi" w:cstheme="majorHAnsi"/>
              </w:rPr>
              <w:t>0348</w:t>
            </w:r>
            <w:r w:rsidRPr="00935B30">
              <w:rPr>
                <w:rFonts w:asciiTheme="majorHAnsi" w:hAnsiTheme="majorHAnsi" w:cstheme="majorHAnsi"/>
                <w:lang w:val="vi-VN"/>
              </w:rPr>
              <w:t>.</w:t>
            </w:r>
            <w:r w:rsidRPr="00935B30">
              <w:rPr>
                <w:rFonts w:asciiTheme="majorHAnsi" w:hAnsiTheme="majorHAnsi" w:cstheme="majorHAnsi"/>
              </w:rPr>
              <w:t>867</w:t>
            </w:r>
            <w:r w:rsidRPr="00935B30">
              <w:rPr>
                <w:rFonts w:asciiTheme="majorHAnsi" w:hAnsiTheme="majorHAnsi" w:cstheme="majorHAnsi"/>
                <w:lang w:val="vi-VN"/>
              </w:rPr>
              <w:t>.</w:t>
            </w:r>
            <w:r w:rsidRPr="00935B30">
              <w:rPr>
                <w:rFonts w:asciiTheme="majorHAnsi" w:hAnsiTheme="majorHAnsi" w:cstheme="majorHAnsi"/>
              </w:rPr>
              <w:t>503</w:t>
            </w:r>
          </w:p>
        </w:tc>
      </w:tr>
      <w:tr w:rsidR="008E213C" w:rsidRPr="00935B30" w14:paraId="6E68436D" w14:textId="77777777" w:rsidTr="00271E00">
        <w:trPr>
          <w:trHeight w:val="20"/>
        </w:trPr>
        <w:tc>
          <w:tcPr>
            <w:tcW w:w="1058" w:type="pct"/>
            <w:vMerge/>
            <w:vAlign w:val="center"/>
          </w:tcPr>
          <w:p w14:paraId="3356CCDA" w14:textId="77777777" w:rsidR="008E213C" w:rsidRPr="00935B30" w:rsidRDefault="008E213C" w:rsidP="0049382E">
            <w:pPr>
              <w:pStyle w:val="Ndbng"/>
              <w:rPr>
                <w:rFonts w:asciiTheme="majorHAnsi" w:hAnsiTheme="majorHAnsi" w:cstheme="majorHAnsi"/>
              </w:rPr>
            </w:pPr>
          </w:p>
        </w:tc>
        <w:tc>
          <w:tcPr>
            <w:tcW w:w="1443" w:type="pct"/>
            <w:vAlign w:val="center"/>
          </w:tcPr>
          <w:p w14:paraId="23FD8769" w14:textId="77777777" w:rsidR="008E213C" w:rsidRPr="00935B30" w:rsidRDefault="008E213C" w:rsidP="0049382E">
            <w:pPr>
              <w:pStyle w:val="Ndbng"/>
              <w:rPr>
                <w:rFonts w:asciiTheme="majorHAnsi" w:hAnsiTheme="majorHAnsi" w:cstheme="majorHAnsi"/>
              </w:rPr>
            </w:pPr>
            <w:r w:rsidRPr="00935B30">
              <w:rPr>
                <w:rFonts w:asciiTheme="majorHAnsi" w:hAnsiTheme="majorHAnsi" w:cstheme="majorHAnsi"/>
                <w:lang w:val="fr-FR" w:eastAsia="ja-JP"/>
              </w:rPr>
              <w:t>Dương</w:t>
            </w:r>
            <w:r w:rsidRPr="00935B30">
              <w:rPr>
                <w:rFonts w:asciiTheme="majorHAnsi" w:hAnsiTheme="majorHAnsi" w:cstheme="majorHAnsi"/>
                <w:lang w:val="vi-VN" w:eastAsia="ja-JP"/>
              </w:rPr>
              <w:t xml:space="preserve"> Văn Hữu</w:t>
            </w:r>
          </w:p>
        </w:tc>
        <w:tc>
          <w:tcPr>
            <w:tcW w:w="1532" w:type="pct"/>
            <w:vAlign w:val="center"/>
          </w:tcPr>
          <w:p w14:paraId="5040942C" w14:textId="77777777" w:rsidR="008E213C" w:rsidRPr="00935B30" w:rsidRDefault="008E213C" w:rsidP="0049382E">
            <w:pPr>
              <w:pStyle w:val="Ndbng"/>
              <w:rPr>
                <w:rFonts w:asciiTheme="majorHAnsi" w:hAnsiTheme="majorHAnsi" w:cstheme="majorHAnsi"/>
              </w:rPr>
            </w:pPr>
            <w:r w:rsidRPr="00935B30">
              <w:rPr>
                <w:rFonts w:asciiTheme="majorHAnsi" w:hAnsiTheme="majorHAnsi" w:cstheme="majorHAnsi"/>
              </w:rPr>
              <w:t>a</w:t>
            </w:r>
            <w:r w:rsidRPr="00935B30">
              <w:rPr>
                <w:rFonts w:asciiTheme="majorHAnsi" w:hAnsiTheme="majorHAnsi" w:cstheme="majorHAnsi"/>
                <w:lang w:val="vi-VN"/>
              </w:rPr>
              <w:t>nhhuu21072003@gmail.com</w:t>
            </w:r>
          </w:p>
        </w:tc>
        <w:tc>
          <w:tcPr>
            <w:tcW w:w="967" w:type="pct"/>
            <w:vAlign w:val="center"/>
          </w:tcPr>
          <w:p w14:paraId="58812B55" w14:textId="77777777" w:rsidR="008E213C" w:rsidRPr="00935B30" w:rsidRDefault="008E213C" w:rsidP="0049382E">
            <w:pPr>
              <w:pStyle w:val="Ndbng"/>
              <w:rPr>
                <w:rFonts w:asciiTheme="majorHAnsi" w:hAnsiTheme="majorHAnsi" w:cstheme="majorHAnsi"/>
              </w:rPr>
            </w:pPr>
            <w:r w:rsidRPr="00935B30">
              <w:rPr>
                <w:rFonts w:asciiTheme="majorHAnsi" w:hAnsiTheme="majorHAnsi" w:cstheme="majorHAnsi"/>
              </w:rPr>
              <w:t>0335.605.668</w:t>
            </w:r>
          </w:p>
        </w:tc>
      </w:tr>
      <w:bookmarkEnd w:id="7"/>
    </w:tbl>
    <w:p w14:paraId="46DA1AD2" w14:textId="34975DB4" w:rsidR="00A31A9E" w:rsidRPr="00935B30" w:rsidRDefault="008E213C" w:rsidP="0049382E">
      <w:pPr>
        <w:jc w:val="both"/>
        <w:rPr>
          <w:rFonts w:asciiTheme="majorHAnsi" w:hAnsiTheme="majorHAnsi" w:cstheme="majorHAnsi"/>
          <w:lang w:val="vi-VN"/>
        </w:rPr>
        <w:sectPr w:rsidR="00A31A9E" w:rsidRPr="00935B30" w:rsidSect="009E3FE7">
          <w:pgSz w:w="11906" w:h="16838"/>
          <w:pgMar w:top="1440" w:right="1440" w:bottom="1440" w:left="1440" w:header="283" w:footer="283" w:gutter="0"/>
          <w:pgNumType w:start="0"/>
          <w:cols w:space="708"/>
          <w:titlePg/>
          <w:docGrid w:linePitch="360"/>
        </w:sectPr>
      </w:pPr>
      <w:r w:rsidRPr="00935B30">
        <w:rPr>
          <w:rFonts w:asciiTheme="majorHAnsi" w:hAnsiTheme="majorHAnsi" w:cstheme="majorHAnsi"/>
        </w:rPr>
        <w:br w:type="page"/>
      </w:r>
    </w:p>
    <w:tbl>
      <w:tblPr>
        <w:tblW w:w="10265" w:type="dxa"/>
        <w:tblLayout w:type="fixed"/>
        <w:tblLook w:val="0400" w:firstRow="0" w:lastRow="0" w:firstColumn="0" w:lastColumn="0" w:noHBand="0" w:noVBand="1"/>
      </w:tblPr>
      <w:tblGrid>
        <w:gridCol w:w="10265"/>
      </w:tblGrid>
      <w:tr w:rsidR="00A31A9E" w:rsidRPr="00935B30" w14:paraId="0A77F79C" w14:textId="77777777" w:rsidTr="008E2D31">
        <w:trPr>
          <w:trHeight w:val="3113"/>
        </w:trPr>
        <w:tc>
          <w:tcPr>
            <w:tcW w:w="10265" w:type="dxa"/>
            <w:shd w:val="clear" w:color="auto" w:fill="FFFFFF"/>
            <w:tcMar>
              <w:top w:w="0" w:type="dxa"/>
              <w:left w:w="183" w:type="dxa"/>
              <w:bottom w:w="0" w:type="dxa"/>
              <w:right w:w="115" w:type="dxa"/>
            </w:tcMar>
          </w:tcPr>
          <w:p w14:paraId="39DFF484" w14:textId="2DF281A2" w:rsidR="0028680B" w:rsidRPr="00935B30" w:rsidRDefault="0028680B" w:rsidP="0049382E">
            <w:pPr>
              <w:pStyle w:val="Cch"/>
              <w:jc w:val="center"/>
              <w:rPr>
                <w:rFonts w:asciiTheme="majorHAnsi" w:hAnsiTheme="majorHAnsi" w:cstheme="majorHAnsi"/>
              </w:rPr>
            </w:pPr>
            <w:r w:rsidRPr="00935B30">
              <w:rPr>
                <w:rFonts w:asciiTheme="majorHAnsi" w:hAnsiTheme="majorHAnsi" w:cstheme="majorHAnsi"/>
              </w:rPr>
              <w:lastRenderedPageBreak/>
              <w:br w:type="page"/>
            </w:r>
            <w:r w:rsidR="00810CBE" w:rsidRPr="00935B30">
              <w:rPr>
                <w:rFonts w:asciiTheme="majorHAnsi" w:hAnsiTheme="majorHAnsi" w:cstheme="majorHAnsi"/>
              </w:rPr>
              <w:br w:type="page"/>
            </w:r>
            <w:r w:rsidR="00A31A9E" w:rsidRPr="00935B30">
              <w:rPr>
                <w:rFonts w:asciiTheme="majorHAnsi" w:hAnsiTheme="majorHAnsi" w:cstheme="majorHAnsi"/>
                <w:b/>
                <w:bCs/>
                <w:sz w:val="32"/>
                <w:szCs w:val="32"/>
                <w:lang w:val="fr-FR"/>
              </w:rPr>
              <w:t>THÔNG</w:t>
            </w:r>
            <w:r w:rsidR="00A31A9E" w:rsidRPr="00935B30">
              <w:rPr>
                <w:rFonts w:asciiTheme="majorHAnsi" w:hAnsiTheme="majorHAnsi" w:cstheme="majorHAnsi"/>
                <w:b/>
                <w:bCs/>
                <w:sz w:val="32"/>
                <w:szCs w:val="32"/>
                <w:lang w:val="vi-VN"/>
              </w:rPr>
              <w:t xml:space="preserve"> TIN TÀI LIỆU</w:t>
            </w:r>
          </w:p>
          <w:tbl>
            <w:tblPr>
              <w:tblStyle w:val="BngLiNhat"/>
              <w:tblW w:w="9943" w:type="dxa"/>
              <w:tblInd w:w="14" w:type="dxa"/>
              <w:tblLayout w:type="fixed"/>
              <w:tblLook w:val="0400" w:firstRow="0" w:lastRow="0" w:firstColumn="0" w:lastColumn="0" w:noHBand="0" w:noVBand="1"/>
            </w:tblPr>
            <w:tblGrid>
              <w:gridCol w:w="2122"/>
              <w:gridCol w:w="1698"/>
              <w:gridCol w:w="1571"/>
              <w:gridCol w:w="4552"/>
            </w:tblGrid>
            <w:tr w:rsidR="0028680B" w:rsidRPr="00935B30" w14:paraId="0A3D33B0" w14:textId="77777777" w:rsidTr="0028680B">
              <w:trPr>
                <w:trHeight w:val="468"/>
              </w:trPr>
              <w:tc>
                <w:tcPr>
                  <w:tcW w:w="1067" w:type="pct"/>
                  <w:tcBorders>
                    <w:top w:val="single" w:sz="4" w:space="0" w:color="auto"/>
                    <w:left w:val="single" w:sz="4" w:space="0" w:color="auto"/>
                    <w:bottom w:val="single" w:sz="4" w:space="0" w:color="auto"/>
                    <w:right w:val="single" w:sz="4" w:space="0" w:color="auto"/>
                  </w:tcBorders>
                  <w:vAlign w:val="center"/>
                </w:tcPr>
                <w:p w14:paraId="5FB42D84" w14:textId="77777777" w:rsidR="0028680B" w:rsidRPr="00935B30" w:rsidRDefault="0028680B" w:rsidP="0049382E">
                  <w:pPr>
                    <w:pStyle w:val="Ndbng"/>
                    <w:rPr>
                      <w:rFonts w:asciiTheme="majorHAnsi" w:hAnsiTheme="majorHAnsi" w:cstheme="majorHAnsi"/>
                      <w:b/>
                      <w:bCs/>
                    </w:rPr>
                  </w:pPr>
                  <w:r w:rsidRPr="00935B30">
                    <w:rPr>
                      <w:rFonts w:asciiTheme="majorHAnsi" w:hAnsiTheme="majorHAnsi" w:cstheme="majorHAnsi"/>
                      <w:b/>
                      <w:bCs/>
                    </w:rPr>
                    <w:t>Tiêu đề tài liệu</w:t>
                  </w:r>
                </w:p>
              </w:tc>
              <w:tc>
                <w:tcPr>
                  <w:tcW w:w="3933" w:type="pct"/>
                  <w:gridSpan w:val="3"/>
                  <w:tcBorders>
                    <w:top w:val="single" w:sz="4" w:space="0" w:color="auto"/>
                    <w:left w:val="single" w:sz="4" w:space="0" w:color="auto"/>
                    <w:bottom w:val="single" w:sz="4" w:space="0" w:color="auto"/>
                    <w:right w:val="single" w:sz="4" w:space="0" w:color="auto"/>
                  </w:tcBorders>
                </w:tcPr>
                <w:p w14:paraId="1E42F852" w14:textId="16289881" w:rsidR="0028680B" w:rsidRPr="00935B30" w:rsidRDefault="0028680B" w:rsidP="0049382E">
                  <w:pPr>
                    <w:pStyle w:val="Ndbng"/>
                    <w:rPr>
                      <w:rFonts w:asciiTheme="majorHAnsi" w:hAnsiTheme="majorHAnsi" w:cstheme="majorHAnsi"/>
                      <w:lang w:val="vi-VN"/>
                    </w:rPr>
                  </w:pPr>
                  <w:r w:rsidRPr="00935B30">
                    <w:rPr>
                      <w:rFonts w:asciiTheme="majorHAnsi" w:eastAsia="Calibri" w:hAnsiTheme="majorHAnsi" w:cstheme="majorHAnsi"/>
                      <w:szCs w:val="26"/>
                    </w:rPr>
                    <w:t>Tài liệu Interface</w:t>
                  </w:r>
                </w:p>
              </w:tc>
            </w:tr>
            <w:tr w:rsidR="0028680B" w:rsidRPr="00935B30" w14:paraId="340EF841" w14:textId="77777777" w:rsidTr="0028680B">
              <w:trPr>
                <w:trHeight w:val="468"/>
              </w:trPr>
              <w:tc>
                <w:tcPr>
                  <w:tcW w:w="1067" w:type="pct"/>
                  <w:tcBorders>
                    <w:top w:val="single" w:sz="4" w:space="0" w:color="auto"/>
                    <w:left w:val="single" w:sz="4" w:space="0" w:color="auto"/>
                    <w:bottom w:val="single" w:sz="4" w:space="0" w:color="auto"/>
                    <w:right w:val="single" w:sz="4" w:space="0" w:color="auto"/>
                  </w:tcBorders>
                  <w:vAlign w:val="center"/>
                </w:tcPr>
                <w:p w14:paraId="68F4AEDE" w14:textId="77777777" w:rsidR="0028680B" w:rsidRPr="00935B30" w:rsidRDefault="0028680B" w:rsidP="0049382E">
                  <w:pPr>
                    <w:pStyle w:val="Ndbng"/>
                    <w:rPr>
                      <w:rFonts w:asciiTheme="majorHAnsi" w:hAnsiTheme="majorHAnsi" w:cstheme="majorHAnsi"/>
                      <w:b/>
                      <w:bCs/>
                    </w:rPr>
                  </w:pPr>
                  <w:r w:rsidRPr="00935B30">
                    <w:rPr>
                      <w:rFonts w:asciiTheme="majorHAnsi" w:hAnsiTheme="majorHAnsi" w:cstheme="majorHAnsi"/>
                      <w:b/>
                      <w:bCs/>
                    </w:rPr>
                    <w:t>Tác giả</w:t>
                  </w:r>
                </w:p>
              </w:tc>
              <w:tc>
                <w:tcPr>
                  <w:tcW w:w="3933" w:type="pct"/>
                  <w:gridSpan w:val="3"/>
                  <w:tcBorders>
                    <w:top w:val="single" w:sz="4" w:space="0" w:color="auto"/>
                    <w:left w:val="single" w:sz="4" w:space="0" w:color="auto"/>
                    <w:bottom w:val="single" w:sz="4" w:space="0" w:color="auto"/>
                    <w:right w:val="single" w:sz="4" w:space="0" w:color="auto"/>
                  </w:tcBorders>
                </w:tcPr>
                <w:p w14:paraId="0DE562E1" w14:textId="505C6EDD" w:rsidR="0028680B" w:rsidRPr="00935B30" w:rsidRDefault="00C21308" w:rsidP="0049382E">
                  <w:pPr>
                    <w:pStyle w:val="Ndbng"/>
                    <w:rPr>
                      <w:rFonts w:asciiTheme="majorHAnsi" w:hAnsiTheme="majorHAnsi" w:cstheme="majorHAnsi"/>
                    </w:rPr>
                  </w:pPr>
                  <w:r w:rsidRPr="00935B30">
                    <w:rPr>
                      <w:rFonts w:asciiTheme="majorHAnsi" w:hAnsiTheme="majorHAnsi" w:cstheme="majorHAnsi"/>
                      <w:szCs w:val="26"/>
                    </w:rPr>
                    <w:t>Lý Bùi Quang Dương</w:t>
                  </w:r>
                </w:p>
              </w:tc>
            </w:tr>
            <w:tr w:rsidR="0028680B" w:rsidRPr="00935B30" w14:paraId="3C4E1A99" w14:textId="77777777" w:rsidTr="0028680B">
              <w:trPr>
                <w:trHeight w:val="468"/>
              </w:trPr>
              <w:tc>
                <w:tcPr>
                  <w:tcW w:w="1067" w:type="pct"/>
                  <w:tcBorders>
                    <w:top w:val="single" w:sz="4" w:space="0" w:color="auto"/>
                    <w:left w:val="single" w:sz="4" w:space="0" w:color="auto"/>
                    <w:bottom w:val="single" w:sz="4" w:space="0" w:color="auto"/>
                    <w:right w:val="single" w:sz="4" w:space="0" w:color="auto"/>
                  </w:tcBorders>
                  <w:vAlign w:val="center"/>
                </w:tcPr>
                <w:p w14:paraId="3D569707" w14:textId="77777777" w:rsidR="0028680B" w:rsidRPr="00935B30" w:rsidRDefault="0028680B" w:rsidP="0049382E">
                  <w:pPr>
                    <w:pStyle w:val="Ndbng"/>
                    <w:rPr>
                      <w:rFonts w:asciiTheme="majorHAnsi" w:hAnsiTheme="majorHAnsi" w:cstheme="majorHAnsi"/>
                      <w:b/>
                      <w:bCs/>
                    </w:rPr>
                  </w:pPr>
                  <w:r w:rsidRPr="00935B30">
                    <w:rPr>
                      <w:rFonts w:asciiTheme="majorHAnsi" w:hAnsiTheme="majorHAnsi" w:cstheme="majorHAnsi"/>
                      <w:b/>
                      <w:bCs/>
                    </w:rPr>
                    <w:t>Vai trò</w:t>
                  </w:r>
                </w:p>
              </w:tc>
              <w:tc>
                <w:tcPr>
                  <w:tcW w:w="3933" w:type="pct"/>
                  <w:gridSpan w:val="3"/>
                  <w:tcBorders>
                    <w:top w:val="single" w:sz="4" w:space="0" w:color="auto"/>
                    <w:left w:val="single" w:sz="4" w:space="0" w:color="auto"/>
                    <w:bottom w:val="single" w:sz="4" w:space="0" w:color="auto"/>
                    <w:right w:val="single" w:sz="4" w:space="0" w:color="auto"/>
                  </w:tcBorders>
                  <w:vAlign w:val="center"/>
                </w:tcPr>
                <w:p w14:paraId="3DECB0F9" w14:textId="11B0FC08" w:rsidR="0028680B" w:rsidRPr="00935B30" w:rsidRDefault="0028680B" w:rsidP="0049382E">
                  <w:pPr>
                    <w:pStyle w:val="Ndbng"/>
                    <w:rPr>
                      <w:rFonts w:asciiTheme="majorHAnsi" w:hAnsiTheme="majorHAnsi" w:cstheme="majorHAnsi"/>
                    </w:rPr>
                  </w:pPr>
                  <w:r w:rsidRPr="00935B30">
                    <w:rPr>
                      <w:rFonts w:asciiTheme="majorHAnsi" w:hAnsiTheme="majorHAnsi" w:cstheme="majorHAnsi"/>
                    </w:rPr>
                    <w:t>T</w:t>
                  </w:r>
                  <w:r w:rsidR="000B54D7" w:rsidRPr="00935B30">
                    <w:rPr>
                      <w:rFonts w:asciiTheme="majorHAnsi" w:hAnsiTheme="majorHAnsi" w:cstheme="majorHAnsi"/>
                    </w:rPr>
                    <w:t>hành viên nhóm</w:t>
                  </w:r>
                </w:p>
              </w:tc>
            </w:tr>
            <w:tr w:rsidR="0028680B" w:rsidRPr="00935B30" w14:paraId="5A3B28FD" w14:textId="77777777" w:rsidTr="0028680B">
              <w:trPr>
                <w:trHeight w:val="468"/>
              </w:trPr>
              <w:tc>
                <w:tcPr>
                  <w:tcW w:w="1067" w:type="pct"/>
                  <w:tcBorders>
                    <w:top w:val="single" w:sz="4" w:space="0" w:color="auto"/>
                    <w:left w:val="single" w:sz="4" w:space="0" w:color="auto"/>
                    <w:bottom w:val="single" w:sz="4" w:space="0" w:color="auto"/>
                    <w:right w:val="single" w:sz="4" w:space="0" w:color="auto"/>
                  </w:tcBorders>
                  <w:vAlign w:val="center"/>
                </w:tcPr>
                <w:p w14:paraId="1B5F26C4" w14:textId="77777777" w:rsidR="0028680B" w:rsidRPr="00935B30" w:rsidRDefault="0028680B" w:rsidP="0049382E">
                  <w:pPr>
                    <w:pStyle w:val="Ndbng"/>
                    <w:rPr>
                      <w:rFonts w:asciiTheme="majorHAnsi" w:hAnsiTheme="majorHAnsi" w:cstheme="majorHAnsi"/>
                      <w:b/>
                      <w:bCs/>
                    </w:rPr>
                  </w:pPr>
                  <w:r w:rsidRPr="00935B30">
                    <w:rPr>
                      <w:rFonts w:asciiTheme="majorHAnsi" w:hAnsiTheme="majorHAnsi" w:cstheme="majorHAnsi"/>
                      <w:b/>
                      <w:bCs/>
                    </w:rPr>
                    <w:t>Ngày</w:t>
                  </w:r>
                </w:p>
              </w:tc>
              <w:tc>
                <w:tcPr>
                  <w:tcW w:w="854" w:type="pct"/>
                  <w:tcBorders>
                    <w:top w:val="single" w:sz="4" w:space="0" w:color="auto"/>
                    <w:left w:val="single" w:sz="4" w:space="0" w:color="auto"/>
                    <w:bottom w:val="single" w:sz="4" w:space="0" w:color="auto"/>
                    <w:right w:val="single" w:sz="4" w:space="0" w:color="auto"/>
                  </w:tcBorders>
                </w:tcPr>
                <w:p w14:paraId="2C5EF61C" w14:textId="5A3926C4" w:rsidR="0028680B" w:rsidRPr="00935B30" w:rsidRDefault="00C21308" w:rsidP="0049382E">
                  <w:pPr>
                    <w:pStyle w:val="Ndbng"/>
                    <w:rPr>
                      <w:rFonts w:asciiTheme="majorHAnsi" w:hAnsiTheme="majorHAnsi" w:cstheme="majorHAnsi"/>
                      <w:lang w:val="vi-VN"/>
                    </w:rPr>
                  </w:pPr>
                  <w:r w:rsidRPr="00935B30">
                    <w:rPr>
                      <w:rFonts w:asciiTheme="majorHAnsi" w:hAnsiTheme="majorHAnsi" w:cstheme="majorHAnsi"/>
                      <w:bCs/>
                      <w:szCs w:val="26"/>
                      <w:lang w:eastAsia="ja-JP"/>
                    </w:rPr>
                    <w:t>20</w:t>
                  </w:r>
                  <w:r w:rsidR="0028680B" w:rsidRPr="00935B30">
                    <w:rPr>
                      <w:rFonts w:asciiTheme="majorHAnsi" w:hAnsiTheme="majorHAnsi" w:cstheme="majorHAnsi"/>
                      <w:bCs/>
                      <w:szCs w:val="26"/>
                      <w:lang w:eastAsia="ja-JP"/>
                    </w:rPr>
                    <w:t>-</w:t>
                  </w:r>
                  <w:r w:rsidRPr="00935B30">
                    <w:rPr>
                      <w:rFonts w:asciiTheme="majorHAnsi" w:hAnsiTheme="majorHAnsi" w:cstheme="majorHAnsi"/>
                      <w:bCs/>
                      <w:szCs w:val="26"/>
                      <w:lang w:eastAsia="ja-JP"/>
                    </w:rPr>
                    <w:t>03</w:t>
                  </w:r>
                  <w:r w:rsidR="0028680B" w:rsidRPr="00935B30">
                    <w:rPr>
                      <w:rFonts w:asciiTheme="majorHAnsi" w:hAnsiTheme="majorHAnsi" w:cstheme="majorHAnsi"/>
                      <w:bCs/>
                      <w:szCs w:val="26"/>
                      <w:lang w:eastAsia="ja-JP"/>
                    </w:rPr>
                    <w:t>-202</w:t>
                  </w:r>
                  <w:r w:rsidRPr="00935B30">
                    <w:rPr>
                      <w:rFonts w:asciiTheme="majorHAnsi" w:hAnsiTheme="majorHAnsi" w:cstheme="majorHAnsi"/>
                      <w:bCs/>
                      <w:szCs w:val="26"/>
                      <w:lang w:eastAsia="ja-JP"/>
                    </w:rPr>
                    <w:t>5</w:t>
                  </w:r>
                </w:p>
              </w:tc>
              <w:tc>
                <w:tcPr>
                  <w:tcW w:w="790" w:type="pct"/>
                  <w:tcBorders>
                    <w:top w:val="single" w:sz="4" w:space="0" w:color="auto"/>
                    <w:left w:val="single" w:sz="4" w:space="0" w:color="auto"/>
                    <w:bottom w:val="single" w:sz="4" w:space="0" w:color="auto"/>
                    <w:right w:val="single" w:sz="4" w:space="0" w:color="auto"/>
                  </w:tcBorders>
                </w:tcPr>
                <w:p w14:paraId="52145FE5" w14:textId="63C3F3F5" w:rsidR="0028680B" w:rsidRPr="00935B30" w:rsidRDefault="0028680B" w:rsidP="0049382E">
                  <w:pPr>
                    <w:pStyle w:val="Ndbng"/>
                    <w:rPr>
                      <w:rFonts w:asciiTheme="majorHAnsi" w:hAnsiTheme="majorHAnsi" w:cstheme="majorHAnsi"/>
                      <w:b/>
                    </w:rPr>
                  </w:pPr>
                  <w:r w:rsidRPr="00935B30">
                    <w:rPr>
                      <w:rFonts w:asciiTheme="majorHAnsi" w:hAnsiTheme="majorHAnsi" w:cstheme="majorHAnsi"/>
                      <w:b/>
                      <w:bCs/>
                      <w:szCs w:val="26"/>
                    </w:rPr>
                    <w:t>File name:</w:t>
                  </w:r>
                </w:p>
              </w:tc>
              <w:tc>
                <w:tcPr>
                  <w:tcW w:w="2288" w:type="pct"/>
                  <w:tcBorders>
                    <w:top w:val="single" w:sz="4" w:space="0" w:color="auto"/>
                    <w:left w:val="single" w:sz="4" w:space="0" w:color="auto"/>
                    <w:bottom w:val="single" w:sz="4" w:space="0" w:color="auto"/>
                    <w:right w:val="single" w:sz="4" w:space="0" w:color="auto"/>
                  </w:tcBorders>
                </w:tcPr>
                <w:p w14:paraId="72AFB838" w14:textId="1CE036E8" w:rsidR="0028680B" w:rsidRPr="00935B30" w:rsidRDefault="0028680B" w:rsidP="0049382E">
                  <w:pPr>
                    <w:pStyle w:val="Ndbng"/>
                    <w:rPr>
                      <w:rFonts w:asciiTheme="majorHAnsi" w:hAnsiTheme="majorHAnsi" w:cstheme="majorHAnsi"/>
                    </w:rPr>
                  </w:pPr>
                  <w:r w:rsidRPr="00935B30">
                    <w:rPr>
                      <w:rFonts w:asciiTheme="majorHAnsi" w:hAnsiTheme="majorHAnsi" w:cstheme="majorHAnsi"/>
                      <w:szCs w:val="26"/>
                      <w:lang w:val="vi-VN"/>
                    </w:rPr>
                    <w:t>[</w:t>
                  </w:r>
                  <w:r w:rsidRPr="00935B30">
                    <w:rPr>
                      <w:rFonts w:asciiTheme="majorHAnsi" w:hAnsiTheme="majorHAnsi" w:cstheme="majorHAnsi"/>
                      <w:szCs w:val="26"/>
                    </w:rPr>
                    <w:t>KLTN</w:t>
                  </w:r>
                  <w:r w:rsidRPr="00935B30">
                    <w:rPr>
                      <w:rFonts w:asciiTheme="majorHAnsi" w:hAnsiTheme="majorHAnsi" w:cstheme="majorHAnsi"/>
                      <w:szCs w:val="26"/>
                      <w:lang w:val="vi-VN"/>
                    </w:rPr>
                    <w:t>]</w:t>
                  </w:r>
                  <w:r w:rsidRPr="00935B30">
                    <w:rPr>
                      <w:rFonts w:asciiTheme="majorHAnsi" w:hAnsiTheme="majorHAnsi" w:cstheme="majorHAnsi"/>
                      <w:szCs w:val="26"/>
                    </w:rPr>
                    <w:t>-06-User_Interface.docx</w:t>
                  </w:r>
                </w:p>
              </w:tc>
            </w:tr>
            <w:tr w:rsidR="0028680B" w:rsidRPr="00935B30" w14:paraId="57C5D931" w14:textId="77777777" w:rsidTr="0028680B">
              <w:trPr>
                <w:trHeight w:val="468"/>
              </w:trPr>
              <w:tc>
                <w:tcPr>
                  <w:tcW w:w="1067" w:type="pct"/>
                  <w:tcBorders>
                    <w:top w:val="single" w:sz="4" w:space="0" w:color="auto"/>
                    <w:left w:val="single" w:sz="4" w:space="0" w:color="auto"/>
                    <w:bottom w:val="single" w:sz="4" w:space="0" w:color="auto"/>
                    <w:right w:val="single" w:sz="4" w:space="0" w:color="auto"/>
                  </w:tcBorders>
                  <w:vAlign w:val="center"/>
                </w:tcPr>
                <w:p w14:paraId="2AA05A70" w14:textId="77777777" w:rsidR="0028680B" w:rsidRPr="00935B30" w:rsidRDefault="0028680B" w:rsidP="0049382E">
                  <w:pPr>
                    <w:pStyle w:val="Ndbng"/>
                    <w:rPr>
                      <w:rFonts w:asciiTheme="majorHAnsi" w:hAnsiTheme="majorHAnsi" w:cstheme="majorHAnsi"/>
                      <w:b/>
                      <w:bCs/>
                    </w:rPr>
                  </w:pPr>
                  <w:r w:rsidRPr="00935B30">
                    <w:rPr>
                      <w:rFonts w:asciiTheme="majorHAnsi" w:hAnsiTheme="majorHAnsi" w:cstheme="majorHAnsi"/>
                      <w:b/>
                      <w:bCs/>
                    </w:rPr>
                    <w:t>URL</w:t>
                  </w:r>
                </w:p>
              </w:tc>
              <w:tc>
                <w:tcPr>
                  <w:tcW w:w="3933" w:type="pct"/>
                  <w:gridSpan w:val="3"/>
                  <w:tcBorders>
                    <w:top w:val="single" w:sz="4" w:space="0" w:color="auto"/>
                    <w:left w:val="single" w:sz="4" w:space="0" w:color="auto"/>
                    <w:bottom w:val="single" w:sz="4" w:space="0" w:color="auto"/>
                    <w:right w:val="single" w:sz="4" w:space="0" w:color="auto"/>
                  </w:tcBorders>
                </w:tcPr>
                <w:p w14:paraId="64BA3D12" w14:textId="77777777" w:rsidR="0028680B" w:rsidRPr="00935B30" w:rsidRDefault="0028680B" w:rsidP="0049382E">
                  <w:pPr>
                    <w:pStyle w:val="Ndbng"/>
                    <w:rPr>
                      <w:rFonts w:asciiTheme="majorHAnsi" w:hAnsiTheme="majorHAnsi" w:cstheme="majorHAnsi"/>
                    </w:rPr>
                  </w:pPr>
                </w:p>
              </w:tc>
            </w:tr>
            <w:tr w:rsidR="0028680B" w:rsidRPr="00935B30" w14:paraId="362E4F6B" w14:textId="77777777" w:rsidTr="0028680B">
              <w:trPr>
                <w:trHeight w:val="488"/>
              </w:trPr>
              <w:tc>
                <w:tcPr>
                  <w:tcW w:w="1067" w:type="pct"/>
                  <w:tcBorders>
                    <w:top w:val="single" w:sz="4" w:space="0" w:color="auto"/>
                    <w:left w:val="single" w:sz="4" w:space="0" w:color="auto"/>
                    <w:bottom w:val="single" w:sz="4" w:space="0" w:color="auto"/>
                    <w:right w:val="single" w:sz="4" w:space="0" w:color="auto"/>
                  </w:tcBorders>
                  <w:vAlign w:val="center"/>
                </w:tcPr>
                <w:p w14:paraId="5C2A1E17" w14:textId="77777777" w:rsidR="0028680B" w:rsidRPr="00935B30" w:rsidRDefault="0028680B" w:rsidP="0049382E">
                  <w:pPr>
                    <w:pStyle w:val="Ndbng"/>
                    <w:rPr>
                      <w:rFonts w:asciiTheme="majorHAnsi" w:hAnsiTheme="majorHAnsi" w:cstheme="majorHAnsi"/>
                      <w:b/>
                      <w:bCs/>
                    </w:rPr>
                  </w:pPr>
                  <w:r w:rsidRPr="00935B30">
                    <w:rPr>
                      <w:rFonts w:asciiTheme="majorHAnsi" w:hAnsiTheme="majorHAnsi" w:cstheme="majorHAnsi"/>
                      <w:b/>
                      <w:bCs/>
                    </w:rPr>
                    <w:t>Access</w:t>
                  </w:r>
                </w:p>
              </w:tc>
              <w:tc>
                <w:tcPr>
                  <w:tcW w:w="3933" w:type="pct"/>
                  <w:gridSpan w:val="3"/>
                  <w:tcBorders>
                    <w:top w:val="single" w:sz="4" w:space="0" w:color="auto"/>
                    <w:left w:val="single" w:sz="4" w:space="0" w:color="auto"/>
                    <w:bottom w:val="single" w:sz="4" w:space="0" w:color="auto"/>
                    <w:right w:val="single" w:sz="4" w:space="0" w:color="auto"/>
                  </w:tcBorders>
                </w:tcPr>
                <w:p w14:paraId="56D14AC5" w14:textId="1C23882B" w:rsidR="0028680B" w:rsidRPr="00935B30" w:rsidRDefault="0028680B" w:rsidP="0049382E">
                  <w:pPr>
                    <w:pStyle w:val="Ndbng"/>
                    <w:rPr>
                      <w:rFonts w:asciiTheme="majorHAnsi" w:hAnsiTheme="majorHAnsi" w:cstheme="majorHAnsi"/>
                      <w:lang w:val="vi-VN"/>
                    </w:rPr>
                  </w:pPr>
                  <w:r w:rsidRPr="00935B30">
                    <w:rPr>
                      <w:rFonts w:asciiTheme="majorHAnsi" w:hAnsiTheme="majorHAnsi" w:cstheme="majorHAnsi"/>
                      <w:bCs/>
                      <w:szCs w:val="26"/>
                      <w:lang w:val="vi-VN"/>
                    </w:rPr>
                    <w:t xml:space="preserve">    </w:t>
                  </w:r>
                  <w:r w:rsidRPr="00935B30">
                    <w:rPr>
                      <w:rFonts w:asciiTheme="majorHAnsi" w:hAnsiTheme="majorHAnsi" w:cstheme="majorHAnsi"/>
                      <w:bCs/>
                      <w:szCs w:val="26"/>
                    </w:rPr>
                    <w:t>Khoa</w:t>
                  </w:r>
                  <w:r w:rsidRPr="00935B30">
                    <w:rPr>
                      <w:rFonts w:asciiTheme="majorHAnsi" w:hAnsiTheme="majorHAnsi" w:cstheme="majorHAnsi"/>
                      <w:bCs/>
                      <w:szCs w:val="26"/>
                      <w:lang w:val="vi-VN"/>
                    </w:rPr>
                    <w:t xml:space="preserve"> CNTT</w:t>
                  </w:r>
                </w:p>
              </w:tc>
            </w:tr>
          </w:tbl>
          <w:p w14:paraId="6CAB80C5" w14:textId="77777777" w:rsidR="00A31A9E" w:rsidRPr="00935B30" w:rsidRDefault="00A31A9E" w:rsidP="0049382E">
            <w:pPr>
              <w:jc w:val="both"/>
              <w:rPr>
                <w:rFonts w:asciiTheme="majorHAnsi" w:hAnsiTheme="majorHAnsi" w:cstheme="majorHAnsi"/>
                <w:sz w:val="26"/>
                <w:szCs w:val="26"/>
                <w:lang w:val="vi-VN"/>
              </w:rPr>
            </w:pPr>
          </w:p>
        </w:tc>
      </w:tr>
      <w:tr w:rsidR="008E2D31" w:rsidRPr="00935B30" w14:paraId="2695ED33" w14:textId="77777777" w:rsidTr="0028680B">
        <w:trPr>
          <w:trHeight w:val="3113"/>
        </w:trPr>
        <w:tc>
          <w:tcPr>
            <w:tcW w:w="10265" w:type="dxa"/>
            <w:tcBorders>
              <w:bottom w:val="nil"/>
            </w:tcBorders>
            <w:shd w:val="clear" w:color="auto" w:fill="FFFFFF"/>
            <w:tcMar>
              <w:top w:w="0" w:type="dxa"/>
              <w:left w:w="183" w:type="dxa"/>
              <w:bottom w:w="0" w:type="dxa"/>
              <w:right w:w="115" w:type="dxa"/>
            </w:tcMar>
          </w:tcPr>
          <w:p w14:paraId="456A8273" w14:textId="77777777" w:rsidR="008E2D31" w:rsidRDefault="008E2D31" w:rsidP="0049382E">
            <w:pPr>
              <w:pStyle w:val="Cch"/>
              <w:jc w:val="center"/>
              <w:rPr>
                <w:rFonts w:asciiTheme="majorHAnsi" w:hAnsiTheme="majorHAnsi" w:cstheme="majorHAnsi"/>
                <w:lang w:val="vi-VN"/>
              </w:rPr>
            </w:pPr>
          </w:p>
          <w:tbl>
            <w:tblPr>
              <w:tblpPr w:leftFromText="180" w:rightFromText="180" w:vertAnchor="text" w:horzAnchor="margin" w:tblpY="323"/>
              <w:tblW w:w="9214" w:type="dxa"/>
              <w:tblBorders>
                <w:bottom w:val="single" w:sz="4" w:space="0" w:color="00000A"/>
                <w:insideH w:val="single" w:sz="4" w:space="0" w:color="00000A"/>
              </w:tblBorders>
              <w:tblCellMar>
                <w:left w:w="113" w:type="dxa"/>
              </w:tblCellMar>
              <w:tblLook w:val="0000" w:firstRow="0" w:lastRow="0" w:firstColumn="0" w:lastColumn="0" w:noHBand="0" w:noVBand="0"/>
            </w:tblPr>
            <w:tblGrid>
              <w:gridCol w:w="1447"/>
              <w:gridCol w:w="2587"/>
              <w:gridCol w:w="1981"/>
              <w:gridCol w:w="3199"/>
            </w:tblGrid>
            <w:tr w:rsidR="008E2D31" w:rsidRPr="007E78BD" w14:paraId="0BDE7CAE" w14:textId="77777777" w:rsidTr="002D2587">
              <w:tc>
                <w:tcPr>
                  <w:tcW w:w="9214" w:type="dxa"/>
                  <w:gridSpan w:val="4"/>
                  <w:tcBorders>
                    <w:bottom w:val="single" w:sz="4" w:space="0" w:color="00000A"/>
                  </w:tcBorders>
                  <w:shd w:val="clear" w:color="auto" w:fill="FFFFFF"/>
                </w:tcPr>
                <w:p w14:paraId="221B4979" w14:textId="77777777" w:rsidR="008E2D31" w:rsidRPr="007E78BD" w:rsidRDefault="008E2D31" w:rsidP="008E2D31">
                  <w:pPr>
                    <w:jc w:val="center"/>
                    <w:rPr>
                      <w:rFonts w:ascii="Times New Roman" w:hAnsi="Times New Roman" w:cs="Times New Roman"/>
                      <w:b/>
                      <w:bCs/>
                      <w:sz w:val="32"/>
                      <w:szCs w:val="32"/>
                      <w:lang w:val="vi-VN"/>
                    </w:rPr>
                  </w:pPr>
                  <w:r w:rsidRPr="007E78BD">
                    <w:rPr>
                      <w:rFonts w:ascii="Times New Roman" w:hAnsi="Times New Roman" w:cs="Times New Roman"/>
                      <w:b/>
                      <w:bCs/>
                      <w:sz w:val="32"/>
                      <w:szCs w:val="32"/>
                    </w:rPr>
                    <w:t>LỊCH</w:t>
                  </w:r>
                  <w:r w:rsidRPr="007E78BD">
                    <w:rPr>
                      <w:rFonts w:ascii="Times New Roman" w:hAnsi="Times New Roman" w:cs="Times New Roman"/>
                      <w:b/>
                      <w:bCs/>
                      <w:sz w:val="32"/>
                      <w:szCs w:val="32"/>
                      <w:lang w:val="vi-VN"/>
                    </w:rPr>
                    <w:t xml:space="preserve"> SỬ BẢN SỬA</w:t>
                  </w:r>
                </w:p>
              </w:tc>
            </w:tr>
            <w:tr w:rsidR="008E2D31" w:rsidRPr="007E78BD" w14:paraId="662B75CA" w14:textId="77777777" w:rsidTr="002D2587">
              <w:tc>
                <w:tcPr>
                  <w:tcW w:w="1447" w:type="dxa"/>
                  <w:tcBorders>
                    <w:top w:val="single" w:sz="4" w:space="0" w:color="00000A"/>
                    <w:left w:val="single" w:sz="4" w:space="0" w:color="00000A"/>
                    <w:bottom w:val="single" w:sz="4" w:space="0" w:color="00000A"/>
                  </w:tcBorders>
                  <w:shd w:val="clear" w:color="auto" w:fill="B4C6E7" w:themeFill="accent1" w:themeFillTint="66"/>
                  <w:tcMar>
                    <w:left w:w="28" w:type="dxa"/>
                  </w:tcMar>
                  <w:vAlign w:val="center"/>
                </w:tcPr>
                <w:p w14:paraId="7161CAE4" w14:textId="77777777" w:rsidR="008E2D31" w:rsidRPr="007E78BD" w:rsidRDefault="008E2D31" w:rsidP="008E2D31">
                  <w:pPr>
                    <w:jc w:val="center"/>
                    <w:rPr>
                      <w:rFonts w:ascii="Times New Roman" w:hAnsi="Times New Roman" w:cs="Times New Roman"/>
                      <w:b/>
                      <w:bCs/>
                      <w:sz w:val="26"/>
                      <w:szCs w:val="26"/>
                    </w:rPr>
                  </w:pPr>
                  <w:r w:rsidRPr="007E78BD">
                    <w:rPr>
                      <w:rFonts w:ascii="Times New Roman" w:hAnsi="Times New Roman" w:cs="Times New Roman"/>
                      <w:b/>
                      <w:bCs/>
                    </w:rPr>
                    <w:t>Phiên bản</w:t>
                  </w:r>
                </w:p>
              </w:tc>
              <w:tc>
                <w:tcPr>
                  <w:tcW w:w="2587" w:type="dxa"/>
                  <w:tcBorders>
                    <w:top w:val="single" w:sz="4" w:space="0" w:color="00000A"/>
                    <w:left w:val="single" w:sz="4" w:space="0" w:color="00000A"/>
                    <w:bottom w:val="single" w:sz="4" w:space="0" w:color="00000A"/>
                  </w:tcBorders>
                  <w:shd w:val="clear" w:color="auto" w:fill="B4C6E7" w:themeFill="accent1" w:themeFillTint="66"/>
                  <w:tcMar>
                    <w:left w:w="28" w:type="dxa"/>
                  </w:tcMar>
                  <w:vAlign w:val="center"/>
                </w:tcPr>
                <w:p w14:paraId="4FB1890F" w14:textId="77777777" w:rsidR="008E2D31" w:rsidRPr="007E78BD" w:rsidRDefault="008E2D31" w:rsidP="008E2D31">
                  <w:pPr>
                    <w:jc w:val="center"/>
                    <w:rPr>
                      <w:rFonts w:ascii="Times New Roman" w:hAnsi="Times New Roman" w:cs="Times New Roman"/>
                      <w:b/>
                      <w:bCs/>
                      <w:sz w:val="26"/>
                      <w:szCs w:val="26"/>
                    </w:rPr>
                  </w:pPr>
                  <w:r w:rsidRPr="007E78BD">
                    <w:rPr>
                      <w:rFonts w:ascii="Times New Roman" w:hAnsi="Times New Roman" w:cs="Times New Roman"/>
                      <w:b/>
                      <w:bCs/>
                    </w:rPr>
                    <w:t>Người chỉnh sửa</w:t>
                  </w:r>
                </w:p>
              </w:tc>
              <w:tc>
                <w:tcPr>
                  <w:tcW w:w="1981" w:type="dxa"/>
                  <w:tcBorders>
                    <w:top w:val="single" w:sz="4" w:space="0" w:color="00000A"/>
                    <w:left w:val="single" w:sz="4" w:space="0" w:color="00000A"/>
                    <w:bottom w:val="single" w:sz="4" w:space="0" w:color="00000A"/>
                  </w:tcBorders>
                  <w:shd w:val="clear" w:color="auto" w:fill="B4C6E7" w:themeFill="accent1" w:themeFillTint="66"/>
                  <w:tcMar>
                    <w:left w:w="28" w:type="dxa"/>
                  </w:tcMar>
                  <w:vAlign w:val="center"/>
                </w:tcPr>
                <w:p w14:paraId="68E3E494" w14:textId="77777777" w:rsidR="008E2D31" w:rsidRPr="007E78BD" w:rsidRDefault="008E2D31" w:rsidP="008E2D31">
                  <w:pPr>
                    <w:jc w:val="center"/>
                    <w:rPr>
                      <w:rFonts w:ascii="Times New Roman" w:hAnsi="Times New Roman" w:cs="Times New Roman"/>
                      <w:b/>
                      <w:bCs/>
                      <w:sz w:val="26"/>
                      <w:szCs w:val="26"/>
                    </w:rPr>
                  </w:pPr>
                  <w:r w:rsidRPr="007E78BD">
                    <w:rPr>
                      <w:rFonts w:ascii="Times New Roman" w:hAnsi="Times New Roman" w:cs="Times New Roman"/>
                      <w:b/>
                      <w:bCs/>
                    </w:rPr>
                    <w:t>Ngày</w:t>
                  </w:r>
                </w:p>
              </w:tc>
              <w:tc>
                <w:tcPr>
                  <w:tcW w:w="3199" w:type="dxa"/>
                  <w:tcBorders>
                    <w:top w:val="single" w:sz="4" w:space="0" w:color="00000A"/>
                    <w:left w:val="single" w:sz="4" w:space="0" w:color="00000A"/>
                    <w:bottom w:val="single" w:sz="4" w:space="0" w:color="00000A"/>
                    <w:right w:val="single" w:sz="4" w:space="0" w:color="00000A"/>
                  </w:tcBorders>
                  <w:shd w:val="clear" w:color="auto" w:fill="B4C6E7" w:themeFill="accent1" w:themeFillTint="66"/>
                  <w:tcMar>
                    <w:left w:w="28" w:type="dxa"/>
                  </w:tcMar>
                  <w:vAlign w:val="center"/>
                </w:tcPr>
                <w:p w14:paraId="09C503B2" w14:textId="77777777" w:rsidR="008E2D31" w:rsidRPr="007E78BD" w:rsidRDefault="008E2D31" w:rsidP="008E2D31">
                  <w:pPr>
                    <w:jc w:val="center"/>
                    <w:rPr>
                      <w:rFonts w:ascii="Times New Roman" w:hAnsi="Times New Roman" w:cs="Times New Roman"/>
                      <w:b/>
                      <w:bCs/>
                      <w:sz w:val="26"/>
                      <w:szCs w:val="26"/>
                    </w:rPr>
                  </w:pPr>
                  <w:r w:rsidRPr="007E78BD">
                    <w:rPr>
                      <w:rFonts w:ascii="Times New Roman" w:hAnsi="Times New Roman" w:cs="Times New Roman"/>
                      <w:b/>
                      <w:bCs/>
                    </w:rPr>
                    <w:t>Ghi chú</w:t>
                  </w:r>
                </w:p>
              </w:tc>
            </w:tr>
            <w:tr w:rsidR="008E2D31" w:rsidRPr="007E78BD" w14:paraId="6664BCD5" w14:textId="77777777" w:rsidTr="002D2587">
              <w:tc>
                <w:tcPr>
                  <w:tcW w:w="1447" w:type="dxa"/>
                  <w:tcBorders>
                    <w:top w:val="single" w:sz="4" w:space="0" w:color="00000A"/>
                    <w:left w:val="single" w:sz="4" w:space="0" w:color="00000A"/>
                    <w:bottom w:val="single" w:sz="4" w:space="0" w:color="00000A"/>
                  </w:tcBorders>
                  <w:shd w:val="clear" w:color="auto" w:fill="FFFFFF"/>
                  <w:tcMar>
                    <w:left w:w="28" w:type="dxa"/>
                  </w:tcMar>
                  <w:vAlign w:val="center"/>
                </w:tcPr>
                <w:p w14:paraId="2C52B414" w14:textId="77777777" w:rsidR="008E2D31" w:rsidRPr="007E78BD" w:rsidRDefault="008E2D31" w:rsidP="008E2D31">
                  <w:pPr>
                    <w:jc w:val="center"/>
                    <w:rPr>
                      <w:rFonts w:ascii="Times New Roman" w:hAnsi="Times New Roman" w:cs="Times New Roman"/>
                      <w:bCs/>
                      <w:sz w:val="26"/>
                      <w:szCs w:val="26"/>
                    </w:rPr>
                  </w:pPr>
                  <w:r w:rsidRPr="007E78BD">
                    <w:rPr>
                      <w:rFonts w:ascii="Times New Roman" w:hAnsi="Times New Roman" w:cs="Times New Roman"/>
                      <w:bCs/>
                      <w:sz w:val="26"/>
                      <w:szCs w:val="26"/>
                    </w:rPr>
                    <w:t>1.0</w:t>
                  </w:r>
                </w:p>
              </w:tc>
              <w:tc>
                <w:tcPr>
                  <w:tcW w:w="2587" w:type="dxa"/>
                  <w:tcBorders>
                    <w:top w:val="single" w:sz="4" w:space="0" w:color="00000A"/>
                    <w:left w:val="single" w:sz="4" w:space="0" w:color="00000A"/>
                    <w:bottom w:val="single" w:sz="4" w:space="0" w:color="00000A"/>
                  </w:tcBorders>
                  <w:shd w:val="clear" w:color="auto" w:fill="FFFFFF"/>
                  <w:tcMar>
                    <w:left w:w="28" w:type="dxa"/>
                  </w:tcMar>
                  <w:vAlign w:val="center"/>
                </w:tcPr>
                <w:p w14:paraId="7BD33A1B" w14:textId="2FCD04C6" w:rsidR="008E2D31" w:rsidRPr="008E2D31" w:rsidRDefault="008E2D31" w:rsidP="008E2D31">
                  <w:pPr>
                    <w:ind w:left="709" w:hanging="709"/>
                    <w:jc w:val="center"/>
                    <w:rPr>
                      <w:rFonts w:ascii="Times New Roman" w:hAnsi="Times New Roman" w:cs="Times New Roman"/>
                      <w:bCs/>
                      <w:sz w:val="26"/>
                      <w:szCs w:val="26"/>
                      <w:lang w:val="vi-VN" w:eastAsia="ja-JP"/>
                    </w:rPr>
                  </w:pPr>
                  <w:r>
                    <w:rPr>
                      <w:rFonts w:ascii="Times New Roman" w:hAnsi="Times New Roman" w:cs="Times New Roman"/>
                      <w:bCs/>
                      <w:sz w:val="26"/>
                      <w:szCs w:val="26"/>
                      <w:lang w:eastAsia="ja-JP"/>
                    </w:rPr>
                    <w:t>Lý</w:t>
                  </w:r>
                  <w:r>
                    <w:rPr>
                      <w:rFonts w:ascii="Times New Roman" w:hAnsi="Times New Roman" w:cs="Times New Roman"/>
                      <w:bCs/>
                      <w:sz w:val="26"/>
                      <w:szCs w:val="26"/>
                      <w:lang w:val="vi-VN" w:eastAsia="ja-JP"/>
                    </w:rPr>
                    <w:t xml:space="preserve"> Bùi Quang Dương</w:t>
                  </w:r>
                </w:p>
              </w:tc>
              <w:tc>
                <w:tcPr>
                  <w:tcW w:w="1981" w:type="dxa"/>
                  <w:tcBorders>
                    <w:top w:val="single" w:sz="4" w:space="0" w:color="00000A"/>
                    <w:left w:val="single" w:sz="4" w:space="0" w:color="00000A"/>
                    <w:bottom w:val="single" w:sz="4" w:space="0" w:color="00000A"/>
                  </w:tcBorders>
                  <w:shd w:val="clear" w:color="auto" w:fill="FFFFFF"/>
                  <w:tcMar>
                    <w:left w:w="28" w:type="dxa"/>
                  </w:tcMar>
                  <w:vAlign w:val="center"/>
                </w:tcPr>
                <w:p w14:paraId="71690BA7" w14:textId="7781E0FC" w:rsidR="008E2D31" w:rsidRPr="007E78BD" w:rsidRDefault="008E2D31" w:rsidP="008E2D31">
                  <w:pPr>
                    <w:jc w:val="center"/>
                    <w:rPr>
                      <w:rFonts w:ascii="Times New Roman" w:hAnsi="Times New Roman" w:cs="Times New Roman"/>
                      <w:bCs/>
                      <w:sz w:val="26"/>
                      <w:szCs w:val="26"/>
                      <w:lang w:eastAsia="en-US"/>
                    </w:rPr>
                  </w:pPr>
                  <w:r>
                    <w:rPr>
                      <w:rFonts w:ascii="Times New Roman" w:hAnsi="Times New Roman" w:cs="Times New Roman"/>
                      <w:bCs/>
                      <w:sz w:val="26"/>
                      <w:szCs w:val="26"/>
                      <w:lang w:eastAsia="en-US"/>
                    </w:rPr>
                    <w:t>20</w:t>
                  </w:r>
                  <w:r w:rsidRPr="007E78BD">
                    <w:rPr>
                      <w:rFonts w:ascii="Times New Roman" w:hAnsi="Times New Roman" w:cs="Times New Roman"/>
                      <w:bCs/>
                      <w:sz w:val="26"/>
                      <w:szCs w:val="26"/>
                      <w:lang w:val="vi-VN" w:eastAsia="en-US"/>
                    </w:rPr>
                    <w:t>/</w:t>
                  </w:r>
                  <w:r w:rsidRPr="007E78BD">
                    <w:rPr>
                      <w:rFonts w:ascii="Times New Roman" w:hAnsi="Times New Roman" w:cs="Times New Roman"/>
                      <w:bCs/>
                      <w:sz w:val="26"/>
                      <w:szCs w:val="26"/>
                      <w:lang w:eastAsia="en-US"/>
                    </w:rPr>
                    <w:t>03/2</w:t>
                  </w:r>
                  <w:r w:rsidRPr="007E78BD">
                    <w:rPr>
                      <w:rFonts w:ascii="Times New Roman" w:hAnsi="Times New Roman" w:cs="Times New Roman"/>
                      <w:bCs/>
                      <w:sz w:val="26"/>
                      <w:szCs w:val="26"/>
                      <w:lang w:val="vi-VN" w:eastAsia="en-US"/>
                    </w:rPr>
                    <w:t>02</w:t>
                  </w:r>
                  <w:r w:rsidRPr="007E78BD">
                    <w:rPr>
                      <w:rFonts w:ascii="Times New Roman" w:hAnsi="Times New Roman" w:cs="Times New Roman"/>
                      <w:bCs/>
                      <w:sz w:val="26"/>
                      <w:szCs w:val="26"/>
                      <w:lang w:eastAsia="en-US"/>
                    </w:rPr>
                    <w:t>5</w:t>
                  </w:r>
                </w:p>
              </w:tc>
              <w:tc>
                <w:tcPr>
                  <w:tcW w:w="3199" w:type="dxa"/>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65F0EA98" w14:textId="77777777" w:rsidR="008E2D31" w:rsidRPr="007E78BD" w:rsidRDefault="008E2D31" w:rsidP="008E2D31">
                  <w:pPr>
                    <w:jc w:val="center"/>
                    <w:rPr>
                      <w:rFonts w:ascii="Times New Roman" w:hAnsi="Times New Roman" w:cs="Times New Roman"/>
                      <w:bCs/>
                      <w:sz w:val="26"/>
                      <w:szCs w:val="26"/>
                      <w:lang w:val="vi-VN" w:eastAsia="ja-JP"/>
                    </w:rPr>
                  </w:pPr>
                  <w:r w:rsidRPr="007E78BD">
                    <w:rPr>
                      <w:rFonts w:ascii="Times New Roman" w:hAnsi="Times New Roman" w:cs="Times New Roman"/>
                      <w:bCs/>
                      <w:sz w:val="26"/>
                      <w:szCs w:val="26"/>
                      <w:lang w:eastAsia="ja-JP"/>
                    </w:rPr>
                    <w:t>Tạo</w:t>
                  </w:r>
                  <w:r w:rsidRPr="007E78BD">
                    <w:rPr>
                      <w:rFonts w:ascii="Times New Roman" w:hAnsi="Times New Roman" w:cs="Times New Roman"/>
                      <w:bCs/>
                      <w:sz w:val="26"/>
                      <w:szCs w:val="26"/>
                      <w:lang w:val="vi-VN" w:eastAsia="ja-JP"/>
                    </w:rPr>
                    <w:t xml:space="preserve"> tài liệu</w:t>
                  </w:r>
                </w:p>
              </w:tc>
            </w:tr>
          </w:tbl>
          <w:p w14:paraId="1C027D84" w14:textId="77777777" w:rsidR="008E2D31" w:rsidRPr="008E2D31" w:rsidRDefault="008E2D31" w:rsidP="0049382E">
            <w:pPr>
              <w:pStyle w:val="Cch"/>
              <w:jc w:val="center"/>
              <w:rPr>
                <w:rFonts w:asciiTheme="majorHAnsi" w:hAnsiTheme="majorHAnsi" w:cstheme="majorHAnsi"/>
                <w:lang w:val="vi-VN"/>
              </w:rPr>
            </w:pPr>
          </w:p>
        </w:tc>
      </w:tr>
    </w:tbl>
    <w:p w14:paraId="006C453A" w14:textId="77777777" w:rsidR="009B706A" w:rsidRDefault="0028680B" w:rsidP="0049382E">
      <w:pPr>
        <w:jc w:val="center"/>
        <w:rPr>
          <w:rFonts w:asciiTheme="majorHAnsi" w:hAnsiTheme="majorHAnsi" w:cstheme="majorHAnsi"/>
          <w:b/>
          <w:sz w:val="32"/>
          <w:szCs w:val="32"/>
          <w:lang w:val="vi-VN"/>
        </w:rPr>
      </w:pPr>
      <w:r w:rsidRPr="00935B30">
        <w:rPr>
          <w:rFonts w:asciiTheme="majorHAnsi" w:hAnsiTheme="majorHAnsi" w:cstheme="majorHAnsi"/>
          <w:lang w:val="vi-VN"/>
        </w:rPr>
        <w:br w:type="page"/>
      </w:r>
      <w:r w:rsidRPr="00935B30">
        <w:rPr>
          <w:rFonts w:asciiTheme="majorHAnsi" w:hAnsiTheme="majorHAnsi" w:cstheme="majorHAnsi"/>
          <w:b/>
          <w:sz w:val="32"/>
          <w:szCs w:val="32"/>
        </w:rPr>
        <w:lastRenderedPageBreak/>
        <w:t>PHÊ DUYỆT TÀI LIỆU</w:t>
      </w:r>
    </w:p>
    <w:p w14:paraId="284F5709" w14:textId="60D9039B" w:rsidR="0028680B" w:rsidRPr="00935B30" w:rsidRDefault="0028680B" w:rsidP="0049382E">
      <w:pPr>
        <w:jc w:val="center"/>
        <w:rPr>
          <w:rFonts w:asciiTheme="majorHAnsi" w:hAnsiTheme="majorHAnsi" w:cstheme="majorHAnsi"/>
          <w:sz w:val="26"/>
          <w:szCs w:val="26"/>
          <w:lang w:val="vi-VN"/>
        </w:rPr>
      </w:pPr>
      <w:r w:rsidRPr="00935B30">
        <w:rPr>
          <w:rFonts w:asciiTheme="majorHAnsi" w:hAnsiTheme="majorHAnsi" w:cstheme="majorHAnsi"/>
          <w:sz w:val="26"/>
          <w:szCs w:val="26"/>
        </w:rPr>
        <w:t>Cần có các chữ ký để phê duyệt tài liệu này</w:t>
      </w:r>
    </w:p>
    <w:tbl>
      <w:tblPr>
        <w:tblW w:w="9923" w:type="dxa"/>
        <w:tblLayout w:type="fixed"/>
        <w:tblLook w:val="0400" w:firstRow="0" w:lastRow="0" w:firstColumn="0" w:lastColumn="0" w:noHBand="0" w:noVBand="1"/>
      </w:tblPr>
      <w:tblGrid>
        <w:gridCol w:w="2111"/>
        <w:gridCol w:w="3276"/>
        <w:gridCol w:w="1800"/>
        <w:gridCol w:w="2736"/>
      </w:tblGrid>
      <w:tr w:rsidR="0028680B" w:rsidRPr="00935B30" w14:paraId="521C6CF1" w14:textId="77777777" w:rsidTr="002B6A31">
        <w:trPr>
          <w:trHeight w:val="566"/>
        </w:trPr>
        <w:tc>
          <w:tcPr>
            <w:tcW w:w="2111" w:type="dxa"/>
            <w:vMerge w:val="restart"/>
            <w:tcBorders>
              <w:top w:val="single" w:sz="4" w:space="0" w:color="00000A"/>
              <w:left w:val="single" w:sz="4" w:space="0" w:color="00000A"/>
              <w:bottom w:val="single" w:sz="4" w:space="0" w:color="00000A"/>
              <w:right w:val="single" w:sz="4" w:space="0" w:color="00000A"/>
            </w:tcBorders>
            <w:shd w:val="clear" w:color="auto" w:fill="FFFFFF"/>
            <w:tcMar>
              <w:top w:w="0" w:type="dxa"/>
              <w:left w:w="28" w:type="dxa"/>
              <w:bottom w:w="0" w:type="dxa"/>
              <w:right w:w="115" w:type="dxa"/>
            </w:tcMar>
            <w:vAlign w:val="center"/>
          </w:tcPr>
          <w:p w14:paraId="6ABAD555" w14:textId="77777777" w:rsidR="0028680B" w:rsidRPr="00935B30" w:rsidRDefault="0028680B" w:rsidP="0049382E">
            <w:pPr>
              <w:jc w:val="both"/>
              <w:rPr>
                <w:rFonts w:asciiTheme="majorHAnsi" w:hAnsiTheme="majorHAnsi" w:cstheme="majorHAnsi"/>
                <w:b/>
                <w:sz w:val="26"/>
                <w:szCs w:val="26"/>
              </w:rPr>
            </w:pPr>
            <w:r w:rsidRPr="00935B30">
              <w:rPr>
                <w:rFonts w:asciiTheme="majorHAnsi" w:hAnsiTheme="majorHAnsi" w:cstheme="majorHAnsi"/>
                <w:b/>
                <w:sz w:val="26"/>
                <w:szCs w:val="26"/>
              </w:rPr>
              <w:t>Cố vấn dự án</w:t>
            </w:r>
          </w:p>
        </w:tc>
        <w:tc>
          <w:tcPr>
            <w:tcW w:w="3276" w:type="dxa"/>
            <w:vMerge w:val="restart"/>
            <w:tcBorders>
              <w:top w:val="single" w:sz="4" w:space="0" w:color="00000A"/>
              <w:left w:val="single" w:sz="4" w:space="0" w:color="00000A"/>
              <w:bottom w:val="single" w:sz="4" w:space="0" w:color="00000A"/>
              <w:right w:val="single" w:sz="4" w:space="0" w:color="00000A"/>
            </w:tcBorders>
            <w:shd w:val="clear" w:color="auto" w:fill="FFFFFF"/>
            <w:tcMar>
              <w:top w:w="0" w:type="dxa"/>
              <w:left w:w="28" w:type="dxa"/>
              <w:bottom w:w="0" w:type="dxa"/>
              <w:right w:w="115" w:type="dxa"/>
            </w:tcMar>
            <w:vAlign w:val="center"/>
          </w:tcPr>
          <w:p w14:paraId="1C96FBB1" w14:textId="77777777" w:rsidR="0028680B" w:rsidRPr="00935B30" w:rsidRDefault="0028680B" w:rsidP="0049382E">
            <w:pPr>
              <w:jc w:val="both"/>
              <w:rPr>
                <w:rFonts w:asciiTheme="majorHAnsi" w:hAnsiTheme="majorHAnsi" w:cstheme="majorHAnsi"/>
                <w:sz w:val="26"/>
                <w:szCs w:val="26"/>
              </w:rPr>
            </w:pPr>
            <w:r w:rsidRPr="00935B30">
              <w:rPr>
                <w:rFonts w:asciiTheme="majorHAnsi" w:hAnsiTheme="majorHAnsi" w:cstheme="majorHAnsi"/>
                <w:bCs/>
                <w:sz w:val="26"/>
                <w:szCs w:val="26"/>
                <w:lang w:eastAsia="ja-JP"/>
              </w:rPr>
              <w:t>ThS</w:t>
            </w:r>
            <w:r w:rsidRPr="00935B30">
              <w:rPr>
                <w:rFonts w:asciiTheme="majorHAnsi" w:hAnsiTheme="majorHAnsi" w:cstheme="majorHAnsi"/>
                <w:bCs/>
                <w:sz w:val="26"/>
                <w:szCs w:val="26"/>
                <w:lang w:val="vi-VN" w:eastAsia="ja-JP"/>
              </w:rPr>
              <w:t>. Đoàn Hoàng Duy</w:t>
            </w:r>
          </w:p>
        </w:tc>
        <w:tc>
          <w:tcPr>
            <w:tcW w:w="1800" w:type="dxa"/>
            <w:tcBorders>
              <w:top w:val="single" w:sz="4" w:space="0" w:color="00000A"/>
              <w:left w:val="single" w:sz="4" w:space="0" w:color="00000A"/>
              <w:bottom w:val="single" w:sz="4" w:space="0" w:color="00000A"/>
              <w:right w:val="single" w:sz="4" w:space="0" w:color="00000A"/>
            </w:tcBorders>
            <w:shd w:val="clear" w:color="auto" w:fill="FFFFFF"/>
            <w:tcMar>
              <w:top w:w="0" w:type="dxa"/>
              <w:left w:w="28" w:type="dxa"/>
              <w:bottom w:w="0" w:type="dxa"/>
              <w:right w:w="115" w:type="dxa"/>
            </w:tcMar>
            <w:vAlign w:val="center"/>
          </w:tcPr>
          <w:p w14:paraId="674278A9" w14:textId="77777777" w:rsidR="0028680B" w:rsidRPr="00935B30" w:rsidRDefault="0028680B" w:rsidP="0049382E">
            <w:pPr>
              <w:jc w:val="both"/>
              <w:rPr>
                <w:rFonts w:asciiTheme="majorHAnsi" w:hAnsiTheme="majorHAnsi" w:cstheme="majorHAnsi"/>
                <w:sz w:val="26"/>
                <w:szCs w:val="26"/>
              </w:rPr>
            </w:pPr>
            <w:r w:rsidRPr="00935B30">
              <w:rPr>
                <w:rFonts w:asciiTheme="majorHAnsi" w:hAnsiTheme="majorHAnsi" w:cstheme="majorHAnsi"/>
                <w:b/>
                <w:bCs/>
                <w:sz w:val="26"/>
                <w:szCs w:val="26"/>
                <w:lang w:val="vi-VN"/>
              </w:rPr>
              <w:t xml:space="preserve">  </w:t>
            </w:r>
            <w:r w:rsidRPr="00935B30">
              <w:rPr>
                <w:rFonts w:asciiTheme="majorHAnsi" w:hAnsiTheme="majorHAnsi" w:cstheme="majorHAnsi"/>
                <w:b/>
                <w:bCs/>
                <w:sz w:val="26"/>
                <w:szCs w:val="26"/>
              </w:rPr>
              <w:t>Chữ ký:</w:t>
            </w:r>
          </w:p>
        </w:tc>
        <w:tc>
          <w:tcPr>
            <w:tcW w:w="2736" w:type="dxa"/>
            <w:tcBorders>
              <w:top w:val="single" w:sz="4" w:space="0" w:color="00000A"/>
              <w:left w:val="single" w:sz="4" w:space="0" w:color="00000A"/>
              <w:bottom w:val="single" w:sz="4" w:space="0" w:color="00000A"/>
              <w:right w:val="single" w:sz="4" w:space="0" w:color="00000A"/>
            </w:tcBorders>
            <w:shd w:val="clear" w:color="auto" w:fill="FFFFFF"/>
            <w:tcMar>
              <w:top w:w="0" w:type="dxa"/>
              <w:left w:w="28" w:type="dxa"/>
              <w:bottom w:w="0" w:type="dxa"/>
              <w:right w:w="115" w:type="dxa"/>
            </w:tcMar>
            <w:vAlign w:val="center"/>
          </w:tcPr>
          <w:p w14:paraId="7C1BD08B" w14:textId="77777777" w:rsidR="0028680B" w:rsidRPr="00935B30" w:rsidRDefault="0028680B" w:rsidP="0049382E">
            <w:pPr>
              <w:jc w:val="both"/>
              <w:rPr>
                <w:rFonts w:asciiTheme="majorHAnsi" w:hAnsiTheme="majorHAnsi" w:cstheme="majorHAnsi"/>
                <w:sz w:val="26"/>
                <w:szCs w:val="26"/>
              </w:rPr>
            </w:pPr>
          </w:p>
        </w:tc>
      </w:tr>
      <w:tr w:rsidR="0028680B" w:rsidRPr="00935B30" w14:paraId="42D439CC" w14:textId="77777777" w:rsidTr="002B6A31">
        <w:trPr>
          <w:trHeight w:val="611"/>
        </w:trPr>
        <w:tc>
          <w:tcPr>
            <w:tcW w:w="2111" w:type="dxa"/>
            <w:vMerge/>
            <w:tcBorders>
              <w:top w:val="single" w:sz="4" w:space="0" w:color="00000A"/>
              <w:left w:val="single" w:sz="4" w:space="0" w:color="00000A"/>
              <w:bottom w:val="single" w:sz="4" w:space="0" w:color="00000A"/>
              <w:right w:val="single" w:sz="4" w:space="0" w:color="00000A"/>
            </w:tcBorders>
            <w:shd w:val="clear" w:color="auto" w:fill="FFFFFF"/>
            <w:tcMar>
              <w:top w:w="0" w:type="dxa"/>
              <w:left w:w="28" w:type="dxa"/>
              <w:bottom w:w="0" w:type="dxa"/>
              <w:right w:w="115" w:type="dxa"/>
            </w:tcMar>
            <w:vAlign w:val="center"/>
          </w:tcPr>
          <w:p w14:paraId="278C2A8D" w14:textId="77777777" w:rsidR="0028680B" w:rsidRPr="00935B30" w:rsidRDefault="0028680B" w:rsidP="0049382E">
            <w:pPr>
              <w:widowControl w:val="0"/>
              <w:pBdr>
                <w:top w:val="nil"/>
                <w:left w:val="nil"/>
                <w:bottom w:val="nil"/>
                <w:right w:val="nil"/>
                <w:between w:val="nil"/>
              </w:pBdr>
              <w:spacing w:line="276" w:lineRule="auto"/>
              <w:jc w:val="both"/>
              <w:rPr>
                <w:rFonts w:asciiTheme="majorHAnsi" w:hAnsiTheme="majorHAnsi" w:cstheme="majorHAnsi"/>
                <w:sz w:val="26"/>
                <w:szCs w:val="26"/>
              </w:rPr>
            </w:pPr>
          </w:p>
        </w:tc>
        <w:tc>
          <w:tcPr>
            <w:tcW w:w="3276" w:type="dxa"/>
            <w:vMerge/>
            <w:tcBorders>
              <w:top w:val="single" w:sz="4" w:space="0" w:color="00000A"/>
              <w:left w:val="single" w:sz="4" w:space="0" w:color="00000A"/>
              <w:bottom w:val="single" w:sz="4" w:space="0" w:color="00000A"/>
              <w:right w:val="single" w:sz="4" w:space="0" w:color="00000A"/>
            </w:tcBorders>
            <w:shd w:val="clear" w:color="auto" w:fill="FFFFFF"/>
            <w:tcMar>
              <w:top w:w="0" w:type="dxa"/>
              <w:left w:w="28" w:type="dxa"/>
              <w:bottom w:w="0" w:type="dxa"/>
              <w:right w:w="115" w:type="dxa"/>
            </w:tcMar>
            <w:vAlign w:val="center"/>
          </w:tcPr>
          <w:p w14:paraId="47492443" w14:textId="77777777" w:rsidR="0028680B" w:rsidRPr="00935B30" w:rsidRDefault="0028680B" w:rsidP="0049382E">
            <w:pPr>
              <w:widowControl w:val="0"/>
              <w:pBdr>
                <w:top w:val="nil"/>
                <w:left w:val="nil"/>
                <w:bottom w:val="nil"/>
                <w:right w:val="nil"/>
                <w:between w:val="nil"/>
              </w:pBdr>
              <w:spacing w:line="276" w:lineRule="auto"/>
              <w:jc w:val="both"/>
              <w:rPr>
                <w:rFonts w:asciiTheme="majorHAnsi" w:hAnsiTheme="majorHAnsi" w:cstheme="majorHAnsi"/>
                <w:sz w:val="26"/>
                <w:szCs w:val="26"/>
              </w:rPr>
            </w:pPr>
          </w:p>
        </w:tc>
        <w:tc>
          <w:tcPr>
            <w:tcW w:w="1800" w:type="dxa"/>
            <w:tcBorders>
              <w:top w:val="single" w:sz="4" w:space="0" w:color="00000A"/>
              <w:left w:val="single" w:sz="4" w:space="0" w:color="00000A"/>
              <w:bottom w:val="single" w:sz="4" w:space="0" w:color="00000A"/>
              <w:right w:val="single" w:sz="4" w:space="0" w:color="00000A"/>
            </w:tcBorders>
            <w:shd w:val="clear" w:color="auto" w:fill="FFFFFF"/>
            <w:tcMar>
              <w:top w:w="0" w:type="dxa"/>
              <w:left w:w="28" w:type="dxa"/>
              <w:bottom w:w="0" w:type="dxa"/>
              <w:right w:w="115" w:type="dxa"/>
            </w:tcMar>
            <w:vAlign w:val="center"/>
          </w:tcPr>
          <w:p w14:paraId="5C00EB4A" w14:textId="77777777" w:rsidR="0028680B" w:rsidRPr="00935B30" w:rsidRDefault="0028680B" w:rsidP="0049382E">
            <w:pPr>
              <w:jc w:val="both"/>
              <w:rPr>
                <w:rFonts w:asciiTheme="majorHAnsi" w:hAnsiTheme="majorHAnsi" w:cstheme="majorHAnsi"/>
                <w:sz w:val="26"/>
                <w:szCs w:val="26"/>
              </w:rPr>
            </w:pPr>
            <w:r w:rsidRPr="00935B30">
              <w:rPr>
                <w:rFonts w:asciiTheme="majorHAnsi" w:hAnsiTheme="majorHAnsi" w:cstheme="majorHAnsi"/>
                <w:b/>
                <w:bCs/>
                <w:sz w:val="26"/>
                <w:szCs w:val="26"/>
                <w:lang w:val="vi-VN"/>
              </w:rPr>
              <w:t xml:space="preserve">  </w:t>
            </w:r>
            <w:r w:rsidRPr="00935B30">
              <w:rPr>
                <w:rFonts w:asciiTheme="majorHAnsi" w:hAnsiTheme="majorHAnsi" w:cstheme="majorHAnsi"/>
                <w:b/>
                <w:bCs/>
                <w:sz w:val="26"/>
                <w:szCs w:val="26"/>
              </w:rPr>
              <w:t>Ngày:</w:t>
            </w:r>
          </w:p>
        </w:tc>
        <w:tc>
          <w:tcPr>
            <w:tcW w:w="2736" w:type="dxa"/>
            <w:tcBorders>
              <w:top w:val="single" w:sz="4" w:space="0" w:color="00000A"/>
              <w:left w:val="single" w:sz="4" w:space="0" w:color="00000A"/>
              <w:bottom w:val="single" w:sz="4" w:space="0" w:color="00000A"/>
              <w:right w:val="single" w:sz="4" w:space="0" w:color="00000A"/>
            </w:tcBorders>
            <w:shd w:val="clear" w:color="auto" w:fill="FFFFFF"/>
            <w:tcMar>
              <w:top w:w="0" w:type="dxa"/>
              <w:left w:w="28" w:type="dxa"/>
              <w:bottom w:w="0" w:type="dxa"/>
              <w:right w:w="115" w:type="dxa"/>
            </w:tcMar>
            <w:vAlign w:val="center"/>
          </w:tcPr>
          <w:p w14:paraId="2A4F64A1" w14:textId="77777777" w:rsidR="0028680B" w:rsidRPr="00935B30" w:rsidRDefault="0028680B" w:rsidP="0049382E">
            <w:pPr>
              <w:jc w:val="both"/>
              <w:rPr>
                <w:rFonts w:asciiTheme="majorHAnsi" w:hAnsiTheme="majorHAnsi" w:cstheme="majorHAnsi"/>
                <w:sz w:val="26"/>
                <w:szCs w:val="26"/>
              </w:rPr>
            </w:pPr>
            <w:r w:rsidRPr="00935B30">
              <w:rPr>
                <w:rFonts w:asciiTheme="majorHAnsi" w:hAnsiTheme="majorHAnsi" w:cstheme="majorHAnsi"/>
                <w:bCs/>
                <w:sz w:val="28"/>
                <w:szCs w:val="28"/>
                <w:lang w:val="vi-VN"/>
              </w:rPr>
              <w:t>………</w:t>
            </w:r>
            <w:r w:rsidRPr="00935B30">
              <w:rPr>
                <w:rFonts w:asciiTheme="majorHAnsi" w:hAnsiTheme="majorHAnsi" w:cstheme="majorHAnsi"/>
                <w:bCs/>
                <w:sz w:val="28"/>
                <w:szCs w:val="28"/>
              </w:rPr>
              <w:t>/</w:t>
            </w:r>
            <w:r w:rsidRPr="00935B30">
              <w:rPr>
                <w:rFonts w:asciiTheme="majorHAnsi" w:hAnsiTheme="majorHAnsi" w:cstheme="majorHAnsi"/>
                <w:bCs/>
                <w:sz w:val="28"/>
                <w:szCs w:val="28"/>
                <w:lang w:val="vi-VN"/>
              </w:rPr>
              <w:t>…</w:t>
            </w:r>
            <w:r w:rsidRPr="00935B30">
              <w:rPr>
                <w:rFonts w:asciiTheme="majorHAnsi" w:hAnsiTheme="majorHAnsi" w:cstheme="majorHAnsi"/>
                <w:bCs/>
                <w:sz w:val="28"/>
                <w:szCs w:val="28"/>
              </w:rPr>
              <w:t>/2025</w:t>
            </w:r>
          </w:p>
        </w:tc>
      </w:tr>
      <w:tr w:rsidR="0028680B" w:rsidRPr="00935B30" w14:paraId="39128C7B" w14:textId="77777777" w:rsidTr="002B6A31">
        <w:trPr>
          <w:trHeight w:val="775"/>
        </w:trPr>
        <w:tc>
          <w:tcPr>
            <w:tcW w:w="2111" w:type="dxa"/>
            <w:vMerge w:val="restart"/>
            <w:tcBorders>
              <w:top w:val="single" w:sz="4" w:space="0" w:color="00000A"/>
              <w:left w:val="single" w:sz="4" w:space="0" w:color="00000A"/>
              <w:bottom w:val="single" w:sz="4" w:space="0" w:color="00000A"/>
              <w:right w:val="single" w:sz="4" w:space="0" w:color="00000A"/>
            </w:tcBorders>
            <w:shd w:val="clear" w:color="auto" w:fill="FFFFFF"/>
            <w:tcMar>
              <w:top w:w="0" w:type="dxa"/>
              <w:left w:w="28" w:type="dxa"/>
              <w:bottom w:w="0" w:type="dxa"/>
              <w:right w:w="115" w:type="dxa"/>
            </w:tcMar>
            <w:vAlign w:val="center"/>
          </w:tcPr>
          <w:p w14:paraId="62BA219F" w14:textId="77777777" w:rsidR="0028680B" w:rsidRPr="00935B30" w:rsidRDefault="0028680B" w:rsidP="0049382E">
            <w:pPr>
              <w:jc w:val="both"/>
              <w:rPr>
                <w:rFonts w:asciiTheme="majorHAnsi" w:hAnsiTheme="majorHAnsi" w:cstheme="majorHAnsi"/>
                <w:b/>
                <w:sz w:val="26"/>
                <w:szCs w:val="26"/>
              </w:rPr>
            </w:pPr>
            <w:r w:rsidRPr="00935B30">
              <w:rPr>
                <w:rFonts w:asciiTheme="majorHAnsi" w:hAnsiTheme="majorHAnsi" w:cstheme="majorHAnsi"/>
                <w:b/>
                <w:sz w:val="26"/>
                <w:szCs w:val="26"/>
              </w:rPr>
              <w:t>Scrum Master</w:t>
            </w:r>
          </w:p>
        </w:tc>
        <w:tc>
          <w:tcPr>
            <w:tcW w:w="3276" w:type="dxa"/>
            <w:vMerge w:val="restart"/>
            <w:tcBorders>
              <w:top w:val="single" w:sz="4" w:space="0" w:color="00000A"/>
              <w:left w:val="single" w:sz="4" w:space="0" w:color="00000A"/>
              <w:bottom w:val="single" w:sz="4" w:space="0" w:color="00000A"/>
              <w:right w:val="single" w:sz="4" w:space="0" w:color="00000A"/>
            </w:tcBorders>
            <w:shd w:val="clear" w:color="auto" w:fill="FFFFFF"/>
            <w:tcMar>
              <w:top w:w="0" w:type="dxa"/>
              <w:left w:w="28" w:type="dxa"/>
              <w:bottom w:w="0" w:type="dxa"/>
              <w:right w:w="115" w:type="dxa"/>
            </w:tcMar>
            <w:vAlign w:val="center"/>
          </w:tcPr>
          <w:p w14:paraId="19A8BACA" w14:textId="77777777" w:rsidR="0028680B" w:rsidRPr="00935B30" w:rsidRDefault="0028680B" w:rsidP="0049382E">
            <w:pPr>
              <w:jc w:val="both"/>
              <w:rPr>
                <w:rFonts w:asciiTheme="majorHAnsi" w:hAnsiTheme="majorHAnsi" w:cstheme="majorHAnsi"/>
                <w:sz w:val="26"/>
                <w:szCs w:val="26"/>
                <w:lang w:val="vi-VN"/>
              </w:rPr>
            </w:pPr>
            <w:r w:rsidRPr="00935B30">
              <w:rPr>
                <w:rFonts w:asciiTheme="majorHAnsi" w:hAnsiTheme="majorHAnsi" w:cstheme="majorHAnsi"/>
                <w:sz w:val="26"/>
                <w:szCs w:val="26"/>
                <w:lang w:val="vi-VN"/>
              </w:rPr>
              <w:t xml:space="preserve"> Nguyễn Đình Hậu</w:t>
            </w:r>
          </w:p>
        </w:tc>
        <w:tc>
          <w:tcPr>
            <w:tcW w:w="1800" w:type="dxa"/>
            <w:tcBorders>
              <w:top w:val="single" w:sz="4" w:space="0" w:color="00000A"/>
              <w:left w:val="single" w:sz="4" w:space="0" w:color="00000A"/>
              <w:bottom w:val="single" w:sz="4" w:space="0" w:color="00000A"/>
              <w:right w:val="single" w:sz="4" w:space="0" w:color="00000A"/>
            </w:tcBorders>
            <w:shd w:val="clear" w:color="auto" w:fill="FFFFFF"/>
            <w:tcMar>
              <w:top w:w="0" w:type="dxa"/>
              <w:left w:w="28" w:type="dxa"/>
              <w:bottom w:w="0" w:type="dxa"/>
              <w:right w:w="115" w:type="dxa"/>
            </w:tcMar>
            <w:vAlign w:val="center"/>
          </w:tcPr>
          <w:p w14:paraId="79128BAE" w14:textId="77777777" w:rsidR="0028680B" w:rsidRPr="00935B30" w:rsidRDefault="0028680B" w:rsidP="0049382E">
            <w:pPr>
              <w:jc w:val="both"/>
              <w:rPr>
                <w:rFonts w:asciiTheme="majorHAnsi" w:hAnsiTheme="majorHAnsi" w:cstheme="majorHAnsi"/>
                <w:sz w:val="26"/>
                <w:szCs w:val="26"/>
              </w:rPr>
            </w:pPr>
            <w:r w:rsidRPr="00935B30">
              <w:rPr>
                <w:rFonts w:asciiTheme="majorHAnsi" w:hAnsiTheme="majorHAnsi" w:cstheme="majorHAnsi"/>
                <w:b/>
                <w:bCs/>
                <w:sz w:val="26"/>
                <w:szCs w:val="26"/>
                <w:lang w:val="vi-VN"/>
              </w:rPr>
              <w:t xml:space="preserve">  </w:t>
            </w:r>
            <w:r w:rsidRPr="00935B30">
              <w:rPr>
                <w:rFonts w:asciiTheme="majorHAnsi" w:hAnsiTheme="majorHAnsi" w:cstheme="majorHAnsi"/>
                <w:b/>
                <w:bCs/>
                <w:sz w:val="26"/>
                <w:szCs w:val="26"/>
              </w:rPr>
              <w:t>Chữ ký:</w:t>
            </w:r>
          </w:p>
        </w:tc>
        <w:tc>
          <w:tcPr>
            <w:tcW w:w="2736" w:type="dxa"/>
            <w:tcBorders>
              <w:top w:val="single" w:sz="4" w:space="0" w:color="00000A"/>
              <w:left w:val="single" w:sz="4" w:space="0" w:color="00000A"/>
              <w:bottom w:val="single" w:sz="4" w:space="0" w:color="00000A"/>
              <w:right w:val="single" w:sz="4" w:space="0" w:color="00000A"/>
            </w:tcBorders>
            <w:shd w:val="clear" w:color="auto" w:fill="FFFFFF"/>
            <w:tcMar>
              <w:top w:w="0" w:type="dxa"/>
              <w:left w:w="28" w:type="dxa"/>
              <w:bottom w:w="0" w:type="dxa"/>
              <w:right w:w="115" w:type="dxa"/>
            </w:tcMar>
            <w:vAlign w:val="center"/>
          </w:tcPr>
          <w:p w14:paraId="57858A2C" w14:textId="77777777" w:rsidR="0028680B" w:rsidRPr="00935B30" w:rsidRDefault="0028680B" w:rsidP="0049382E">
            <w:pPr>
              <w:jc w:val="both"/>
              <w:rPr>
                <w:rFonts w:asciiTheme="majorHAnsi" w:hAnsiTheme="majorHAnsi" w:cstheme="majorHAnsi"/>
                <w:sz w:val="26"/>
                <w:szCs w:val="26"/>
              </w:rPr>
            </w:pPr>
          </w:p>
        </w:tc>
      </w:tr>
      <w:tr w:rsidR="0028680B" w:rsidRPr="00935B30" w14:paraId="2D622697" w14:textId="77777777" w:rsidTr="002B6A31">
        <w:trPr>
          <w:trHeight w:val="827"/>
        </w:trPr>
        <w:tc>
          <w:tcPr>
            <w:tcW w:w="2111" w:type="dxa"/>
            <w:vMerge/>
            <w:tcBorders>
              <w:top w:val="single" w:sz="4" w:space="0" w:color="00000A"/>
              <w:left w:val="single" w:sz="4" w:space="0" w:color="00000A"/>
              <w:bottom w:val="single" w:sz="4" w:space="0" w:color="00000A"/>
              <w:right w:val="single" w:sz="4" w:space="0" w:color="00000A"/>
            </w:tcBorders>
            <w:shd w:val="clear" w:color="auto" w:fill="FFFFFF"/>
            <w:tcMar>
              <w:top w:w="0" w:type="dxa"/>
              <w:left w:w="28" w:type="dxa"/>
              <w:bottom w:w="0" w:type="dxa"/>
              <w:right w:w="115" w:type="dxa"/>
            </w:tcMar>
            <w:vAlign w:val="center"/>
          </w:tcPr>
          <w:p w14:paraId="17A42400" w14:textId="77777777" w:rsidR="0028680B" w:rsidRPr="00935B30" w:rsidRDefault="0028680B" w:rsidP="0049382E">
            <w:pPr>
              <w:widowControl w:val="0"/>
              <w:pBdr>
                <w:top w:val="nil"/>
                <w:left w:val="nil"/>
                <w:bottom w:val="nil"/>
                <w:right w:val="nil"/>
                <w:between w:val="nil"/>
              </w:pBdr>
              <w:spacing w:line="276" w:lineRule="auto"/>
              <w:jc w:val="both"/>
              <w:rPr>
                <w:rFonts w:asciiTheme="majorHAnsi" w:hAnsiTheme="majorHAnsi" w:cstheme="majorHAnsi"/>
                <w:sz w:val="26"/>
                <w:szCs w:val="26"/>
              </w:rPr>
            </w:pPr>
          </w:p>
        </w:tc>
        <w:tc>
          <w:tcPr>
            <w:tcW w:w="3276" w:type="dxa"/>
            <w:vMerge/>
            <w:tcBorders>
              <w:top w:val="single" w:sz="4" w:space="0" w:color="00000A"/>
              <w:left w:val="single" w:sz="4" w:space="0" w:color="00000A"/>
              <w:bottom w:val="single" w:sz="4" w:space="0" w:color="00000A"/>
              <w:right w:val="single" w:sz="4" w:space="0" w:color="00000A"/>
            </w:tcBorders>
            <w:shd w:val="clear" w:color="auto" w:fill="FFFFFF"/>
            <w:tcMar>
              <w:top w:w="0" w:type="dxa"/>
              <w:left w:w="28" w:type="dxa"/>
              <w:bottom w:w="0" w:type="dxa"/>
              <w:right w:w="115" w:type="dxa"/>
            </w:tcMar>
            <w:vAlign w:val="center"/>
          </w:tcPr>
          <w:p w14:paraId="0F05DB43" w14:textId="77777777" w:rsidR="0028680B" w:rsidRPr="00935B30" w:rsidRDefault="0028680B" w:rsidP="0049382E">
            <w:pPr>
              <w:widowControl w:val="0"/>
              <w:pBdr>
                <w:top w:val="nil"/>
                <w:left w:val="nil"/>
                <w:bottom w:val="nil"/>
                <w:right w:val="nil"/>
                <w:between w:val="nil"/>
              </w:pBdr>
              <w:spacing w:line="276" w:lineRule="auto"/>
              <w:jc w:val="both"/>
              <w:rPr>
                <w:rFonts w:asciiTheme="majorHAnsi" w:hAnsiTheme="majorHAnsi" w:cstheme="majorHAnsi"/>
                <w:sz w:val="26"/>
                <w:szCs w:val="26"/>
              </w:rPr>
            </w:pPr>
          </w:p>
        </w:tc>
        <w:tc>
          <w:tcPr>
            <w:tcW w:w="1800" w:type="dxa"/>
            <w:tcBorders>
              <w:top w:val="single" w:sz="4" w:space="0" w:color="00000A"/>
              <w:left w:val="single" w:sz="4" w:space="0" w:color="00000A"/>
              <w:bottom w:val="single" w:sz="4" w:space="0" w:color="00000A"/>
              <w:right w:val="single" w:sz="4" w:space="0" w:color="00000A"/>
            </w:tcBorders>
            <w:shd w:val="clear" w:color="auto" w:fill="FFFFFF"/>
            <w:tcMar>
              <w:top w:w="0" w:type="dxa"/>
              <w:left w:w="28" w:type="dxa"/>
              <w:bottom w:w="0" w:type="dxa"/>
              <w:right w:w="115" w:type="dxa"/>
            </w:tcMar>
            <w:vAlign w:val="center"/>
          </w:tcPr>
          <w:p w14:paraId="6EB942D9" w14:textId="77777777" w:rsidR="0028680B" w:rsidRPr="00935B30" w:rsidRDefault="0028680B" w:rsidP="0049382E">
            <w:pPr>
              <w:jc w:val="both"/>
              <w:rPr>
                <w:rFonts w:asciiTheme="majorHAnsi" w:hAnsiTheme="majorHAnsi" w:cstheme="majorHAnsi"/>
                <w:sz w:val="26"/>
                <w:szCs w:val="26"/>
              </w:rPr>
            </w:pPr>
            <w:r w:rsidRPr="00935B30">
              <w:rPr>
                <w:rFonts w:asciiTheme="majorHAnsi" w:hAnsiTheme="majorHAnsi" w:cstheme="majorHAnsi"/>
                <w:b/>
                <w:bCs/>
                <w:sz w:val="26"/>
                <w:szCs w:val="26"/>
                <w:lang w:val="vi-VN"/>
              </w:rPr>
              <w:t xml:space="preserve">  </w:t>
            </w:r>
            <w:r w:rsidRPr="00935B30">
              <w:rPr>
                <w:rFonts w:asciiTheme="majorHAnsi" w:hAnsiTheme="majorHAnsi" w:cstheme="majorHAnsi"/>
                <w:b/>
                <w:bCs/>
                <w:sz w:val="26"/>
                <w:szCs w:val="26"/>
              </w:rPr>
              <w:t>Ngày:</w:t>
            </w:r>
          </w:p>
        </w:tc>
        <w:tc>
          <w:tcPr>
            <w:tcW w:w="2736" w:type="dxa"/>
            <w:tcBorders>
              <w:top w:val="single" w:sz="4" w:space="0" w:color="00000A"/>
              <w:left w:val="single" w:sz="4" w:space="0" w:color="00000A"/>
              <w:bottom w:val="single" w:sz="4" w:space="0" w:color="00000A"/>
              <w:right w:val="single" w:sz="4" w:space="0" w:color="00000A"/>
            </w:tcBorders>
            <w:shd w:val="clear" w:color="auto" w:fill="FFFFFF"/>
            <w:tcMar>
              <w:top w:w="0" w:type="dxa"/>
              <w:left w:w="28" w:type="dxa"/>
              <w:bottom w:w="0" w:type="dxa"/>
              <w:right w:w="115" w:type="dxa"/>
            </w:tcMar>
            <w:vAlign w:val="center"/>
          </w:tcPr>
          <w:p w14:paraId="544670CC" w14:textId="77777777" w:rsidR="0028680B" w:rsidRPr="00935B30" w:rsidRDefault="0028680B" w:rsidP="0049382E">
            <w:pPr>
              <w:jc w:val="both"/>
              <w:rPr>
                <w:rFonts w:asciiTheme="majorHAnsi" w:hAnsiTheme="majorHAnsi" w:cstheme="majorHAnsi"/>
                <w:sz w:val="26"/>
                <w:szCs w:val="26"/>
              </w:rPr>
            </w:pPr>
            <w:r w:rsidRPr="00935B30">
              <w:rPr>
                <w:rFonts w:asciiTheme="majorHAnsi" w:hAnsiTheme="majorHAnsi" w:cstheme="majorHAnsi"/>
                <w:bCs/>
                <w:sz w:val="28"/>
                <w:szCs w:val="28"/>
                <w:lang w:val="vi-VN"/>
              </w:rPr>
              <w:t>………</w:t>
            </w:r>
            <w:r w:rsidRPr="00935B30">
              <w:rPr>
                <w:rFonts w:asciiTheme="majorHAnsi" w:hAnsiTheme="majorHAnsi" w:cstheme="majorHAnsi"/>
                <w:bCs/>
                <w:sz w:val="28"/>
                <w:szCs w:val="28"/>
              </w:rPr>
              <w:t>/</w:t>
            </w:r>
            <w:r w:rsidRPr="00935B30">
              <w:rPr>
                <w:rFonts w:asciiTheme="majorHAnsi" w:hAnsiTheme="majorHAnsi" w:cstheme="majorHAnsi"/>
                <w:bCs/>
                <w:sz w:val="28"/>
                <w:szCs w:val="28"/>
                <w:lang w:val="vi-VN"/>
              </w:rPr>
              <w:t>…</w:t>
            </w:r>
            <w:r w:rsidRPr="00935B30">
              <w:rPr>
                <w:rFonts w:asciiTheme="majorHAnsi" w:hAnsiTheme="majorHAnsi" w:cstheme="majorHAnsi"/>
                <w:bCs/>
                <w:sz w:val="28"/>
                <w:szCs w:val="28"/>
              </w:rPr>
              <w:t>/2025</w:t>
            </w:r>
          </w:p>
        </w:tc>
      </w:tr>
      <w:tr w:rsidR="0028680B" w:rsidRPr="00935B30" w14:paraId="3FDEC8E9" w14:textId="77777777" w:rsidTr="002B6A31">
        <w:trPr>
          <w:trHeight w:val="611"/>
        </w:trPr>
        <w:tc>
          <w:tcPr>
            <w:tcW w:w="2111" w:type="dxa"/>
            <w:vMerge w:val="restart"/>
            <w:tcBorders>
              <w:top w:val="single" w:sz="4" w:space="0" w:color="00000A"/>
              <w:left w:val="single" w:sz="4" w:space="0" w:color="00000A"/>
              <w:bottom w:val="single" w:sz="4" w:space="0" w:color="00000A"/>
              <w:right w:val="single" w:sz="4" w:space="0" w:color="00000A"/>
            </w:tcBorders>
            <w:shd w:val="clear" w:color="auto" w:fill="FFFFFF"/>
            <w:tcMar>
              <w:top w:w="0" w:type="dxa"/>
              <w:left w:w="28" w:type="dxa"/>
              <w:bottom w:w="0" w:type="dxa"/>
              <w:right w:w="115" w:type="dxa"/>
            </w:tcMar>
            <w:vAlign w:val="center"/>
          </w:tcPr>
          <w:p w14:paraId="2ADAA225" w14:textId="77777777" w:rsidR="0028680B" w:rsidRPr="00935B30" w:rsidRDefault="0028680B" w:rsidP="0049382E">
            <w:pPr>
              <w:jc w:val="both"/>
              <w:rPr>
                <w:rFonts w:asciiTheme="majorHAnsi" w:hAnsiTheme="majorHAnsi" w:cstheme="majorHAnsi"/>
                <w:b/>
                <w:sz w:val="26"/>
                <w:szCs w:val="26"/>
              </w:rPr>
            </w:pPr>
            <w:r w:rsidRPr="00935B30">
              <w:rPr>
                <w:rFonts w:asciiTheme="majorHAnsi" w:hAnsiTheme="majorHAnsi" w:cstheme="majorHAnsi"/>
                <w:b/>
                <w:sz w:val="26"/>
                <w:szCs w:val="26"/>
              </w:rPr>
              <w:t>Thành viên nhóm</w:t>
            </w:r>
          </w:p>
        </w:tc>
        <w:tc>
          <w:tcPr>
            <w:tcW w:w="3276" w:type="dxa"/>
            <w:vMerge w:val="restart"/>
            <w:tcBorders>
              <w:top w:val="single" w:sz="4" w:space="0" w:color="00000A"/>
              <w:left w:val="single" w:sz="4" w:space="0" w:color="00000A"/>
              <w:bottom w:val="single" w:sz="4" w:space="0" w:color="00000A"/>
              <w:right w:val="single" w:sz="4" w:space="0" w:color="00000A"/>
            </w:tcBorders>
            <w:shd w:val="clear" w:color="auto" w:fill="FFFFFF"/>
            <w:tcMar>
              <w:top w:w="0" w:type="dxa"/>
              <w:left w:w="28" w:type="dxa"/>
              <w:bottom w:w="0" w:type="dxa"/>
              <w:right w:w="115" w:type="dxa"/>
            </w:tcMar>
            <w:vAlign w:val="center"/>
          </w:tcPr>
          <w:p w14:paraId="208B1C24" w14:textId="77777777" w:rsidR="0028680B" w:rsidRPr="00935B30" w:rsidRDefault="0028680B" w:rsidP="0049382E">
            <w:pPr>
              <w:jc w:val="both"/>
              <w:rPr>
                <w:rFonts w:asciiTheme="majorHAnsi" w:hAnsiTheme="majorHAnsi" w:cstheme="majorHAnsi"/>
                <w:sz w:val="26"/>
                <w:szCs w:val="26"/>
              </w:rPr>
            </w:pPr>
            <w:r w:rsidRPr="00935B30">
              <w:rPr>
                <w:rFonts w:asciiTheme="majorHAnsi" w:hAnsiTheme="majorHAnsi" w:cstheme="majorHAnsi"/>
                <w:bCs/>
                <w:sz w:val="26"/>
                <w:szCs w:val="26"/>
                <w:lang w:val="vi-VN" w:eastAsia="ja-JP"/>
              </w:rPr>
              <w:t xml:space="preserve"> Lý Bùi Quang Dương</w:t>
            </w:r>
          </w:p>
        </w:tc>
        <w:tc>
          <w:tcPr>
            <w:tcW w:w="1800" w:type="dxa"/>
            <w:tcBorders>
              <w:top w:val="single" w:sz="4" w:space="0" w:color="00000A"/>
              <w:left w:val="single" w:sz="4" w:space="0" w:color="00000A"/>
              <w:bottom w:val="single" w:sz="4" w:space="0" w:color="00000A"/>
              <w:right w:val="single" w:sz="4" w:space="0" w:color="00000A"/>
            </w:tcBorders>
            <w:shd w:val="clear" w:color="auto" w:fill="FFFFFF"/>
            <w:tcMar>
              <w:top w:w="0" w:type="dxa"/>
              <w:left w:w="28" w:type="dxa"/>
              <w:bottom w:w="0" w:type="dxa"/>
              <w:right w:w="115" w:type="dxa"/>
            </w:tcMar>
            <w:vAlign w:val="center"/>
          </w:tcPr>
          <w:p w14:paraId="13C35B7C" w14:textId="77777777" w:rsidR="0028680B" w:rsidRPr="00935B30" w:rsidRDefault="0028680B" w:rsidP="0049382E">
            <w:pPr>
              <w:jc w:val="both"/>
              <w:rPr>
                <w:rFonts w:asciiTheme="majorHAnsi" w:hAnsiTheme="majorHAnsi" w:cstheme="majorHAnsi"/>
                <w:sz w:val="26"/>
                <w:szCs w:val="26"/>
              </w:rPr>
            </w:pPr>
            <w:r w:rsidRPr="00935B30">
              <w:rPr>
                <w:rFonts w:asciiTheme="majorHAnsi" w:hAnsiTheme="majorHAnsi" w:cstheme="majorHAnsi"/>
                <w:b/>
                <w:bCs/>
                <w:sz w:val="26"/>
                <w:szCs w:val="26"/>
                <w:lang w:val="vi-VN"/>
              </w:rPr>
              <w:t xml:space="preserve">  </w:t>
            </w:r>
            <w:r w:rsidRPr="00935B30">
              <w:rPr>
                <w:rFonts w:asciiTheme="majorHAnsi" w:hAnsiTheme="majorHAnsi" w:cstheme="majorHAnsi"/>
                <w:b/>
                <w:bCs/>
                <w:sz w:val="26"/>
                <w:szCs w:val="26"/>
              </w:rPr>
              <w:t>Chữ ký:</w:t>
            </w:r>
          </w:p>
        </w:tc>
        <w:tc>
          <w:tcPr>
            <w:tcW w:w="2736" w:type="dxa"/>
            <w:tcBorders>
              <w:top w:val="single" w:sz="4" w:space="0" w:color="00000A"/>
              <w:left w:val="single" w:sz="4" w:space="0" w:color="00000A"/>
              <w:bottom w:val="single" w:sz="4" w:space="0" w:color="00000A"/>
              <w:right w:val="single" w:sz="4" w:space="0" w:color="00000A"/>
            </w:tcBorders>
            <w:shd w:val="clear" w:color="auto" w:fill="FFFFFF"/>
            <w:tcMar>
              <w:top w:w="0" w:type="dxa"/>
              <w:left w:w="28" w:type="dxa"/>
              <w:bottom w:w="0" w:type="dxa"/>
              <w:right w:w="115" w:type="dxa"/>
            </w:tcMar>
            <w:vAlign w:val="center"/>
          </w:tcPr>
          <w:p w14:paraId="489965AF" w14:textId="77777777" w:rsidR="0028680B" w:rsidRPr="00935B30" w:rsidRDefault="0028680B" w:rsidP="0049382E">
            <w:pPr>
              <w:jc w:val="both"/>
              <w:rPr>
                <w:rFonts w:asciiTheme="majorHAnsi" w:hAnsiTheme="majorHAnsi" w:cstheme="majorHAnsi"/>
                <w:sz w:val="26"/>
                <w:szCs w:val="26"/>
              </w:rPr>
            </w:pPr>
          </w:p>
        </w:tc>
      </w:tr>
      <w:tr w:rsidR="0028680B" w:rsidRPr="00935B30" w14:paraId="78D95185" w14:textId="77777777" w:rsidTr="002B6A31">
        <w:trPr>
          <w:trHeight w:val="629"/>
        </w:trPr>
        <w:tc>
          <w:tcPr>
            <w:tcW w:w="2111" w:type="dxa"/>
            <w:vMerge/>
            <w:tcBorders>
              <w:top w:val="single" w:sz="4" w:space="0" w:color="00000A"/>
              <w:left w:val="single" w:sz="4" w:space="0" w:color="00000A"/>
              <w:bottom w:val="single" w:sz="4" w:space="0" w:color="00000A"/>
              <w:right w:val="single" w:sz="4" w:space="0" w:color="00000A"/>
            </w:tcBorders>
            <w:shd w:val="clear" w:color="auto" w:fill="FFFFFF"/>
            <w:tcMar>
              <w:top w:w="0" w:type="dxa"/>
              <w:left w:w="28" w:type="dxa"/>
              <w:bottom w:w="0" w:type="dxa"/>
              <w:right w:w="115" w:type="dxa"/>
            </w:tcMar>
            <w:vAlign w:val="center"/>
          </w:tcPr>
          <w:p w14:paraId="60CE606B" w14:textId="77777777" w:rsidR="0028680B" w:rsidRPr="00935B30" w:rsidRDefault="0028680B" w:rsidP="0049382E">
            <w:pPr>
              <w:widowControl w:val="0"/>
              <w:pBdr>
                <w:top w:val="nil"/>
                <w:left w:val="nil"/>
                <w:bottom w:val="nil"/>
                <w:right w:val="nil"/>
                <w:between w:val="nil"/>
              </w:pBdr>
              <w:spacing w:line="276" w:lineRule="auto"/>
              <w:jc w:val="both"/>
              <w:rPr>
                <w:rFonts w:asciiTheme="majorHAnsi" w:hAnsiTheme="majorHAnsi" w:cstheme="majorHAnsi"/>
                <w:sz w:val="26"/>
                <w:szCs w:val="26"/>
              </w:rPr>
            </w:pPr>
          </w:p>
        </w:tc>
        <w:tc>
          <w:tcPr>
            <w:tcW w:w="3276" w:type="dxa"/>
            <w:vMerge/>
            <w:tcBorders>
              <w:top w:val="single" w:sz="4" w:space="0" w:color="00000A"/>
              <w:left w:val="single" w:sz="4" w:space="0" w:color="00000A"/>
              <w:bottom w:val="single" w:sz="4" w:space="0" w:color="00000A"/>
              <w:right w:val="single" w:sz="4" w:space="0" w:color="00000A"/>
            </w:tcBorders>
            <w:shd w:val="clear" w:color="auto" w:fill="FFFFFF"/>
            <w:tcMar>
              <w:top w:w="0" w:type="dxa"/>
              <w:left w:w="28" w:type="dxa"/>
              <w:bottom w:w="0" w:type="dxa"/>
              <w:right w:w="115" w:type="dxa"/>
            </w:tcMar>
            <w:vAlign w:val="center"/>
          </w:tcPr>
          <w:p w14:paraId="6855D78A" w14:textId="77777777" w:rsidR="0028680B" w:rsidRPr="00935B30" w:rsidRDefault="0028680B" w:rsidP="0049382E">
            <w:pPr>
              <w:widowControl w:val="0"/>
              <w:pBdr>
                <w:top w:val="nil"/>
                <w:left w:val="nil"/>
                <w:bottom w:val="nil"/>
                <w:right w:val="nil"/>
                <w:between w:val="nil"/>
              </w:pBdr>
              <w:spacing w:line="276" w:lineRule="auto"/>
              <w:jc w:val="both"/>
              <w:rPr>
                <w:rFonts w:asciiTheme="majorHAnsi" w:hAnsiTheme="majorHAnsi" w:cstheme="majorHAnsi"/>
                <w:sz w:val="26"/>
                <w:szCs w:val="26"/>
              </w:rPr>
            </w:pPr>
          </w:p>
        </w:tc>
        <w:tc>
          <w:tcPr>
            <w:tcW w:w="1800" w:type="dxa"/>
            <w:tcBorders>
              <w:top w:val="single" w:sz="4" w:space="0" w:color="00000A"/>
              <w:left w:val="single" w:sz="4" w:space="0" w:color="00000A"/>
              <w:bottom w:val="single" w:sz="4" w:space="0" w:color="00000A"/>
              <w:right w:val="single" w:sz="4" w:space="0" w:color="00000A"/>
            </w:tcBorders>
            <w:shd w:val="clear" w:color="auto" w:fill="FFFFFF"/>
            <w:tcMar>
              <w:top w:w="0" w:type="dxa"/>
              <w:left w:w="28" w:type="dxa"/>
              <w:bottom w:w="0" w:type="dxa"/>
              <w:right w:w="115" w:type="dxa"/>
            </w:tcMar>
            <w:vAlign w:val="center"/>
          </w:tcPr>
          <w:p w14:paraId="403AADD6" w14:textId="77777777" w:rsidR="0028680B" w:rsidRPr="00935B30" w:rsidRDefault="0028680B" w:rsidP="0049382E">
            <w:pPr>
              <w:jc w:val="both"/>
              <w:rPr>
                <w:rFonts w:asciiTheme="majorHAnsi" w:hAnsiTheme="majorHAnsi" w:cstheme="majorHAnsi"/>
                <w:sz w:val="26"/>
                <w:szCs w:val="26"/>
              </w:rPr>
            </w:pPr>
            <w:r w:rsidRPr="00935B30">
              <w:rPr>
                <w:rFonts w:asciiTheme="majorHAnsi" w:hAnsiTheme="majorHAnsi" w:cstheme="majorHAnsi"/>
                <w:b/>
                <w:bCs/>
                <w:sz w:val="26"/>
                <w:szCs w:val="26"/>
                <w:lang w:val="vi-VN"/>
              </w:rPr>
              <w:t xml:space="preserve">  </w:t>
            </w:r>
            <w:r w:rsidRPr="00935B30">
              <w:rPr>
                <w:rFonts w:asciiTheme="majorHAnsi" w:hAnsiTheme="majorHAnsi" w:cstheme="majorHAnsi"/>
                <w:b/>
                <w:bCs/>
                <w:sz w:val="26"/>
                <w:szCs w:val="26"/>
              </w:rPr>
              <w:t>Ngày:</w:t>
            </w:r>
          </w:p>
        </w:tc>
        <w:tc>
          <w:tcPr>
            <w:tcW w:w="2736" w:type="dxa"/>
            <w:tcBorders>
              <w:top w:val="single" w:sz="4" w:space="0" w:color="00000A"/>
              <w:left w:val="single" w:sz="4" w:space="0" w:color="00000A"/>
              <w:bottom w:val="single" w:sz="4" w:space="0" w:color="00000A"/>
              <w:right w:val="single" w:sz="4" w:space="0" w:color="00000A"/>
            </w:tcBorders>
            <w:shd w:val="clear" w:color="auto" w:fill="FFFFFF"/>
            <w:tcMar>
              <w:top w:w="0" w:type="dxa"/>
              <w:left w:w="28" w:type="dxa"/>
              <w:bottom w:w="0" w:type="dxa"/>
              <w:right w:w="115" w:type="dxa"/>
            </w:tcMar>
            <w:vAlign w:val="center"/>
          </w:tcPr>
          <w:p w14:paraId="262BC961" w14:textId="77777777" w:rsidR="0028680B" w:rsidRPr="00935B30" w:rsidRDefault="0028680B" w:rsidP="0049382E">
            <w:pPr>
              <w:jc w:val="both"/>
              <w:rPr>
                <w:rFonts w:asciiTheme="majorHAnsi" w:hAnsiTheme="majorHAnsi" w:cstheme="majorHAnsi"/>
                <w:sz w:val="26"/>
                <w:szCs w:val="26"/>
              </w:rPr>
            </w:pPr>
            <w:r w:rsidRPr="00935B30">
              <w:rPr>
                <w:rFonts w:asciiTheme="majorHAnsi" w:hAnsiTheme="majorHAnsi" w:cstheme="majorHAnsi"/>
                <w:bCs/>
                <w:sz w:val="28"/>
                <w:szCs w:val="28"/>
                <w:lang w:val="vi-VN"/>
              </w:rPr>
              <w:t>………</w:t>
            </w:r>
            <w:r w:rsidRPr="00935B30">
              <w:rPr>
                <w:rFonts w:asciiTheme="majorHAnsi" w:hAnsiTheme="majorHAnsi" w:cstheme="majorHAnsi"/>
                <w:bCs/>
                <w:sz w:val="28"/>
                <w:szCs w:val="28"/>
              </w:rPr>
              <w:t>/</w:t>
            </w:r>
            <w:r w:rsidRPr="00935B30">
              <w:rPr>
                <w:rFonts w:asciiTheme="majorHAnsi" w:hAnsiTheme="majorHAnsi" w:cstheme="majorHAnsi"/>
                <w:bCs/>
                <w:sz w:val="28"/>
                <w:szCs w:val="28"/>
                <w:lang w:val="vi-VN"/>
              </w:rPr>
              <w:t>…</w:t>
            </w:r>
            <w:r w:rsidRPr="00935B30">
              <w:rPr>
                <w:rFonts w:asciiTheme="majorHAnsi" w:hAnsiTheme="majorHAnsi" w:cstheme="majorHAnsi"/>
                <w:bCs/>
                <w:sz w:val="28"/>
                <w:szCs w:val="28"/>
              </w:rPr>
              <w:t>/2025</w:t>
            </w:r>
          </w:p>
        </w:tc>
      </w:tr>
      <w:tr w:rsidR="0028680B" w:rsidRPr="00935B30" w14:paraId="1BB7A4E3" w14:textId="77777777" w:rsidTr="002B6A31">
        <w:trPr>
          <w:trHeight w:val="620"/>
        </w:trPr>
        <w:tc>
          <w:tcPr>
            <w:tcW w:w="2111" w:type="dxa"/>
            <w:vMerge/>
            <w:tcBorders>
              <w:top w:val="single" w:sz="4" w:space="0" w:color="00000A"/>
              <w:left w:val="single" w:sz="4" w:space="0" w:color="00000A"/>
              <w:bottom w:val="single" w:sz="4" w:space="0" w:color="00000A"/>
              <w:right w:val="single" w:sz="4" w:space="0" w:color="00000A"/>
            </w:tcBorders>
            <w:shd w:val="clear" w:color="auto" w:fill="FFFFFF"/>
            <w:tcMar>
              <w:top w:w="0" w:type="dxa"/>
              <w:left w:w="28" w:type="dxa"/>
              <w:bottom w:w="0" w:type="dxa"/>
              <w:right w:w="115" w:type="dxa"/>
            </w:tcMar>
            <w:vAlign w:val="center"/>
          </w:tcPr>
          <w:p w14:paraId="44195FDD" w14:textId="77777777" w:rsidR="0028680B" w:rsidRPr="00935B30" w:rsidRDefault="0028680B" w:rsidP="0049382E">
            <w:pPr>
              <w:widowControl w:val="0"/>
              <w:pBdr>
                <w:top w:val="nil"/>
                <w:left w:val="nil"/>
                <w:bottom w:val="nil"/>
                <w:right w:val="nil"/>
                <w:between w:val="nil"/>
              </w:pBdr>
              <w:spacing w:line="276" w:lineRule="auto"/>
              <w:jc w:val="both"/>
              <w:rPr>
                <w:rFonts w:asciiTheme="majorHAnsi" w:hAnsiTheme="majorHAnsi" w:cstheme="majorHAnsi"/>
                <w:sz w:val="26"/>
                <w:szCs w:val="26"/>
              </w:rPr>
            </w:pPr>
          </w:p>
        </w:tc>
        <w:tc>
          <w:tcPr>
            <w:tcW w:w="3276" w:type="dxa"/>
            <w:vMerge w:val="restart"/>
            <w:tcBorders>
              <w:top w:val="single" w:sz="4" w:space="0" w:color="00000A"/>
              <w:left w:val="single" w:sz="4" w:space="0" w:color="00000A"/>
              <w:bottom w:val="single" w:sz="4" w:space="0" w:color="00000A"/>
              <w:right w:val="single" w:sz="4" w:space="0" w:color="00000A"/>
            </w:tcBorders>
            <w:shd w:val="clear" w:color="auto" w:fill="FFFFFF"/>
            <w:tcMar>
              <w:top w:w="0" w:type="dxa"/>
              <w:left w:w="28" w:type="dxa"/>
              <w:bottom w:w="0" w:type="dxa"/>
              <w:right w:w="115" w:type="dxa"/>
            </w:tcMar>
            <w:vAlign w:val="center"/>
          </w:tcPr>
          <w:p w14:paraId="1C7F8791" w14:textId="77777777" w:rsidR="0028680B" w:rsidRPr="00935B30" w:rsidRDefault="0028680B" w:rsidP="0049382E">
            <w:pPr>
              <w:jc w:val="both"/>
              <w:rPr>
                <w:rFonts w:asciiTheme="majorHAnsi" w:hAnsiTheme="majorHAnsi" w:cstheme="majorHAnsi"/>
                <w:sz w:val="26"/>
                <w:szCs w:val="26"/>
              </w:rPr>
            </w:pPr>
            <w:r w:rsidRPr="00935B30">
              <w:rPr>
                <w:rFonts w:asciiTheme="majorHAnsi" w:hAnsiTheme="majorHAnsi" w:cstheme="majorHAnsi"/>
                <w:sz w:val="26"/>
                <w:szCs w:val="26"/>
                <w:lang w:val="vi-VN" w:eastAsia="ja-JP"/>
              </w:rPr>
              <w:t xml:space="preserve"> </w:t>
            </w:r>
            <w:r w:rsidRPr="00935B30">
              <w:rPr>
                <w:rFonts w:asciiTheme="majorHAnsi" w:hAnsiTheme="majorHAnsi" w:cstheme="majorHAnsi"/>
                <w:sz w:val="26"/>
                <w:szCs w:val="26"/>
                <w:lang w:eastAsia="ja-JP"/>
              </w:rPr>
              <w:t>Nguyễn</w:t>
            </w:r>
            <w:r w:rsidRPr="00935B30">
              <w:rPr>
                <w:rFonts w:asciiTheme="majorHAnsi" w:hAnsiTheme="majorHAnsi" w:cstheme="majorHAnsi"/>
                <w:sz w:val="26"/>
                <w:szCs w:val="26"/>
                <w:lang w:val="vi-VN" w:eastAsia="ja-JP"/>
              </w:rPr>
              <w:t xml:space="preserve"> Nhật Dương</w:t>
            </w:r>
          </w:p>
        </w:tc>
        <w:tc>
          <w:tcPr>
            <w:tcW w:w="1800" w:type="dxa"/>
            <w:tcBorders>
              <w:top w:val="single" w:sz="4" w:space="0" w:color="00000A"/>
              <w:left w:val="single" w:sz="4" w:space="0" w:color="00000A"/>
              <w:bottom w:val="single" w:sz="4" w:space="0" w:color="00000A"/>
              <w:right w:val="single" w:sz="4" w:space="0" w:color="00000A"/>
            </w:tcBorders>
            <w:shd w:val="clear" w:color="auto" w:fill="FFFFFF"/>
            <w:tcMar>
              <w:top w:w="0" w:type="dxa"/>
              <w:left w:w="28" w:type="dxa"/>
              <w:bottom w:w="0" w:type="dxa"/>
              <w:right w:w="115" w:type="dxa"/>
            </w:tcMar>
            <w:vAlign w:val="center"/>
          </w:tcPr>
          <w:p w14:paraId="638076D4" w14:textId="77777777" w:rsidR="0028680B" w:rsidRPr="00935B30" w:rsidRDefault="0028680B" w:rsidP="0049382E">
            <w:pPr>
              <w:jc w:val="both"/>
              <w:rPr>
                <w:rFonts w:asciiTheme="majorHAnsi" w:hAnsiTheme="majorHAnsi" w:cstheme="majorHAnsi"/>
                <w:sz w:val="26"/>
                <w:szCs w:val="26"/>
              </w:rPr>
            </w:pPr>
            <w:r w:rsidRPr="00935B30">
              <w:rPr>
                <w:rFonts w:asciiTheme="majorHAnsi" w:hAnsiTheme="majorHAnsi" w:cstheme="majorHAnsi"/>
                <w:b/>
                <w:bCs/>
                <w:sz w:val="26"/>
                <w:szCs w:val="26"/>
                <w:lang w:val="vi-VN"/>
              </w:rPr>
              <w:t xml:space="preserve">  </w:t>
            </w:r>
            <w:r w:rsidRPr="00935B30">
              <w:rPr>
                <w:rFonts w:asciiTheme="majorHAnsi" w:hAnsiTheme="majorHAnsi" w:cstheme="majorHAnsi"/>
                <w:b/>
                <w:bCs/>
                <w:sz w:val="26"/>
                <w:szCs w:val="26"/>
              </w:rPr>
              <w:t>Chữ ký:</w:t>
            </w:r>
          </w:p>
        </w:tc>
        <w:tc>
          <w:tcPr>
            <w:tcW w:w="2736" w:type="dxa"/>
            <w:tcBorders>
              <w:top w:val="single" w:sz="4" w:space="0" w:color="00000A"/>
              <w:left w:val="single" w:sz="4" w:space="0" w:color="00000A"/>
              <w:bottom w:val="single" w:sz="4" w:space="0" w:color="00000A"/>
              <w:right w:val="single" w:sz="4" w:space="0" w:color="00000A"/>
            </w:tcBorders>
            <w:shd w:val="clear" w:color="auto" w:fill="FFFFFF"/>
            <w:tcMar>
              <w:top w:w="0" w:type="dxa"/>
              <w:left w:w="28" w:type="dxa"/>
              <w:bottom w:w="0" w:type="dxa"/>
              <w:right w:w="115" w:type="dxa"/>
            </w:tcMar>
            <w:vAlign w:val="center"/>
          </w:tcPr>
          <w:p w14:paraId="525B82D9" w14:textId="77777777" w:rsidR="0028680B" w:rsidRPr="00935B30" w:rsidRDefault="0028680B" w:rsidP="0049382E">
            <w:pPr>
              <w:jc w:val="both"/>
              <w:rPr>
                <w:rFonts w:asciiTheme="majorHAnsi" w:hAnsiTheme="majorHAnsi" w:cstheme="majorHAnsi"/>
                <w:sz w:val="26"/>
                <w:szCs w:val="26"/>
              </w:rPr>
            </w:pPr>
          </w:p>
        </w:tc>
      </w:tr>
      <w:tr w:rsidR="0028680B" w:rsidRPr="00935B30" w14:paraId="647735FD" w14:textId="77777777" w:rsidTr="002B6A31">
        <w:trPr>
          <w:trHeight w:val="620"/>
        </w:trPr>
        <w:tc>
          <w:tcPr>
            <w:tcW w:w="2111" w:type="dxa"/>
            <w:vMerge/>
            <w:tcBorders>
              <w:top w:val="single" w:sz="4" w:space="0" w:color="00000A"/>
              <w:left w:val="single" w:sz="4" w:space="0" w:color="00000A"/>
              <w:bottom w:val="single" w:sz="4" w:space="0" w:color="00000A"/>
              <w:right w:val="single" w:sz="4" w:space="0" w:color="00000A"/>
            </w:tcBorders>
            <w:shd w:val="clear" w:color="auto" w:fill="FFFFFF"/>
            <w:tcMar>
              <w:top w:w="0" w:type="dxa"/>
              <w:left w:w="28" w:type="dxa"/>
              <w:bottom w:w="0" w:type="dxa"/>
              <w:right w:w="115" w:type="dxa"/>
            </w:tcMar>
            <w:vAlign w:val="center"/>
          </w:tcPr>
          <w:p w14:paraId="6F3D5B13" w14:textId="77777777" w:rsidR="0028680B" w:rsidRPr="00935B30" w:rsidRDefault="0028680B" w:rsidP="0049382E">
            <w:pPr>
              <w:widowControl w:val="0"/>
              <w:pBdr>
                <w:top w:val="nil"/>
                <w:left w:val="nil"/>
                <w:bottom w:val="nil"/>
                <w:right w:val="nil"/>
                <w:between w:val="nil"/>
              </w:pBdr>
              <w:spacing w:line="276" w:lineRule="auto"/>
              <w:jc w:val="both"/>
              <w:rPr>
                <w:rFonts w:asciiTheme="majorHAnsi" w:hAnsiTheme="majorHAnsi" w:cstheme="majorHAnsi"/>
                <w:sz w:val="26"/>
                <w:szCs w:val="26"/>
              </w:rPr>
            </w:pPr>
          </w:p>
        </w:tc>
        <w:tc>
          <w:tcPr>
            <w:tcW w:w="3276" w:type="dxa"/>
            <w:vMerge/>
            <w:tcBorders>
              <w:top w:val="single" w:sz="4" w:space="0" w:color="00000A"/>
              <w:left w:val="single" w:sz="4" w:space="0" w:color="00000A"/>
              <w:bottom w:val="single" w:sz="4" w:space="0" w:color="00000A"/>
              <w:right w:val="single" w:sz="4" w:space="0" w:color="00000A"/>
            </w:tcBorders>
            <w:shd w:val="clear" w:color="auto" w:fill="FFFFFF"/>
            <w:tcMar>
              <w:top w:w="0" w:type="dxa"/>
              <w:left w:w="28" w:type="dxa"/>
              <w:bottom w:w="0" w:type="dxa"/>
              <w:right w:w="115" w:type="dxa"/>
            </w:tcMar>
          </w:tcPr>
          <w:p w14:paraId="1FDBD41A" w14:textId="77777777" w:rsidR="0028680B" w:rsidRPr="00935B30" w:rsidRDefault="0028680B" w:rsidP="0049382E">
            <w:pPr>
              <w:widowControl w:val="0"/>
              <w:pBdr>
                <w:top w:val="nil"/>
                <w:left w:val="nil"/>
                <w:bottom w:val="nil"/>
                <w:right w:val="nil"/>
                <w:between w:val="nil"/>
              </w:pBdr>
              <w:spacing w:line="276" w:lineRule="auto"/>
              <w:jc w:val="both"/>
              <w:rPr>
                <w:rFonts w:asciiTheme="majorHAnsi" w:hAnsiTheme="majorHAnsi" w:cstheme="majorHAnsi"/>
                <w:sz w:val="26"/>
                <w:szCs w:val="26"/>
              </w:rPr>
            </w:pPr>
          </w:p>
        </w:tc>
        <w:tc>
          <w:tcPr>
            <w:tcW w:w="1800" w:type="dxa"/>
            <w:tcBorders>
              <w:top w:val="single" w:sz="4" w:space="0" w:color="00000A"/>
              <w:left w:val="single" w:sz="4" w:space="0" w:color="00000A"/>
              <w:bottom w:val="single" w:sz="4" w:space="0" w:color="00000A"/>
              <w:right w:val="single" w:sz="4" w:space="0" w:color="00000A"/>
            </w:tcBorders>
            <w:shd w:val="clear" w:color="auto" w:fill="FFFFFF"/>
            <w:tcMar>
              <w:top w:w="0" w:type="dxa"/>
              <w:left w:w="28" w:type="dxa"/>
              <w:bottom w:w="0" w:type="dxa"/>
              <w:right w:w="115" w:type="dxa"/>
            </w:tcMar>
            <w:vAlign w:val="center"/>
          </w:tcPr>
          <w:p w14:paraId="4F64A803" w14:textId="77777777" w:rsidR="0028680B" w:rsidRPr="00935B30" w:rsidRDefault="0028680B" w:rsidP="0049382E">
            <w:pPr>
              <w:jc w:val="both"/>
              <w:rPr>
                <w:rFonts w:asciiTheme="majorHAnsi" w:hAnsiTheme="majorHAnsi" w:cstheme="majorHAnsi"/>
                <w:sz w:val="26"/>
                <w:szCs w:val="26"/>
              </w:rPr>
            </w:pPr>
            <w:r w:rsidRPr="00935B30">
              <w:rPr>
                <w:rFonts w:asciiTheme="majorHAnsi" w:hAnsiTheme="majorHAnsi" w:cstheme="majorHAnsi"/>
                <w:b/>
                <w:bCs/>
                <w:sz w:val="26"/>
                <w:szCs w:val="26"/>
                <w:lang w:val="vi-VN"/>
              </w:rPr>
              <w:t xml:space="preserve">  </w:t>
            </w:r>
            <w:r w:rsidRPr="00935B30">
              <w:rPr>
                <w:rFonts w:asciiTheme="majorHAnsi" w:hAnsiTheme="majorHAnsi" w:cstheme="majorHAnsi"/>
                <w:b/>
                <w:bCs/>
                <w:sz w:val="26"/>
                <w:szCs w:val="26"/>
              </w:rPr>
              <w:t>Ngày:</w:t>
            </w:r>
          </w:p>
        </w:tc>
        <w:tc>
          <w:tcPr>
            <w:tcW w:w="2736" w:type="dxa"/>
            <w:tcBorders>
              <w:top w:val="single" w:sz="4" w:space="0" w:color="00000A"/>
              <w:left w:val="single" w:sz="4" w:space="0" w:color="00000A"/>
              <w:bottom w:val="single" w:sz="4" w:space="0" w:color="00000A"/>
              <w:right w:val="single" w:sz="4" w:space="0" w:color="00000A"/>
            </w:tcBorders>
            <w:shd w:val="clear" w:color="auto" w:fill="FFFFFF"/>
            <w:tcMar>
              <w:top w:w="0" w:type="dxa"/>
              <w:left w:w="28" w:type="dxa"/>
              <w:bottom w:w="0" w:type="dxa"/>
              <w:right w:w="115" w:type="dxa"/>
            </w:tcMar>
            <w:vAlign w:val="center"/>
          </w:tcPr>
          <w:p w14:paraId="638E4844" w14:textId="77777777" w:rsidR="0028680B" w:rsidRPr="00935B30" w:rsidRDefault="0028680B" w:rsidP="0049382E">
            <w:pPr>
              <w:jc w:val="both"/>
              <w:rPr>
                <w:rFonts w:asciiTheme="majorHAnsi" w:hAnsiTheme="majorHAnsi" w:cstheme="majorHAnsi"/>
                <w:sz w:val="26"/>
                <w:szCs w:val="26"/>
              </w:rPr>
            </w:pPr>
            <w:r w:rsidRPr="00935B30">
              <w:rPr>
                <w:rFonts w:asciiTheme="majorHAnsi" w:hAnsiTheme="majorHAnsi" w:cstheme="majorHAnsi"/>
                <w:bCs/>
                <w:sz w:val="28"/>
                <w:szCs w:val="28"/>
                <w:lang w:val="vi-VN"/>
              </w:rPr>
              <w:t>………</w:t>
            </w:r>
            <w:r w:rsidRPr="00935B30">
              <w:rPr>
                <w:rFonts w:asciiTheme="majorHAnsi" w:hAnsiTheme="majorHAnsi" w:cstheme="majorHAnsi"/>
                <w:bCs/>
                <w:sz w:val="28"/>
                <w:szCs w:val="28"/>
              </w:rPr>
              <w:t>/</w:t>
            </w:r>
            <w:r w:rsidRPr="00935B30">
              <w:rPr>
                <w:rFonts w:asciiTheme="majorHAnsi" w:hAnsiTheme="majorHAnsi" w:cstheme="majorHAnsi"/>
                <w:bCs/>
                <w:sz w:val="28"/>
                <w:szCs w:val="28"/>
                <w:lang w:val="vi-VN"/>
              </w:rPr>
              <w:t>…</w:t>
            </w:r>
            <w:r w:rsidRPr="00935B30">
              <w:rPr>
                <w:rFonts w:asciiTheme="majorHAnsi" w:hAnsiTheme="majorHAnsi" w:cstheme="majorHAnsi"/>
                <w:bCs/>
                <w:sz w:val="28"/>
                <w:szCs w:val="28"/>
              </w:rPr>
              <w:t>/2025</w:t>
            </w:r>
          </w:p>
        </w:tc>
      </w:tr>
      <w:tr w:rsidR="0028680B" w:rsidRPr="00935B30" w14:paraId="10B39921" w14:textId="77777777" w:rsidTr="002B6A31">
        <w:trPr>
          <w:trHeight w:val="620"/>
        </w:trPr>
        <w:tc>
          <w:tcPr>
            <w:tcW w:w="2111" w:type="dxa"/>
            <w:vMerge/>
            <w:tcBorders>
              <w:top w:val="single" w:sz="4" w:space="0" w:color="00000A"/>
              <w:left w:val="single" w:sz="4" w:space="0" w:color="00000A"/>
              <w:bottom w:val="single" w:sz="4" w:space="0" w:color="00000A"/>
              <w:right w:val="single" w:sz="4" w:space="0" w:color="00000A"/>
            </w:tcBorders>
            <w:shd w:val="clear" w:color="auto" w:fill="FFFFFF"/>
            <w:tcMar>
              <w:top w:w="0" w:type="dxa"/>
              <w:left w:w="28" w:type="dxa"/>
              <w:bottom w:w="0" w:type="dxa"/>
              <w:right w:w="115" w:type="dxa"/>
            </w:tcMar>
            <w:vAlign w:val="center"/>
          </w:tcPr>
          <w:p w14:paraId="4C5F0A38" w14:textId="77777777" w:rsidR="0028680B" w:rsidRPr="00935B30" w:rsidRDefault="0028680B" w:rsidP="0049382E">
            <w:pPr>
              <w:widowControl w:val="0"/>
              <w:pBdr>
                <w:top w:val="nil"/>
                <w:left w:val="nil"/>
                <w:bottom w:val="nil"/>
                <w:right w:val="nil"/>
                <w:between w:val="nil"/>
              </w:pBdr>
              <w:spacing w:line="276" w:lineRule="auto"/>
              <w:jc w:val="both"/>
              <w:rPr>
                <w:rFonts w:asciiTheme="majorHAnsi" w:hAnsiTheme="majorHAnsi" w:cstheme="majorHAnsi"/>
                <w:sz w:val="26"/>
                <w:szCs w:val="26"/>
              </w:rPr>
            </w:pPr>
          </w:p>
        </w:tc>
        <w:tc>
          <w:tcPr>
            <w:tcW w:w="3276" w:type="dxa"/>
            <w:vMerge w:val="restart"/>
            <w:tcBorders>
              <w:top w:val="single" w:sz="4" w:space="0" w:color="00000A"/>
              <w:left w:val="single" w:sz="4" w:space="0" w:color="00000A"/>
              <w:bottom w:val="single" w:sz="4" w:space="0" w:color="00000A"/>
              <w:right w:val="single" w:sz="4" w:space="0" w:color="00000A"/>
            </w:tcBorders>
            <w:shd w:val="clear" w:color="auto" w:fill="FFFFFF"/>
            <w:tcMar>
              <w:top w:w="0" w:type="dxa"/>
              <w:left w:w="28" w:type="dxa"/>
              <w:bottom w:w="0" w:type="dxa"/>
              <w:right w:w="115" w:type="dxa"/>
            </w:tcMar>
            <w:vAlign w:val="center"/>
          </w:tcPr>
          <w:p w14:paraId="7517E1FA" w14:textId="77777777" w:rsidR="0028680B" w:rsidRPr="00935B30" w:rsidRDefault="0028680B" w:rsidP="0049382E">
            <w:pPr>
              <w:jc w:val="both"/>
              <w:rPr>
                <w:rFonts w:asciiTheme="majorHAnsi" w:hAnsiTheme="majorHAnsi" w:cstheme="majorHAnsi"/>
                <w:sz w:val="26"/>
                <w:szCs w:val="26"/>
              </w:rPr>
            </w:pPr>
            <w:r w:rsidRPr="00935B30">
              <w:rPr>
                <w:rFonts w:asciiTheme="majorHAnsi" w:hAnsiTheme="majorHAnsi" w:cstheme="majorHAnsi"/>
                <w:sz w:val="26"/>
                <w:szCs w:val="26"/>
                <w:lang w:val="vi-VN"/>
              </w:rPr>
              <w:t xml:space="preserve"> Trần Tín Đạt</w:t>
            </w:r>
          </w:p>
        </w:tc>
        <w:tc>
          <w:tcPr>
            <w:tcW w:w="1800" w:type="dxa"/>
            <w:tcBorders>
              <w:top w:val="single" w:sz="4" w:space="0" w:color="00000A"/>
              <w:left w:val="single" w:sz="4" w:space="0" w:color="00000A"/>
              <w:bottom w:val="single" w:sz="4" w:space="0" w:color="00000A"/>
              <w:right w:val="single" w:sz="4" w:space="0" w:color="00000A"/>
            </w:tcBorders>
            <w:shd w:val="clear" w:color="auto" w:fill="FFFFFF"/>
            <w:tcMar>
              <w:top w:w="0" w:type="dxa"/>
              <w:left w:w="28" w:type="dxa"/>
              <w:bottom w:w="0" w:type="dxa"/>
              <w:right w:w="115" w:type="dxa"/>
            </w:tcMar>
            <w:vAlign w:val="center"/>
          </w:tcPr>
          <w:p w14:paraId="304539A5" w14:textId="77777777" w:rsidR="0028680B" w:rsidRPr="00935B30" w:rsidRDefault="0028680B" w:rsidP="0049382E">
            <w:pPr>
              <w:jc w:val="both"/>
              <w:rPr>
                <w:rFonts w:asciiTheme="majorHAnsi" w:hAnsiTheme="majorHAnsi" w:cstheme="majorHAnsi"/>
                <w:sz w:val="26"/>
                <w:szCs w:val="26"/>
              </w:rPr>
            </w:pPr>
            <w:r w:rsidRPr="00935B30">
              <w:rPr>
                <w:rFonts w:asciiTheme="majorHAnsi" w:hAnsiTheme="majorHAnsi" w:cstheme="majorHAnsi"/>
                <w:b/>
                <w:bCs/>
                <w:sz w:val="26"/>
                <w:szCs w:val="26"/>
                <w:lang w:val="vi-VN"/>
              </w:rPr>
              <w:t xml:space="preserve">  </w:t>
            </w:r>
            <w:r w:rsidRPr="00935B30">
              <w:rPr>
                <w:rFonts w:asciiTheme="majorHAnsi" w:hAnsiTheme="majorHAnsi" w:cstheme="majorHAnsi"/>
                <w:b/>
                <w:bCs/>
                <w:sz w:val="26"/>
                <w:szCs w:val="26"/>
              </w:rPr>
              <w:t>Chữ ký:</w:t>
            </w:r>
          </w:p>
        </w:tc>
        <w:tc>
          <w:tcPr>
            <w:tcW w:w="2736" w:type="dxa"/>
            <w:tcBorders>
              <w:top w:val="single" w:sz="4" w:space="0" w:color="00000A"/>
              <w:left w:val="single" w:sz="4" w:space="0" w:color="00000A"/>
              <w:bottom w:val="single" w:sz="4" w:space="0" w:color="00000A"/>
              <w:right w:val="single" w:sz="4" w:space="0" w:color="00000A"/>
            </w:tcBorders>
            <w:shd w:val="clear" w:color="auto" w:fill="FFFFFF"/>
            <w:tcMar>
              <w:top w:w="0" w:type="dxa"/>
              <w:left w:w="28" w:type="dxa"/>
              <w:bottom w:w="0" w:type="dxa"/>
              <w:right w:w="115" w:type="dxa"/>
            </w:tcMar>
            <w:vAlign w:val="center"/>
          </w:tcPr>
          <w:p w14:paraId="6AC1324D" w14:textId="77777777" w:rsidR="0028680B" w:rsidRPr="00935B30" w:rsidRDefault="0028680B" w:rsidP="0049382E">
            <w:pPr>
              <w:jc w:val="both"/>
              <w:rPr>
                <w:rFonts w:asciiTheme="majorHAnsi" w:hAnsiTheme="majorHAnsi" w:cstheme="majorHAnsi"/>
                <w:sz w:val="26"/>
                <w:szCs w:val="26"/>
              </w:rPr>
            </w:pPr>
          </w:p>
        </w:tc>
      </w:tr>
      <w:tr w:rsidR="0028680B" w:rsidRPr="00935B30" w14:paraId="176F5550" w14:textId="77777777" w:rsidTr="002B6A31">
        <w:trPr>
          <w:trHeight w:val="620"/>
        </w:trPr>
        <w:tc>
          <w:tcPr>
            <w:tcW w:w="2111" w:type="dxa"/>
            <w:vMerge/>
            <w:tcBorders>
              <w:top w:val="single" w:sz="4" w:space="0" w:color="00000A"/>
              <w:left w:val="single" w:sz="4" w:space="0" w:color="00000A"/>
              <w:right w:val="single" w:sz="4" w:space="0" w:color="00000A"/>
            </w:tcBorders>
            <w:shd w:val="clear" w:color="auto" w:fill="FFFFFF"/>
            <w:tcMar>
              <w:top w:w="0" w:type="dxa"/>
              <w:left w:w="28" w:type="dxa"/>
              <w:bottom w:w="0" w:type="dxa"/>
              <w:right w:w="115" w:type="dxa"/>
            </w:tcMar>
            <w:vAlign w:val="center"/>
          </w:tcPr>
          <w:p w14:paraId="550642B5" w14:textId="77777777" w:rsidR="0028680B" w:rsidRPr="00935B30" w:rsidRDefault="0028680B" w:rsidP="0049382E">
            <w:pPr>
              <w:widowControl w:val="0"/>
              <w:pBdr>
                <w:top w:val="nil"/>
                <w:left w:val="nil"/>
                <w:bottom w:val="nil"/>
                <w:right w:val="nil"/>
                <w:between w:val="nil"/>
              </w:pBdr>
              <w:spacing w:line="276" w:lineRule="auto"/>
              <w:jc w:val="both"/>
              <w:rPr>
                <w:rFonts w:asciiTheme="majorHAnsi" w:hAnsiTheme="majorHAnsi" w:cstheme="majorHAnsi"/>
                <w:sz w:val="26"/>
                <w:szCs w:val="26"/>
              </w:rPr>
            </w:pPr>
          </w:p>
        </w:tc>
        <w:tc>
          <w:tcPr>
            <w:tcW w:w="3276" w:type="dxa"/>
            <w:vMerge/>
            <w:tcBorders>
              <w:top w:val="single" w:sz="4" w:space="0" w:color="00000A"/>
              <w:left w:val="single" w:sz="4" w:space="0" w:color="00000A"/>
              <w:bottom w:val="single" w:sz="4" w:space="0" w:color="00000A"/>
              <w:right w:val="single" w:sz="4" w:space="0" w:color="00000A"/>
            </w:tcBorders>
            <w:shd w:val="clear" w:color="auto" w:fill="FFFFFF"/>
            <w:tcMar>
              <w:top w:w="0" w:type="dxa"/>
              <w:left w:w="28" w:type="dxa"/>
              <w:bottom w:w="0" w:type="dxa"/>
              <w:right w:w="115" w:type="dxa"/>
            </w:tcMar>
          </w:tcPr>
          <w:p w14:paraId="6C39EAAD" w14:textId="77777777" w:rsidR="0028680B" w:rsidRPr="00935B30" w:rsidRDefault="0028680B" w:rsidP="0049382E">
            <w:pPr>
              <w:widowControl w:val="0"/>
              <w:pBdr>
                <w:top w:val="nil"/>
                <w:left w:val="nil"/>
                <w:bottom w:val="nil"/>
                <w:right w:val="nil"/>
                <w:between w:val="nil"/>
              </w:pBdr>
              <w:spacing w:line="276" w:lineRule="auto"/>
              <w:jc w:val="both"/>
              <w:rPr>
                <w:rFonts w:asciiTheme="majorHAnsi" w:hAnsiTheme="majorHAnsi" w:cstheme="majorHAnsi"/>
                <w:sz w:val="26"/>
                <w:szCs w:val="26"/>
              </w:rPr>
            </w:pPr>
          </w:p>
        </w:tc>
        <w:tc>
          <w:tcPr>
            <w:tcW w:w="1800" w:type="dxa"/>
            <w:tcBorders>
              <w:top w:val="single" w:sz="4" w:space="0" w:color="00000A"/>
              <w:left w:val="single" w:sz="4" w:space="0" w:color="00000A"/>
              <w:bottom w:val="single" w:sz="4" w:space="0" w:color="00000A"/>
              <w:right w:val="single" w:sz="4" w:space="0" w:color="00000A"/>
            </w:tcBorders>
            <w:shd w:val="clear" w:color="auto" w:fill="FFFFFF"/>
            <w:tcMar>
              <w:top w:w="0" w:type="dxa"/>
              <w:left w:w="28" w:type="dxa"/>
              <w:bottom w:w="0" w:type="dxa"/>
              <w:right w:w="115" w:type="dxa"/>
            </w:tcMar>
            <w:vAlign w:val="center"/>
          </w:tcPr>
          <w:p w14:paraId="04ECCF49" w14:textId="77777777" w:rsidR="0028680B" w:rsidRPr="00935B30" w:rsidRDefault="0028680B" w:rsidP="0049382E">
            <w:pPr>
              <w:jc w:val="both"/>
              <w:rPr>
                <w:rFonts w:asciiTheme="majorHAnsi" w:hAnsiTheme="majorHAnsi" w:cstheme="majorHAnsi"/>
                <w:sz w:val="26"/>
                <w:szCs w:val="26"/>
              </w:rPr>
            </w:pPr>
            <w:r w:rsidRPr="00935B30">
              <w:rPr>
                <w:rFonts w:asciiTheme="majorHAnsi" w:hAnsiTheme="majorHAnsi" w:cstheme="majorHAnsi"/>
                <w:b/>
                <w:bCs/>
                <w:sz w:val="26"/>
                <w:szCs w:val="26"/>
                <w:lang w:val="vi-VN"/>
              </w:rPr>
              <w:t xml:space="preserve">  </w:t>
            </w:r>
            <w:r w:rsidRPr="00935B30">
              <w:rPr>
                <w:rFonts w:asciiTheme="majorHAnsi" w:hAnsiTheme="majorHAnsi" w:cstheme="majorHAnsi"/>
                <w:b/>
                <w:bCs/>
                <w:sz w:val="26"/>
                <w:szCs w:val="26"/>
              </w:rPr>
              <w:t>Ngày:</w:t>
            </w:r>
          </w:p>
        </w:tc>
        <w:tc>
          <w:tcPr>
            <w:tcW w:w="2736" w:type="dxa"/>
            <w:tcBorders>
              <w:top w:val="single" w:sz="4" w:space="0" w:color="00000A"/>
              <w:left w:val="single" w:sz="4" w:space="0" w:color="00000A"/>
              <w:bottom w:val="single" w:sz="4" w:space="0" w:color="00000A"/>
              <w:right w:val="single" w:sz="4" w:space="0" w:color="00000A"/>
            </w:tcBorders>
            <w:shd w:val="clear" w:color="auto" w:fill="FFFFFF"/>
            <w:tcMar>
              <w:top w:w="0" w:type="dxa"/>
              <w:left w:w="28" w:type="dxa"/>
              <w:bottom w:w="0" w:type="dxa"/>
              <w:right w:w="115" w:type="dxa"/>
            </w:tcMar>
            <w:vAlign w:val="center"/>
          </w:tcPr>
          <w:p w14:paraId="0BD8CE4F" w14:textId="77777777" w:rsidR="0028680B" w:rsidRPr="00935B30" w:rsidRDefault="0028680B" w:rsidP="0049382E">
            <w:pPr>
              <w:jc w:val="both"/>
              <w:rPr>
                <w:rFonts w:asciiTheme="majorHAnsi" w:hAnsiTheme="majorHAnsi" w:cstheme="majorHAnsi"/>
                <w:sz w:val="26"/>
                <w:szCs w:val="26"/>
              </w:rPr>
            </w:pPr>
            <w:r w:rsidRPr="00935B30">
              <w:rPr>
                <w:rFonts w:asciiTheme="majorHAnsi" w:hAnsiTheme="majorHAnsi" w:cstheme="majorHAnsi"/>
                <w:bCs/>
                <w:sz w:val="28"/>
                <w:szCs w:val="28"/>
                <w:lang w:val="vi-VN"/>
              </w:rPr>
              <w:t>………</w:t>
            </w:r>
            <w:r w:rsidRPr="00935B30">
              <w:rPr>
                <w:rFonts w:asciiTheme="majorHAnsi" w:hAnsiTheme="majorHAnsi" w:cstheme="majorHAnsi"/>
                <w:bCs/>
                <w:sz w:val="28"/>
                <w:szCs w:val="28"/>
              </w:rPr>
              <w:t>/</w:t>
            </w:r>
            <w:r w:rsidRPr="00935B30">
              <w:rPr>
                <w:rFonts w:asciiTheme="majorHAnsi" w:hAnsiTheme="majorHAnsi" w:cstheme="majorHAnsi"/>
                <w:bCs/>
                <w:sz w:val="28"/>
                <w:szCs w:val="28"/>
                <w:lang w:val="vi-VN"/>
              </w:rPr>
              <w:t>…</w:t>
            </w:r>
            <w:r w:rsidRPr="00935B30">
              <w:rPr>
                <w:rFonts w:asciiTheme="majorHAnsi" w:hAnsiTheme="majorHAnsi" w:cstheme="majorHAnsi"/>
                <w:bCs/>
                <w:sz w:val="28"/>
                <w:szCs w:val="28"/>
              </w:rPr>
              <w:t>/2025</w:t>
            </w:r>
          </w:p>
        </w:tc>
      </w:tr>
      <w:tr w:rsidR="0028680B" w:rsidRPr="00935B30" w14:paraId="1078263F" w14:textId="77777777" w:rsidTr="002B6A3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504"/>
        </w:trPr>
        <w:tc>
          <w:tcPr>
            <w:tcW w:w="2111" w:type="dxa"/>
            <w:vMerge w:val="restart"/>
            <w:tcBorders>
              <w:top w:val="nil"/>
            </w:tcBorders>
          </w:tcPr>
          <w:p w14:paraId="2528A2C6" w14:textId="77777777" w:rsidR="0028680B" w:rsidRPr="00935B30" w:rsidRDefault="0028680B" w:rsidP="0049382E">
            <w:pPr>
              <w:jc w:val="both"/>
              <w:rPr>
                <w:rFonts w:asciiTheme="majorHAnsi" w:hAnsiTheme="majorHAnsi" w:cstheme="majorHAnsi"/>
                <w:lang w:val="vi-VN"/>
              </w:rPr>
            </w:pPr>
          </w:p>
        </w:tc>
        <w:tc>
          <w:tcPr>
            <w:tcW w:w="3276" w:type="dxa"/>
            <w:vMerge w:val="restart"/>
            <w:tcBorders>
              <w:top w:val="nil"/>
            </w:tcBorders>
          </w:tcPr>
          <w:p w14:paraId="515AD714" w14:textId="77777777" w:rsidR="0028680B" w:rsidRPr="00935B30" w:rsidRDefault="0028680B" w:rsidP="0049382E">
            <w:pPr>
              <w:jc w:val="both"/>
              <w:rPr>
                <w:rFonts w:asciiTheme="majorHAnsi" w:hAnsiTheme="majorHAnsi" w:cstheme="majorHAnsi"/>
                <w:lang w:val="vi-VN"/>
              </w:rPr>
            </w:pPr>
            <w:r w:rsidRPr="00935B30">
              <w:rPr>
                <w:rFonts w:asciiTheme="majorHAnsi" w:hAnsiTheme="majorHAnsi" w:cstheme="majorHAnsi"/>
                <w:sz w:val="26"/>
                <w:szCs w:val="26"/>
                <w:lang w:val="vi-VN" w:eastAsia="ja-JP"/>
              </w:rPr>
              <w:t>Dương Văn Hữu</w:t>
            </w:r>
          </w:p>
        </w:tc>
        <w:tc>
          <w:tcPr>
            <w:tcW w:w="1800" w:type="dxa"/>
            <w:tcBorders>
              <w:top w:val="nil"/>
              <w:bottom w:val="single" w:sz="4" w:space="0" w:color="auto"/>
            </w:tcBorders>
          </w:tcPr>
          <w:p w14:paraId="24F9F1EF" w14:textId="77777777" w:rsidR="0028680B" w:rsidRPr="00935B30" w:rsidRDefault="0028680B" w:rsidP="0049382E">
            <w:pPr>
              <w:jc w:val="both"/>
              <w:rPr>
                <w:rFonts w:asciiTheme="majorHAnsi" w:hAnsiTheme="majorHAnsi" w:cstheme="majorHAnsi"/>
                <w:sz w:val="26"/>
                <w:szCs w:val="26"/>
                <w:lang w:val="vi-VN"/>
              </w:rPr>
            </w:pPr>
            <w:r w:rsidRPr="00935B30">
              <w:rPr>
                <w:rFonts w:asciiTheme="majorHAnsi" w:hAnsiTheme="majorHAnsi" w:cstheme="majorHAnsi"/>
                <w:b/>
                <w:bCs/>
                <w:sz w:val="26"/>
                <w:szCs w:val="26"/>
                <w:lang w:val="vi-VN"/>
              </w:rPr>
              <w:t>Chữ ký:</w:t>
            </w:r>
          </w:p>
        </w:tc>
        <w:tc>
          <w:tcPr>
            <w:tcW w:w="2736" w:type="dxa"/>
            <w:tcBorders>
              <w:top w:val="nil"/>
            </w:tcBorders>
          </w:tcPr>
          <w:p w14:paraId="23C3253C" w14:textId="77777777" w:rsidR="0028680B" w:rsidRPr="00935B30" w:rsidRDefault="0028680B" w:rsidP="0049382E">
            <w:pPr>
              <w:jc w:val="both"/>
              <w:rPr>
                <w:rFonts w:asciiTheme="majorHAnsi" w:hAnsiTheme="majorHAnsi" w:cstheme="majorHAnsi"/>
                <w:lang w:val="vi-VN"/>
              </w:rPr>
            </w:pPr>
          </w:p>
        </w:tc>
      </w:tr>
      <w:tr w:rsidR="0028680B" w:rsidRPr="00935B30" w14:paraId="410BC5A2" w14:textId="77777777" w:rsidTr="002B6A3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27"/>
        </w:trPr>
        <w:tc>
          <w:tcPr>
            <w:tcW w:w="2111" w:type="dxa"/>
            <w:vMerge/>
          </w:tcPr>
          <w:p w14:paraId="6C60023F" w14:textId="77777777" w:rsidR="0028680B" w:rsidRPr="00935B30" w:rsidRDefault="0028680B" w:rsidP="0049382E">
            <w:pPr>
              <w:jc w:val="both"/>
              <w:rPr>
                <w:rFonts w:asciiTheme="majorHAnsi" w:hAnsiTheme="majorHAnsi" w:cstheme="majorHAnsi"/>
                <w:lang w:val="vi-VN"/>
              </w:rPr>
            </w:pPr>
          </w:p>
        </w:tc>
        <w:tc>
          <w:tcPr>
            <w:tcW w:w="3276" w:type="dxa"/>
            <w:vMerge/>
          </w:tcPr>
          <w:p w14:paraId="3A43100A" w14:textId="77777777" w:rsidR="0028680B" w:rsidRPr="00935B30" w:rsidRDefault="0028680B" w:rsidP="0049382E">
            <w:pPr>
              <w:jc w:val="both"/>
              <w:rPr>
                <w:rFonts w:asciiTheme="majorHAnsi" w:hAnsiTheme="majorHAnsi" w:cstheme="majorHAnsi"/>
                <w:lang w:val="vi-VN"/>
              </w:rPr>
            </w:pPr>
          </w:p>
        </w:tc>
        <w:tc>
          <w:tcPr>
            <w:tcW w:w="1800" w:type="dxa"/>
            <w:tcBorders>
              <w:top w:val="single" w:sz="4" w:space="0" w:color="auto"/>
            </w:tcBorders>
          </w:tcPr>
          <w:p w14:paraId="39CB31DD" w14:textId="77777777" w:rsidR="0028680B" w:rsidRPr="00935B30" w:rsidRDefault="0028680B" w:rsidP="0049382E">
            <w:pPr>
              <w:jc w:val="both"/>
              <w:rPr>
                <w:rFonts w:asciiTheme="majorHAnsi" w:hAnsiTheme="majorHAnsi" w:cstheme="majorHAnsi"/>
                <w:sz w:val="26"/>
                <w:szCs w:val="26"/>
                <w:lang w:val="vi-VN"/>
              </w:rPr>
            </w:pPr>
            <w:r w:rsidRPr="00935B30">
              <w:rPr>
                <w:rFonts w:asciiTheme="majorHAnsi" w:hAnsiTheme="majorHAnsi" w:cstheme="majorHAnsi"/>
                <w:b/>
                <w:bCs/>
                <w:sz w:val="26"/>
                <w:szCs w:val="26"/>
                <w:lang w:val="vi-VN"/>
              </w:rPr>
              <w:t>Ngày:</w:t>
            </w:r>
          </w:p>
        </w:tc>
        <w:tc>
          <w:tcPr>
            <w:tcW w:w="2736" w:type="dxa"/>
            <w:vAlign w:val="center"/>
          </w:tcPr>
          <w:p w14:paraId="4344CA25" w14:textId="77777777" w:rsidR="0028680B" w:rsidRPr="00935B30" w:rsidRDefault="0028680B" w:rsidP="0049382E">
            <w:pPr>
              <w:jc w:val="both"/>
              <w:rPr>
                <w:rFonts w:asciiTheme="majorHAnsi" w:hAnsiTheme="majorHAnsi" w:cstheme="majorHAnsi"/>
                <w:lang w:val="vi-VN"/>
              </w:rPr>
            </w:pPr>
            <w:r w:rsidRPr="00935B30">
              <w:rPr>
                <w:rFonts w:asciiTheme="majorHAnsi" w:hAnsiTheme="majorHAnsi" w:cstheme="majorHAnsi"/>
                <w:bCs/>
                <w:sz w:val="28"/>
                <w:szCs w:val="28"/>
                <w:lang w:val="vi-VN"/>
              </w:rPr>
              <w:t>………</w:t>
            </w:r>
            <w:r w:rsidRPr="00935B30">
              <w:rPr>
                <w:rFonts w:asciiTheme="majorHAnsi" w:hAnsiTheme="majorHAnsi" w:cstheme="majorHAnsi"/>
                <w:bCs/>
                <w:sz w:val="28"/>
                <w:szCs w:val="28"/>
              </w:rPr>
              <w:t>/</w:t>
            </w:r>
            <w:r w:rsidRPr="00935B30">
              <w:rPr>
                <w:rFonts w:asciiTheme="majorHAnsi" w:hAnsiTheme="majorHAnsi" w:cstheme="majorHAnsi"/>
                <w:bCs/>
                <w:sz w:val="28"/>
                <w:szCs w:val="28"/>
                <w:lang w:val="vi-VN"/>
              </w:rPr>
              <w:t>…</w:t>
            </w:r>
            <w:r w:rsidRPr="00935B30">
              <w:rPr>
                <w:rFonts w:asciiTheme="majorHAnsi" w:hAnsiTheme="majorHAnsi" w:cstheme="majorHAnsi"/>
                <w:bCs/>
                <w:sz w:val="28"/>
                <w:szCs w:val="28"/>
              </w:rPr>
              <w:t>/2025</w:t>
            </w:r>
          </w:p>
        </w:tc>
      </w:tr>
    </w:tbl>
    <w:p w14:paraId="26BFA209" w14:textId="77777777" w:rsidR="00A727A3" w:rsidRPr="00935B30" w:rsidRDefault="00157D4A" w:rsidP="0049382E">
      <w:pPr>
        <w:pStyle w:val="uMucluc"/>
        <w:jc w:val="both"/>
        <w:rPr>
          <w:rFonts w:cstheme="majorHAnsi"/>
          <w:lang w:val="vi-VN"/>
        </w:rPr>
      </w:pPr>
      <w:r w:rsidRPr="00935B30">
        <w:rPr>
          <w:rFonts w:cstheme="majorHAnsi"/>
          <w:lang w:val="vi-VN"/>
        </w:rPr>
        <w:br w:type="page"/>
      </w:r>
      <w:bookmarkStart w:id="8" w:name="_Toc153457564"/>
      <w:bookmarkStart w:id="9" w:name="_Toc183004277"/>
      <w:bookmarkStart w:id="10" w:name="_Toc183004939"/>
    </w:p>
    <w:sdt>
      <w:sdtPr>
        <w:rPr>
          <w:rFonts w:ascii="Liberation Serif" w:eastAsia="MS Mincho" w:hAnsi="Liberation Serif" w:cstheme="majorHAnsi"/>
          <w:b/>
          <w:bCs/>
          <w:color w:val="auto"/>
          <w:sz w:val="24"/>
          <w:szCs w:val="24"/>
          <w:lang w:val="vi-VN" w:eastAsia="zh-CN" w:bidi="hi-IN"/>
        </w:rPr>
        <w:id w:val="27073742"/>
        <w:docPartObj>
          <w:docPartGallery w:val="Table of Contents"/>
          <w:docPartUnique/>
        </w:docPartObj>
      </w:sdtPr>
      <w:sdtEndPr>
        <w:rPr>
          <w:rFonts w:asciiTheme="majorHAnsi" w:hAnsiTheme="majorHAnsi"/>
          <w:b w:val="0"/>
          <w:bCs w:val="0"/>
          <w:sz w:val="26"/>
          <w:szCs w:val="26"/>
          <w:lang w:val="en-US"/>
        </w:rPr>
      </w:sdtEndPr>
      <w:sdtContent>
        <w:p w14:paraId="42EB0ECE" w14:textId="2791FDBA" w:rsidR="00EA7ACE" w:rsidRPr="009B706A" w:rsidRDefault="00E32C40" w:rsidP="0049382E">
          <w:pPr>
            <w:pStyle w:val="uMucluc"/>
            <w:jc w:val="center"/>
            <w:rPr>
              <w:rFonts w:cstheme="majorHAnsi"/>
              <w:b/>
              <w:bCs/>
              <w:color w:val="auto"/>
            </w:rPr>
          </w:pPr>
          <w:r w:rsidRPr="009B706A">
            <w:rPr>
              <w:rFonts w:cstheme="majorHAnsi"/>
              <w:b/>
              <w:bCs/>
              <w:color w:val="auto"/>
              <w:lang w:val="vi-VN"/>
            </w:rPr>
            <w:t>MỤC LỤC</w:t>
          </w:r>
        </w:p>
        <w:p w14:paraId="6AB84AD2" w14:textId="6B489B45" w:rsidR="00F93E10" w:rsidRPr="009B706A" w:rsidRDefault="00EA7ACE" w:rsidP="0049382E">
          <w:pPr>
            <w:pStyle w:val="Mucluc1"/>
            <w:tabs>
              <w:tab w:val="right" w:leader="dot" w:pos="9628"/>
            </w:tabs>
            <w:jc w:val="both"/>
            <w:rPr>
              <w:rFonts w:asciiTheme="majorHAnsi" w:eastAsiaTheme="minorEastAsia" w:hAnsiTheme="majorHAnsi" w:cstheme="majorHAnsi"/>
              <w:noProof/>
              <w:color w:val="auto"/>
              <w:kern w:val="2"/>
              <w:szCs w:val="26"/>
              <w14:ligatures w14:val="standardContextual"/>
            </w:rPr>
          </w:pPr>
          <w:r w:rsidRPr="009B706A">
            <w:rPr>
              <w:rFonts w:asciiTheme="majorHAnsi" w:hAnsiTheme="majorHAnsi" w:cstheme="majorHAnsi"/>
              <w:szCs w:val="26"/>
            </w:rPr>
            <w:fldChar w:fldCharType="begin"/>
          </w:r>
          <w:r w:rsidRPr="009B706A">
            <w:rPr>
              <w:rFonts w:asciiTheme="majorHAnsi" w:hAnsiTheme="majorHAnsi" w:cstheme="majorHAnsi"/>
              <w:szCs w:val="26"/>
            </w:rPr>
            <w:instrText xml:space="preserve"> TOC \o "1-3" \h \z \u </w:instrText>
          </w:r>
          <w:r w:rsidRPr="009B706A">
            <w:rPr>
              <w:rFonts w:asciiTheme="majorHAnsi" w:hAnsiTheme="majorHAnsi" w:cstheme="majorHAnsi"/>
              <w:szCs w:val="26"/>
            </w:rPr>
            <w:fldChar w:fldCharType="separate"/>
          </w:r>
          <w:hyperlink w:anchor="_Toc198617450" w:history="1">
            <w:r w:rsidR="00F93E10" w:rsidRPr="009B706A">
              <w:rPr>
                <w:rStyle w:val="Siuktni"/>
                <w:rFonts w:asciiTheme="majorHAnsi" w:hAnsiTheme="majorHAnsi" w:cstheme="majorHAnsi"/>
                <w:noProof/>
                <w:szCs w:val="26"/>
                <w:lang w:val="vi-VN"/>
              </w:rPr>
              <w:t>1.</w:t>
            </w:r>
            <w:r w:rsidR="00F93E10" w:rsidRPr="009B706A">
              <w:rPr>
                <w:rStyle w:val="Siuktni"/>
                <w:rFonts w:asciiTheme="majorHAnsi" w:hAnsiTheme="majorHAnsi" w:cstheme="majorHAnsi"/>
                <w:noProof/>
                <w:szCs w:val="26"/>
              </w:rPr>
              <w:t>Giới thiệu</w:t>
            </w:r>
            <w:r w:rsidR="00F93E10" w:rsidRPr="009B706A">
              <w:rPr>
                <w:rFonts w:asciiTheme="majorHAnsi" w:hAnsiTheme="majorHAnsi" w:cstheme="majorHAnsi"/>
                <w:noProof/>
                <w:webHidden/>
                <w:szCs w:val="26"/>
              </w:rPr>
              <w:tab/>
            </w:r>
            <w:r w:rsidR="00F93E10" w:rsidRPr="009B706A">
              <w:rPr>
                <w:rFonts w:asciiTheme="majorHAnsi" w:hAnsiTheme="majorHAnsi" w:cstheme="majorHAnsi"/>
                <w:noProof/>
                <w:webHidden/>
                <w:szCs w:val="26"/>
              </w:rPr>
              <w:fldChar w:fldCharType="begin"/>
            </w:r>
            <w:r w:rsidR="00F93E10" w:rsidRPr="009B706A">
              <w:rPr>
                <w:rFonts w:asciiTheme="majorHAnsi" w:hAnsiTheme="majorHAnsi" w:cstheme="majorHAnsi"/>
                <w:noProof/>
                <w:webHidden/>
                <w:szCs w:val="26"/>
              </w:rPr>
              <w:instrText xml:space="preserve"> PAGEREF _Toc198617450 \h </w:instrText>
            </w:r>
            <w:r w:rsidR="00F93E10" w:rsidRPr="009B706A">
              <w:rPr>
                <w:rFonts w:asciiTheme="majorHAnsi" w:hAnsiTheme="majorHAnsi" w:cstheme="majorHAnsi"/>
                <w:noProof/>
                <w:webHidden/>
                <w:szCs w:val="26"/>
              </w:rPr>
            </w:r>
            <w:r w:rsidR="00F93E10" w:rsidRPr="009B706A">
              <w:rPr>
                <w:rFonts w:asciiTheme="majorHAnsi" w:hAnsiTheme="majorHAnsi" w:cstheme="majorHAnsi"/>
                <w:noProof/>
                <w:webHidden/>
                <w:szCs w:val="26"/>
              </w:rPr>
              <w:fldChar w:fldCharType="separate"/>
            </w:r>
            <w:r w:rsidR="0062094D">
              <w:rPr>
                <w:rFonts w:asciiTheme="majorHAnsi" w:hAnsiTheme="majorHAnsi" w:cstheme="majorHAnsi"/>
                <w:noProof/>
                <w:webHidden/>
                <w:szCs w:val="26"/>
              </w:rPr>
              <w:t>6</w:t>
            </w:r>
            <w:r w:rsidR="00F93E10" w:rsidRPr="009B706A">
              <w:rPr>
                <w:rFonts w:asciiTheme="majorHAnsi" w:hAnsiTheme="majorHAnsi" w:cstheme="majorHAnsi"/>
                <w:noProof/>
                <w:webHidden/>
                <w:szCs w:val="26"/>
              </w:rPr>
              <w:fldChar w:fldCharType="end"/>
            </w:r>
          </w:hyperlink>
        </w:p>
        <w:p w14:paraId="3B1B5732" w14:textId="6FB695C2" w:rsidR="00F93E10" w:rsidRPr="009B706A" w:rsidRDefault="00F93E10" w:rsidP="0049382E">
          <w:pPr>
            <w:pStyle w:val="Mucluc2"/>
            <w:jc w:val="both"/>
            <w:rPr>
              <w:rFonts w:eastAsiaTheme="minorEastAsia"/>
              <w:b w:val="0"/>
              <w:bCs w:val="0"/>
              <w:color w:val="auto"/>
              <w:kern w:val="2"/>
              <w:szCs w:val="26"/>
              <w:lang w:val="en-US"/>
              <w14:ligatures w14:val="standardContextual"/>
            </w:rPr>
          </w:pPr>
          <w:hyperlink w:anchor="_Toc198617451" w:history="1">
            <w:r w:rsidRPr="009B706A">
              <w:rPr>
                <w:rStyle w:val="Siuktni"/>
                <w:b w:val="0"/>
                <w:bCs w:val="0"/>
                <w:szCs w:val="26"/>
              </w:rPr>
              <w:t>1.1 Mục đích</w:t>
            </w:r>
            <w:r w:rsidRPr="009B706A">
              <w:rPr>
                <w:b w:val="0"/>
                <w:bCs w:val="0"/>
                <w:webHidden/>
                <w:szCs w:val="26"/>
              </w:rPr>
              <w:tab/>
            </w:r>
            <w:r w:rsidRPr="009B706A">
              <w:rPr>
                <w:b w:val="0"/>
                <w:bCs w:val="0"/>
                <w:webHidden/>
                <w:szCs w:val="26"/>
              </w:rPr>
              <w:fldChar w:fldCharType="begin"/>
            </w:r>
            <w:r w:rsidRPr="009B706A">
              <w:rPr>
                <w:b w:val="0"/>
                <w:bCs w:val="0"/>
                <w:webHidden/>
                <w:szCs w:val="26"/>
              </w:rPr>
              <w:instrText xml:space="preserve"> PAGEREF _Toc198617451 \h </w:instrText>
            </w:r>
            <w:r w:rsidRPr="009B706A">
              <w:rPr>
                <w:b w:val="0"/>
                <w:bCs w:val="0"/>
                <w:webHidden/>
                <w:szCs w:val="26"/>
              </w:rPr>
            </w:r>
            <w:r w:rsidRPr="009B706A">
              <w:rPr>
                <w:b w:val="0"/>
                <w:bCs w:val="0"/>
                <w:webHidden/>
                <w:szCs w:val="26"/>
              </w:rPr>
              <w:fldChar w:fldCharType="separate"/>
            </w:r>
            <w:r w:rsidR="0062094D">
              <w:rPr>
                <w:b w:val="0"/>
                <w:bCs w:val="0"/>
                <w:webHidden/>
                <w:szCs w:val="26"/>
              </w:rPr>
              <w:t>6</w:t>
            </w:r>
            <w:r w:rsidRPr="009B706A">
              <w:rPr>
                <w:b w:val="0"/>
                <w:bCs w:val="0"/>
                <w:webHidden/>
                <w:szCs w:val="26"/>
              </w:rPr>
              <w:fldChar w:fldCharType="end"/>
            </w:r>
          </w:hyperlink>
        </w:p>
        <w:p w14:paraId="22ECEB23" w14:textId="768094D6" w:rsidR="00F93E10" w:rsidRPr="009B706A" w:rsidRDefault="00F93E10" w:rsidP="0049382E">
          <w:pPr>
            <w:pStyle w:val="Mucluc2"/>
            <w:jc w:val="both"/>
            <w:rPr>
              <w:rFonts w:eastAsiaTheme="minorEastAsia"/>
              <w:b w:val="0"/>
              <w:bCs w:val="0"/>
              <w:color w:val="auto"/>
              <w:kern w:val="2"/>
              <w:szCs w:val="26"/>
              <w:lang w:val="en-US"/>
              <w14:ligatures w14:val="standardContextual"/>
            </w:rPr>
          </w:pPr>
          <w:hyperlink w:anchor="_Toc198617452" w:history="1">
            <w:r w:rsidRPr="009B706A">
              <w:rPr>
                <w:rStyle w:val="Siuktni"/>
                <w:b w:val="0"/>
                <w:bCs w:val="0"/>
                <w:szCs w:val="26"/>
              </w:rPr>
              <w:t>1.2 Phạm vi</w:t>
            </w:r>
            <w:r w:rsidRPr="009B706A">
              <w:rPr>
                <w:b w:val="0"/>
                <w:bCs w:val="0"/>
                <w:webHidden/>
                <w:szCs w:val="26"/>
              </w:rPr>
              <w:tab/>
            </w:r>
            <w:r w:rsidRPr="009B706A">
              <w:rPr>
                <w:b w:val="0"/>
                <w:bCs w:val="0"/>
                <w:webHidden/>
                <w:szCs w:val="26"/>
              </w:rPr>
              <w:fldChar w:fldCharType="begin"/>
            </w:r>
            <w:r w:rsidRPr="009B706A">
              <w:rPr>
                <w:b w:val="0"/>
                <w:bCs w:val="0"/>
                <w:webHidden/>
                <w:szCs w:val="26"/>
              </w:rPr>
              <w:instrText xml:space="preserve"> PAGEREF _Toc198617452 \h </w:instrText>
            </w:r>
            <w:r w:rsidRPr="009B706A">
              <w:rPr>
                <w:b w:val="0"/>
                <w:bCs w:val="0"/>
                <w:webHidden/>
                <w:szCs w:val="26"/>
              </w:rPr>
            </w:r>
            <w:r w:rsidRPr="009B706A">
              <w:rPr>
                <w:b w:val="0"/>
                <w:bCs w:val="0"/>
                <w:webHidden/>
                <w:szCs w:val="26"/>
              </w:rPr>
              <w:fldChar w:fldCharType="separate"/>
            </w:r>
            <w:r w:rsidR="0062094D">
              <w:rPr>
                <w:b w:val="0"/>
                <w:bCs w:val="0"/>
                <w:webHidden/>
                <w:szCs w:val="26"/>
              </w:rPr>
              <w:t>6</w:t>
            </w:r>
            <w:r w:rsidRPr="009B706A">
              <w:rPr>
                <w:b w:val="0"/>
                <w:bCs w:val="0"/>
                <w:webHidden/>
                <w:szCs w:val="26"/>
              </w:rPr>
              <w:fldChar w:fldCharType="end"/>
            </w:r>
          </w:hyperlink>
        </w:p>
        <w:p w14:paraId="76056C9D" w14:textId="5C44FD4A" w:rsidR="00F93E10" w:rsidRPr="009B706A" w:rsidRDefault="00F93E10" w:rsidP="0049382E">
          <w:pPr>
            <w:pStyle w:val="Mucluc1"/>
            <w:tabs>
              <w:tab w:val="right" w:leader="dot" w:pos="9628"/>
            </w:tabs>
            <w:jc w:val="both"/>
            <w:rPr>
              <w:rFonts w:asciiTheme="majorHAnsi" w:eastAsiaTheme="minorEastAsia" w:hAnsiTheme="majorHAnsi" w:cstheme="majorHAnsi"/>
              <w:noProof/>
              <w:color w:val="auto"/>
              <w:kern w:val="2"/>
              <w:szCs w:val="26"/>
              <w14:ligatures w14:val="standardContextual"/>
            </w:rPr>
          </w:pPr>
          <w:hyperlink w:anchor="_Toc198617453" w:history="1">
            <w:r w:rsidRPr="009B706A">
              <w:rPr>
                <w:rStyle w:val="Siuktni"/>
                <w:rFonts w:asciiTheme="majorHAnsi" w:hAnsiTheme="majorHAnsi" w:cstheme="majorHAnsi"/>
                <w:noProof/>
                <w:szCs w:val="26"/>
                <w:lang w:val="vi-VN"/>
              </w:rPr>
              <w:t>2.Danh sách giao diện</w:t>
            </w:r>
            <w:r w:rsidRPr="009B706A">
              <w:rPr>
                <w:rFonts w:asciiTheme="majorHAnsi" w:hAnsiTheme="majorHAnsi" w:cstheme="majorHAnsi"/>
                <w:noProof/>
                <w:webHidden/>
                <w:szCs w:val="26"/>
              </w:rPr>
              <w:tab/>
            </w:r>
            <w:r w:rsidRPr="009B706A">
              <w:rPr>
                <w:rFonts w:asciiTheme="majorHAnsi" w:hAnsiTheme="majorHAnsi" w:cstheme="majorHAnsi"/>
                <w:noProof/>
                <w:webHidden/>
                <w:szCs w:val="26"/>
              </w:rPr>
              <w:fldChar w:fldCharType="begin"/>
            </w:r>
            <w:r w:rsidRPr="009B706A">
              <w:rPr>
                <w:rFonts w:asciiTheme="majorHAnsi" w:hAnsiTheme="majorHAnsi" w:cstheme="majorHAnsi"/>
                <w:noProof/>
                <w:webHidden/>
                <w:szCs w:val="26"/>
              </w:rPr>
              <w:instrText xml:space="preserve"> PAGEREF _Toc198617453 \h </w:instrText>
            </w:r>
            <w:r w:rsidRPr="009B706A">
              <w:rPr>
                <w:rFonts w:asciiTheme="majorHAnsi" w:hAnsiTheme="majorHAnsi" w:cstheme="majorHAnsi"/>
                <w:noProof/>
                <w:webHidden/>
                <w:szCs w:val="26"/>
              </w:rPr>
            </w:r>
            <w:r w:rsidRPr="009B706A">
              <w:rPr>
                <w:rFonts w:asciiTheme="majorHAnsi" w:hAnsiTheme="majorHAnsi" w:cstheme="majorHAnsi"/>
                <w:noProof/>
                <w:webHidden/>
                <w:szCs w:val="26"/>
              </w:rPr>
              <w:fldChar w:fldCharType="separate"/>
            </w:r>
            <w:r w:rsidR="0062094D">
              <w:rPr>
                <w:rFonts w:asciiTheme="majorHAnsi" w:hAnsiTheme="majorHAnsi" w:cstheme="majorHAnsi"/>
                <w:noProof/>
                <w:webHidden/>
                <w:szCs w:val="26"/>
              </w:rPr>
              <w:t>6</w:t>
            </w:r>
            <w:r w:rsidRPr="009B706A">
              <w:rPr>
                <w:rFonts w:asciiTheme="majorHAnsi" w:hAnsiTheme="majorHAnsi" w:cstheme="majorHAnsi"/>
                <w:noProof/>
                <w:webHidden/>
                <w:szCs w:val="26"/>
              </w:rPr>
              <w:fldChar w:fldCharType="end"/>
            </w:r>
          </w:hyperlink>
        </w:p>
        <w:p w14:paraId="4924A724" w14:textId="3BF31A18" w:rsidR="00F93E10" w:rsidRPr="009B706A" w:rsidRDefault="00F93E10" w:rsidP="0049382E">
          <w:pPr>
            <w:pStyle w:val="Mucluc1"/>
            <w:tabs>
              <w:tab w:val="right" w:leader="dot" w:pos="9628"/>
            </w:tabs>
            <w:jc w:val="both"/>
            <w:rPr>
              <w:rFonts w:asciiTheme="majorHAnsi" w:eastAsiaTheme="minorEastAsia" w:hAnsiTheme="majorHAnsi" w:cstheme="majorHAnsi"/>
              <w:noProof/>
              <w:color w:val="auto"/>
              <w:kern w:val="2"/>
              <w:szCs w:val="26"/>
              <w14:ligatures w14:val="standardContextual"/>
            </w:rPr>
          </w:pPr>
          <w:hyperlink w:anchor="_Toc198617454" w:history="1">
            <w:r w:rsidRPr="009B706A">
              <w:rPr>
                <w:rStyle w:val="Siuktni"/>
                <w:rFonts w:asciiTheme="majorHAnsi" w:hAnsiTheme="majorHAnsi" w:cstheme="majorHAnsi"/>
                <w:noProof/>
                <w:szCs w:val="26"/>
              </w:rPr>
              <w:t xml:space="preserve">3. </w:t>
            </w:r>
            <w:r w:rsidRPr="009B706A">
              <w:rPr>
                <w:rStyle w:val="Siuktni"/>
                <w:rFonts w:asciiTheme="majorHAnsi" w:hAnsiTheme="majorHAnsi" w:cstheme="majorHAnsi"/>
                <w:noProof/>
                <w:szCs w:val="26"/>
                <w:lang w:val="vi-VN"/>
              </w:rPr>
              <w:t>Mô tả</w:t>
            </w:r>
            <w:r w:rsidRPr="009B706A">
              <w:rPr>
                <w:rStyle w:val="Siuktni"/>
                <w:rFonts w:asciiTheme="majorHAnsi" w:hAnsiTheme="majorHAnsi" w:cstheme="majorHAnsi"/>
                <w:noProof/>
                <w:szCs w:val="26"/>
              </w:rPr>
              <w:t xml:space="preserve"> </w:t>
            </w:r>
            <w:r w:rsidRPr="009B706A">
              <w:rPr>
                <w:rStyle w:val="Siuktni"/>
                <w:rFonts w:asciiTheme="majorHAnsi" w:hAnsiTheme="majorHAnsi" w:cstheme="majorHAnsi"/>
                <w:iCs/>
                <w:noProof/>
                <w:szCs w:val="26"/>
                <w:lang w:val="vi-VN"/>
              </w:rPr>
              <w:t>User Interface</w:t>
            </w:r>
            <w:r w:rsidRPr="009B706A">
              <w:rPr>
                <w:rFonts w:asciiTheme="majorHAnsi" w:hAnsiTheme="majorHAnsi" w:cstheme="majorHAnsi"/>
                <w:noProof/>
                <w:webHidden/>
                <w:szCs w:val="26"/>
              </w:rPr>
              <w:tab/>
            </w:r>
            <w:r w:rsidRPr="009B706A">
              <w:rPr>
                <w:rFonts w:asciiTheme="majorHAnsi" w:hAnsiTheme="majorHAnsi" w:cstheme="majorHAnsi"/>
                <w:noProof/>
                <w:webHidden/>
                <w:szCs w:val="26"/>
              </w:rPr>
              <w:fldChar w:fldCharType="begin"/>
            </w:r>
            <w:r w:rsidRPr="009B706A">
              <w:rPr>
                <w:rFonts w:asciiTheme="majorHAnsi" w:hAnsiTheme="majorHAnsi" w:cstheme="majorHAnsi"/>
                <w:noProof/>
                <w:webHidden/>
                <w:szCs w:val="26"/>
              </w:rPr>
              <w:instrText xml:space="preserve"> PAGEREF _Toc198617454 \h </w:instrText>
            </w:r>
            <w:r w:rsidRPr="009B706A">
              <w:rPr>
                <w:rFonts w:asciiTheme="majorHAnsi" w:hAnsiTheme="majorHAnsi" w:cstheme="majorHAnsi"/>
                <w:noProof/>
                <w:webHidden/>
                <w:szCs w:val="26"/>
              </w:rPr>
            </w:r>
            <w:r w:rsidRPr="009B706A">
              <w:rPr>
                <w:rFonts w:asciiTheme="majorHAnsi" w:hAnsiTheme="majorHAnsi" w:cstheme="majorHAnsi"/>
                <w:noProof/>
                <w:webHidden/>
                <w:szCs w:val="26"/>
              </w:rPr>
              <w:fldChar w:fldCharType="separate"/>
            </w:r>
            <w:r w:rsidR="0062094D">
              <w:rPr>
                <w:rFonts w:asciiTheme="majorHAnsi" w:hAnsiTheme="majorHAnsi" w:cstheme="majorHAnsi"/>
                <w:noProof/>
                <w:webHidden/>
                <w:szCs w:val="26"/>
              </w:rPr>
              <w:t>10</w:t>
            </w:r>
            <w:r w:rsidRPr="009B706A">
              <w:rPr>
                <w:rFonts w:asciiTheme="majorHAnsi" w:hAnsiTheme="majorHAnsi" w:cstheme="majorHAnsi"/>
                <w:noProof/>
                <w:webHidden/>
                <w:szCs w:val="26"/>
              </w:rPr>
              <w:fldChar w:fldCharType="end"/>
            </w:r>
          </w:hyperlink>
        </w:p>
        <w:p w14:paraId="1E2CDD55" w14:textId="26549739" w:rsidR="00F93E10" w:rsidRPr="009B706A" w:rsidRDefault="00F93E10" w:rsidP="0049382E">
          <w:pPr>
            <w:pStyle w:val="Mucluc2"/>
            <w:jc w:val="both"/>
            <w:rPr>
              <w:rFonts w:eastAsiaTheme="minorEastAsia"/>
              <w:b w:val="0"/>
              <w:bCs w:val="0"/>
              <w:color w:val="auto"/>
              <w:kern w:val="2"/>
              <w:szCs w:val="26"/>
              <w:lang w:val="en-US"/>
              <w14:ligatures w14:val="standardContextual"/>
            </w:rPr>
          </w:pPr>
          <w:hyperlink w:anchor="_Toc198617455" w:history="1">
            <w:r w:rsidRPr="009B706A">
              <w:rPr>
                <w:rStyle w:val="Siuktni"/>
                <w:b w:val="0"/>
                <w:bCs w:val="0"/>
                <w:szCs w:val="26"/>
              </w:rPr>
              <w:t>UI – 01 : Giao diện Trang chủ Welcome</w:t>
            </w:r>
            <w:r w:rsidRPr="009B706A">
              <w:rPr>
                <w:b w:val="0"/>
                <w:bCs w:val="0"/>
                <w:webHidden/>
                <w:szCs w:val="26"/>
              </w:rPr>
              <w:tab/>
            </w:r>
            <w:r w:rsidRPr="009B706A">
              <w:rPr>
                <w:b w:val="0"/>
                <w:bCs w:val="0"/>
                <w:webHidden/>
                <w:szCs w:val="26"/>
              </w:rPr>
              <w:fldChar w:fldCharType="begin"/>
            </w:r>
            <w:r w:rsidRPr="009B706A">
              <w:rPr>
                <w:b w:val="0"/>
                <w:bCs w:val="0"/>
                <w:webHidden/>
                <w:szCs w:val="26"/>
              </w:rPr>
              <w:instrText xml:space="preserve"> PAGEREF _Toc198617455 \h </w:instrText>
            </w:r>
            <w:r w:rsidRPr="009B706A">
              <w:rPr>
                <w:b w:val="0"/>
                <w:bCs w:val="0"/>
                <w:webHidden/>
                <w:szCs w:val="26"/>
              </w:rPr>
            </w:r>
            <w:r w:rsidRPr="009B706A">
              <w:rPr>
                <w:b w:val="0"/>
                <w:bCs w:val="0"/>
                <w:webHidden/>
                <w:szCs w:val="26"/>
              </w:rPr>
              <w:fldChar w:fldCharType="separate"/>
            </w:r>
            <w:r w:rsidR="0062094D">
              <w:rPr>
                <w:b w:val="0"/>
                <w:bCs w:val="0"/>
                <w:webHidden/>
                <w:szCs w:val="26"/>
              </w:rPr>
              <w:t>10</w:t>
            </w:r>
            <w:r w:rsidRPr="009B706A">
              <w:rPr>
                <w:b w:val="0"/>
                <w:bCs w:val="0"/>
                <w:webHidden/>
                <w:szCs w:val="26"/>
              </w:rPr>
              <w:fldChar w:fldCharType="end"/>
            </w:r>
          </w:hyperlink>
        </w:p>
        <w:p w14:paraId="3A33C3C5" w14:textId="12722F33" w:rsidR="00F93E10" w:rsidRPr="009B706A" w:rsidRDefault="00F93E10" w:rsidP="0049382E">
          <w:pPr>
            <w:pStyle w:val="Mucluc2"/>
            <w:jc w:val="both"/>
            <w:rPr>
              <w:rFonts w:eastAsiaTheme="minorEastAsia"/>
              <w:b w:val="0"/>
              <w:bCs w:val="0"/>
              <w:color w:val="auto"/>
              <w:kern w:val="2"/>
              <w:szCs w:val="26"/>
              <w:lang w:val="en-US"/>
              <w14:ligatures w14:val="standardContextual"/>
            </w:rPr>
          </w:pPr>
          <w:hyperlink w:anchor="_Toc198617456" w:history="1">
            <w:r w:rsidRPr="009B706A">
              <w:rPr>
                <w:rStyle w:val="Siuktni"/>
                <w:b w:val="0"/>
                <w:bCs w:val="0"/>
                <w:szCs w:val="26"/>
              </w:rPr>
              <w:t>UI-2 Giao diện Hình ảnh và Đánh giá Nổi bật</w:t>
            </w:r>
            <w:r w:rsidRPr="009B706A">
              <w:rPr>
                <w:b w:val="0"/>
                <w:bCs w:val="0"/>
                <w:webHidden/>
                <w:szCs w:val="26"/>
              </w:rPr>
              <w:tab/>
            </w:r>
            <w:r w:rsidRPr="009B706A">
              <w:rPr>
                <w:b w:val="0"/>
                <w:bCs w:val="0"/>
                <w:webHidden/>
                <w:szCs w:val="26"/>
              </w:rPr>
              <w:fldChar w:fldCharType="begin"/>
            </w:r>
            <w:r w:rsidRPr="009B706A">
              <w:rPr>
                <w:b w:val="0"/>
                <w:bCs w:val="0"/>
                <w:webHidden/>
                <w:szCs w:val="26"/>
              </w:rPr>
              <w:instrText xml:space="preserve"> PAGEREF _Toc198617456 \h </w:instrText>
            </w:r>
            <w:r w:rsidRPr="009B706A">
              <w:rPr>
                <w:b w:val="0"/>
                <w:bCs w:val="0"/>
                <w:webHidden/>
                <w:szCs w:val="26"/>
              </w:rPr>
            </w:r>
            <w:r w:rsidRPr="009B706A">
              <w:rPr>
                <w:b w:val="0"/>
                <w:bCs w:val="0"/>
                <w:webHidden/>
                <w:szCs w:val="26"/>
              </w:rPr>
              <w:fldChar w:fldCharType="separate"/>
            </w:r>
            <w:r w:rsidR="0062094D">
              <w:rPr>
                <w:b w:val="0"/>
                <w:bCs w:val="0"/>
                <w:webHidden/>
                <w:szCs w:val="26"/>
              </w:rPr>
              <w:t>12</w:t>
            </w:r>
            <w:r w:rsidRPr="009B706A">
              <w:rPr>
                <w:b w:val="0"/>
                <w:bCs w:val="0"/>
                <w:webHidden/>
                <w:szCs w:val="26"/>
              </w:rPr>
              <w:fldChar w:fldCharType="end"/>
            </w:r>
          </w:hyperlink>
        </w:p>
        <w:p w14:paraId="6EEA37C0" w14:textId="2F43D1BD" w:rsidR="00F93E10" w:rsidRPr="009B706A" w:rsidRDefault="00F93E10" w:rsidP="0049382E">
          <w:pPr>
            <w:pStyle w:val="Mucluc2"/>
            <w:jc w:val="both"/>
            <w:rPr>
              <w:rFonts w:eastAsiaTheme="minorEastAsia"/>
              <w:b w:val="0"/>
              <w:bCs w:val="0"/>
              <w:color w:val="auto"/>
              <w:kern w:val="2"/>
              <w:szCs w:val="26"/>
              <w:lang w:val="en-US"/>
              <w14:ligatures w14:val="standardContextual"/>
            </w:rPr>
          </w:pPr>
          <w:hyperlink w:anchor="_Toc198617457" w:history="1">
            <w:r w:rsidRPr="009B706A">
              <w:rPr>
                <w:rStyle w:val="Siuktni"/>
                <w:b w:val="0"/>
                <w:bCs w:val="0"/>
                <w:szCs w:val="26"/>
              </w:rPr>
              <w:t>UI-3 Giao diện Mô tả Quán</w:t>
            </w:r>
            <w:r w:rsidRPr="009B706A">
              <w:rPr>
                <w:b w:val="0"/>
                <w:bCs w:val="0"/>
                <w:webHidden/>
                <w:szCs w:val="26"/>
              </w:rPr>
              <w:tab/>
            </w:r>
            <w:r w:rsidRPr="009B706A">
              <w:rPr>
                <w:b w:val="0"/>
                <w:bCs w:val="0"/>
                <w:webHidden/>
                <w:szCs w:val="26"/>
              </w:rPr>
              <w:fldChar w:fldCharType="begin"/>
            </w:r>
            <w:r w:rsidRPr="009B706A">
              <w:rPr>
                <w:b w:val="0"/>
                <w:bCs w:val="0"/>
                <w:webHidden/>
                <w:szCs w:val="26"/>
              </w:rPr>
              <w:instrText xml:space="preserve"> PAGEREF _Toc198617457 \h </w:instrText>
            </w:r>
            <w:r w:rsidRPr="009B706A">
              <w:rPr>
                <w:b w:val="0"/>
                <w:bCs w:val="0"/>
                <w:webHidden/>
                <w:szCs w:val="26"/>
              </w:rPr>
            </w:r>
            <w:r w:rsidRPr="009B706A">
              <w:rPr>
                <w:b w:val="0"/>
                <w:bCs w:val="0"/>
                <w:webHidden/>
                <w:szCs w:val="26"/>
              </w:rPr>
              <w:fldChar w:fldCharType="separate"/>
            </w:r>
            <w:r w:rsidR="0062094D">
              <w:rPr>
                <w:b w:val="0"/>
                <w:bCs w:val="0"/>
                <w:webHidden/>
                <w:szCs w:val="26"/>
              </w:rPr>
              <w:t>13</w:t>
            </w:r>
            <w:r w:rsidRPr="009B706A">
              <w:rPr>
                <w:b w:val="0"/>
                <w:bCs w:val="0"/>
                <w:webHidden/>
                <w:szCs w:val="26"/>
              </w:rPr>
              <w:fldChar w:fldCharType="end"/>
            </w:r>
          </w:hyperlink>
        </w:p>
        <w:p w14:paraId="2A69C320" w14:textId="38B644B9" w:rsidR="00F93E10" w:rsidRPr="009B706A" w:rsidRDefault="00F93E10" w:rsidP="0049382E">
          <w:pPr>
            <w:pStyle w:val="Mucluc2"/>
            <w:jc w:val="both"/>
            <w:rPr>
              <w:rFonts w:eastAsiaTheme="minorEastAsia"/>
              <w:b w:val="0"/>
              <w:bCs w:val="0"/>
              <w:color w:val="auto"/>
              <w:kern w:val="2"/>
              <w:szCs w:val="26"/>
              <w:lang w:val="en-US"/>
              <w14:ligatures w14:val="standardContextual"/>
            </w:rPr>
          </w:pPr>
          <w:hyperlink w:anchor="_Toc198617458" w:history="1">
            <w:r w:rsidRPr="009B706A">
              <w:rPr>
                <w:rStyle w:val="Siuktni"/>
                <w:b w:val="0"/>
                <w:bCs w:val="0"/>
                <w:szCs w:val="26"/>
              </w:rPr>
              <w:t>UI-4 Giao diện Dịch vụ Nổi bật</w:t>
            </w:r>
            <w:r w:rsidRPr="009B706A">
              <w:rPr>
                <w:b w:val="0"/>
                <w:bCs w:val="0"/>
                <w:webHidden/>
                <w:szCs w:val="26"/>
              </w:rPr>
              <w:tab/>
            </w:r>
            <w:r w:rsidRPr="009B706A">
              <w:rPr>
                <w:b w:val="0"/>
                <w:bCs w:val="0"/>
                <w:webHidden/>
                <w:szCs w:val="26"/>
              </w:rPr>
              <w:fldChar w:fldCharType="begin"/>
            </w:r>
            <w:r w:rsidRPr="009B706A">
              <w:rPr>
                <w:b w:val="0"/>
                <w:bCs w:val="0"/>
                <w:webHidden/>
                <w:szCs w:val="26"/>
              </w:rPr>
              <w:instrText xml:space="preserve"> PAGEREF _Toc198617458 \h </w:instrText>
            </w:r>
            <w:r w:rsidRPr="009B706A">
              <w:rPr>
                <w:b w:val="0"/>
                <w:bCs w:val="0"/>
                <w:webHidden/>
                <w:szCs w:val="26"/>
              </w:rPr>
            </w:r>
            <w:r w:rsidRPr="009B706A">
              <w:rPr>
                <w:b w:val="0"/>
                <w:bCs w:val="0"/>
                <w:webHidden/>
                <w:szCs w:val="26"/>
              </w:rPr>
              <w:fldChar w:fldCharType="separate"/>
            </w:r>
            <w:r w:rsidR="0062094D">
              <w:rPr>
                <w:b w:val="0"/>
                <w:bCs w:val="0"/>
                <w:webHidden/>
                <w:szCs w:val="26"/>
              </w:rPr>
              <w:t>15</w:t>
            </w:r>
            <w:r w:rsidRPr="009B706A">
              <w:rPr>
                <w:b w:val="0"/>
                <w:bCs w:val="0"/>
                <w:webHidden/>
                <w:szCs w:val="26"/>
              </w:rPr>
              <w:fldChar w:fldCharType="end"/>
            </w:r>
          </w:hyperlink>
        </w:p>
        <w:p w14:paraId="366F7E90" w14:textId="428DA412" w:rsidR="00F93E10" w:rsidRPr="009B706A" w:rsidRDefault="00F93E10" w:rsidP="0049382E">
          <w:pPr>
            <w:pStyle w:val="Mucluc2"/>
            <w:jc w:val="both"/>
            <w:rPr>
              <w:rFonts w:eastAsiaTheme="minorEastAsia"/>
              <w:b w:val="0"/>
              <w:bCs w:val="0"/>
              <w:color w:val="auto"/>
              <w:kern w:val="2"/>
              <w:szCs w:val="26"/>
              <w:lang w:val="en-US"/>
              <w14:ligatures w14:val="standardContextual"/>
            </w:rPr>
          </w:pPr>
          <w:hyperlink w:anchor="_Toc198617459" w:history="1">
            <w:r w:rsidRPr="009B706A">
              <w:rPr>
                <w:rStyle w:val="Siuktni"/>
                <w:b w:val="0"/>
                <w:bCs w:val="0"/>
                <w:szCs w:val="26"/>
              </w:rPr>
              <w:t>UI-5 Giao diện Món Nổi bật</w:t>
            </w:r>
            <w:r w:rsidRPr="009B706A">
              <w:rPr>
                <w:b w:val="0"/>
                <w:bCs w:val="0"/>
                <w:webHidden/>
                <w:szCs w:val="26"/>
              </w:rPr>
              <w:tab/>
            </w:r>
            <w:r w:rsidRPr="009B706A">
              <w:rPr>
                <w:b w:val="0"/>
                <w:bCs w:val="0"/>
                <w:webHidden/>
                <w:szCs w:val="26"/>
              </w:rPr>
              <w:fldChar w:fldCharType="begin"/>
            </w:r>
            <w:r w:rsidRPr="009B706A">
              <w:rPr>
                <w:b w:val="0"/>
                <w:bCs w:val="0"/>
                <w:webHidden/>
                <w:szCs w:val="26"/>
              </w:rPr>
              <w:instrText xml:space="preserve"> PAGEREF _Toc198617459 \h </w:instrText>
            </w:r>
            <w:r w:rsidRPr="009B706A">
              <w:rPr>
                <w:b w:val="0"/>
                <w:bCs w:val="0"/>
                <w:webHidden/>
                <w:szCs w:val="26"/>
              </w:rPr>
            </w:r>
            <w:r w:rsidRPr="009B706A">
              <w:rPr>
                <w:b w:val="0"/>
                <w:bCs w:val="0"/>
                <w:webHidden/>
                <w:szCs w:val="26"/>
              </w:rPr>
              <w:fldChar w:fldCharType="separate"/>
            </w:r>
            <w:r w:rsidR="0062094D">
              <w:rPr>
                <w:b w:val="0"/>
                <w:bCs w:val="0"/>
                <w:webHidden/>
                <w:szCs w:val="26"/>
              </w:rPr>
              <w:t>17</w:t>
            </w:r>
            <w:r w:rsidRPr="009B706A">
              <w:rPr>
                <w:b w:val="0"/>
                <w:bCs w:val="0"/>
                <w:webHidden/>
                <w:szCs w:val="26"/>
              </w:rPr>
              <w:fldChar w:fldCharType="end"/>
            </w:r>
          </w:hyperlink>
        </w:p>
        <w:p w14:paraId="6E572F47" w14:textId="6F908B9D" w:rsidR="00F93E10" w:rsidRPr="009B706A" w:rsidRDefault="00F93E10" w:rsidP="0049382E">
          <w:pPr>
            <w:pStyle w:val="Mucluc2"/>
            <w:jc w:val="both"/>
            <w:rPr>
              <w:rFonts w:eastAsiaTheme="minorEastAsia"/>
              <w:b w:val="0"/>
              <w:bCs w:val="0"/>
              <w:color w:val="auto"/>
              <w:kern w:val="2"/>
              <w:szCs w:val="26"/>
              <w:lang w:val="en-US"/>
              <w14:ligatures w14:val="standardContextual"/>
            </w:rPr>
          </w:pPr>
          <w:hyperlink w:anchor="_Toc198617460" w:history="1">
            <w:r w:rsidRPr="009B706A">
              <w:rPr>
                <w:rStyle w:val="Siuktni"/>
                <w:b w:val="0"/>
                <w:bCs w:val="0"/>
                <w:szCs w:val="26"/>
              </w:rPr>
              <w:t>UI-6 Giao diện Liên hệ</w:t>
            </w:r>
            <w:r w:rsidRPr="009B706A">
              <w:rPr>
                <w:b w:val="0"/>
                <w:bCs w:val="0"/>
                <w:webHidden/>
                <w:szCs w:val="26"/>
              </w:rPr>
              <w:tab/>
            </w:r>
            <w:r w:rsidRPr="009B706A">
              <w:rPr>
                <w:b w:val="0"/>
                <w:bCs w:val="0"/>
                <w:webHidden/>
                <w:szCs w:val="26"/>
              </w:rPr>
              <w:fldChar w:fldCharType="begin"/>
            </w:r>
            <w:r w:rsidRPr="009B706A">
              <w:rPr>
                <w:b w:val="0"/>
                <w:bCs w:val="0"/>
                <w:webHidden/>
                <w:szCs w:val="26"/>
              </w:rPr>
              <w:instrText xml:space="preserve"> PAGEREF _Toc198617460 \h </w:instrText>
            </w:r>
            <w:r w:rsidRPr="009B706A">
              <w:rPr>
                <w:b w:val="0"/>
                <w:bCs w:val="0"/>
                <w:webHidden/>
                <w:szCs w:val="26"/>
              </w:rPr>
            </w:r>
            <w:r w:rsidRPr="009B706A">
              <w:rPr>
                <w:b w:val="0"/>
                <w:bCs w:val="0"/>
                <w:webHidden/>
                <w:szCs w:val="26"/>
              </w:rPr>
              <w:fldChar w:fldCharType="separate"/>
            </w:r>
            <w:r w:rsidR="0062094D">
              <w:rPr>
                <w:b w:val="0"/>
                <w:bCs w:val="0"/>
                <w:webHidden/>
                <w:szCs w:val="26"/>
              </w:rPr>
              <w:t>18</w:t>
            </w:r>
            <w:r w:rsidRPr="009B706A">
              <w:rPr>
                <w:b w:val="0"/>
                <w:bCs w:val="0"/>
                <w:webHidden/>
                <w:szCs w:val="26"/>
              </w:rPr>
              <w:fldChar w:fldCharType="end"/>
            </w:r>
          </w:hyperlink>
        </w:p>
        <w:p w14:paraId="21BDB640" w14:textId="78472592" w:rsidR="00F93E10" w:rsidRPr="009B706A" w:rsidRDefault="00F93E10" w:rsidP="0049382E">
          <w:pPr>
            <w:pStyle w:val="Mucluc2"/>
            <w:jc w:val="both"/>
            <w:rPr>
              <w:rFonts w:eastAsiaTheme="minorEastAsia"/>
              <w:b w:val="0"/>
              <w:bCs w:val="0"/>
              <w:color w:val="auto"/>
              <w:kern w:val="2"/>
              <w:szCs w:val="26"/>
              <w:lang w:val="en-US"/>
              <w14:ligatures w14:val="standardContextual"/>
            </w:rPr>
          </w:pPr>
          <w:hyperlink w:anchor="_Toc198617461" w:history="1">
            <w:r w:rsidRPr="009B706A">
              <w:rPr>
                <w:rStyle w:val="Siuktni"/>
                <w:b w:val="0"/>
                <w:bCs w:val="0"/>
                <w:szCs w:val="26"/>
              </w:rPr>
              <w:t>UI-7 Giao diện Gọi Món</w:t>
            </w:r>
            <w:r w:rsidRPr="009B706A">
              <w:rPr>
                <w:b w:val="0"/>
                <w:bCs w:val="0"/>
                <w:webHidden/>
                <w:szCs w:val="26"/>
              </w:rPr>
              <w:tab/>
            </w:r>
            <w:r w:rsidRPr="009B706A">
              <w:rPr>
                <w:b w:val="0"/>
                <w:bCs w:val="0"/>
                <w:webHidden/>
                <w:szCs w:val="26"/>
              </w:rPr>
              <w:fldChar w:fldCharType="begin"/>
            </w:r>
            <w:r w:rsidRPr="009B706A">
              <w:rPr>
                <w:b w:val="0"/>
                <w:bCs w:val="0"/>
                <w:webHidden/>
                <w:szCs w:val="26"/>
              </w:rPr>
              <w:instrText xml:space="preserve"> PAGEREF _Toc198617461 \h </w:instrText>
            </w:r>
            <w:r w:rsidRPr="009B706A">
              <w:rPr>
                <w:b w:val="0"/>
                <w:bCs w:val="0"/>
                <w:webHidden/>
                <w:szCs w:val="26"/>
              </w:rPr>
            </w:r>
            <w:r w:rsidRPr="009B706A">
              <w:rPr>
                <w:b w:val="0"/>
                <w:bCs w:val="0"/>
                <w:webHidden/>
                <w:szCs w:val="26"/>
              </w:rPr>
              <w:fldChar w:fldCharType="separate"/>
            </w:r>
            <w:r w:rsidR="0062094D">
              <w:rPr>
                <w:b w:val="0"/>
                <w:bCs w:val="0"/>
                <w:webHidden/>
                <w:szCs w:val="26"/>
              </w:rPr>
              <w:t>19</w:t>
            </w:r>
            <w:r w:rsidRPr="009B706A">
              <w:rPr>
                <w:b w:val="0"/>
                <w:bCs w:val="0"/>
                <w:webHidden/>
                <w:szCs w:val="26"/>
              </w:rPr>
              <w:fldChar w:fldCharType="end"/>
            </w:r>
          </w:hyperlink>
        </w:p>
        <w:p w14:paraId="060567AE" w14:textId="4CB2E18F" w:rsidR="00F93E10" w:rsidRPr="009B706A" w:rsidRDefault="00F93E10" w:rsidP="0049382E">
          <w:pPr>
            <w:pStyle w:val="Mucluc2"/>
            <w:jc w:val="both"/>
            <w:rPr>
              <w:rFonts w:eastAsiaTheme="minorEastAsia"/>
              <w:b w:val="0"/>
              <w:bCs w:val="0"/>
              <w:color w:val="auto"/>
              <w:kern w:val="2"/>
              <w:szCs w:val="26"/>
              <w:lang w:val="en-US"/>
              <w14:ligatures w14:val="standardContextual"/>
            </w:rPr>
          </w:pPr>
          <w:hyperlink w:anchor="_Toc198617462" w:history="1">
            <w:r w:rsidRPr="009B706A">
              <w:rPr>
                <w:rStyle w:val="Siuktni"/>
                <w:b w:val="0"/>
                <w:bCs w:val="0"/>
                <w:szCs w:val="26"/>
              </w:rPr>
              <w:t>UI-8 Giao diện Quản lý Giỏ Hàng</w:t>
            </w:r>
            <w:r w:rsidRPr="009B706A">
              <w:rPr>
                <w:b w:val="0"/>
                <w:bCs w:val="0"/>
                <w:webHidden/>
                <w:szCs w:val="26"/>
              </w:rPr>
              <w:tab/>
            </w:r>
            <w:r w:rsidRPr="009B706A">
              <w:rPr>
                <w:b w:val="0"/>
                <w:bCs w:val="0"/>
                <w:webHidden/>
                <w:szCs w:val="26"/>
              </w:rPr>
              <w:fldChar w:fldCharType="begin"/>
            </w:r>
            <w:r w:rsidRPr="009B706A">
              <w:rPr>
                <w:b w:val="0"/>
                <w:bCs w:val="0"/>
                <w:webHidden/>
                <w:szCs w:val="26"/>
              </w:rPr>
              <w:instrText xml:space="preserve"> PAGEREF _Toc198617462 \h </w:instrText>
            </w:r>
            <w:r w:rsidRPr="009B706A">
              <w:rPr>
                <w:b w:val="0"/>
                <w:bCs w:val="0"/>
                <w:webHidden/>
                <w:szCs w:val="26"/>
              </w:rPr>
            </w:r>
            <w:r w:rsidRPr="009B706A">
              <w:rPr>
                <w:b w:val="0"/>
                <w:bCs w:val="0"/>
                <w:webHidden/>
                <w:szCs w:val="26"/>
              </w:rPr>
              <w:fldChar w:fldCharType="separate"/>
            </w:r>
            <w:r w:rsidR="0062094D">
              <w:rPr>
                <w:b w:val="0"/>
                <w:bCs w:val="0"/>
                <w:webHidden/>
                <w:szCs w:val="26"/>
              </w:rPr>
              <w:t>21</w:t>
            </w:r>
            <w:r w:rsidRPr="009B706A">
              <w:rPr>
                <w:b w:val="0"/>
                <w:bCs w:val="0"/>
                <w:webHidden/>
                <w:szCs w:val="26"/>
              </w:rPr>
              <w:fldChar w:fldCharType="end"/>
            </w:r>
          </w:hyperlink>
        </w:p>
        <w:p w14:paraId="18673B0E" w14:textId="7783DB6A" w:rsidR="00F93E10" w:rsidRPr="009B706A" w:rsidRDefault="00F93E10" w:rsidP="0049382E">
          <w:pPr>
            <w:pStyle w:val="Mucluc2"/>
            <w:jc w:val="both"/>
            <w:rPr>
              <w:rFonts w:eastAsiaTheme="minorEastAsia"/>
              <w:b w:val="0"/>
              <w:bCs w:val="0"/>
              <w:color w:val="auto"/>
              <w:kern w:val="2"/>
              <w:szCs w:val="26"/>
              <w:lang w:val="en-US"/>
              <w14:ligatures w14:val="standardContextual"/>
            </w:rPr>
          </w:pPr>
          <w:hyperlink w:anchor="_Toc198617463" w:history="1">
            <w:r w:rsidRPr="009B706A">
              <w:rPr>
                <w:rStyle w:val="Siuktni"/>
                <w:b w:val="0"/>
                <w:bCs w:val="0"/>
                <w:szCs w:val="26"/>
              </w:rPr>
              <w:t>UI-9 Giao diện Gợi ý Món Bán Chạy</w:t>
            </w:r>
            <w:r w:rsidRPr="009B706A">
              <w:rPr>
                <w:b w:val="0"/>
                <w:bCs w:val="0"/>
                <w:webHidden/>
                <w:szCs w:val="26"/>
              </w:rPr>
              <w:tab/>
            </w:r>
            <w:r w:rsidRPr="009B706A">
              <w:rPr>
                <w:b w:val="0"/>
                <w:bCs w:val="0"/>
                <w:webHidden/>
                <w:szCs w:val="26"/>
              </w:rPr>
              <w:fldChar w:fldCharType="begin"/>
            </w:r>
            <w:r w:rsidRPr="009B706A">
              <w:rPr>
                <w:b w:val="0"/>
                <w:bCs w:val="0"/>
                <w:webHidden/>
                <w:szCs w:val="26"/>
              </w:rPr>
              <w:instrText xml:space="preserve"> PAGEREF _Toc198617463 \h </w:instrText>
            </w:r>
            <w:r w:rsidRPr="009B706A">
              <w:rPr>
                <w:b w:val="0"/>
                <w:bCs w:val="0"/>
                <w:webHidden/>
                <w:szCs w:val="26"/>
              </w:rPr>
            </w:r>
            <w:r w:rsidRPr="009B706A">
              <w:rPr>
                <w:b w:val="0"/>
                <w:bCs w:val="0"/>
                <w:webHidden/>
                <w:szCs w:val="26"/>
              </w:rPr>
              <w:fldChar w:fldCharType="separate"/>
            </w:r>
            <w:r w:rsidR="0062094D">
              <w:rPr>
                <w:b w:val="0"/>
                <w:bCs w:val="0"/>
                <w:webHidden/>
                <w:szCs w:val="26"/>
              </w:rPr>
              <w:t>23</w:t>
            </w:r>
            <w:r w:rsidRPr="009B706A">
              <w:rPr>
                <w:b w:val="0"/>
                <w:bCs w:val="0"/>
                <w:webHidden/>
                <w:szCs w:val="26"/>
              </w:rPr>
              <w:fldChar w:fldCharType="end"/>
            </w:r>
          </w:hyperlink>
        </w:p>
        <w:p w14:paraId="4B514E71" w14:textId="65F58620" w:rsidR="00F93E10" w:rsidRPr="009B706A" w:rsidRDefault="00F93E10" w:rsidP="0049382E">
          <w:pPr>
            <w:pStyle w:val="Mucluc2"/>
            <w:jc w:val="both"/>
            <w:rPr>
              <w:rFonts w:eastAsiaTheme="minorEastAsia"/>
              <w:b w:val="0"/>
              <w:bCs w:val="0"/>
              <w:color w:val="auto"/>
              <w:kern w:val="2"/>
              <w:szCs w:val="26"/>
              <w:lang w:val="en-US"/>
              <w14:ligatures w14:val="standardContextual"/>
            </w:rPr>
          </w:pPr>
          <w:hyperlink w:anchor="_Toc198617464" w:history="1">
            <w:r w:rsidRPr="009B706A">
              <w:rPr>
                <w:rStyle w:val="Siuktni"/>
                <w:b w:val="0"/>
                <w:bCs w:val="0"/>
                <w:szCs w:val="26"/>
              </w:rPr>
              <w:t>UI-10 Giao diện Chatbox</w:t>
            </w:r>
            <w:r w:rsidRPr="009B706A">
              <w:rPr>
                <w:b w:val="0"/>
                <w:bCs w:val="0"/>
                <w:webHidden/>
                <w:szCs w:val="26"/>
              </w:rPr>
              <w:tab/>
            </w:r>
            <w:r w:rsidRPr="009B706A">
              <w:rPr>
                <w:b w:val="0"/>
                <w:bCs w:val="0"/>
                <w:webHidden/>
                <w:szCs w:val="26"/>
              </w:rPr>
              <w:fldChar w:fldCharType="begin"/>
            </w:r>
            <w:r w:rsidRPr="009B706A">
              <w:rPr>
                <w:b w:val="0"/>
                <w:bCs w:val="0"/>
                <w:webHidden/>
                <w:szCs w:val="26"/>
              </w:rPr>
              <w:instrText xml:space="preserve"> PAGEREF _Toc198617464 \h </w:instrText>
            </w:r>
            <w:r w:rsidRPr="009B706A">
              <w:rPr>
                <w:b w:val="0"/>
                <w:bCs w:val="0"/>
                <w:webHidden/>
                <w:szCs w:val="26"/>
              </w:rPr>
            </w:r>
            <w:r w:rsidRPr="009B706A">
              <w:rPr>
                <w:b w:val="0"/>
                <w:bCs w:val="0"/>
                <w:webHidden/>
                <w:szCs w:val="26"/>
              </w:rPr>
              <w:fldChar w:fldCharType="separate"/>
            </w:r>
            <w:r w:rsidR="0062094D">
              <w:rPr>
                <w:b w:val="0"/>
                <w:bCs w:val="0"/>
                <w:webHidden/>
                <w:szCs w:val="26"/>
              </w:rPr>
              <w:t>24</w:t>
            </w:r>
            <w:r w:rsidRPr="009B706A">
              <w:rPr>
                <w:b w:val="0"/>
                <w:bCs w:val="0"/>
                <w:webHidden/>
                <w:szCs w:val="26"/>
              </w:rPr>
              <w:fldChar w:fldCharType="end"/>
            </w:r>
          </w:hyperlink>
        </w:p>
        <w:p w14:paraId="093B3466" w14:textId="7D1355CA" w:rsidR="00F93E10" w:rsidRPr="009B706A" w:rsidRDefault="00F93E10" w:rsidP="0049382E">
          <w:pPr>
            <w:pStyle w:val="Mucluc2"/>
            <w:jc w:val="both"/>
            <w:rPr>
              <w:rFonts w:eastAsiaTheme="minorEastAsia"/>
              <w:b w:val="0"/>
              <w:bCs w:val="0"/>
              <w:color w:val="auto"/>
              <w:kern w:val="2"/>
              <w:szCs w:val="26"/>
              <w:lang w:val="en-US"/>
              <w14:ligatures w14:val="standardContextual"/>
            </w:rPr>
          </w:pPr>
          <w:hyperlink w:anchor="_Toc198617465" w:history="1">
            <w:r w:rsidRPr="009B706A">
              <w:rPr>
                <w:rStyle w:val="Siuktni"/>
                <w:b w:val="0"/>
                <w:bCs w:val="0"/>
                <w:szCs w:val="26"/>
              </w:rPr>
              <w:t>UI-11 Giao diện Chọn Phương Thức Thanh Toán (cash or bank)</w:t>
            </w:r>
            <w:r w:rsidRPr="009B706A">
              <w:rPr>
                <w:b w:val="0"/>
                <w:bCs w:val="0"/>
                <w:webHidden/>
                <w:szCs w:val="26"/>
              </w:rPr>
              <w:tab/>
            </w:r>
            <w:r w:rsidRPr="009B706A">
              <w:rPr>
                <w:b w:val="0"/>
                <w:bCs w:val="0"/>
                <w:webHidden/>
                <w:szCs w:val="26"/>
              </w:rPr>
              <w:fldChar w:fldCharType="begin"/>
            </w:r>
            <w:r w:rsidRPr="009B706A">
              <w:rPr>
                <w:b w:val="0"/>
                <w:bCs w:val="0"/>
                <w:webHidden/>
                <w:szCs w:val="26"/>
              </w:rPr>
              <w:instrText xml:space="preserve"> PAGEREF _Toc198617465 \h </w:instrText>
            </w:r>
            <w:r w:rsidRPr="009B706A">
              <w:rPr>
                <w:b w:val="0"/>
                <w:bCs w:val="0"/>
                <w:webHidden/>
                <w:szCs w:val="26"/>
              </w:rPr>
            </w:r>
            <w:r w:rsidRPr="009B706A">
              <w:rPr>
                <w:b w:val="0"/>
                <w:bCs w:val="0"/>
                <w:webHidden/>
                <w:szCs w:val="26"/>
              </w:rPr>
              <w:fldChar w:fldCharType="separate"/>
            </w:r>
            <w:r w:rsidR="0062094D">
              <w:rPr>
                <w:b w:val="0"/>
                <w:bCs w:val="0"/>
                <w:webHidden/>
                <w:szCs w:val="26"/>
              </w:rPr>
              <w:t>26</w:t>
            </w:r>
            <w:r w:rsidRPr="009B706A">
              <w:rPr>
                <w:b w:val="0"/>
                <w:bCs w:val="0"/>
                <w:webHidden/>
                <w:szCs w:val="26"/>
              </w:rPr>
              <w:fldChar w:fldCharType="end"/>
            </w:r>
          </w:hyperlink>
        </w:p>
        <w:p w14:paraId="3F55DD62" w14:textId="48C043BB" w:rsidR="00F93E10" w:rsidRPr="009B706A" w:rsidRDefault="00F93E10" w:rsidP="0049382E">
          <w:pPr>
            <w:pStyle w:val="Mucluc2"/>
            <w:jc w:val="both"/>
            <w:rPr>
              <w:rFonts w:eastAsiaTheme="minorEastAsia"/>
              <w:b w:val="0"/>
              <w:bCs w:val="0"/>
              <w:color w:val="auto"/>
              <w:kern w:val="2"/>
              <w:szCs w:val="26"/>
              <w:lang w:val="en-US"/>
              <w14:ligatures w14:val="standardContextual"/>
            </w:rPr>
          </w:pPr>
          <w:hyperlink w:anchor="_Toc198617466" w:history="1">
            <w:r w:rsidRPr="009B706A">
              <w:rPr>
                <w:rStyle w:val="Siuktni"/>
                <w:b w:val="0"/>
                <w:bCs w:val="0"/>
                <w:szCs w:val="26"/>
              </w:rPr>
              <w:t>UI-12 Giao diện Chi tiết nhân viên</w:t>
            </w:r>
            <w:r w:rsidRPr="009B706A">
              <w:rPr>
                <w:b w:val="0"/>
                <w:bCs w:val="0"/>
                <w:webHidden/>
                <w:szCs w:val="26"/>
              </w:rPr>
              <w:tab/>
            </w:r>
            <w:r w:rsidRPr="009B706A">
              <w:rPr>
                <w:b w:val="0"/>
                <w:bCs w:val="0"/>
                <w:webHidden/>
                <w:szCs w:val="26"/>
              </w:rPr>
              <w:fldChar w:fldCharType="begin"/>
            </w:r>
            <w:r w:rsidRPr="009B706A">
              <w:rPr>
                <w:b w:val="0"/>
                <w:bCs w:val="0"/>
                <w:webHidden/>
                <w:szCs w:val="26"/>
              </w:rPr>
              <w:instrText xml:space="preserve"> PAGEREF _Toc198617466 \h </w:instrText>
            </w:r>
            <w:r w:rsidRPr="009B706A">
              <w:rPr>
                <w:b w:val="0"/>
                <w:bCs w:val="0"/>
                <w:webHidden/>
                <w:szCs w:val="26"/>
              </w:rPr>
            </w:r>
            <w:r w:rsidRPr="009B706A">
              <w:rPr>
                <w:b w:val="0"/>
                <w:bCs w:val="0"/>
                <w:webHidden/>
                <w:szCs w:val="26"/>
              </w:rPr>
              <w:fldChar w:fldCharType="separate"/>
            </w:r>
            <w:r w:rsidR="0062094D">
              <w:rPr>
                <w:b w:val="0"/>
                <w:bCs w:val="0"/>
                <w:webHidden/>
                <w:szCs w:val="26"/>
              </w:rPr>
              <w:t>27</w:t>
            </w:r>
            <w:r w:rsidRPr="009B706A">
              <w:rPr>
                <w:b w:val="0"/>
                <w:bCs w:val="0"/>
                <w:webHidden/>
                <w:szCs w:val="26"/>
              </w:rPr>
              <w:fldChar w:fldCharType="end"/>
            </w:r>
          </w:hyperlink>
        </w:p>
        <w:p w14:paraId="5C1AD882" w14:textId="739C8316" w:rsidR="00F93E10" w:rsidRPr="009B706A" w:rsidRDefault="00F93E10" w:rsidP="0049382E">
          <w:pPr>
            <w:pStyle w:val="Mucluc2"/>
            <w:jc w:val="both"/>
            <w:rPr>
              <w:rFonts w:eastAsiaTheme="minorEastAsia"/>
              <w:b w:val="0"/>
              <w:bCs w:val="0"/>
              <w:color w:val="auto"/>
              <w:kern w:val="2"/>
              <w:szCs w:val="26"/>
              <w:lang w:val="en-US"/>
              <w14:ligatures w14:val="standardContextual"/>
            </w:rPr>
          </w:pPr>
          <w:hyperlink w:anchor="_Toc198617467" w:history="1">
            <w:r w:rsidRPr="009B706A">
              <w:rPr>
                <w:rStyle w:val="Siuktni"/>
                <w:b w:val="0"/>
                <w:bCs w:val="0"/>
                <w:szCs w:val="26"/>
              </w:rPr>
              <w:t>UI-13 Giao diện Thanh Toán Thành Công</w:t>
            </w:r>
            <w:r w:rsidRPr="009B706A">
              <w:rPr>
                <w:b w:val="0"/>
                <w:bCs w:val="0"/>
                <w:webHidden/>
                <w:szCs w:val="26"/>
              </w:rPr>
              <w:tab/>
            </w:r>
            <w:r w:rsidRPr="009B706A">
              <w:rPr>
                <w:b w:val="0"/>
                <w:bCs w:val="0"/>
                <w:webHidden/>
                <w:szCs w:val="26"/>
              </w:rPr>
              <w:fldChar w:fldCharType="begin"/>
            </w:r>
            <w:r w:rsidRPr="009B706A">
              <w:rPr>
                <w:b w:val="0"/>
                <w:bCs w:val="0"/>
                <w:webHidden/>
                <w:szCs w:val="26"/>
              </w:rPr>
              <w:instrText xml:space="preserve"> PAGEREF _Toc198617467 \h </w:instrText>
            </w:r>
            <w:r w:rsidRPr="009B706A">
              <w:rPr>
                <w:b w:val="0"/>
                <w:bCs w:val="0"/>
                <w:webHidden/>
                <w:szCs w:val="26"/>
              </w:rPr>
            </w:r>
            <w:r w:rsidRPr="009B706A">
              <w:rPr>
                <w:b w:val="0"/>
                <w:bCs w:val="0"/>
                <w:webHidden/>
                <w:szCs w:val="26"/>
              </w:rPr>
              <w:fldChar w:fldCharType="separate"/>
            </w:r>
            <w:r w:rsidR="0062094D">
              <w:rPr>
                <w:b w:val="0"/>
                <w:bCs w:val="0"/>
                <w:webHidden/>
                <w:szCs w:val="26"/>
              </w:rPr>
              <w:t>28</w:t>
            </w:r>
            <w:r w:rsidRPr="009B706A">
              <w:rPr>
                <w:b w:val="0"/>
                <w:bCs w:val="0"/>
                <w:webHidden/>
                <w:szCs w:val="26"/>
              </w:rPr>
              <w:fldChar w:fldCharType="end"/>
            </w:r>
          </w:hyperlink>
        </w:p>
        <w:p w14:paraId="0CF0E040" w14:textId="389152D0" w:rsidR="00F93E10" w:rsidRPr="009B706A" w:rsidRDefault="00F93E10" w:rsidP="0049382E">
          <w:pPr>
            <w:pStyle w:val="Mucluc2"/>
            <w:jc w:val="both"/>
            <w:rPr>
              <w:rFonts w:eastAsiaTheme="minorEastAsia"/>
              <w:b w:val="0"/>
              <w:bCs w:val="0"/>
              <w:color w:val="auto"/>
              <w:kern w:val="2"/>
              <w:szCs w:val="26"/>
              <w:lang w:val="en-US"/>
              <w14:ligatures w14:val="standardContextual"/>
            </w:rPr>
          </w:pPr>
          <w:hyperlink w:anchor="_Toc198617468" w:history="1">
            <w:r w:rsidRPr="009B706A">
              <w:rPr>
                <w:rStyle w:val="Siuktni"/>
                <w:b w:val="0"/>
                <w:bCs w:val="0"/>
                <w:szCs w:val="26"/>
              </w:rPr>
              <w:t>UI-14 Giao diện Đánh Giá Dịch Vụ</w:t>
            </w:r>
            <w:r w:rsidRPr="009B706A">
              <w:rPr>
                <w:b w:val="0"/>
                <w:bCs w:val="0"/>
                <w:webHidden/>
                <w:szCs w:val="26"/>
              </w:rPr>
              <w:tab/>
            </w:r>
            <w:r w:rsidRPr="009B706A">
              <w:rPr>
                <w:b w:val="0"/>
                <w:bCs w:val="0"/>
                <w:webHidden/>
                <w:szCs w:val="26"/>
              </w:rPr>
              <w:fldChar w:fldCharType="begin"/>
            </w:r>
            <w:r w:rsidRPr="009B706A">
              <w:rPr>
                <w:b w:val="0"/>
                <w:bCs w:val="0"/>
                <w:webHidden/>
                <w:szCs w:val="26"/>
              </w:rPr>
              <w:instrText xml:space="preserve"> PAGEREF _Toc198617468 \h </w:instrText>
            </w:r>
            <w:r w:rsidRPr="009B706A">
              <w:rPr>
                <w:b w:val="0"/>
                <w:bCs w:val="0"/>
                <w:webHidden/>
                <w:szCs w:val="26"/>
              </w:rPr>
            </w:r>
            <w:r w:rsidRPr="009B706A">
              <w:rPr>
                <w:b w:val="0"/>
                <w:bCs w:val="0"/>
                <w:webHidden/>
                <w:szCs w:val="26"/>
              </w:rPr>
              <w:fldChar w:fldCharType="separate"/>
            </w:r>
            <w:r w:rsidR="0062094D">
              <w:rPr>
                <w:b w:val="0"/>
                <w:bCs w:val="0"/>
                <w:webHidden/>
                <w:szCs w:val="26"/>
              </w:rPr>
              <w:t>29</w:t>
            </w:r>
            <w:r w:rsidRPr="009B706A">
              <w:rPr>
                <w:b w:val="0"/>
                <w:bCs w:val="0"/>
                <w:webHidden/>
                <w:szCs w:val="26"/>
              </w:rPr>
              <w:fldChar w:fldCharType="end"/>
            </w:r>
          </w:hyperlink>
        </w:p>
        <w:p w14:paraId="0FD7B5BE" w14:textId="0532D9BE" w:rsidR="00F93E10" w:rsidRPr="009B706A" w:rsidRDefault="00F93E10" w:rsidP="0049382E">
          <w:pPr>
            <w:pStyle w:val="Mucluc2"/>
            <w:jc w:val="both"/>
            <w:rPr>
              <w:rFonts w:eastAsiaTheme="minorEastAsia"/>
              <w:b w:val="0"/>
              <w:bCs w:val="0"/>
              <w:color w:val="auto"/>
              <w:kern w:val="2"/>
              <w:szCs w:val="26"/>
              <w:lang w:val="en-US"/>
              <w14:ligatures w14:val="standardContextual"/>
            </w:rPr>
          </w:pPr>
          <w:hyperlink w:anchor="_Toc198617469" w:history="1">
            <w:r w:rsidRPr="009B706A">
              <w:rPr>
                <w:rStyle w:val="Siuktni"/>
                <w:b w:val="0"/>
                <w:bCs w:val="0"/>
                <w:szCs w:val="26"/>
              </w:rPr>
              <w:t>UI-15 Giao diện Yêu Cầu Người Dùng</w:t>
            </w:r>
            <w:r w:rsidRPr="009B706A">
              <w:rPr>
                <w:b w:val="0"/>
                <w:bCs w:val="0"/>
                <w:webHidden/>
                <w:szCs w:val="26"/>
              </w:rPr>
              <w:tab/>
            </w:r>
            <w:r w:rsidRPr="009B706A">
              <w:rPr>
                <w:b w:val="0"/>
                <w:bCs w:val="0"/>
                <w:webHidden/>
                <w:szCs w:val="26"/>
              </w:rPr>
              <w:fldChar w:fldCharType="begin"/>
            </w:r>
            <w:r w:rsidRPr="009B706A">
              <w:rPr>
                <w:b w:val="0"/>
                <w:bCs w:val="0"/>
                <w:webHidden/>
                <w:szCs w:val="26"/>
              </w:rPr>
              <w:instrText xml:space="preserve"> PAGEREF _Toc198617469 \h </w:instrText>
            </w:r>
            <w:r w:rsidRPr="009B706A">
              <w:rPr>
                <w:b w:val="0"/>
                <w:bCs w:val="0"/>
                <w:webHidden/>
                <w:szCs w:val="26"/>
              </w:rPr>
            </w:r>
            <w:r w:rsidRPr="009B706A">
              <w:rPr>
                <w:b w:val="0"/>
                <w:bCs w:val="0"/>
                <w:webHidden/>
                <w:szCs w:val="26"/>
              </w:rPr>
              <w:fldChar w:fldCharType="separate"/>
            </w:r>
            <w:r w:rsidR="0062094D">
              <w:rPr>
                <w:b w:val="0"/>
                <w:bCs w:val="0"/>
                <w:webHidden/>
                <w:szCs w:val="26"/>
              </w:rPr>
              <w:t>30</w:t>
            </w:r>
            <w:r w:rsidRPr="009B706A">
              <w:rPr>
                <w:b w:val="0"/>
                <w:bCs w:val="0"/>
                <w:webHidden/>
                <w:szCs w:val="26"/>
              </w:rPr>
              <w:fldChar w:fldCharType="end"/>
            </w:r>
          </w:hyperlink>
        </w:p>
        <w:p w14:paraId="6164003B" w14:textId="410D5F65" w:rsidR="00F93E10" w:rsidRPr="009B706A" w:rsidRDefault="00F93E10" w:rsidP="0049382E">
          <w:pPr>
            <w:pStyle w:val="Mucluc2"/>
            <w:jc w:val="both"/>
            <w:rPr>
              <w:rFonts w:eastAsiaTheme="minorEastAsia"/>
              <w:b w:val="0"/>
              <w:bCs w:val="0"/>
              <w:color w:val="auto"/>
              <w:kern w:val="2"/>
              <w:szCs w:val="26"/>
              <w:lang w:val="en-US"/>
              <w14:ligatures w14:val="standardContextual"/>
            </w:rPr>
          </w:pPr>
          <w:hyperlink w:anchor="_Toc198617470" w:history="1">
            <w:r w:rsidRPr="009B706A">
              <w:rPr>
                <w:rStyle w:val="Siuktni"/>
                <w:b w:val="0"/>
                <w:bCs w:val="0"/>
                <w:szCs w:val="26"/>
              </w:rPr>
              <w:t>UI-16 Giao diện Thông Báo Gọi Phục Vụ</w:t>
            </w:r>
            <w:r w:rsidRPr="009B706A">
              <w:rPr>
                <w:b w:val="0"/>
                <w:bCs w:val="0"/>
                <w:webHidden/>
                <w:szCs w:val="26"/>
              </w:rPr>
              <w:tab/>
            </w:r>
            <w:r w:rsidRPr="009B706A">
              <w:rPr>
                <w:b w:val="0"/>
                <w:bCs w:val="0"/>
                <w:webHidden/>
                <w:szCs w:val="26"/>
              </w:rPr>
              <w:fldChar w:fldCharType="begin"/>
            </w:r>
            <w:r w:rsidRPr="009B706A">
              <w:rPr>
                <w:b w:val="0"/>
                <w:bCs w:val="0"/>
                <w:webHidden/>
                <w:szCs w:val="26"/>
              </w:rPr>
              <w:instrText xml:space="preserve"> PAGEREF _Toc198617470 \h </w:instrText>
            </w:r>
            <w:r w:rsidRPr="009B706A">
              <w:rPr>
                <w:b w:val="0"/>
                <w:bCs w:val="0"/>
                <w:webHidden/>
                <w:szCs w:val="26"/>
              </w:rPr>
            </w:r>
            <w:r w:rsidRPr="009B706A">
              <w:rPr>
                <w:b w:val="0"/>
                <w:bCs w:val="0"/>
                <w:webHidden/>
                <w:szCs w:val="26"/>
              </w:rPr>
              <w:fldChar w:fldCharType="separate"/>
            </w:r>
            <w:r w:rsidR="0062094D">
              <w:rPr>
                <w:b w:val="0"/>
                <w:bCs w:val="0"/>
                <w:webHidden/>
                <w:szCs w:val="26"/>
              </w:rPr>
              <w:t>31</w:t>
            </w:r>
            <w:r w:rsidRPr="009B706A">
              <w:rPr>
                <w:b w:val="0"/>
                <w:bCs w:val="0"/>
                <w:webHidden/>
                <w:szCs w:val="26"/>
              </w:rPr>
              <w:fldChar w:fldCharType="end"/>
            </w:r>
          </w:hyperlink>
        </w:p>
        <w:p w14:paraId="5469B8D7" w14:textId="61818DAA" w:rsidR="00F93E10" w:rsidRPr="009B706A" w:rsidRDefault="00F93E10" w:rsidP="0049382E">
          <w:pPr>
            <w:pStyle w:val="Mucluc2"/>
            <w:jc w:val="both"/>
            <w:rPr>
              <w:rFonts w:eastAsiaTheme="minorEastAsia"/>
              <w:b w:val="0"/>
              <w:bCs w:val="0"/>
              <w:color w:val="auto"/>
              <w:kern w:val="2"/>
              <w:szCs w:val="26"/>
              <w:lang w:val="en-US"/>
              <w14:ligatures w14:val="standardContextual"/>
            </w:rPr>
          </w:pPr>
          <w:hyperlink w:anchor="_Toc198617471" w:history="1">
            <w:r w:rsidRPr="009B706A">
              <w:rPr>
                <w:rStyle w:val="Siuktni"/>
                <w:b w:val="0"/>
                <w:bCs w:val="0"/>
                <w:szCs w:val="26"/>
              </w:rPr>
              <w:t>UI-17 Giao diện Danh Sách Bàn</w:t>
            </w:r>
            <w:r w:rsidRPr="009B706A">
              <w:rPr>
                <w:b w:val="0"/>
                <w:bCs w:val="0"/>
                <w:webHidden/>
                <w:szCs w:val="26"/>
              </w:rPr>
              <w:tab/>
            </w:r>
            <w:r w:rsidRPr="009B706A">
              <w:rPr>
                <w:b w:val="0"/>
                <w:bCs w:val="0"/>
                <w:webHidden/>
                <w:szCs w:val="26"/>
              </w:rPr>
              <w:fldChar w:fldCharType="begin"/>
            </w:r>
            <w:r w:rsidRPr="009B706A">
              <w:rPr>
                <w:b w:val="0"/>
                <w:bCs w:val="0"/>
                <w:webHidden/>
                <w:szCs w:val="26"/>
              </w:rPr>
              <w:instrText xml:space="preserve"> PAGEREF _Toc198617471 \h </w:instrText>
            </w:r>
            <w:r w:rsidRPr="009B706A">
              <w:rPr>
                <w:b w:val="0"/>
                <w:bCs w:val="0"/>
                <w:webHidden/>
                <w:szCs w:val="26"/>
              </w:rPr>
            </w:r>
            <w:r w:rsidRPr="009B706A">
              <w:rPr>
                <w:b w:val="0"/>
                <w:bCs w:val="0"/>
                <w:webHidden/>
                <w:szCs w:val="26"/>
              </w:rPr>
              <w:fldChar w:fldCharType="separate"/>
            </w:r>
            <w:r w:rsidR="0062094D">
              <w:rPr>
                <w:b w:val="0"/>
                <w:bCs w:val="0"/>
                <w:webHidden/>
                <w:szCs w:val="26"/>
              </w:rPr>
              <w:t>32</w:t>
            </w:r>
            <w:r w:rsidRPr="009B706A">
              <w:rPr>
                <w:b w:val="0"/>
                <w:bCs w:val="0"/>
                <w:webHidden/>
                <w:szCs w:val="26"/>
              </w:rPr>
              <w:fldChar w:fldCharType="end"/>
            </w:r>
          </w:hyperlink>
        </w:p>
        <w:p w14:paraId="76E4EF09" w14:textId="304579B0" w:rsidR="00F93E10" w:rsidRPr="009B706A" w:rsidRDefault="00F93E10" w:rsidP="0049382E">
          <w:pPr>
            <w:pStyle w:val="Mucluc2"/>
            <w:jc w:val="both"/>
            <w:rPr>
              <w:rFonts w:eastAsiaTheme="minorEastAsia"/>
              <w:b w:val="0"/>
              <w:bCs w:val="0"/>
              <w:color w:val="auto"/>
              <w:kern w:val="2"/>
              <w:szCs w:val="26"/>
              <w:lang w:val="en-US"/>
              <w14:ligatures w14:val="standardContextual"/>
            </w:rPr>
          </w:pPr>
          <w:hyperlink w:anchor="_Toc198617472" w:history="1">
            <w:r w:rsidRPr="009B706A">
              <w:rPr>
                <w:rStyle w:val="Siuktni"/>
                <w:b w:val="0"/>
                <w:bCs w:val="0"/>
                <w:szCs w:val="26"/>
              </w:rPr>
              <w:t>UI-18 Giao diện Quản Lý Bàn</w:t>
            </w:r>
            <w:r w:rsidRPr="009B706A">
              <w:rPr>
                <w:b w:val="0"/>
                <w:bCs w:val="0"/>
                <w:webHidden/>
                <w:szCs w:val="26"/>
              </w:rPr>
              <w:tab/>
            </w:r>
            <w:r w:rsidRPr="009B706A">
              <w:rPr>
                <w:b w:val="0"/>
                <w:bCs w:val="0"/>
                <w:webHidden/>
                <w:szCs w:val="26"/>
              </w:rPr>
              <w:fldChar w:fldCharType="begin"/>
            </w:r>
            <w:r w:rsidRPr="009B706A">
              <w:rPr>
                <w:b w:val="0"/>
                <w:bCs w:val="0"/>
                <w:webHidden/>
                <w:szCs w:val="26"/>
              </w:rPr>
              <w:instrText xml:space="preserve"> PAGEREF _Toc198617472 \h </w:instrText>
            </w:r>
            <w:r w:rsidRPr="009B706A">
              <w:rPr>
                <w:b w:val="0"/>
                <w:bCs w:val="0"/>
                <w:webHidden/>
                <w:szCs w:val="26"/>
              </w:rPr>
            </w:r>
            <w:r w:rsidRPr="009B706A">
              <w:rPr>
                <w:b w:val="0"/>
                <w:bCs w:val="0"/>
                <w:webHidden/>
                <w:szCs w:val="26"/>
              </w:rPr>
              <w:fldChar w:fldCharType="separate"/>
            </w:r>
            <w:r w:rsidR="0062094D">
              <w:rPr>
                <w:b w:val="0"/>
                <w:bCs w:val="0"/>
                <w:webHidden/>
                <w:szCs w:val="26"/>
              </w:rPr>
              <w:t>34</w:t>
            </w:r>
            <w:r w:rsidRPr="009B706A">
              <w:rPr>
                <w:b w:val="0"/>
                <w:bCs w:val="0"/>
                <w:webHidden/>
                <w:szCs w:val="26"/>
              </w:rPr>
              <w:fldChar w:fldCharType="end"/>
            </w:r>
          </w:hyperlink>
        </w:p>
        <w:p w14:paraId="47B331CB" w14:textId="1EFA7123" w:rsidR="00F93E10" w:rsidRPr="009B706A" w:rsidRDefault="00F93E10" w:rsidP="0049382E">
          <w:pPr>
            <w:pStyle w:val="Mucluc2"/>
            <w:jc w:val="both"/>
            <w:rPr>
              <w:rFonts w:eastAsiaTheme="minorEastAsia"/>
              <w:b w:val="0"/>
              <w:bCs w:val="0"/>
              <w:color w:val="auto"/>
              <w:kern w:val="2"/>
              <w:szCs w:val="26"/>
              <w:lang w:val="en-US"/>
              <w14:ligatures w14:val="standardContextual"/>
            </w:rPr>
          </w:pPr>
          <w:hyperlink w:anchor="_Toc198617473" w:history="1">
            <w:r w:rsidRPr="009B706A">
              <w:rPr>
                <w:rStyle w:val="Siuktni"/>
                <w:b w:val="0"/>
                <w:bCs w:val="0"/>
                <w:szCs w:val="26"/>
              </w:rPr>
              <w:t>UI-19 Giao diện Thông Tin Đơn Hàng</w:t>
            </w:r>
            <w:r w:rsidRPr="009B706A">
              <w:rPr>
                <w:b w:val="0"/>
                <w:bCs w:val="0"/>
                <w:webHidden/>
                <w:szCs w:val="26"/>
              </w:rPr>
              <w:tab/>
            </w:r>
            <w:r w:rsidRPr="009B706A">
              <w:rPr>
                <w:b w:val="0"/>
                <w:bCs w:val="0"/>
                <w:webHidden/>
                <w:szCs w:val="26"/>
              </w:rPr>
              <w:fldChar w:fldCharType="begin"/>
            </w:r>
            <w:r w:rsidRPr="009B706A">
              <w:rPr>
                <w:b w:val="0"/>
                <w:bCs w:val="0"/>
                <w:webHidden/>
                <w:szCs w:val="26"/>
              </w:rPr>
              <w:instrText xml:space="preserve"> PAGEREF _Toc198617473 \h </w:instrText>
            </w:r>
            <w:r w:rsidRPr="009B706A">
              <w:rPr>
                <w:b w:val="0"/>
                <w:bCs w:val="0"/>
                <w:webHidden/>
                <w:szCs w:val="26"/>
              </w:rPr>
            </w:r>
            <w:r w:rsidRPr="009B706A">
              <w:rPr>
                <w:b w:val="0"/>
                <w:bCs w:val="0"/>
                <w:webHidden/>
                <w:szCs w:val="26"/>
              </w:rPr>
              <w:fldChar w:fldCharType="separate"/>
            </w:r>
            <w:r w:rsidR="0062094D">
              <w:rPr>
                <w:b w:val="0"/>
                <w:bCs w:val="0"/>
                <w:webHidden/>
                <w:szCs w:val="26"/>
              </w:rPr>
              <w:t>36</w:t>
            </w:r>
            <w:r w:rsidRPr="009B706A">
              <w:rPr>
                <w:b w:val="0"/>
                <w:bCs w:val="0"/>
                <w:webHidden/>
                <w:szCs w:val="26"/>
              </w:rPr>
              <w:fldChar w:fldCharType="end"/>
            </w:r>
          </w:hyperlink>
        </w:p>
        <w:p w14:paraId="408A0699" w14:textId="2F7C117A" w:rsidR="00F93E10" w:rsidRPr="009B706A" w:rsidRDefault="00F93E10" w:rsidP="0049382E">
          <w:pPr>
            <w:pStyle w:val="Mucluc2"/>
            <w:jc w:val="both"/>
            <w:rPr>
              <w:rFonts w:eastAsiaTheme="minorEastAsia"/>
              <w:b w:val="0"/>
              <w:bCs w:val="0"/>
              <w:color w:val="auto"/>
              <w:kern w:val="2"/>
              <w:szCs w:val="26"/>
              <w:lang w:val="en-US"/>
              <w14:ligatures w14:val="standardContextual"/>
            </w:rPr>
          </w:pPr>
          <w:hyperlink w:anchor="_Toc198617474" w:history="1">
            <w:r w:rsidRPr="009B706A">
              <w:rPr>
                <w:rStyle w:val="Siuktni"/>
                <w:b w:val="0"/>
                <w:bCs w:val="0"/>
                <w:szCs w:val="26"/>
              </w:rPr>
              <w:t>UI-20 Giao diện Hóa Đơn</w:t>
            </w:r>
            <w:r w:rsidRPr="009B706A">
              <w:rPr>
                <w:b w:val="0"/>
                <w:bCs w:val="0"/>
                <w:webHidden/>
                <w:szCs w:val="26"/>
              </w:rPr>
              <w:tab/>
            </w:r>
            <w:r w:rsidRPr="009B706A">
              <w:rPr>
                <w:b w:val="0"/>
                <w:bCs w:val="0"/>
                <w:webHidden/>
                <w:szCs w:val="26"/>
              </w:rPr>
              <w:fldChar w:fldCharType="begin"/>
            </w:r>
            <w:r w:rsidRPr="009B706A">
              <w:rPr>
                <w:b w:val="0"/>
                <w:bCs w:val="0"/>
                <w:webHidden/>
                <w:szCs w:val="26"/>
              </w:rPr>
              <w:instrText xml:space="preserve"> PAGEREF _Toc198617474 \h </w:instrText>
            </w:r>
            <w:r w:rsidRPr="009B706A">
              <w:rPr>
                <w:b w:val="0"/>
                <w:bCs w:val="0"/>
                <w:webHidden/>
                <w:szCs w:val="26"/>
              </w:rPr>
            </w:r>
            <w:r w:rsidRPr="009B706A">
              <w:rPr>
                <w:b w:val="0"/>
                <w:bCs w:val="0"/>
                <w:webHidden/>
                <w:szCs w:val="26"/>
              </w:rPr>
              <w:fldChar w:fldCharType="separate"/>
            </w:r>
            <w:r w:rsidR="0062094D">
              <w:rPr>
                <w:b w:val="0"/>
                <w:bCs w:val="0"/>
                <w:webHidden/>
                <w:szCs w:val="26"/>
              </w:rPr>
              <w:t>37</w:t>
            </w:r>
            <w:r w:rsidRPr="009B706A">
              <w:rPr>
                <w:b w:val="0"/>
                <w:bCs w:val="0"/>
                <w:webHidden/>
                <w:szCs w:val="26"/>
              </w:rPr>
              <w:fldChar w:fldCharType="end"/>
            </w:r>
          </w:hyperlink>
        </w:p>
        <w:p w14:paraId="0A2BEADC" w14:textId="163C205D" w:rsidR="00F93E10" w:rsidRPr="009B706A" w:rsidRDefault="00F93E10" w:rsidP="0049382E">
          <w:pPr>
            <w:pStyle w:val="Mucluc2"/>
            <w:jc w:val="both"/>
            <w:rPr>
              <w:rFonts w:eastAsiaTheme="minorEastAsia"/>
              <w:b w:val="0"/>
              <w:bCs w:val="0"/>
              <w:color w:val="auto"/>
              <w:kern w:val="2"/>
              <w:szCs w:val="26"/>
              <w:lang w:val="en-US"/>
              <w14:ligatures w14:val="standardContextual"/>
            </w:rPr>
          </w:pPr>
          <w:hyperlink w:anchor="_Toc198617475" w:history="1">
            <w:r w:rsidRPr="009B706A">
              <w:rPr>
                <w:rStyle w:val="Siuktni"/>
                <w:b w:val="0"/>
                <w:bCs w:val="0"/>
                <w:szCs w:val="26"/>
              </w:rPr>
              <w:t>UI-21 Giao diện Lịch Sử Đơn Hàng</w:t>
            </w:r>
            <w:r w:rsidRPr="009B706A">
              <w:rPr>
                <w:b w:val="0"/>
                <w:bCs w:val="0"/>
                <w:webHidden/>
                <w:szCs w:val="26"/>
              </w:rPr>
              <w:tab/>
            </w:r>
            <w:r w:rsidRPr="009B706A">
              <w:rPr>
                <w:b w:val="0"/>
                <w:bCs w:val="0"/>
                <w:webHidden/>
                <w:szCs w:val="26"/>
              </w:rPr>
              <w:fldChar w:fldCharType="begin"/>
            </w:r>
            <w:r w:rsidRPr="009B706A">
              <w:rPr>
                <w:b w:val="0"/>
                <w:bCs w:val="0"/>
                <w:webHidden/>
                <w:szCs w:val="26"/>
              </w:rPr>
              <w:instrText xml:space="preserve"> PAGEREF _Toc198617475 \h </w:instrText>
            </w:r>
            <w:r w:rsidRPr="009B706A">
              <w:rPr>
                <w:b w:val="0"/>
                <w:bCs w:val="0"/>
                <w:webHidden/>
                <w:szCs w:val="26"/>
              </w:rPr>
            </w:r>
            <w:r w:rsidRPr="009B706A">
              <w:rPr>
                <w:b w:val="0"/>
                <w:bCs w:val="0"/>
                <w:webHidden/>
                <w:szCs w:val="26"/>
              </w:rPr>
              <w:fldChar w:fldCharType="separate"/>
            </w:r>
            <w:r w:rsidR="0062094D">
              <w:rPr>
                <w:b w:val="0"/>
                <w:bCs w:val="0"/>
                <w:webHidden/>
                <w:szCs w:val="26"/>
              </w:rPr>
              <w:t>39</w:t>
            </w:r>
            <w:r w:rsidRPr="009B706A">
              <w:rPr>
                <w:b w:val="0"/>
                <w:bCs w:val="0"/>
                <w:webHidden/>
                <w:szCs w:val="26"/>
              </w:rPr>
              <w:fldChar w:fldCharType="end"/>
            </w:r>
          </w:hyperlink>
        </w:p>
        <w:p w14:paraId="51DDB424" w14:textId="42B29C9C" w:rsidR="00F93E10" w:rsidRPr="009B706A" w:rsidRDefault="00F93E10" w:rsidP="0049382E">
          <w:pPr>
            <w:pStyle w:val="Mucluc2"/>
            <w:jc w:val="both"/>
            <w:rPr>
              <w:rFonts w:eastAsiaTheme="minorEastAsia"/>
              <w:b w:val="0"/>
              <w:bCs w:val="0"/>
              <w:color w:val="auto"/>
              <w:kern w:val="2"/>
              <w:szCs w:val="26"/>
              <w:lang w:val="en-US"/>
              <w14:ligatures w14:val="standardContextual"/>
            </w:rPr>
          </w:pPr>
          <w:hyperlink w:anchor="_Toc198617476" w:history="1">
            <w:r w:rsidRPr="009B706A">
              <w:rPr>
                <w:rStyle w:val="Siuktni"/>
                <w:b w:val="0"/>
                <w:bCs w:val="0"/>
                <w:szCs w:val="26"/>
              </w:rPr>
              <w:t>UI-21 Giao diện Đăng Nhập</w:t>
            </w:r>
            <w:r w:rsidRPr="009B706A">
              <w:rPr>
                <w:b w:val="0"/>
                <w:bCs w:val="0"/>
                <w:webHidden/>
                <w:szCs w:val="26"/>
              </w:rPr>
              <w:tab/>
            </w:r>
            <w:r w:rsidRPr="009B706A">
              <w:rPr>
                <w:b w:val="0"/>
                <w:bCs w:val="0"/>
                <w:webHidden/>
                <w:szCs w:val="26"/>
              </w:rPr>
              <w:fldChar w:fldCharType="begin"/>
            </w:r>
            <w:r w:rsidRPr="009B706A">
              <w:rPr>
                <w:b w:val="0"/>
                <w:bCs w:val="0"/>
                <w:webHidden/>
                <w:szCs w:val="26"/>
              </w:rPr>
              <w:instrText xml:space="preserve"> PAGEREF _Toc198617476 \h </w:instrText>
            </w:r>
            <w:r w:rsidRPr="009B706A">
              <w:rPr>
                <w:b w:val="0"/>
                <w:bCs w:val="0"/>
                <w:webHidden/>
                <w:szCs w:val="26"/>
              </w:rPr>
            </w:r>
            <w:r w:rsidRPr="009B706A">
              <w:rPr>
                <w:b w:val="0"/>
                <w:bCs w:val="0"/>
                <w:webHidden/>
                <w:szCs w:val="26"/>
              </w:rPr>
              <w:fldChar w:fldCharType="separate"/>
            </w:r>
            <w:r w:rsidR="0062094D">
              <w:rPr>
                <w:b w:val="0"/>
                <w:bCs w:val="0"/>
                <w:webHidden/>
                <w:szCs w:val="26"/>
              </w:rPr>
              <w:t>40</w:t>
            </w:r>
            <w:r w:rsidRPr="009B706A">
              <w:rPr>
                <w:b w:val="0"/>
                <w:bCs w:val="0"/>
                <w:webHidden/>
                <w:szCs w:val="26"/>
              </w:rPr>
              <w:fldChar w:fldCharType="end"/>
            </w:r>
          </w:hyperlink>
        </w:p>
        <w:p w14:paraId="4154A816" w14:textId="709D0DBE" w:rsidR="00F93E10" w:rsidRPr="009B706A" w:rsidRDefault="00F93E10" w:rsidP="0049382E">
          <w:pPr>
            <w:pStyle w:val="Mucluc2"/>
            <w:jc w:val="both"/>
            <w:rPr>
              <w:rFonts w:eastAsiaTheme="minorEastAsia"/>
              <w:b w:val="0"/>
              <w:bCs w:val="0"/>
              <w:color w:val="auto"/>
              <w:kern w:val="2"/>
              <w:szCs w:val="26"/>
              <w:lang w:val="en-US"/>
              <w14:ligatures w14:val="standardContextual"/>
            </w:rPr>
          </w:pPr>
          <w:hyperlink w:anchor="_Toc198617477" w:history="1">
            <w:r w:rsidRPr="009B706A">
              <w:rPr>
                <w:rStyle w:val="Siuktni"/>
                <w:b w:val="0"/>
                <w:bCs w:val="0"/>
                <w:szCs w:val="26"/>
              </w:rPr>
              <w:t>UI-23 Giao diện Chỉnh Sửa Thông Tin Người Dùng</w:t>
            </w:r>
            <w:r w:rsidRPr="009B706A">
              <w:rPr>
                <w:b w:val="0"/>
                <w:bCs w:val="0"/>
                <w:webHidden/>
                <w:szCs w:val="26"/>
              </w:rPr>
              <w:tab/>
            </w:r>
            <w:r w:rsidRPr="009B706A">
              <w:rPr>
                <w:b w:val="0"/>
                <w:bCs w:val="0"/>
                <w:webHidden/>
                <w:szCs w:val="26"/>
              </w:rPr>
              <w:fldChar w:fldCharType="begin"/>
            </w:r>
            <w:r w:rsidRPr="009B706A">
              <w:rPr>
                <w:b w:val="0"/>
                <w:bCs w:val="0"/>
                <w:webHidden/>
                <w:szCs w:val="26"/>
              </w:rPr>
              <w:instrText xml:space="preserve"> PAGEREF _Toc198617477 \h </w:instrText>
            </w:r>
            <w:r w:rsidRPr="009B706A">
              <w:rPr>
                <w:b w:val="0"/>
                <w:bCs w:val="0"/>
                <w:webHidden/>
                <w:szCs w:val="26"/>
              </w:rPr>
            </w:r>
            <w:r w:rsidRPr="009B706A">
              <w:rPr>
                <w:b w:val="0"/>
                <w:bCs w:val="0"/>
                <w:webHidden/>
                <w:szCs w:val="26"/>
              </w:rPr>
              <w:fldChar w:fldCharType="separate"/>
            </w:r>
            <w:r w:rsidR="0062094D">
              <w:rPr>
                <w:b w:val="0"/>
                <w:bCs w:val="0"/>
                <w:webHidden/>
                <w:szCs w:val="26"/>
              </w:rPr>
              <w:t>41</w:t>
            </w:r>
            <w:r w:rsidRPr="009B706A">
              <w:rPr>
                <w:b w:val="0"/>
                <w:bCs w:val="0"/>
                <w:webHidden/>
                <w:szCs w:val="26"/>
              </w:rPr>
              <w:fldChar w:fldCharType="end"/>
            </w:r>
          </w:hyperlink>
        </w:p>
        <w:p w14:paraId="67C13A1E" w14:textId="0516BCFC" w:rsidR="00F93E10" w:rsidRPr="009B706A" w:rsidRDefault="00F93E10" w:rsidP="0049382E">
          <w:pPr>
            <w:pStyle w:val="Mucluc2"/>
            <w:jc w:val="both"/>
            <w:rPr>
              <w:rFonts w:eastAsiaTheme="minorEastAsia"/>
              <w:b w:val="0"/>
              <w:bCs w:val="0"/>
              <w:color w:val="auto"/>
              <w:kern w:val="2"/>
              <w:szCs w:val="26"/>
              <w:lang w:val="en-US"/>
              <w14:ligatures w14:val="standardContextual"/>
            </w:rPr>
          </w:pPr>
          <w:hyperlink w:anchor="_Toc198617478" w:history="1">
            <w:r w:rsidRPr="009B706A">
              <w:rPr>
                <w:rStyle w:val="Siuktni"/>
                <w:b w:val="0"/>
                <w:bCs w:val="0"/>
                <w:szCs w:val="26"/>
              </w:rPr>
              <w:t>UI-24 Giao diện Đổi Mật Khẩu</w:t>
            </w:r>
            <w:r w:rsidRPr="009B706A">
              <w:rPr>
                <w:b w:val="0"/>
                <w:bCs w:val="0"/>
                <w:webHidden/>
                <w:szCs w:val="26"/>
              </w:rPr>
              <w:tab/>
            </w:r>
            <w:r w:rsidRPr="009B706A">
              <w:rPr>
                <w:b w:val="0"/>
                <w:bCs w:val="0"/>
                <w:webHidden/>
                <w:szCs w:val="26"/>
              </w:rPr>
              <w:fldChar w:fldCharType="begin"/>
            </w:r>
            <w:r w:rsidRPr="009B706A">
              <w:rPr>
                <w:b w:val="0"/>
                <w:bCs w:val="0"/>
                <w:webHidden/>
                <w:szCs w:val="26"/>
              </w:rPr>
              <w:instrText xml:space="preserve"> PAGEREF _Toc198617478 \h </w:instrText>
            </w:r>
            <w:r w:rsidRPr="009B706A">
              <w:rPr>
                <w:b w:val="0"/>
                <w:bCs w:val="0"/>
                <w:webHidden/>
                <w:szCs w:val="26"/>
              </w:rPr>
            </w:r>
            <w:r w:rsidRPr="009B706A">
              <w:rPr>
                <w:b w:val="0"/>
                <w:bCs w:val="0"/>
                <w:webHidden/>
                <w:szCs w:val="26"/>
              </w:rPr>
              <w:fldChar w:fldCharType="separate"/>
            </w:r>
            <w:r w:rsidR="0062094D">
              <w:rPr>
                <w:b w:val="0"/>
                <w:bCs w:val="0"/>
                <w:webHidden/>
                <w:szCs w:val="26"/>
              </w:rPr>
              <w:t>42</w:t>
            </w:r>
            <w:r w:rsidRPr="009B706A">
              <w:rPr>
                <w:b w:val="0"/>
                <w:bCs w:val="0"/>
                <w:webHidden/>
                <w:szCs w:val="26"/>
              </w:rPr>
              <w:fldChar w:fldCharType="end"/>
            </w:r>
          </w:hyperlink>
        </w:p>
        <w:p w14:paraId="7ADF80D7" w14:textId="65B668ED" w:rsidR="00F93E10" w:rsidRPr="009B706A" w:rsidRDefault="00F93E10" w:rsidP="0049382E">
          <w:pPr>
            <w:pStyle w:val="Mucluc2"/>
            <w:jc w:val="both"/>
            <w:rPr>
              <w:rFonts w:eastAsiaTheme="minorEastAsia"/>
              <w:b w:val="0"/>
              <w:bCs w:val="0"/>
              <w:color w:val="auto"/>
              <w:kern w:val="2"/>
              <w:szCs w:val="26"/>
              <w:lang w:val="en-US"/>
              <w14:ligatures w14:val="standardContextual"/>
            </w:rPr>
          </w:pPr>
          <w:hyperlink w:anchor="_Toc198617479" w:history="1">
            <w:r w:rsidRPr="009B706A">
              <w:rPr>
                <w:rStyle w:val="Siuktni"/>
                <w:b w:val="0"/>
                <w:bCs w:val="0"/>
                <w:szCs w:val="26"/>
              </w:rPr>
              <w:t>UI-25 Giao diện Quản Lý Tài Khoản nhân viên</w:t>
            </w:r>
            <w:r w:rsidRPr="009B706A">
              <w:rPr>
                <w:b w:val="0"/>
                <w:bCs w:val="0"/>
                <w:webHidden/>
                <w:szCs w:val="26"/>
              </w:rPr>
              <w:tab/>
            </w:r>
            <w:r w:rsidRPr="009B706A">
              <w:rPr>
                <w:b w:val="0"/>
                <w:bCs w:val="0"/>
                <w:webHidden/>
                <w:szCs w:val="26"/>
              </w:rPr>
              <w:fldChar w:fldCharType="begin"/>
            </w:r>
            <w:r w:rsidRPr="009B706A">
              <w:rPr>
                <w:b w:val="0"/>
                <w:bCs w:val="0"/>
                <w:webHidden/>
                <w:szCs w:val="26"/>
              </w:rPr>
              <w:instrText xml:space="preserve"> PAGEREF _Toc198617479 \h </w:instrText>
            </w:r>
            <w:r w:rsidRPr="009B706A">
              <w:rPr>
                <w:b w:val="0"/>
                <w:bCs w:val="0"/>
                <w:webHidden/>
                <w:szCs w:val="26"/>
              </w:rPr>
            </w:r>
            <w:r w:rsidRPr="009B706A">
              <w:rPr>
                <w:b w:val="0"/>
                <w:bCs w:val="0"/>
                <w:webHidden/>
                <w:szCs w:val="26"/>
              </w:rPr>
              <w:fldChar w:fldCharType="separate"/>
            </w:r>
            <w:r w:rsidR="0062094D">
              <w:rPr>
                <w:b w:val="0"/>
                <w:bCs w:val="0"/>
                <w:webHidden/>
                <w:szCs w:val="26"/>
              </w:rPr>
              <w:t>43</w:t>
            </w:r>
            <w:r w:rsidRPr="009B706A">
              <w:rPr>
                <w:b w:val="0"/>
                <w:bCs w:val="0"/>
                <w:webHidden/>
                <w:szCs w:val="26"/>
              </w:rPr>
              <w:fldChar w:fldCharType="end"/>
            </w:r>
          </w:hyperlink>
        </w:p>
        <w:p w14:paraId="6B5EA02E" w14:textId="0EDAAC72" w:rsidR="00F93E10" w:rsidRPr="009B706A" w:rsidRDefault="00F93E10" w:rsidP="0049382E">
          <w:pPr>
            <w:pStyle w:val="Mucluc2"/>
            <w:jc w:val="both"/>
            <w:rPr>
              <w:rFonts w:eastAsiaTheme="minorEastAsia"/>
              <w:b w:val="0"/>
              <w:bCs w:val="0"/>
              <w:color w:val="auto"/>
              <w:kern w:val="2"/>
              <w:szCs w:val="26"/>
              <w:lang w:val="en-US"/>
              <w14:ligatures w14:val="standardContextual"/>
            </w:rPr>
          </w:pPr>
          <w:hyperlink w:anchor="_Toc198617480" w:history="1">
            <w:r w:rsidRPr="009B706A">
              <w:rPr>
                <w:rStyle w:val="Siuktni"/>
                <w:b w:val="0"/>
                <w:bCs w:val="0"/>
                <w:szCs w:val="26"/>
              </w:rPr>
              <w:t>UI-26 Giao diện Thêm Nhân Viên (Đăng Ký Tài Khoản)</w:t>
            </w:r>
            <w:r w:rsidRPr="009B706A">
              <w:rPr>
                <w:b w:val="0"/>
                <w:bCs w:val="0"/>
                <w:webHidden/>
                <w:szCs w:val="26"/>
              </w:rPr>
              <w:tab/>
            </w:r>
            <w:r w:rsidRPr="009B706A">
              <w:rPr>
                <w:b w:val="0"/>
                <w:bCs w:val="0"/>
                <w:webHidden/>
                <w:szCs w:val="26"/>
              </w:rPr>
              <w:fldChar w:fldCharType="begin"/>
            </w:r>
            <w:r w:rsidRPr="009B706A">
              <w:rPr>
                <w:b w:val="0"/>
                <w:bCs w:val="0"/>
                <w:webHidden/>
                <w:szCs w:val="26"/>
              </w:rPr>
              <w:instrText xml:space="preserve"> PAGEREF _Toc198617480 \h </w:instrText>
            </w:r>
            <w:r w:rsidRPr="009B706A">
              <w:rPr>
                <w:b w:val="0"/>
                <w:bCs w:val="0"/>
                <w:webHidden/>
                <w:szCs w:val="26"/>
              </w:rPr>
            </w:r>
            <w:r w:rsidRPr="009B706A">
              <w:rPr>
                <w:b w:val="0"/>
                <w:bCs w:val="0"/>
                <w:webHidden/>
                <w:szCs w:val="26"/>
              </w:rPr>
              <w:fldChar w:fldCharType="separate"/>
            </w:r>
            <w:r w:rsidR="0062094D">
              <w:rPr>
                <w:b w:val="0"/>
                <w:bCs w:val="0"/>
                <w:webHidden/>
                <w:szCs w:val="26"/>
              </w:rPr>
              <w:t>44</w:t>
            </w:r>
            <w:r w:rsidRPr="009B706A">
              <w:rPr>
                <w:b w:val="0"/>
                <w:bCs w:val="0"/>
                <w:webHidden/>
                <w:szCs w:val="26"/>
              </w:rPr>
              <w:fldChar w:fldCharType="end"/>
            </w:r>
          </w:hyperlink>
        </w:p>
        <w:p w14:paraId="2833EA17" w14:textId="5250895C" w:rsidR="00F93E10" w:rsidRPr="009B706A" w:rsidRDefault="00F93E10" w:rsidP="0049382E">
          <w:pPr>
            <w:pStyle w:val="Mucluc2"/>
            <w:jc w:val="both"/>
            <w:rPr>
              <w:rFonts w:eastAsiaTheme="minorEastAsia"/>
              <w:b w:val="0"/>
              <w:bCs w:val="0"/>
              <w:color w:val="auto"/>
              <w:kern w:val="2"/>
              <w:szCs w:val="26"/>
              <w:lang w:val="en-US"/>
              <w14:ligatures w14:val="standardContextual"/>
            </w:rPr>
          </w:pPr>
          <w:hyperlink w:anchor="_Toc198617481" w:history="1">
            <w:r w:rsidRPr="009B706A">
              <w:rPr>
                <w:rStyle w:val="Siuktni"/>
                <w:b w:val="0"/>
                <w:bCs w:val="0"/>
                <w:szCs w:val="26"/>
              </w:rPr>
              <w:t>UI-27 Giao diện Cập Nhật Thông Tin Nhân Viên</w:t>
            </w:r>
            <w:r w:rsidRPr="009B706A">
              <w:rPr>
                <w:b w:val="0"/>
                <w:bCs w:val="0"/>
                <w:webHidden/>
                <w:szCs w:val="26"/>
              </w:rPr>
              <w:tab/>
            </w:r>
            <w:r w:rsidRPr="009B706A">
              <w:rPr>
                <w:b w:val="0"/>
                <w:bCs w:val="0"/>
                <w:webHidden/>
                <w:szCs w:val="26"/>
              </w:rPr>
              <w:fldChar w:fldCharType="begin"/>
            </w:r>
            <w:r w:rsidRPr="009B706A">
              <w:rPr>
                <w:b w:val="0"/>
                <w:bCs w:val="0"/>
                <w:webHidden/>
                <w:szCs w:val="26"/>
              </w:rPr>
              <w:instrText xml:space="preserve"> PAGEREF _Toc198617481 \h </w:instrText>
            </w:r>
            <w:r w:rsidRPr="009B706A">
              <w:rPr>
                <w:b w:val="0"/>
                <w:bCs w:val="0"/>
                <w:webHidden/>
                <w:szCs w:val="26"/>
              </w:rPr>
            </w:r>
            <w:r w:rsidRPr="009B706A">
              <w:rPr>
                <w:b w:val="0"/>
                <w:bCs w:val="0"/>
                <w:webHidden/>
                <w:szCs w:val="26"/>
              </w:rPr>
              <w:fldChar w:fldCharType="separate"/>
            </w:r>
            <w:r w:rsidR="0062094D">
              <w:rPr>
                <w:b w:val="0"/>
                <w:bCs w:val="0"/>
                <w:webHidden/>
                <w:szCs w:val="26"/>
              </w:rPr>
              <w:t>46</w:t>
            </w:r>
            <w:r w:rsidRPr="009B706A">
              <w:rPr>
                <w:b w:val="0"/>
                <w:bCs w:val="0"/>
                <w:webHidden/>
                <w:szCs w:val="26"/>
              </w:rPr>
              <w:fldChar w:fldCharType="end"/>
            </w:r>
          </w:hyperlink>
        </w:p>
        <w:p w14:paraId="6AA8450D" w14:textId="3E66F617" w:rsidR="00F93E10" w:rsidRPr="009B706A" w:rsidRDefault="00F93E10" w:rsidP="0049382E">
          <w:pPr>
            <w:pStyle w:val="Mucluc2"/>
            <w:jc w:val="both"/>
            <w:rPr>
              <w:rFonts w:eastAsiaTheme="minorEastAsia"/>
              <w:b w:val="0"/>
              <w:bCs w:val="0"/>
              <w:color w:val="auto"/>
              <w:kern w:val="2"/>
              <w:szCs w:val="26"/>
              <w:lang w:val="en-US"/>
              <w14:ligatures w14:val="standardContextual"/>
            </w:rPr>
          </w:pPr>
          <w:hyperlink w:anchor="_Toc198617482" w:history="1">
            <w:r w:rsidRPr="009B706A">
              <w:rPr>
                <w:rStyle w:val="Siuktni"/>
                <w:b w:val="0"/>
                <w:bCs w:val="0"/>
                <w:szCs w:val="26"/>
              </w:rPr>
              <w:t>UI-28 Giao diện Quản Lý Nhóm Món</w:t>
            </w:r>
            <w:r w:rsidRPr="009B706A">
              <w:rPr>
                <w:b w:val="0"/>
                <w:bCs w:val="0"/>
                <w:webHidden/>
                <w:szCs w:val="26"/>
              </w:rPr>
              <w:tab/>
            </w:r>
            <w:r w:rsidRPr="009B706A">
              <w:rPr>
                <w:b w:val="0"/>
                <w:bCs w:val="0"/>
                <w:webHidden/>
                <w:szCs w:val="26"/>
              </w:rPr>
              <w:fldChar w:fldCharType="begin"/>
            </w:r>
            <w:r w:rsidRPr="009B706A">
              <w:rPr>
                <w:b w:val="0"/>
                <w:bCs w:val="0"/>
                <w:webHidden/>
                <w:szCs w:val="26"/>
              </w:rPr>
              <w:instrText xml:space="preserve"> PAGEREF _Toc198617482 \h </w:instrText>
            </w:r>
            <w:r w:rsidRPr="009B706A">
              <w:rPr>
                <w:b w:val="0"/>
                <w:bCs w:val="0"/>
                <w:webHidden/>
                <w:szCs w:val="26"/>
              </w:rPr>
            </w:r>
            <w:r w:rsidRPr="009B706A">
              <w:rPr>
                <w:b w:val="0"/>
                <w:bCs w:val="0"/>
                <w:webHidden/>
                <w:szCs w:val="26"/>
              </w:rPr>
              <w:fldChar w:fldCharType="separate"/>
            </w:r>
            <w:r w:rsidR="0062094D">
              <w:rPr>
                <w:b w:val="0"/>
                <w:bCs w:val="0"/>
                <w:webHidden/>
                <w:szCs w:val="26"/>
              </w:rPr>
              <w:t>47</w:t>
            </w:r>
            <w:r w:rsidRPr="009B706A">
              <w:rPr>
                <w:b w:val="0"/>
                <w:bCs w:val="0"/>
                <w:webHidden/>
                <w:szCs w:val="26"/>
              </w:rPr>
              <w:fldChar w:fldCharType="end"/>
            </w:r>
          </w:hyperlink>
        </w:p>
        <w:p w14:paraId="546DF59D" w14:textId="3083E438" w:rsidR="00F93E10" w:rsidRPr="009B706A" w:rsidRDefault="00F93E10" w:rsidP="0049382E">
          <w:pPr>
            <w:pStyle w:val="Mucluc2"/>
            <w:jc w:val="both"/>
            <w:rPr>
              <w:rFonts w:eastAsiaTheme="minorEastAsia"/>
              <w:b w:val="0"/>
              <w:bCs w:val="0"/>
              <w:color w:val="auto"/>
              <w:kern w:val="2"/>
              <w:szCs w:val="26"/>
              <w:lang w:val="en-US"/>
              <w14:ligatures w14:val="standardContextual"/>
            </w:rPr>
          </w:pPr>
          <w:hyperlink w:anchor="_Toc198617483" w:history="1">
            <w:r w:rsidRPr="009B706A">
              <w:rPr>
                <w:rStyle w:val="Siuktni"/>
                <w:b w:val="0"/>
                <w:bCs w:val="0"/>
                <w:szCs w:val="26"/>
              </w:rPr>
              <w:t>UI-29 Giao diện Thêm Mới Danh Mục</w:t>
            </w:r>
            <w:r w:rsidRPr="009B706A">
              <w:rPr>
                <w:b w:val="0"/>
                <w:bCs w:val="0"/>
                <w:webHidden/>
                <w:szCs w:val="26"/>
              </w:rPr>
              <w:tab/>
            </w:r>
            <w:r w:rsidRPr="009B706A">
              <w:rPr>
                <w:b w:val="0"/>
                <w:bCs w:val="0"/>
                <w:webHidden/>
                <w:szCs w:val="26"/>
              </w:rPr>
              <w:fldChar w:fldCharType="begin"/>
            </w:r>
            <w:r w:rsidRPr="009B706A">
              <w:rPr>
                <w:b w:val="0"/>
                <w:bCs w:val="0"/>
                <w:webHidden/>
                <w:szCs w:val="26"/>
              </w:rPr>
              <w:instrText xml:space="preserve"> PAGEREF _Toc198617483 \h </w:instrText>
            </w:r>
            <w:r w:rsidRPr="009B706A">
              <w:rPr>
                <w:b w:val="0"/>
                <w:bCs w:val="0"/>
                <w:webHidden/>
                <w:szCs w:val="26"/>
              </w:rPr>
            </w:r>
            <w:r w:rsidRPr="009B706A">
              <w:rPr>
                <w:b w:val="0"/>
                <w:bCs w:val="0"/>
                <w:webHidden/>
                <w:szCs w:val="26"/>
              </w:rPr>
              <w:fldChar w:fldCharType="separate"/>
            </w:r>
            <w:r w:rsidR="0062094D">
              <w:rPr>
                <w:b w:val="0"/>
                <w:bCs w:val="0"/>
                <w:webHidden/>
                <w:szCs w:val="26"/>
              </w:rPr>
              <w:t>48</w:t>
            </w:r>
            <w:r w:rsidRPr="009B706A">
              <w:rPr>
                <w:b w:val="0"/>
                <w:bCs w:val="0"/>
                <w:webHidden/>
                <w:szCs w:val="26"/>
              </w:rPr>
              <w:fldChar w:fldCharType="end"/>
            </w:r>
          </w:hyperlink>
        </w:p>
        <w:p w14:paraId="19746579" w14:textId="3B24C181" w:rsidR="00F93E10" w:rsidRPr="009B706A" w:rsidRDefault="00F93E10" w:rsidP="0049382E">
          <w:pPr>
            <w:pStyle w:val="Mucluc2"/>
            <w:jc w:val="both"/>
            <w:rPr>
              <w:rFonts w:eastAsiaTheme="minorEastAsia"/>
              <w:b w:val="0"/>
              <w:bCs w:val="0"/>
              <w:color w:val="auto"/>
              <w:kern w:val="2"/>
              <w:szCs w:val="26"/>
              <w:lang w:val="en-US"/>
              <w14:ligatures w14:val="standardContextual"/>
            </w:rPr>
          </w:pPr>
          <w:hyperlink w:anchor="_Toc198617484" w:history="1">
            <w:r w:rsidRPr="009B706A">
              <w:rPr>
                <w:rStyle w:val="Siuktni"/>
                <w:b w:val="0"/>
                <w:bCs w:val="0"/>
                <w:szCs w:val="26"/>
              </w:rPr>
              <w:t>UI-30 - Giao diện Dashboard</w:t>
            </w:r>
            <w:r w:rsidRPr="009B706A">
              <w:rPr>
                <w:b w:val="0"/>
                <w:bCs w:val="0"/>
                <w:webHidden/>
                <w:szCs w:val="26"/>
              </w:rPr>
              <w:tab/>
            </w:r>
            <w:r w:rsidRPr="009B706A">
              <w:rPr>
                <w:b w:val="0"/>
                <w:bCs w:val="0"/>
                <w:webHidden/>
                <w:szCs w:val="26"/>
              </w:rPr>
              <w:fldChar w:fldCharType="begin"/>
            </w:r>
            <w:r w:rsidRPr="009B706A">
              <w:rPr>
                <w:b w:val="0"/>
                <w:bCs w:val="0"/>
                <w:webHidden/>
                <w:szCs w:val="26"/>
              </w:rPr>
              <w:instrText xml:space="preserve"> PAGEREF _Toc198617484 \h </w:instrText>
            </w:r>
            <w:r w:rsidRPr="009B706A">
              <w:rPr>
                <w:b w:val="0"/>
                <w:bCs w:val="0"/>
                <w:webHidden/>
                <w:szCs w:val="26"/>
              </w:rPr>
            </w:r>
            <w:r w:rsidRPr="009B706A">
              <w:rPr>
                <w:b w:val="0"/>
                <w:bCs w:val="0"/>
                <w:webHidden/>
                <w:szCs w:val="26"/>
              </w:rPr>
              <w:fldChar w:fldCharType="separate"/>
            </w:r>
            <w:r w:rsidR="0062094D">
              <w:rPr>
                <w:b w:val="0"/>
                <w:bCs w:val="0"/>
                <w:webHidden/>
                <w:szCs w:val="26"/>
              </w:rPr>
              <w:t>50</w:t>
            </w:r>
            <w:r w:rsidRPr="009B706A">
              <w:rPr>
                <w:b w:val="0"/>
                <w:bCs w:val="0"/>
                <w:webHidden/>
                <w:szCs w:val="26"/>
              </w:rPr>
              <w:fldChar w:fldCharType="end"/>
            </w:r>
          </w:hyperlink>
        </w:p>
        <w:p w14:paraId="216599D7" w14:textId="37193755" w:rsidR="00F93E10" w:rsidRPr="009B706A" w:rsidRDefault="00F93E10" w:rsidP="0049382E">
          <w:pPr>
            <w:pStyle w:val="Mucluc2"/>
            <w:jc w:val="both"/>
            <w:rPr>
              <w:rFonts w:eastAsiaTheme="minorEastAsia"/>
              <w:b w:val="0"/>
              <w:bCs w:val="0"/>
              <w:color w:val="auto"/>
              <w:kern w:val="2"/>
              <w:szCs w:val="26"/>
              <w:lang w:val="en-US"/>
              <w14:ligatures w14:val="standardContextual"/>
            </w:rPr>
          </w:pPr>
          <w:hyperlink w:anchor="_Toc198617485" w:history="1">
            <w:r w:rsidRPr="009B706A">
              <w:rPr>
                <w:rStyle w:val="Siuktni"/>
                <w:b w:val="0"/>
                <w:bCs w:val="0"/>
                <w:szCs w:val="26"/>
              </w:rPr>
              <w:t>UI-31 Giao diện Quản Lý Nhân Viên (Danh Sách Người Dùng)</w:t>
            </w:r>
            <w:r w:rsidRPr="009B706A">
              <w:rPr>
                <w:b w:val="0"/>
                <w:bCs w:val="0"/>
                <w:webHidden/>
                <w:szCs w:val="26"/>
              </w:rPr>
              <w:tab/>
            </w:r>
            <w:r w:rsidRPr="009B706A">
              <w:rPr>
                <w:b w:val="0"/>
                <w:bCs w:val="0"/>
                <w:webHidden/>
                <w:szCs w:val="26"/>
              </w:rPr>
              <w:fldChar w:fldCharType="begin"/>
            </w:r>
            <w:r w:rsidRPr="009B706A">
              <w:rPr>
                <w:b w:val="0"/>
                <w:bCs w:val="0"/>
                <w:webHidden/>
                <w:szCs w:val="26"/>
              </w:rPr>
              <w:instrText xml:space="preserve"> PAGEREF _Toc198617485 \h </w:instrText>
            </w:r>
            <w:r w:rsidRPr="009B706A">
              <w:rPr>
                <w:b w:val="0"/>
                <w:bCs w:val="0"/>
                <w:webHidden/>
                <w:szCs w:val="26"/>
              </w:rPr>
            </w:r>
            <w:r w:rsidRPr="009B706A">
              <w:rPr>
                <w:b w:val="0"/>
                <w:bCs w:val="0"/>
                <w:webHidden/>
                <w:szCs w:val="26"/>
              </w:rPr>
              <w:fldChar w:fldCharType="separate"/>
            </w:r>
            <w:r w:rsidR="0062094D">
              <w:rPr>
                <w:b w:val="0"/>
                <w:bCs w:val="0"/>
                <w:webHidden/>
                <w:szCs w:val="26"/>
              </w:rPr>
              <w:t>51</w:t>
            </w:r>
            <w:r w:rsidRPr="009B706A">
              <w:rPr>
                <w:b w:val="0"/>
                <w:bCs w:val="0"/>
                <w:webHidden/>
                <w:szCs w:val="26"/>
              </w:rPr>
              <w:fldChar w:fldCharType="end"/>
            </w:r>
          </w:hyperlink>
        </w:p>
        <w:p w14:paraId="51CBA080" w14:textId="4050FCB6" w:rsidR="00F93E10" w:rsidRPr="009B706A" w:rsidRDefault="00F93E10" w:rsidP="0049382E">
          <w:pPr>
            <w:pStyle w:val="Mucluc2"/>
            <w:jc w:val="both"/>
            <w:rPr>
              <w:rFonts w:eastAsiaTheme="minorEastAsia"/>
              <w:b w:val="0"/>
              <w:bCs w:val="0"/>
              <w:color w:val="auto"/>
              <w:kern w:val="2"/>
              <w:szCs w:val="26"/>
              <w:lang w:val="en-US"/>
              <w14:ligatures w14:val="standardContextual"/>
            </w:rPr>
          </w:pPr>
          <w:hyperlink w:anchor="_Toc198617486" w:history="1">
            <w:r w:rsidRPr="009B706A">
              <w:rPr>
                <w:rStyle w:val="Siuktni"/>
                <w:b w:val="0"/>
                <w:bCs w:val="0"/>
                <w:szCs w:val="26"/>
              </w:rPr>
              <w:t>UI-32 Giao diện Chỉnh Sửa Danh Mục</w:t>
            </w:r>
            <w:r w:rsidRPr="009B706A">
              <w:rPr>
                <w:b w:val="0"/>
                <w:bCs w:val="0"/>
                <w:webHidden/>
                <w:szCs w:val="26"/>
              </w:rPr>
              <w:tab/>
            </w:r>
            <w:r w:rsidRPr="009B706A">
              <w:rPr>
                <w:b w:val="0"/>
                <w:bCs w:val="0"/>
                <w:webHidden/>
                <w:szCs w:val="26"/>
              </w:rPr>
              <w:fldChar w:fldCharType="begin"/>
            </w:r>
            <w:r w:rsidRPr="009B706A">
              <w:rPr>
                <w:b w:val="0"/>
                <w:bCs w:val="0"/>
                <w:webHidden/>
                <w:szCs w:val="26"/>
              </w:rPr>
              <w:instrText xml:space="preserve"> PAGEREF _Toc198617486 \h </w:instrText>
            </w:r>
            <w:r w:rsidRPr="009B706A">
              <w:rPr>
                <w:b w:val="0"/>
                <w:bCs w:val="0"/>
                <w:webHidden/>
                <w:szCs w:val="26"/>
              </w:rPr>
            </w:r>
            <w:r w:rsidRPr="009B706A">
              <w:rPr>
                <w:b w:val="0"/>
                <w:bCs w:val="0"/>
                <w:webHidden/>
                <w:szCs w:val="26"/>
              </w:rPr>
              <w:fldChar w:fldCharType="separate"/>
            </w:r>
            <w:r w:rsidR="0062094D">
              <w:rPr>
                <w:b w:val="0"/>
                <w:bCs w:val="0"/>
                <w:webHidden/>
                <w:szCs w:val="26"/>
              </w:rPr>
              <w:t>53</w:t>
            </w:r>
            <w:r w:rsidRPr="009B706A">
              <w:rPr>
                <w:b w:val="0"/>
                <w:bCs w:val="0"/>
                <w:webHidden/>
                <w:szCs w:val="26"/>
              </w:rPr>
              <w:fldChar w:fldCharType="end"/>
            </w:r>
          </w:hyperlink>
        </w:p>
        <w:p w14:paraId="0BD92EB6" w14:textId="29624846" w:rsidR="00F93E10" w:rsidRPr="009B706A" w:rsidRDefault="00F93E10" w:rsidP="0049382E">
          <w:pPr>
            <w:pStyle w:val="Mucluc2"/>
            <w:jc w:val="both"/>
            <w:rPr>
              <w:rFonts w:eastAsiaTheme="minorEastAsia"/>
              <w:b w:val="0"/>
              <w:bCs w:val="0"/>
              <w:color w:val="auto"/>
              <w:kern w:val="2"/>
              <w:szCs w:val="26"/>
              <w:lang w:val="en-US"/>
              <w14:ligatures w14:val="standardContextual"/>
            </w:rPr>
          </w:pPr>
          <w:hyperlink w:anchor="_Toc198617487" w:history="1">
            <w:r w:rsidRPr="009B706A">
              <w:rPr>
                <w:rStyle w:val="Siuktni"/>
                <w:b w:val="0"/>
                <w:bCs w:val="0"/>
                <w:szCs w:val="26"/>
              </w:rPr>
              <w:t>UI-33 Giao diện Danh Sách Sản Phẩm</w:t>
            </w:r>
            <w:r w:rsidRPr="009B706A">
              <w:rPr>
                <w:b w:val="0"/>
                <w:bCs w:val="0"/>
                <w:webHidden/>
                <w:szCs w:val="26"/>
              </w:rPr>
              <w:tab/>
            </w:r>
            <w:r w:rsidRPr="009B706A">
              <w:rPr>
                <w:b w:val="0"/>
                <w:bCs w:val="0"/>
                <w:webHidden/>
                <w:szCs w:val="26"/>
              </w:rPr>
              <w:fldChar w:fldCharType="begin"/>
            </w:r>
            <w:r w:rsidRPr="009B706A">
              <w:rPr>
                <w:b w:val="0"/>
                <w:bCs w:val="0"/>
                <w:webHidden/>
                <w:szCs w:val="26"/>
              </w:rPr>
              <w:instrText xml:space="preserve"> PAGEREF _Toc198617487 \h </w:instrText>
            </w:r>
            <w:r w:rsidRPr="009B706A">
              <w:rPr>
                <w:b w:val="0"/>
                <w:bCs w:val="0"/>
                <w:webHidden/>
                <w:szCs w:val="26"/>
              </w:rPr>
            </w:r>
            <w:r w:rsidRPr="009B706A">
              <w:rPr>
                <w:b w:val="0"/>
                <w:bCs w:val="0"/>
                <w:webHidden/>
                <w:szCs w:val="26"/>
              </w:rPr>
              <w:fldChar w:fldCharType="separate"/>
            </w:r>
            <w:r w:rsidR="0062094D">
              <w:rPr>
                <w:b w:val="0"/>
                <w:bCs w:val="0"/>
                <w:webHidden/>
                <w:szCs w:val="26"/>
              </w:rPr>
              <w:t>54</w:t>
            </w:r>
            <w:r w:rsidRPr="009B706A">
              <w:rPr>
                <w:b w:val="0"/>
                <w:bCs w:val="0"/>
                <w:webHidden/>
                <w:szCs w:val="26"/>
              </w:rPr>
              <w:fldChar w:fldCharType="end"/>
            </w:r>
          </w:hyperlink>
        </w:p>
        <w:p w14:paraId="25E1B849" w14:textId="242AE246" w:rsidR="00F93E10" w:rsidRPr="009B706A" w:rsidRDefault="00F93E10" w:rsidP="0049382E">
          <w:pPr>
            <w:pStyle w:val="Mucluc2"/>
            <w:jc w:val="both"/>
            <w:rPr>
              <w:rFonts w:eastAsiaTheme="minorEastAsia"/>
              <w:b w:val="0"/>
              <w:bCs w:val="0"/>
              <w:color w:val="auto"/>
              <w:kern w:val="2"/>
              <w:szCs w:val="26"/>
              <w:lang w:val="en-US"/>
              <w14:ligatures w14:val="standardContextual"/>
            </w:rPr>
          </w:pPr>
          <w:hyperlink w:anchor="_Toc198617488" w:history="1">
            <w:r w:rsidRPr="009B706A">
              <w:rPr>
                <w:rStyle w:val="Siuktni"/>
                <w:b w:val="0"/>
                <w:bCs w:val="0"/>
                <w:szCs w:val="26"/>
              </w:rPr>
              <w:t>UI-34-Giao diện thêm mới sản phẩm.</w:t>
            </w:r>
            <w:r w:rsidRPr="009B706A">
              <w:rPr>
                <w:b w:val="0"/>
                <w:bCs w:val="0"/>
                <w:webHidden/>
                <w:szCs w:val="26"/>
              </w:rPr>
              <w:tab/>
            </w:r>
            <w:r w:rsidRPr="009B706A">
              <w:rPr>
                <w:b w:val="0"/>
                <w:bCs w:val="0"/>
                <w:webHidden/>
                <w:szCs w:val="26"/>
              </w:rPr>
              <w:fldChar w:fldCharType="begin"/>
            </w:r>
            <w:r w:rsidRPr="009B706A">
              <w:rPr>
                <w:b w:val="0"/>
                <w:bCs w:val="0"/>
                <w:webHidden/>
                <w:szCs w:val="26"/>
              </w:rPr>
              <w:instrText xml:space="preserve"> PAGEREF _Toc198617488 \h </w:instrText>
            </w:r>
            <w:r w:rsidRPr="009B706A">
              <w:rPr>
                <w:b w:val="0"/>
                <w:bCs w:val="0"/>
                <w:webHidden/>
                <w:szCs w:val="26"/>
              </w:rPr>
            </w:r>
            <w:r w:rsidRPr="009B706A">
              <w:rPr>
                <w:b w:val="0"/>
                <w:bCs w:val="0"/>
                <w:webHidden/>
                <w:szCs w:val="26"/>
              </w:rPr>
              <w:fldChar w:fldCharType="separate"/>
            </w:r>
            <w:r w:rsidR="0062094D">
              <w:rPr>
                <w:b w:val="0"/>
                <w:bCs w:val="0"/>
                <w:webHidden/>
                <w:szCs w:val="26"/>
              </w:rPr>
              <w:t>55</w:t>
            </w:r>
            <w:r w:rsidRPr="009B706A">
              <w:rPr>
                <w:b w:val="0"/>
                <w:bCs w:val="0"/>
                <w:webHidden/>
                <w:szCs w:val="26"/>
              </w:rPr>
              <w:fldChar w:fldCharType="end"/>
            </w:r>
          </w:hyperlink>
        </w:p>
        <w:p w14:paraId="5F679CE3" w14:textId="7B8DD697" w:rsidR="00F93E10" w:rsidRPr="009B706A" w:rsidRDefault="00F93E10" w:rsidP="0049382E">
          <w:pPr>
            <w:pStyle w:val="Mucluc2"/>
            <w:jc w:val="both"/>
            <w:rPr>
              <w:rFonts w:eastAsiaTheme="minorEastAsia"/>
              <w:b w:val="0"/>
              <w:bCs w:val="0"/>
              <w:color w:val="auto"/>
              <w:kern w:val="2"/>
              <w:szCs w:val="26"/>
              <w:lang w:val="en-US"/>
              <w14:ligatures w14:val="standardContextual"/>
            </w:rPr>
          </w:pPr>
          <w:hyperlink w:anchor="_Toc198617489" w:history="1">
            <w:r w:rsidRPr="009B706A">
              <w:rPr>
                <w:rStyle w:val="Siuktni"/>
                <w:b w:val="0"/>
                <w:bCs w:val="0"/>
                <w:szCs w:val="26"/>
              </w:rPr>
              <w:t>UI-35 Giao diện Chỉnh Sửa Sản Phẩm.</w:t>
            </w:r>
            <w:r w:rsidRPr="009B706A">
              <w:rPr>
                <w:b w:val="0"/>
                <w:bCs w:val="0"/>
                <w:webHidden/>
                <w:szCs w:val="26"/>
              </w:rPr>
              <w:tab/>
            </w:r>
            <w:r w:rsidRPr="009B706A">
              <w:rPr>
                <w:b w:val="0"/>
                <w:bCs w:val="0"/>
                <w:webHidden/>
                <w:szCs w:val="26"/>
              </w:rPr>
              <w:fldChar w:fldCharType="begin"/>
            </w:r>
            <w:r w:rsidRPr="009B706A">
              <w:rPr>
                <w:b w:val="0"/>
                <w:bCs w:val="0"/>
                <w:webHidden/>
                <w:szCs w:val="26"/>
              </w:rPr>
              <w:instrText xml:space="preserve"> PAGEREF _Toc198617489 \h </w:instrText>
            </w:r>
            <w:r w:rsidRPr="009B706A">
              <w:rPr>
                <w:b w:val="0"/>
                <w:bCs w:val="0"/>
                <w:webHidden/>
                <w:szCs w:val="26"/>
              </w:rPr>
            </w:r>
            <w:r w:rsidRPr="009B706A">
              <w:rPr>
                <w:b w:val="0"/>
                <w:bCs w:val="0"/>
                <w:webHidden/>
                <w:szCs w:val="26"/>
              </w:rPr>
              <w:fldChar w:fldCharType="separate"/>
            </w:r>
            <w:r w:rsidR="0062094D">
              <w:rPr>
                <w:b w:val="0"/>
                <w:bCs w:val="0"/>
                <w:webHidden/>
                <w:szCs w:val="26"/>
              </w:rPr>
              <w:t>56</w:t>
            </w:r>
            <w:r w:rsidRPr="009B706A">
              <w:rPr>
                <w:b w:val="0"/>
                <w:bCs w:val="0"/>
                <w:webHidden/>
                <w:szCs w:val="26"/>
              </w:rPr>
              <w:fldChar w:fldCharType="end"/>
            </w:r>
          </w:hyperlink>
        </w:p>
        <w:p w14:paraId="24FA9E89" w14:textId="383630A3" w:rsidR="00F93E10" w:rsidRPr="009B706A" w:rsidRDefault="00F93E10" w:rsidP="0049382E">
          <w:pPr>
            <w:pStyle w:val="Mucluc2"/>
            <w:jc w:val="both"/>
            <w:rPr>
              <w:rFonts w:eastAsiaTheme="minorEastAsia"/>
              <w:b w:val="0"/>
              <w:bCs w:val="0"/>
              <w:color w:val="auto"/>
              <w:kern w:val="2"/>
              <w:szCs w:val="26"/>
              <w:lang w:val="en-US"/>
              <w14:ligatures w14:val="standardContextual"/>
            </w:rPr>
          </w:pPr>
          <w:hyperlink w:anchor="_Toc198617490" w:history="1">
            <w:r w:rsidRPr="009B706A">
              <w:rPr>
                <w:rStyle w:val="Siuktni"/>
                <w:b w:val="0"/>
                <w:bCs w:val="0"/>
                <w:szCs w:val="26"/>
              </w:rPr>
              <w:t>UI-36 Giao diện Danh Sách Phụ Liệu.</w:t>
            </w:r>
            <w:r w:rsidRPr="009B706A">
              <w:rPr>
                <w:b w:val="0"/>
                <w:bCs w:val="0"/>
                <w:webHidden/>
                <w:szCs w:val="26"/>
              </w:rPr>
              <w:tab/>
            </w:r>
            <w:r w:rsidRPr="009B706A">
              <w:rPr>
                <w:b w:val="0"/>
                <w:bCs w:val="0"/>
                <w:webHidden/>
                <w:szCs w:val="26"/>
              </w:rPr>
              <w:fldChar w:fldCharType="begin"/>
            </w:r>
            <w:r w:rsidRPr="009B706A">
              <w:rPr>
                <w:b w:val="0"/>
                <w:bCs w:val="0"/>
                <w:webHidden/>
                <w:szCs w:val="26"/>
              </w:rPr>
              <w:instrText xml:space="preserve"> PAGEREF _Toc198617490 \h </w:instrText>
            </w:r>
            <w:r w:rsidRPr="009B706A">
              <w:rPr>
                <w:b w:val="0"/>
                <w:bCs w:val="0"/>
                <w:webHidden/>
                <w:szCs w:val="26"/>
              </w:rPr>
            </w:r>
            <w:r w:rsidRPr="009B706A">
              <w:rPr>
                <w:b w:val="0"/>
                <w:bCs w:val="0"/>
                <w:webHidden/>
                <w:szCs w:val="26"/>
              </w:rPr>
              <w:fldChar w:fldCharType="separate"/>
            </w:r>
            <w:r w:rsidR="0062094D">
              <w:rPr>
                <w:b w:val="0"/>
                <w:bCs w:val="0"/>
                <w:webHidden/>
                <w:szCs w:val="26"/>
              </w:rPr>
              <w:t>57</w:t>
            </w:r>
            <w:r w:rsidRPr="009B706A">
              <w:rPr>
                <w:b w:val="0"/>
                <w:bCs w:val="0"/>
                <w:webHidden/>
                <w:szCs w:val="26"/>
              </w:rPr>
              <w:fldChar w:fldCharType="end"/>
            </w:r>
          </w:hyperlink>
        </w:p>
        <w:p w14:paraId="3DA0C117" w14:textId="34C89C04" w:rsidR="00F93E10" w:rsidRPr="009B706A" w:rsidRDefault="00F93E10" w:rsidP="0049382E">
          <w:pPr>
            <w:pStyle w:val="Mucluc2"/>
            <w:jc w:val="both"/>
            <w:rPr>
              <w:rFonts w:eastAsiaTheme="minorEastAsia"/>
              <w:b w:val="0"/>
              <w:bCs w:val="0"/>
              <w:color w:val="auto"/>
              <w:kern w:val="2"/>
              <w:szCs w:val="26"/>
              <w:lang w:val="en-US"/>
              <w14:ligatures w14:val="standardContextual"/>
            </w:rPr>
          </w:pPr>
          <w:hyperlink w:anchor="_Toc198617491" w:history="1">
            <w:r w:rsidRPr="009B706A">
              <w:rPr>
                <w:rStyle w:val="Siuktni"/>
                <w:b w:val="0"/>
                <w:bCs w:val="0"/>
                <w:szCs w:val="26"/>
              </w:rPr>
              <w:t>UI-37 Giao diện Thêm Mới Phụ Liệu.</w:t>
            </w:r>
            <w:r w:rsidRPr="009B706A">
              <w:rPr>
                <w:b w:val="0"/>
                <w:bCs w:val="0"/>
                <w:webHidden/>
                <w:szCs w:val="26"/>
              </w:rPr>
              <w:tab/>
            </w:r>
            <w:r w:rsidRPr="009B706A">
              <w:rPr>
                <w:b w:val="0"/>
                <w:bCs w:val="0"/>
                <w:webHidden/>
                <w:szCs w:val="26"/>
              </w:rPr>
              <w:fldChar w:fldCharType="begin"/>
            </w:r>
            <w:r w:rsidRPr="009B706A">
              <w:rPr>
                <w:b w:val="0"/>
                <w:bCs w:val="0"/>
                <w:webHidden/>
                <w:szCs w:val="26"/>
              </w:rPr>
              <w:instrText xml:space="preserve"> PAGEREF _Toc198617491 \h </w:instrText>
            </w:r>
            <w:r w:rsidRPr="009B706A">
              <w:rPr>
                <w:b w:val="0"/>
                <w:bCs w:val="0"/>
                <w:webHidden/>
                <w:szCs w:val="26"/>
              </w:rPr>
            </w:r>
            <w:r w:rsidRPr="009B706A">
              <w:rPr>
                <w:b w:val="0"/>
                <w:bCs w:val="0"/>
                <w:webHidden/>
                <w:szCs w:val="26"/>
              </w:rPr>
              <w:fldChar w:fldCharType="separate"/>
            </w:r>
            <w:r w:rsidR="0062094D">
              <w:rPr>
                <w:b w:val="0"/>
                <w:bCs w:val="0"/>
                <w:webHidden/>
                <w:szCs w:val="26"/>
              </w:rPr>
              <w:t>58</w:t>
            </w:r>
            <w:r w:rsidRPr="009B706A">
              <w:rPr>
                <w:b w:val="0"/>
                <w:bCs w:val="0"/>
                <w:webHidden/>
                <w:szCs w:val="26"/>
              </w:rPr>
              <w:fldChar w:fldCharType="end"/>
            </w:r>
          </w:hyperlink>
        </w:p>
        <w:p w14:paraId="5B1C6898" w14:textId="57CEB1B4" w:rsidR="00F93E10" w:rsidRPr="009B706A" w:rsidRDefault="00F93E10" w:rsidP="0049382E">
          <w:pPr>
            <w:pStyle w:val="Mucluc2"/>
            <w:jc w:val="both"/>
            <w:rPr>
              <w:rFonts w:eastAsiaTheme="minorEastAsia"/>
              <w:b w:val="0"/>
              <w:bCs w:val="0"/>
              <w:color w:val="auto"/>
              <w:kern w:val="2"/>
              <w:szCs w:val="26"/>
              <w:lang w:val="en-US"/>
              <w14:ligatures w14:val="standardContextual"/>
            </w:rPr>
          </w:pPr>
          <w:hyperlink w:anchor="_Toc198617492" w:history="1">
            <w:r w:rsidRPr="009B706A">
              <w:rPr>
                <w:rStyle w:val="Siuktni"/>
                <w:b w:val="0"/>
                <w:bCs w:val="0"/>
                <w:szCs w:val="26"/>
              </w:rPr>
              <w:t>UI-38 Giao diện Chỉnh Sửa Phụ Liệu.</w:t>
            </w:r>
            <w:r w:rsidRPr="009B706A">
              <w:rPr>
                <w:b w:val="0"/>
                <w:bCs w:val="0"/>
                <w:webHidden/>
                <w:szCs w:val="26"/>
              </w:rPr>
              <w:tab/>
            </w:r>
            <w:r w:rsidRPr="009B706A">
              <w:rPr>
                <w:b w:val="0"/>
                <w:bCs w:val="0"/>
                <w:webHidden/>
                <w:szCs w:val="26"/>
              </w:rPr>
              <w:fldChar w:fldCharType="begin"/>
            </w:r>
            <w:r w:rsidRPr="009B706A">
              <w:rPr>
                <w:b w:val="0"/>
                <w:bCs w:val="0"/>
                <w:webHidden/>
                <w:szCs w:val="26"/>
              </w:rPr>
              <w:instrText xml:space="preserve"> PAGEREF _Toc198617492 \h </w:instrText>
            </w:r>
            <w:r w:rsidRPr="009B706A">
              <w:rPr>
                <w:b w:val="0"/>
                <w:bCs w:val="0"/>
                <w:webHidden/>
                <w:szCs w:val="26"/>
              </w:rPr>
            </w:r>
            <w:r w:rsidRPr="009B706A">
              <w:rPr>
                <w:b w:val="0"/>
                <w:bCs w:val="0"/>
                <w:webHidden/>
                <w:szCs w:val="26"/>
              </w:rPr>
              <w:fldChar w:fldCharType="separate"/>
            </w:r>
            <w:r w:rsidR="0062094D">
              <w:rPr>
                <w:b w:val="0"/>
                <w:bCs w:val="0"/>
                <w:webHidden/>
                <w:szCs w:val="26"/>
              </w:rPr>
              <w:t>59</w:t>
            </w:r>
            <w:r w:rsidRPr="009B706A">
              <w:rPr>
                <w:b w:val="0"/>
                <w:bCs w:val="0"/>
                <w:webHidden/>
                <w:szCs w:val="26"/>
              </w:rPr>
              <w:fldChar w:fldCharType="end"/>
            </w:r>
          </w:hyperlink>
        </w:p>
        <w:p w14:paraId="6BE575DE" w14:textId="153CA7DF" w:rsidR="00F93E10" w:rsidRPr="009B706A" w:rsidRDefault="00F93E10" w:rsidP="0049382E">
          <w:pPr>
            <w:pStyle w:val="Mucluc2"/>
            <w:jc w:val="both"/>
            <w:rPr>
              <w:rFonts w:eastAsiaTheme="minorEastAsia"/>
              <w:b w:val="0"/>
              <w:bCs w:val="0"/>
              <w:color w:val="auto"/>
              <w:kern w:val="2"/>
              <w:szCs w:val="26"/>
              <w:lang w:val="en-US"/>
              <w14:ligatures w14:val="standardContextual"/>
            </w:rPr>
          </w:pPr>
          <w:hyperlink w:anchor="_Toc198617493" w:history="1">
            <w:r w:rsidRPr="009B706A">
              <w:rPr>
                <w:rStyle w:val="Siuktni"/>
                <w:b w:val="0"/>
                <w:bCs w:val="0"/>
                <w:szCs w:val="26"/>
              </w:rPr>
              <w:t>UI-39 Giao diện Danh Sách Nguyên Liệu.</w:t>
            </w:r>
            <w:r w:rsidRPr="009B706A">
              <w:rPr>
                <w:b w:val="0"/>
                <w:bCs w:val="0"/>
                <w:webHidden/>
                <w:szCs w:val="26"/>
              </w:rPr>
              <w:tab/>
            </w:r>
            <w:r w:rsidRPr="009B706A">
              <w:rPr>
                <w:b w:val="0"/>
                <w:bCs w:val="0"/>
                <w:webHidden/>
                <w:szCs w:val="26"/>
              </w:rPr>
              <w:fldChar w:fldCharType="begin"/>
            </w:r>
            <w:r w:rsidRPr="009B706A">
              <w:rPr>
                <w:b w:val="0"/>
                <w:bCs w:val="0"/>
                <w:webHidden/>
                <w:szCs w:val="26"/>
              </w:rPr>
              <w:instrText xml:space="preserve"> PAGEREF _Toc198617493 \h </w:instrText>
            </w:r>
            <w:r w:rsidRPr="009B706A">
              <w:rPr>
                <w:b w:val="0"/>
                <w:bCs w:val="0"/>
                <w:webHidden/>
                <w:szCs w:val="26"/>
              </w:rPr>
            </w:r>
            <w:r w:rsidRPr="009B706A">
              <w:rPr>
                <w:b w:val="0"/>
                <w:bCs w:val="0"/>
                <w:webHidden/>
                <w:szCs w:val="26"/>
              </w:rPr>
              <w:fldChar w:fldCharType="separate"/>
            </w:r>
            <w:r w:rsidR="0062094D">
              <w:rPr>
                <w:b w:val="0"/>
                <w:bCs w:val="0"/>
                <w:webHidden/>
                <w:szCs w:val="26"/>
              </w:rPr>
              <w:t>60</w:t>
            </w:r>
            <w:r w:rsidRPr="009B706A">
              <w:rPr>
                <w:b w:val="0"/>
                <w:bCs w:val="0"/>
                <w:webHidden/>
                <w:szCs w:val="26"/>
              </w:rPr>
              <w:fldChar w:fldCharType="end"/>
            </w:r>
          </w:hyperlink>
        </w:p>
        <w:p w14:paraId="5CE7C001" w14:textId="20B27B3B" w:rsidR="00F93E10" w:rsidRPr="009B706A" w:rsidRDefault="00F93E10" w:rsidP="0049382E">
          <w:pPr>
            <w:pStyle w:val="Mucluc2"/>
            <w:jc w:val="both"/>
            <w:rPr>
              <w:rFonts w:eastAsiaTheme="minorEastAsia"/>
              <w:b w:val="0"/>
              <w:bCs w:val="0"/>
              <w:color w:val="auto"/>
              <w:kern w:val="2"/>
              <w:szCs w:val="26"/>
              <w:lang w:val="en-US"/>
              <w14:ligatures w14:val="standardContextual"/>
            </w:rPr>
          </w:pPr>
          <w:hyperlink w:anchor="_Toc198617494" w:history="1">
            <w:r w:rsidRPr="009B706A">
              <w:rPr>
                <w:rStyle w:val="Siuktni"/>
                <w:b w:val="0"/>
                <w:bCs w:val="0"/>
                <w:szCs w:val="26"/>
              </w:rPr>
              <w:t xml:space="preserve">UI-40 Giao diện Thêm Mới </w:t>
            </w:r>
            <w:r w:rsidR="00747D15">
              <w:rPr>
                <w:rStyle w:val="Siuktni"/>
                <w:b w:val="0"/>
                <w:bCs w:val="0"/>
                <w:szCs w:val="26"/>
              </w:rPr>
              <w:t>Nguyê</w:t>
            </w:r>
            <w:r w:rsidRPr="009B706A">
              <w:rPr>
                <w:rStyle w:val="Siuktni"/>
                <w:b w:val="0"/>
                <w:bCs w:val="0"/>
                <w:szCs w:val="26"/>
              </w:rPr>
              <w:t>n Liệu.</w:t>
            </w:r>
            <w:r w:rsidRPr="009B706A">
              <w:rPr>
                <w:b w:val="0"/>
                <w:bCs w:val="0"/>
                <w:webHidden/>
                <w:szCs w:val="26"/>
              </w:rPr>
              <w:tab/>
            </w:r>
            <w:r w:rsidRPr="009B706A">
              <w:rPr>
                <w:b w:val="0"/>
                <w:bCs w:val="0"/>
                <w:webHidden/>
                <w:szCs w:val="26"/>
              </w:rPr>
              <w:fldChar w:fldCharType="begin"/>
            </w:r>
            <w:r w:rsidRPr="009B706A">
              <w:rPr>
                <w:b w:val="0"/>
                <w:bCs w:val="0"/>
                <w:webHidden/>
                <w:szCs w:val="26"/>
              </w:rPr>
              <w:instrText xml:space="preserve"> PAGEREF _Toc198617494 \h </w:instrText>
            </w:r>
            <w:r w:rsidRPr="009B706A">
              <w:rPr>
                <w:b w:val="0"/>
                <w:bCs w:val="0"/>
                <w:webHidden/>
                <w:szCs w:val="26"/>
              </w:rPr>
            </w:r>
            <w:r w:rsidRPr="009B706A">
              <w:rPr>
                <w:b w:val="0"/>
                <w:bCs w:val="0"/>
                <w:webHidden/>
                <w:szCs w:val="26"/>
              </w:rPr>
              <w:fldChar w:fldCharType="separate"/>
            </w:r>
            <w:r w:rsidR="0062094D">
              <w:rPr>
                <w:b w:val="0"/>
                <w:bCs w:val="0"/>
                <w:webHidden/>
                <w:szCs w:val="26"/>
              </w:rPr>
              <w:t>61</w:t>
            </w:r>
            <w:r w:rsidRPr="009B706A">
              <w:rPr>
                <w:b w:val="0"/>
                <w:bCs w:val="0"/>
                <w:webHidden/>
                <w:szCs w:val="26"/>
              </w:rPr>
              <w:fldChar w:fldCharType="end"/>
            </w:r>
          </w:hyperlink>
        </w:p>
        <w:p w14:paraId="41BDD808" w14:textId="3284BDD1" w:rsidR="00F93E10" w:rsidRPr="009B706A" w:rsidRDefault="00F93E10" w:rsidP="0049382E">
          <w:pPr>
            <w:pStyle w:val="Mucluc2"/>
            <w:jc w:val="both"/>
            <w:rPr>
              <w:rFonts w:eastAsiaTheme="minorEastAsia"/>
              <w:b w:val="0"/>
              <w:bCs w:val="0"/>
              <w:color w:val="auto"/>
              <w:kern w:val="2"/>
              <w:szCs w:val="26"/>
              <w:lang w:val="en-US"/>
              <w14:ligatures w14:val="standardContextual"/>
            </w:rPr>
          </w:pPr>
          <w:hyperlink w:anchor="_Toc198617495" w:history="1">
            <w:r w:rsidRPr="009B706A">
              <w:rPr>
                <w:rStyle w:val="Siuktni"/>
                <w:b w:val="0"/>
                <w:bCs w:val="0"/>
                <w:szCs w:val="26"/>
              </w:rPr>
              <w:t>UI-41 Giao diện Chỉnh Sửa Nguyên Liệu.</w:t>
            </w:r>
            <w:r w:rsidRPr="009B706A">
              <w:rPr>
                <w:b w:val="0"/>
                <w:bCs w:val="0"/>
                <w:webHidden/>
                <w:szCs w:val="26"/>
              </w:rPr>
              <w:tab/>
            </w:r>
            <w:r w:rsidRPr="009B706A">
              <w:rPr>
                <w:b w:val="0"/>
                <w:bCs w:val="0"/>
                <w:webHidden/>
                <w:szCs w:val="26"/>
              </w:rPr>
              <w:fldChar w:fldCharType="begin"/>
            </w:r>
            <w:r w:rsidRPr="009B706A">
              <w:rPr>
                <w:b w:val="0"/>
                <w:bCs w:val="0"/>
                <w:webHidden/>
                <w:szCs w:val="26"/>
              </w:rPr>
              <w:instrText xml:space="preserve"> PAGEREF _Toc198617495 \h </w:instrText>
            </w:r>
            <w:r w:rsidRPr="009B706A">
              <w:rPr>
                <w:b w:val="0"/>
                <w:bCs w:val="0"/>
                <w:webHidden/>
                <w:szCs w:val="26"/>
              </w:rPr>
            </w:r>
            <w:r w:rsidRPr="009B706A">
              <w:rPr>
                <w:b w:val="0"/>
                <w:bCs w:val="0"/>
                <w:webHidden/>
                <w:szCs w:val="26"/>
              </w:rPr>
              <w:fldChar w:fldCharType="separate"/>
            </w:r>
            <w:r w:rsidR="0062094D">
              <w:rPr>
                <w:b w:val="0"/>
                <w:bCs w:val="0"/>
                <w:webHidden/>
                <w:szCs w:val="26"/>
              </w:rPr>
              <w:t>63</w:t>
            </w:r>
            <w:r w:rsidRPr="009B706A">
              <w:rPr>
                <w:b w:val="0"/>
                <w:bCs w:val="0"/>
                <w:webHidden/>
                <w:szCs w:val="26"/>
              </w:rPr>
              <w:fldChar w:fldCharType="end"/>
            </w:r>
          </w:hyperlink>
        </w:p>
        <w:p w14:paraId="2B157370" w14:textId="56A71207" w:rsidR="00F93E10" w:rsidRPr="009B706A" w:rsidRDefault="00F93E10" w:rsidP="0049382E">
          <w:pPr>
            <w:pStyle w:val="Mucluc2"/>
            <w:jc w:val="both"/>
            <w:rPr>
              <w:rFonts w:eastAsiaTheme="minorEastAsia"/>
              <w:b w:val="0"/>
              <w:bCs w:val="0"/>
              <w:color w:val="auto"/>
              <w:kern w:val="2"/>
              <w:szCs w:val="26"/>
              <w:lang w:val="en-US"/>
              <w14:ligatures w14:val="standardContextual"/>
            </w:rPr>
          </w:pPr>
          <w:hyperlink w:anchor="_Toc198617496" w:history="1">
            <w:r w:rsidRPr="009B706A">
              <w:rPr>
                <w:rStyle w:val="Siuktni"/>
                <w:b w:val="0"/>
                <w:bCs w:val="0"/>
                <w:szCs w:val="26"/>
              </w:rPr>
              <w:t>UI-42 Giao diện Danh Sách Công Thức Món.</w:t>
            </w:r>
            <w:r w:rsidRPr="009B706A">
              <w:rPr>
                <w:b w:val="0"/>
                <w:bCs w:val="0"/>
                <w:webHidden/>
                <w:szCs w:val="26"/>
              </w:rPr>
              <w:tab/>
            </w:r>
            <w:r w:rsidRPr="009B706A">
              <w:rPr>
                <w:b w:val="0"/>
                <w:bCs w:val="0"/>
                <w:webHidden/>
                <w:szCs w:val="26"/>
              </w:rPr>
              <w:fldChar w:fldCharType="begin"/>
            </w:r>
            <w:r w:rsidRPr="009B706A">
              <w:rPr>
                <w:b w:val="0"/>
                <w:bCs w:val="0"/>
                <w:webHidden/>
                <w:szCs w:val="26"/>
              </w:rPr>
              <w:instrText xml:space="preserve"> PAGEREF _Toc198617496 \h </w:instrText>
            </w:r>
            <w:r w:rsidRPr="009B706A">
              <w:rPr>
                <w:b w:val="0"/>
                <w:bCs w:val="0"/>
                <w:webHidden/>
                <w:szCs w:val="26"/>
              </w:rPr>
            </w:r>
            <w:r w:rsidRPr="009B706A">
              <w:rPr>
                <w:b w:val="0"/>
                <w:bCs w:val="0"/>
                <w:webHidden/>
                <w:szCs w:val="26"/>
              </w:rPr>
              <w:fldChar w:fldCharType="separate"/>
            </w:r>
            <w:r w:rsidR="0062094D">
              <w:rPr>
                <w:b w:val="0"/>
                <w:bCs w:val="0"/>
                <w:webHidden/>
                <w:szCs w:val="26"/>
              </w:rPr>
              <w:t>64</w:t>
            </w:r>
            <w:r w:rsidRPr="009B706A">
              <w:rPr>
                <w:b w:val="0"/>
                <w:bCs w:val="0"/>
                <w:webHidden/>
                <w:szCs w:val="26"/>
              </w:rPr>
              <w:fldChar w:fldCharType="end"/>
            </w:r>
          </w:hyperlink>
        </w:p>
        <w:p w14:paraId="70FA62EE" w14:textId="126CBFF3" w:rsidR="00F93E10" w:rsidRPr="009B706A" w:rsidRDefault="00F93E10" w:rsidP="0049382E">
          <w:pPr>
            <w:pStyle w:val="Mucluc2"/>
            <w:jc w:val="both"/>
            <w:rPr>
              <w:rFonts w:eastAsiaTheme="minorEastAsia"/>
              <w:b w:val="0"/>
              <w:bCs w:val="0"/>
              <w:color w:val="auto"/>
              <w:kern w:val="2"/>
              <w:szCs w:val="26"/>
              <w:lang w:val="en-US"/>
              <w14:ligatures w14:val="standardContextual"/>
            </w:rPr>
          </w:pPr>
          <w:hyperlink w:anchor="_Toc198617497" w:history="1">
            <w:r w:rsidRPr="009B706A">
              <w:rPr>
                <w:rStyle w:val="Siuktni"/>
                <w:b w:val="0"/>
                <w:bCs w:val="0"/>
                <w:szCs w:val="26"/>
              </w:rPr>
              <w:t>UI-43 Giao diện Chỉnh Sửa Công Thức Món.</w:t>
            </w:r>
            <w:r w:rsidRPr="009B706A">
              <w:rPr>
                <w:b w:val="0"/>
                <w:bCs w:val="0"/>
                <w:webHidden/>
                <w:szCs w:val="26"/>
              </w:rPr>
              <w:tab/>
            </w:r>
            <w:r w:rsidRPr="009B706A">
              <w:rPr>
                <w:b w:val="0"/>
                <w:bCs w:val="0"/>
                <w:webHidden/>
                <w:szCs w:val="26"/>
              </w:rPr>
              <w:fldChar w:fldCharType="begin"/>
            </w:r>
            <w:r w:rsidRPr="009B706A">
              <w:rPr>
                <w:b w:val="0"/>
                <w:bCs w:val="0"/>
                <w:webHidden/>
                <w:szCs w:val="26"/>
              </w:rPr>
              <w:instrText xml:space="preserve"> PAGEREF _Toc198617497 \h </w:instrText>
            </w:r>
            <w:r w:rsidRPr="009B706A">
              <w:rPr>
                <w:b w:val="0"/>
                <w:bCs w:val="0"/>
                <w:webHidden/>
                <w:szCs w:val="26"/>
              </w:rPr>
            </w:r>
            <w:r w:rsidRPr="009B706A">
              <w:rPr>
                <w:b w:val="0"/>
                <w:bCs w:val="0"/>
                <w:webHidden/>
                <w:szCs w:val="26"/>
              </w:rPr>
              <w:fldChar w:fldCharType="separate"/>
            </w:r>
            <w:r w:rsidR="0062094D">
              <w:rPr>
                <w:b w:val="0"/>
                <w:bCs w:val="0"/>
                <w:webHidden/>
                <w:szCs w:val="26"/>
              </w:rPr>
              <w:t>65</w:t>
            </w:r>
            <w:r w:rsidRPr="009B706A">
              <w:rPr>
                <w:b w:val="0"/>
                <w:bCs w:val="0"/>
                <w:webHidden/>
                <w:szCs w:val="26"/>
              </w:rPr>
              <w:fldChar w:fldCharType="end"/>
            </w:r>
          </w:hyperlink>
        </w:p>
        <w:p w14:paraId="50B23D18" w14:textId="7C307E43" w:rsidR="00F93E10" w:rsidRPr="009B706A" w:rsidRDefault="00F93E10" w:rsidP="0049382E">
          <w:pPr>
            <w:pStyle w:val="Mucluc2"/>
            <w:jc w:val="both"/>
            <w:rPr>
              <w:rFonts w:eastAsiaTheme="minorEastAsia"/>
              <w:b w:val="0"/>
              <w:bCs w:val="0"/>
              <w:color w:val="auto"/>
              <w:kern w:val="2"/>
              <w:szCs w:val="26"/>
              <w:lang w:val="en-US"/>
              <w14:ligatures w14:val="standardContextual"/>
            </w:rPr>
          </w:pPr>
          <w:hyperlink w:anchor="_Toc198617498" w:history="1">
            <w:r w:rsidRPr="009B706A">
              <w:rPr>
                <w:rStyle w:val="Siuktni"/>
                <w:b w:val="0"/>
                <w:bCs w:val="0"/>
                <w:szCs w:val="26"/>
              </w:rPr>
              <w:t>UI-44 Giao diện Thêm Mới Công Thức Món.</w:t>
            </w:r>
            <w:r w:rsidRPr="009B706A">
              <w:rPr>
                <w:b w:val="0"/>
                <w:bCs w:val="0"/>
                <w:webHidden/>
                <w:szCs w:val="26"/>
              </w:rPr>
              <w:tab/>
            </w:r>
            <w:r w:rsidRPr="009B706A">
              <w:rPr>
                <w:b w:val="0"/>
                <w:bCs w:val="0"/>
                <w:webHidden/>
                <w:szCs w:val="26"/>
              </w:rPr>
              <w:fldChar w:fldCharType="begin"/>
            </w:r>
            <w:r w:rsidRPr="009B706A">
              <w:rPr>
                <w:b w:val="0"/>
                <w:bCs w:val="0"/>
                <w:webHidden/>
                <w:szCs w:val="26"/>
              </w:rPr>
              <w:instrText xml:space="preserve"> PAGEREF _Toc198617498 \h </w:instrText>
            </w:r>
            <w:r w:rsidRPr="009B706A">
              <w:rPr>
                <w:b w:val="0"/>
                <w:bCs w:val="0"/>
                <w:webHidden/>
                <w:szCs w:val="26"/>
              </w:rPr>
            </w:r>
            <w:r w:rsidRPr="009B706A">
              <w:rPr>
                <w:b w:val="0"/>
                <w:bCs w:val="0"/>
                <w:webHidden/>
                <w:szCs w:val="26"/>
              </w:rPr>
              <w:fldChar w:fldCharType="separate"/>
            </w:r>
            <w:r w:rsidR="0062094D">
              <w:rPr>
                <w:b w:val="0"/>
                <w:bCs w:val="0"/>
                <w:webHidden/>
                <w:szCs w:val="26"/>
              </w:rPr>
              <w:t>67</w:t>
            </w:r>
            <w:r w:rsidRPr="009B706A">
              <w:rPr>
                <w:b w:val="0"/>
                <w:bCs w:val="0"/>
                <w:webHidden/>
                <w:szCs w:val="26"/>
              </w:rPr>
              <w:fldChar w:fldCharType="end"/>
            </w:r>
          </w:hyperlink>
        </w:p>
        <w:p w14:paraId="60DEACA4" w14:textId="04EFD6E6" w:rsidR="00F93E10" w:rsidRPr="009B706A" w:rsidRDefault="00F93E10" w:rsidP="0049382E">
          <w:pPr>
            <w:pStyle w:val="Mucluc2"/>
            <w:jc w:val="both"/>
            <w:rPr>
              <w:rFonts w:eastAsiaTheme="minorEastAsia"/>
              <w:b w:val="0"/>
              <w:bCs w:val="0"/>
              <w:color w:val="auto"/>
              <w:kern w:val="2"/>
              <w:szCs w:val="26"/>
              <w:lang w:val="en-US"/>
              <w14:ligatures w14:val="standardContextual"/>
            </w:rPr>
          </w:pPr>
          <w:hyperlink w:anchor="_Toc198617499" w:history="1">
            <w:r w:rsidRPr="009B706A">
              <w:rPr>
                <w:rStyle w:val="Siuktni"/>
                <w:b w:val="0"/>
                <w:bCs w:val="0"/>
                <w:szCs w:val="26"/>
              </w:rPr>
              <w:t>UI-45 Giao diện Thêm Mới Khuyến Mãi .</w:t>
            </w:r>
            <w:r w:rsidRPr="009B706A">
              <w:rPr>
                <w:b w:val="0"/>
                <w:bCs w:val="0"/>
                <w:webHidden/>
                <w:szCs w:val="26"/>
              </w:rPr>
              <w:tab/>
            </w:r>
            <w:r w:rsidRPr="009B706A">
              <w:rPr>
                <w:b w:val="0"/>
                <w:bCs w:val="0"/>
                <w:webHidden/>
                <w:szCs w:val="26"/>
              </w:rPr>
              <w:fldChar w:fldCharType="begin"/>
            </w:r>
            <w:r w:rsidRPr="009B706A">
              <w:rPr>
                <w:b w:val="0"/>
                <w:bCs w:val="0"/>
                <w:webHidden/>
                <w:szCs w:val="26"/>
              </w:rPr>
              <w:instrText xml:space="preserve"> PAGEREF _Toc198617499 \h </w:instrText>
            </w:r>
            <w:r w:rsidRPr="009B706A">
              <w:rPr>
                <w:b w:val="0"/>
                <w:bCs w:val="0"/>
                <w:webHidden/>
                <w:szCs w:val="26"/>
              </w:rPr>
            </w:r>
            <w:r w:rsidRPr="009B706A">
              <w:rPr>
                <w:b w:val="0"/>
                <w:bCs w:val="0"/>
                <w:webHidden/>
                <w:szCs w:val="26"/>
              </w:rPr>
              <w:fldChar w:fldCharType="separate"/>
            </w:r>
            <w:r w:rsidR="0062094D">
              <w:rPr>
                <w:b w:val="0"/>
                <w:bCs w:val="0"/>
                <w:webHidden/>
                <w:szCs w:val="26"/>
              </w:rPr>
              <w:t>68</w:t>
            </w:r>
            <w:r w:rsidRPr="009B706A">
              <w:rPr>
                <w:b w:val="0"/>
                <w:bCs w:val="0"/>
                <w:webHidden/>
                <w:szCs w:val="26"/>
              </w:rPr>
              <w:fldChar w:fldCharType="end"/>
            </w:r>
          </w:hyperlink>
        </w:p>
        <w:p w14:paraId="5991F122" w14:textId="1E9AC236" w:rsidR="00F93E10" w:rsidRPr="009B706A" w:rsidRDefault="00F93E10" w:rsidP="0049382E">
          <w:pPr>
            <w:pStyle w:val="Mucluc2"/>
            <w:jc w:val="both"/>
            <w:rPr>
              <w:rFonts w:eastAsiaTheme="minorEastAsia"/>
              <w:b w:val="0"/>
              <w:bCs w:val="0"/>
              <w:color w:val="auto"/>
              <w:kern w:val="2"/>
              <w:szCs w:val="26"/>
              <w:lang w:val="en-US"/>
              <w14:ligatures w14:val="standardContextual"/>
            </w:rPr>
          </w:pPr>
          <w:hyperlink w:anchor="_Toc198617500" w:history="1">
            <w:r w:rsidRPr="009B706A">
              <w:rPr>
                <w:rStyle w:val="Siuktni"/>
                <w:b w:val="0"/>
                <w:bCs w:val="0"/>
                <w:szCs w:val="26"/>
              </w:rPr>
              <w:t>UI-46 Giao diện Chỉnh Sửa Khuyến Mãi.</w:t>
            </w:r>
            <w:r w:rsidRPr="009B706A">
              <w:rPr>
                <w:b w:val="0"/>
                <w:bCs w:val="0"/>
                <w:webHidden/>
                <w:szCs w:val="26"/>
              </w:rPr>
              <w:tab/>
            </w:r>
            <w:r w:rsidRPr="009B706A">
              <w:rPr>
                <w:b w:val="0"/>
                <w:bCs w:val="0"/>
                <w:webHidden/>
                <w:szCs w:val="26"/>
              </w:rPr>
              <w:fldChar w:fldCharType="begin"/>
            </w:r>
            <w:r w:rsidRPr="009B706A">
              <w:rPr>
                <w:b w:val="0"/>
                <w:bCs w:val="0"/>
                <w:webHidden/>
                <w:szCs w:val="26"/>
              </w:rPr>
              <w:instrText xml:space="preserve"> PAGEREF _Toc198617500 \h </w:instrText>
            </w:r>
            <w:r w:rsidRPr="009B706A">
              <w:rPr>
                <w:b w:val="0"/>
                <w:bCs w:val="0"/>
                <w:webHidden/>
                <w:szCs w:val="26"/>
              </w:rPr>
            </w:r>
            <w:r w:rsidRPr="009B706A">
              <w:rPr>
                <w:b w:val="0"/>
                <w:bCs w:val="0"/>
                <w:webHidden/>
                <w:szCs w:val="26"/>
              </w:rPr>
              <w:fldChar w:fldCharType="separate"/>
            </w:r>
            <w:r w:rsidR="0062094D">
              <w:rPr>
                <w:b w:val="0"/>
                <w:bCs w:val="0"/>
                <w:webHidden/>
                <w:szCs w:val="26"/>
              </w:rPr>
              <w:t>69</w:t>
            </w:r>
            <w:r w:rsidRPr="009B706A">
              <w:rPr>
                <w:b w:val="0"/>
                <w:bCs w:val="0"/>
                <w:webHidden/>
                <w:szCs w:val="26"/>
              </w:rPr>
              <w:fldChar w:fldCharType="end"/>
            </w:r>
          </w:hyperlink>
        </w:p>
        <w:p w14:paraId="4EDC9239" w14:textId="78E3E966" w:rsidR="00F93E10" w:rsidRPr="009B706A" w:rsidRDefault="00F93E10" w:rsidP="0049382E">
          <w:pPr>
            <w:pStyle w:val="Mucluc2"/>
            <w:jc w:val="both"/>
            <w:rPr>
              <w:rFonts w:eastAsiaTheme="minorEastAsia"/>
              <w:b w:val="0"/>
              <w:bCs w:val="0"/>
              <w:color w:val="auto"/>
              <w:kern w:val="2"/>
              <w:szCs w:val="26"/>
              <w:lang w:val="en-US"/>
              <w14:ligatures w14:val="standardContextual"/>
            </w:rPr>
          </w:pPr>
          <w:hyperlink w:anchor="_Toc198617501" w:history="1">
            <w:r w:rsidRPr="009B706A">
              <w:rPr>
                <w:rStyle w:val="Siuktni"/>
                <w:b w:val="0"/>
                <w:bCs w:val="0"/>
                <w:szCs w:val="26"/>
              </w:rPr>
              <w:t>UI-47 Giao diện Danh Sách Phản Hồi.</w:t>
            </w:r>
            <w:r w:rsidRPr="009B706A">
              <w:rPr>
                <w:b w:val="0"/>
                <w:bCs w:val="0"/>
                <w:webHidden/>
                <w:szCs w:val="26"/>
              </w:rPr>
              <w:tab/>
            </w:r>
            <w:r w:rsidRPr="009B706A">
              <w:rPr>
                <w:b w:val="0"/>
                <w:bCs w:val="0"/>
                <w:webHidden/>
                <w:szCs w:val="26"/>
              </w:rPr>
              <w:fldChar w:fldCharType="begin"/>
            </w:r>
            <w:r w:rsidRPr="009B706A">
              <w:rPr>
                <w:b w:val="0"/>
                <w:bCs w:val="0"/>
                <w:webHidden/>
                <w:szCs w:val="26"/>
              </w:rPr>
              <w:instrText xml:space="preserve"> PAGEREF _Toc198617501 \h </w:instrText>
            </w:r>
            <w:r w:rsidRPr="009B706A">
              <w:rPr>
                <w:b w:val="0"/>
                <w:bCs w:val="0"/>
                <w:webHidden/>
                <w:szCs w:val="26"/>
              </w:rPr>
            </w:r>
            <w:r w:rsidRPr="009B706A">
              <w:rPr>
                <w:b w:val="0"/>
                <w:bCs w:val="0"/>
                <w:webHidden/>
                <w:szCs w:val="26"/>
              </w:rPr>
              <w:fldChar w:fldCharType="separate"/>
            </w:r>
            <w:r w:rsidR="0062094D">
              <w:rPr>
                <w:b w:val="0"/>
                <w:bCs w:val="0"/>
                <w:webHidden/>
                <w:szCs w:val="26"/>
              </w:rPr>
              <w:t>70</w:t>
            </w:r>
            <w:r w:rsidRPr="009B706A">
              <w:rPr>
                <w:b w:val="0"/>
                <w:bCs w:val="0"/>
                <w:webHidden/>
                <w:szCs w:val="26"/>
              </w:rPr>
              <w:fldChar w:fldCharType="end"/>
            </w:r>
          </w:hyperlink>
        </w:p>
        <w:p w14:paraId="7EE26B9F" w14:textId="22AF49C9" w:rsidR="00F93E10" w:rsidRPr="009B706A" w:rsidRDefault="00F93E10" w:rsidP="0049382E">
          <w:pPr>
            <w:pStyle w:val="Mucluc2"/>
            <w:jc w:val="both"/>
            <w:rPr>
              <w:rFonts w:eastAsiaTheme="minorEastAsia"/>
              <w:b w:val="0"/>
              <w:bCs w:val="0"/>
              <w:color w:val="auto"/>
              <w:kern w:val="2"/>
              <w:szCs w:val="26"/>
              <w:lang w:val="en-US"/>
              <w14:ligatures w14:val="standardContextual"/>
            </w:rPr>
          </w:pPr>
          <w:hyperlink w:anchor="_Toc198617502" w:history="1">
            <w:r w:rsidRPr="009B706A">
              <w:rPr>
                <w:rStyle w:val="Siuktni"/>
                <w:b w:val="0"/>
                <w:bCs w:val="0"/>
                <w:szCs w:val="26"/>
              </w:rPr>
              <w:t>UI-48 Giao diện Danh Sách Hóa Đơn.</w:t>
            </w:r>
            <w:r w:rsidRPr="009B706A">
              <w:rPr>
                <w:b w:val="0"/>
                <w:bCs w:val="0"/>
                <w:webHidden/>
                <w:szCs w:val="26"/>
              </w:rPr>
              <w:tab/>
            </w:r>
            <w:r w:rsidRPr="009B706A">
              <w:rPr>
                <w:b w:val="0"/>
                <w:bCs w:val="0"/>
                <w:webHidden/>
                <w:szCs w:val="26"/>
              </w:rPr>
              <w:fldChar w:fldCharType="begin"/>
            </w:r>
            <w:r w:rsidRPr="009B706A">
              <w:rPr>
                <w:b w:val="0"/>
                <w:bCs w:val="0"/>
                <w:webHidden/>
                <w:szCs w:val="26"/>
              </w:rPr>
              <w:instrText xml:space="preserve"> PAGEREF _Toc198617502 \h </w:instrText>
            </w:r>
            <w:r w:rsidRPr="009B706A">
              <w:rPr>
                <w:b w:val="0"/>
                <w:bCs w:val="0"/>
                <w:webHidden/>
                <w:szCs w:val="26"/>
              </w:rPr>
            </w:r>
            <w:r w:rsidRPr="009B706A">
              <w:rPr>
                <w:b w:val="0"/>
                <w:bCs w:val="0"/>
                <w:webHidden/>
                <w:szCs w:val="26"/>
              </w:rPr>
              <w:fldChar w:fldCharType="separate"/>
            </w:r>
            <w:r w:rsidR="0062094D">
              <w:rPr>
                <w:b w:val="0"/>
                <w:bCs w:val="0"/>
                <w:webHidden/>
                <w:szCs w:val="26"/>
              </w:rPr>
              <w:t>71</w:t>
            </w:r>
            <w:r w:rsidRPr="009B706A">
              <w:rPr>
                <w:b w:val="0"/>
                <w:bCs w:val="0"/>
                <w:webHidden/>
                <w:szCs w:val="26"/>
              </w:rPr>
              <w:fldChar w:fldCharType="end"/>
            </w:r>
          </w:hyperlink>
        </w:p>
        <w:p w14:paraId="4F47A793" w14:textId="78449375" w:rsidR="00F93E10" w:rsidRPr="009B706A" w:rsidRDefault="00F93E10" w:rsidP="0049382E">
          <w:pPr>
            <w:pStyle w:val="Mucluc2"/>
            <w:jc w:val="both"/>
            <w:rPr>
              <w:rFonts w:eastAsiaTheme="minorEastAsia"/>
              <w:b w:val="0"/>
              <w:bCs w:val="0"/>
              <w:color w:val="auto"/>
              <w:kern w:val="2"/>
              <w:szCs w:val="26"/>
              <w:lang w:val="en-US"/>
              <w14:ligatures w14:val="standardContextual"/>
            </w:rPr>
          </w:pPr>
          <w:hyperlink w:anchor="_Toc198617503" w:history="1">
            <w:r w:rsidRPr="009B706A">
              <w:rPr>
                <w:rStyle w:val="Siuktni"/>
                <w:b w:val="0"/>
                <w:bCs w:val="0"/>
                <w:szCs w:val="26"/>
              </w:rPr>
              <w:t>UI-49 Giao diện Chi Tiết Đơn Hàng.</w:t>
            </w:r>
            <w:r w:rsidRPr="009B706A">
              <w:rPr>
                <w:b w:val="0"/>
                <w:bCs w:val="0"/>
                <w:webHidden/>
                <w:szCs w:val="26"/>
              </w:rPr>
              <w:tab/>
            </w:r>
            <w:r w:rsidRPr="009B706A">
              <w:rPr>
                <w:b w:val="0"/>
                <w:bCs w:val="0"/>
                <w:webHidden/>
                <w:szCs w:val="26"/>
              </w:rPr>
              <w:fldChar w:fldCharType="begin"/>
            </w:r>
            <w:r w:rsidRPr="009B706A">
              <w:rPr>
                <w:b w:val="0"/>
                <w:bCs w:val="0"/>
                <w:webHidden/>
                <w:szCs w:val="26"/>
              </w:rPr>
              <w:instrText xml:space="preserve"> PAGEREF _Toc198617503 \h </w:instrText>
            </w:r>
            <w:r w:rsidRPr="009B706A">
              <w:rPr>
                <w:b w:val="0"/>
                <w:bCs w:val="0"/>
                <w:webHidden/>
                <w:szCs w:val="26"/>
              </w:rPr>
            </w:r>
            <w:r w:rsidRPr="009B706A">
              <w:rPr>
                <w:b w:val="0"/>
                <w:bCs w:val="0"/>
                <w:webHidden/>
                <w:szCs w:val="26"/>
              </w:rPr>
              <w:fldChar w:fldCharType="separate"/>
            </w:r>
            <w:r w:rsidR="0062094D">
              <w:rPr>
                <w:b w:val="0"/>
                <w:bCs w:val="0"/>
                <w:webHidden/>
                <w:szCs w:val="26"/>
              </w:rPr>
              <w:t>73</w:t>
            </w:r>
            <w:r w:rsidRPr="009B706A">
              <w:rPr>
                <w:b w:val="0"/>
                <w:bCs w:val="0"/>
                <w:webHidden/>
                <w:szCs w:val="26"/>
              </w:rPr>
              <w:fldChar w:fldCharType="end"/>
            </w:r>
          </w:hyperlink>
        </w:p>
        <w:p w14:paraId="0AF49323" w14:textId="5CCE84FE" w:rsidR="00F93E10" w:rsidRPr="009B706A" w:rsidRDefault="00F93E10" w:rsidP="0049382E">
          <w:pPr>
            <w:pStyle w:val="Mucluc2"/>
            <w:jc w:val="both"/>
            <w:rPr>
              <w:rFonts w:eastAsiaTheme="minorEastAsia"/>
              <w:b w:val="0"/>
              <w:bCs w:val="0"/>
              <w:color w:val="auto"/>
              <w:kern w:val="2"/>
              <w:szCs w:val="26"/>
              <w:lang w:val="en-US"/>
              <w14:ligatures w14:val="standardContextual"/>
            </w:rPr>
          </w:pPr>
          <w:hyperlink w:anchor="_Toc198617504" w:history="1">
            <w:r w:rsidRPr="009B706A">
              <w:rPr>
                <w:rStyle w:val="Siuktni"/>
                <w:b w:val="0"/>
                <w:bCs w:val="0"/>
                <w:szCs w:val="26"/>
              </w:rPr>
              <w:t>UI-50 Giao diện Thống Kê Doanh Thu.</w:t>
            </w:r>
            <w:r w:rsidRPr="009B706A">
              <w:rPr>
                <w:b w:val="0"/>
                <w:bCs w:val="0"/>
                <w:webHidden/>
                <w:szCs w:val="26"/>
              </w:rPr>
              <w:tab/>
            </w:r>
            <w:r w:rsidRPr="009B706A">
              <w:rPr>
                <w:b w:val="0"/>
                <w:bCs w:val="0"/>
                <w:webHidden/>
                <w:szCs w:val="26"/>
              </w:rPr>
              <w:fldChar w:fldCharType="begin"/>
            </w:r>
            <w:r w:rsidRPr="009B706A">
              <w:rPr>
                <w:b w:val="0"/>
                <w:bCs w:val="0"/>
                <w:webHidden/>
                <w:szCs w:val="26"/>
              </w:rPr>
              <w:instrText xml:space="preserve"> PAGEREF _Toc198617504 \h </w:instrText>
            </w:r>
            <w:r w:rsidRPr="009B706A">
              <w:rPr>
                <w:b w:val="0"/>
                <w:bCs w:val="0"/>
                <w:webHidden/>
                <w:szCs w:val="26"/>
              </w:rPr>
            </w:r>
            <w:r w:rsidRPr="009B706A">
              <w:rPr>
                <w:b w:val="0"/>
                <w:bCs w:val="0"/>
                <w:webHidden/>
                <w:szCs w:val="26"/>
              </w:rPr>
              <w:fldChar w:fldCharType="separate"/>
            </w:r>
            <w:r w:rsidR="0062094D">
              <w:rPr>
                <w:b w:val="0"/>
                <w:bCs w:val="0"/>
                <w:webHidden/>
                <w:szCs w:val="26"/>
              </w:rPr>
              <w:t>74</w:t>
            </w:r>
            <w:r w:rsidRPr="009B706A">
              <w:rPr>
                <w:b w:val="0"/>
                <w:bCs w:val="0"/>
                <w:webHidden/>
                <w:szCs w:val="26"/>
              </w:rPr>
              <w:fldChar w:fldCharType="end"/>
            </w:r>
          </w:hyperlink>
        </w:p>
        <w:p w14:paraId="63BD6C4C" w14:textId="2D711EB4" w:rsidR="00F93E10" w:rsidRPr="009B706A" w:rsidRDefault="00F93E10" w:rsidP="0049382E">
          <w:pPr>
            <w:pStyle w:val="Mucluc2"/>
            <w:jc w:val="both"/>
            <w:rPr>
              <w:rFonts w:eastAsiaTheme="minorEastAsia"/>
              <w:b w:val="0"/>
              <w:bCs w:val="0"/>
              <w:color w:val="auto"/>
              <w:kern w:val="2"/>
              <w:szCs w:val="26"/>
              <w:lang w:val="en-US"/>
              <w14:ligatures w14:val="standardContextual"/>
            </w:rPr>
          </w:pPr>
          <w:hyperlink w:anchor="_Toc198617505" w:history="1">
            <w:r w:rsidRPr="009B706A">
              <w:rPr>
                <w:rStyle w:val="Siuktni"/>
                <w:b w:val="0"/>
                <w:bCs w:val="0"/>
                <w:szCs w:val="26"/>
              </w:rPr>
              <w:t>UI-51 Giao diện Chỉnh Sửa Thông Tin Admin.</w:t>
            </w:r>
            <w:r w:rsidRPr="009B706A">
              <w:rPr>
                <w:b w:val="0"/>
                <w:bCs w:val="0"/>
                <w:webHidden/>
                <w:szCs w:val="26"/>
              </w:rPr>
              <w:tab/>
            </w:r>
            <w:r w:rsidRPr="009B706A">
              <w:rPr>
                <w:b w:val="0"/>
                <w:bCs w:val="0"/>
                <w:webHidden/>
                <w:szCs w:val="26"/>
              </w:rPr>
              <w:fldChar w:fldCharType="begin"/>
            </w:r>
            <w:r w:rsidRPr="009B706A">
              <w:rPr>
                <w:b w:val="0"/>
                <w:bCs w:val="0"/>
                <w:webHidden/>
                <w:szCs w:val="26"/>
              </w:rPr>
              <w:instrText xml:space="preserve"> PAGEREF _Toc198617505 \h </w:instrText>
            </w:r>
            <w:r w:rsidRPr="009B706A">
              <w:rPr>
                <w:b w:val="0"/>
                <w:bCs w:val="0"/>
                <w:webHidden/>
                <w:szCs w:val="26"/>
              </w:rPr>
            </w:r>
            <w:r w:rsidRPr="009B706A">
              <w:rPr>
                <w:b w:val="0"/>
                <w:bCs w:val="0"/>
                <w:webHidden/>
                <w:szCs w:val="26"/>
              </w:rPr>
              <w:fldChar w:fldCharType="separate"/>
            </w:r>
            <w:r w:rsidR="0062094D">
              <w:rPr>
                <w:b w:val="0"/>
                <w:bCs w:val="0"/>
                <w:webHidden/>
                <w:szCs w:val="26"/>
              </w:rPr>
              <w:t>76</w:t>
            </w:r>
            <w:r w:rsidRPr="009B706A">
              <w:rPr>
                <w:b w:val="0"/>
                <w:bCs w:val="0"/>
                <w:webHidden/>
                <w:szCs w:val="26"/>
              </w:rPr>
              <w:fldChar w:fldCharType="end"/>
            </w:r>
          </w:hyperlink>
        </w:p>
        <w:p w14:paraId="74F07D7E" w14:textId="1ACFA8DF" w:rsidR="00F93E10" w:rsidRPr="009B706A" w:rsidRDefault="00F93E10" w:rsidP="0049382E">
          <w:pPr>
            <w:pStyle w:val="Mucluc2"/>
            <w:jc w:val="both"/>
            <w:rPr>
              <w:rFonts w:eastAsiaTheme="minorEastAsia"/>
              <w:b w:val="0"/>
              <w:bCs w:val="0"/>
              <w:color w:val="auto"/>
              <w:kern w:val="2"/>
              <w:szCs w:val="26"/>
              <w:lang w:val="en-US"/>
              <w14:ligatures w14:val="standardContextual"/>
            </w:rPr>
          </w:pPr>
          <w:hyperlink w:anchor="_Toc198617506" w:history="1">
            <w:r w:rsidRPr="009B706A">
              <w:rPr>
                <w:rStyle w:val="Siuktni"/>
                <w:b w:val="0"/>
                <w:bCs w:val="0"/>
                <w:szCs w:val="26"/>
              </w:rPr>
              <w:t>UI-52 Giao diện Thay Đổi Mật Khẩu Admin.</w:t>
            </w:r>
            <w:r w:rsidRPr="009B706A">
              <w:rPr>
                <w:b w:val="0"/>
                <w:bCs w:val="0"/>
                <w:webHidden/>
                <w:szCs w:val="26"/>
              </w:rPr>
              <w:tab/>
            </w:r>
            <w:r w:rsidRPr="009B706A">
              <w:rPr>
                <w:b w:val="0"/>
                <w:bCs w:val="0"/>
                <w:webHidden/>
                <w:szCs w:val="26"/>
              </w:rPr>
              <w:fldChar w:fldCharType="begin"/>
            </w:r>
            <w:r w:rsidRPr="009B706A">
              <w:rPr>
                <w:b w:val="0"/>
                <w:bCs w:val="0"/>
                <w:webHidden/>
                <w:szCs w:val="26"/>
              </w:rPr>
              <w:instrText xml:space="preserve"> PAGEREF _Toc198617506 \h </w:instrText>
            </w:r>
            <w:r w:rsidRPr="009B706A">
              <w:rPr>
                <w:b w:val="0"/>
                <w:bCs w:val="0"/>
                <w:webHidden/>
                <w:szCs w:val="26"/>
              </w:rPr>
            </w:r>
            <w:r w:rsidRPr="009B706A">
              <w:rPr>
                <w:b w:val="0"/>
                <w:bCs w:val="0"/>
                <w:webHidden/>
                <w:szCs w:val="26"/>
              </w:rPr>
              <w:fldChar w:fldCharType="separate"/>
            </w:r>
            <w:r w:rsidR="0062094D">
              <w:rPr>
                <w:b w:val="0"/>
                <w:bCs w:val="0"/>
                <w:webHidden/>
                <w:szCs w:val="26"/>
              </w:rPr>
              <w:t>77</w:t>
            </w:r>
            <w:r w:rsidRPr="009B706A">
              <w:rPr>
                <w:b w:val="0"/>
                <w:bCs w:val="0"/>
                <w:webHidden/>
                <w:szCs w:val="26"/>
              </w:rPr>
              <w:fldChar w:fldCharType="end"/>
            </w:r>
          </w:hyperlink>
        </w:p>
        <w:p w14:paraId="490B3B77" w14:textId="2E99F926" w:rsidR="00F93E10" w:rsidRPr="009B706A" w:rsidRDefault="00F93E10" w:rsidP="0049382E">
          <w:pPr>
            <w:pStyle w:val="Mucluc2"/>
            <w:jc w:val="both"/>
            <w:rPr>
              <w:rFonts w:eastAsiaTheme="minorEastAsia"/>
              <w:b w:val="0"/>
              <w:bCs w:val="0"/>
              <w:color w:val="auto"/>
              <w:kern w:val="2"/>
              <w:szCs w:val="26"/>
              <w:lang w:val="en-US"/>
              <w14:ligatures w14:val="standardContextual"/>
            </w:rPr>
          </w:pPr>
          <w:hyperlink w:anchor="_Toc198617507" w:history="1">
            <w:r w:rsidRPr="009B706A">
              <w:rPr>
                <w:rStyle w:val="Siuktni"/>
                <w:b w:val="0"/>
                <w:bCs w:val="0"/>
                <w:szCs w:val="26"/>
              </w:rPr>
              <w:t>UI-53 Giao diện Cảnh Báo Nguyên Liệu.</w:t>
            </w:r>
            <w:r w:rsidRPr="009B706A">
              <w:rPr>
                <w:b w:val="0"/>
                <w:bCs w:val="0"/>
                <w:webHidden/>
                <w:szCs w:val="26"/>
              </w:rPr>
              <w:tab/>
            </w:r>
            <w:r w:rsidRPr="009B706A">
              <w:rPr>
                <w:b w:val="0"/>
                <w:bCs w:val="0"/>
                <w:webHidden/>
                <w:szCs w:val="26"/>
              </w:rPr>
              <w:fldChar w:fldCharType="begin"/>
            </w:r>
            <w:r w:rsidRPr="009B706A">
              <w:rPr>
                <w:b w:val="0"/>
                <w:bCs w:val="0"/>
                <w:webHidden/>
                <w:szCs w:val="26"/>
              </w:rPr>
              <w:instrText xml:space="preserve"> PAGEREF _Toc198617507 \h </w:instrText>
            </w:r>
            <w:r w:rsidRPr="009B706A">
              <w:rPr>
                <w:b w:val="0"/>
                <w:bCs w:val="0"/>
                <w:webHidden/>
                <w:szCs w:val="26"/>
              </w:rPr>
            </w:r>
            <w:r w:rsidRPr="009B706A">
              <w:rPr>
                <w:b w:val="0"/>
                <w:bCs w:val="0"/>
                <w:webHidden/>
                <w:szCs w:val="26"/>
              </w:rPr>
              <w:fldChar w:fldCharType="separate"/>
            </w:r>
            <w:r w:rsidR="0062094D">
              <w:rPr>
                <w:b w:val="0"/>
                <w:bCs w:val="0"/>
                <w:webHidden/>
                <w:szCs w:val="26"/>
              </w:rPr>
              <w:t>78</w:t>
            </w:r>
            <w:r w:rsidRPr="009B706A">
              <w:rPr>
                <w:b w:val="0"/>
                <w:bCs w:val="0"/>
                <w:webHidden/>
                <w:szCs w:val="26"/>
              </w:rPr>
              <w:fldChar w:fldCharType="end"/>
            </w:r>
          </w:hyperlink>
        </w:p>
        <w:p w14:paraId="4EF52543" w14:textId="397AD5CB" w:rsidR="00F93E10" w:rsidRPr="009B706A" w:rsidRDefault="00F93E10" w:rsidP="0049382E">
          <w:pPr>
            <w:pStyle w:val="Mucluc2"/>
            <w:jc w:val="both"/>
            <w:rPr>
              <w:rFonts w:eastAsiaTheme="minorEastAsia"/>
              <w:b w:val="0"/>
              <w:bCs w:val="0"/>
              <w:color w:val="auto"/>
              <w:kern w:val="2"/>
              <w:szCs w:val="26"/>
              <w:lang w:val="en-US"/>
              <w14:ligatures w14:val="standardContextual"/>
            </w:rPr>
          </w:pPr>
          <w:hyperlink w:anchor="_Toc198617508" w:history="1">
            <w:r w:rsidRPr="009B706A">
              <w:rPr>
                <w:rStyle w:val="Siuktni"/>
                <w:b w:val="0"/>
                <w:bCs w:val="0"/>
                <w:szCs w:val="26"/>
              </w:rPr>
              <w:t>UI-54 Giao diện Cảnh Báo Tồn Kho.</w:t>
            </w:r>
            <w:r w:rsidRPr="009B706A">
              <w:rPr>
                <w:b w:val="0"/>
                <w:bCs w:val="0"/>
                <w:webHidden/>
                <w:szCs w:val="26"/>
              </w:rPr>
              <w:tab/>
            </w:r>
            <w:r w:rsidRPr="009B706A">
              <w:rPr>
                <w:b w:val="0"/>
                <w:bCs w:val="0"/>
                <w:webHidden/>
                <w:szCs w:val="26"/>
              </w:rPr>
              <w:fldChar w:fldCharType="begin"/>
            </w:r>
            <w:r w:rsidRPr="009B706A">
              <w:rPr>
                <w:b w:val="0"/>
                <w:bCs w:val="0"/>
                <w:webHidden/>
                <w:szCs w:val="26"/>
              </w:rPr>
              <w:instrText xml:space="preserve"> PAGEREF _Toc198617508 \h </w:instrText>
            </w:r>
            <w:r w:rsidRPr="009B706A">
              <w:rPr>
                <w:b w:val="0"/>
                <w:bCs w:val="0"/>
                <w:webHidden/>
                <w:szCs w:val="26"/>
              </w:rPr>
            </w:r>
            <w:r w:rsidRPr="009B706A">
              <w:rPr>
                <w:b w:val="0"/>
                <w:bCs w:val="0"/>
                <w:webHidden/>
                <w:szCs w:val="26"/>
              </w:rPr>
              <w:fldChar w:fldCharType="separate"/>
            </w:r>
            <w:r w:rsidR="0062094D">
              <w:rPr>
                <w:b w:val="0"/>
                <w:bCs w:val="0"/>
                <w:webHidden/>
                <w:szCs w:val="26"/>
              </w:rPr>
              <w:t>79</w:t>
            </w:r>
            <w:r w:rsidRPr="009B706A">
              <w:rPr>
                <w:b w:val="0"/>
                <w:bCs w:val="0"/>
                <w:webHidden/>
                <w:szCs w:val="26"/>
              </w:rPr>
              <w:fldChar w:fldCharType="end"/>
            </w:r>
          </w:hyperlink>
        </w:p>
        <w:p w14:paraId="2DA35DCC" w14:textId="33D66867" w:rsidR="00F93E10" w:rsidRPr="009B706A" w:rsidRDefault="00F93E10" w:rsidP="0049382E">
          <w:pPr>
            <w:pStyle w:val="Mucluc2"/>
            <w:jc w:val="both"/>
            <w:rPr>
              <w:rFonts w:eastAsiaTheme="minorEastAsia"/>
              <w:b w:val="0"/>
              <w:bCs w:val="0"/>
              <w:color w:val="auto"/>
              <w:kern w:val="2"/>
              <w:szCs w:val="26"/>
              <w:lang w:val="en-US"/>
              <w14:ligatures w14:val="standardContextual"/>
            </w:rPr>
          </w:pPr>
          <w:hyperlink w:anchor="_Toc198617509" w:history="1">
            <w:r w:rsidRPr="009B706A">
              <w:rPr>
                <w:rStyle w:val="Siuktni"/>
                <w:b w:val="0"/>
                <w:bCs w:val="0"/>
                <w:szCs w:val="26"/>
              </w:rPr>
              <w:t xml:space="preserve">UI-55 </w:t>
            </w:r>
            <w:r w:rsidRPr="009B706A">
              <w:rPr>
                <w:rStyle w:val="Siuktni"/>
                <w:rFonts w:eastAsia="Times New Roman"/>
                <w:b w:val="0"/>
                <w:bCs w:val="0"/>
                <w:szCs w:val="26"/>
              </w:rPr>
              <w:t>Cấu hình nguyên liệu phụ</w:t>
            </w:r>
            <w:r w:rsidRPr="009B706A">
              <w:rPr>
                <w:rStyle w:val="Siuktni"/>
                <w:b w:val="0"/>
                <w:bCs w:val="0"/>
                <w:szCs w:val="26"/>
              </w:rPr>
              <w:t>.</w:t>
            </w:r>
            <w:r w:rsidRPr="009B706A">
              <w:rPr>
                <w:b w:val="0"/>
                <w:bCs w:val="0"/>
                <w:webHidden/>
                <w:szCs w:val="26"/>
              </w:rPr>
              <w:tab/>
            </w:r>
            <w:r w:rsidRPr="009B706A">
              <w:rPr>
                <w:b w:val="0"/>
                <w:bCs w:val="0"/>
                <w:webHidden/>
                <w:szCs w:val="26"/>
              </w:rPr>
              <w:fldChar w:fldCharType="begin"/>
            </w:r>
            <w:r w:rsidRPr="009B706A">
              <w:rPr>
                <w:b w:val="0"/>
                <w:bCs w:val="0"/>
                <w:webHidden/>
                <w:szCs w:val="26"/>
              </w:rPr>
              <w:instrText xml:space="preserve"> PAGEREF _Toc198617509 \h </w:instrText>
            </w:r>
            <w:r w:rsidRPr="009B706A">
              <w:rPr>
                <w:b w:val="0"/>
                <w:bCs w:val="0"/>
                <w:webHidden/>
                <w:szCs w:val="26"/>
              </w:rPr>
            </w:r>
            <w:r w:rsidRPr="009B706A">
              <w:rPr>
                <w:b w:val="0"/>
                <w:bCs w:val="0"/>
                <w:webHidden/>
                <w:szCs w:val="26"/>
              </w:rPr>
              <w:fldChar w:fldCharType="separate"/>
            </w:r>
            <w:r w:rsidR="0062094D">
              <w:rPr>
                <w:b w:val="0"/>
                <w:bCs w:val="0"/>
                <w:webHidden/>
                <w:szCs w:val="26"/>
              </w:rPr>
              <w:t>80</w:t>
            </w:r>
            <w:r w:rsidRPr="009B706A">
              <w:rPr>
                <w:b w:val="0"/>
                <w:bCs w:val="0"/>
                <w:webHidden/>
                <w:szCs w:val="26"/>
              </w:rPr>
              <w:fldChar w:fldCharType="end"/>
            </w:r>
          </w:hyperlink>
        </w:p>
        <w:p w14:paraId="6F522882" w14:textId="125B2B8D" w:rsidR="00F93E10" w:rsidRPr="009B706A" w:rsidRDefault="00F93E10" w:rsidP="0049382E">
          <w:pPr>
            <w:pStyle w:val="Mucluc2"/>
            <w:jc w:val="both"/>
            <w:rPr>
              <w:rFonts w:eastAsiaTheme="minorEastAsia"/>
              <w:b w:val="0"/>
              <w:bCs w:val="0"/>
              <w:color w:val="auto"/>
              <w:kern w:val="2"/>
              <w:szCs w:val="26"/>
              <w:lang w:val="en-US"/>
              <w14:ligatures w14:val="standardContextual"/>
            </w:rPr>
          </w:pPr>
          <w:hyperlink w:anchor="_Toc198617510" w:history="1">
            <w:r w:rsidRPr="009B706A">
              <w:rPr>
                <w:rStyle w:val="Siuktni"/>
                <w:b w:val="0"/>
                <w:bCs w:val="0"/>
                <w:szCs w:val="26"/>
              </w:rPr>
              <w:t>UI-56 Thêm mới bàn.</w:t>
            </w:r>
            <w:r w:rsidRPr="009B706A">
              <w:rPr>
                <w:b w:val="0"/>
                <w:bCs w:val="0"/>
                <w:webHidden/>
                <w:szCs w:val="26"/>
              </w:rPr>
              <w:tab/>
            </w:r>
            <w:r w:rsidRPr="009B706A">
              <w:rPr>
                <w:b w:val="0"/>
                <w:bCs w:val="0"/>
                <w:webHidden/>
                <w:szCs w:val="26"/>
              </w:rPr>
              <w:fldChar w:fldCharType="begin"/>
            </w:r>
            <w:r w:rsidRPr="009B706A">
              <w:rPr>
                <w:b w:val="0"/>
                <w:bCs w:val="0"/>
                <w:webHidden/>
                <w:szCs w:val="26"/>
              </w:rPr>
              <w:instrText xml:space="preserve"> PAGEREF _Toc198617510 \h </w:instrText>
            </w:r>
            <w:r w:rsidRPr="009B706A">
              <w:rPr>
                <w:b w:val="0"/>
                <w:bCs w:val="0"/>
                <w:webHidden/>
                <w:szCs w:val="26"/>
              </w:rPr>
            </w:r>
            <w:r w:rsidRPr="009B706A">
              <w:rPr>
                <w:b w:val="0"/>
                <w:bCs w:val="0"/>
                <w:webHidden/>
                <w:szCs w:val="26"/>
              </w:rPr>
              <w:fldChar w:fldCharType="separate"/>
            </w:r>
            <w:r w:rsidR="0062094D">
              <w:rPr>
                <w:b w:val="0"/>
                <w:bCs w:val="0"/>
                <w:webHidden/>
                <w:szCs w:val="26"/>
              </w:rPr>
              <w:t>81</w:t>
            </w:r>
            <w:r w:rsidRPr="009B706A">
              <w:rPr>
                <w:b w:val="0"/>
                <w:bCs w:val="0"/>
                <w:webHidden/>
                <w:szCs w:val="26"/>
              </w:rPr>
              <w:fldChar w:fldCharType="end"/>
            </w:r>
          </w:hyperlink>
        </w:p>
        <w:p w14:paraId="3DE8F56B" w14:textId="160BEE6E" w:rsidR="00F93E10" w:rsidRPr="009B706A" w:rsidRDefault="00F93E10" w:rsidP="0049382E">
          <w:pPr>
            <w:pStyle w:val="Mucluc2"/>
            <w:jc w:val="both"/>
            <w:rPr>
              <w:rFonts w:eastAsiaTheme="minorEastAsia"/>
              <w:b w:val="0"/>
              <w:bCs w:val="0"/>
              <w:color w:val="auto"/>
              <w:kern w:val="2"/>
              <w:szCs w:val="26"/>
              <w:lang w:val="en-US"/>
              <w14:ligatures w14:val="standardContextual"/>
            </w:rPr>
          </w:pPr>
          <w:hyperlink w:anchor="_Toc198617511" w:history="1">
            <w:r w:rsidRPr="009B706A">
              <w:rPr>
                <w:rStyle w:val="Siuktni"/>
                <w:b w:val="0"/>
                <w:bCs w:val="0"/>
                <w:szCs w:val="26"/>
              </w:rPr>
              <w:t>UI-57 Cập nhập bàn.</w:t>
            </w:r>
            <w:r w:rsidRPr="009B706A">
              <w:rPr>
                <w:b w:val="0"/>
                <w:bCs w:val="0"/>
                <w:webHidden/>
                <w:szCs w:val="26"/>
              </w:rPr>
              <w:tab/>
            </w:r>
            <w:r w:rsidRPr="009B706A">
              <w:rPr>
                <w:b w:val="0"/>
                <w:bCs w:val="0"/>
                <w:webHidden/>
                <w:szCs w:val="26"/>
              </w:rPr>
              <w:fldChar w:fldCharType="begin"/>
            </w:r>
            <w:r w:rsidRPr="009B706A">
              <w:rPr>
                <w:b w:val="0"/>
                <w:bCs w:val="0"/>
                <w:webHidden/>
                <w:szCs w:val="26"/>
              </w:rPr>
              <w:instrText xml:space="preserve"> PAGEREF _Toc198617511 \h </w:instrText>
            </w:r>
            <w:r w:rsidRPr="009B706A">
              <w:rPr>
                <w:b w:val="0"/>
                <w:bCs w:val="0"/>
                <w:webHidden/>
                <w:szCs w:val="26"/>
              </w:rPr>
            </w:r>
            <w:r w:rsidRPr="009B706A">
              <w:rPr>
                <w:b w:val="0"/>
                <w:bCs w:val="0"/>
                <w:webHidden/>
                <w:szCs w:val="26"/>
              </w:rPr>
              <w:fldChar w:fldCharType="separate"/>
            </w:r>
            <w:r w:rsidR="0062094D">
              <w:rPr>
                <w:b w:val="0"/>
                <w:bCs w:val="0"/>
                <w:webHidden/>
                <w:szCs w:val="26"/>
              </w:rPr>
              <w:t>82</w:t>
            </w:r>
            <w:r w:rsidRPr="009B706A">
              <w:rPr>
                <w:b w:val="0"/>
                <w:bCs w:val="0"/>
                <w:webHidden/>
                <w:szCs w:val="26"/>
              </w:rPr>
              <w:fldChar w:fldCharType="end"/>
            </w:r>
          </w:hyperlink>
        </w:p>
        <w:p w14:paraId="2D1BDCD1" w14:textId="22D0F6F0" w:rsidR="00F93E10" w:rsidRPr="009B706A" w:rsidRDefault="00F93E10" w:rsidP="0049382E">
          <w:pPr>
            <w:pStyle w:val="Mucluc2"/>
            <w:jc w:val="both"/>
            <w:rPr>
              <w:rFonts w:eastAsiaTheme="minorEastAsia"/>
              <w:b w:val="0"/>
              <w:bCs w:val="0"/>
              <w:color w:val="auto"/>
              <w:kern w:val="2"/>
              <w:szCs w:val="26"/>
              <w:lang w:val="en-US"/>
              <w14:ligatures w14:val="standardContextual"/>
            </w:rPr>
          </w:pPr>
          <w:hyperlink w:anchor="_Toc198617512" w:history="1">
            <w:r w:rsidRPr="009B706A">
              <w:rPr>
                <w:rStyle w:val="Siuktni"/>
                <w:b w:val="0"/>
                <w:bCs w:val="0"/>
                <w:szCs w:val="26"/>
              </w:rPr>
              <w:t>UI-58 Quản lý khuyến mãi.</w:t>
            </w:r>
            <w:r w:rsidRPr="009B706A">
              <w:rPr>
                <w:b w:val="0"/>
                <w:bCs w:val="0"/>
                <w:webHidden/>
                <w:szCs w:val="26"/>
              </w:rPr>
              <w:tab/>
            </w:r>
            <w:r w:rsidRPr="009B706A">
              <w:rPr>
                <w:b w:val="0"/>
                <w:bCs w:val="0"/>
                <w:webHidden/>
                <w:szCs w:val="26"/>
              </w:rPr>
              <w:fldChar w:fldCharType="begin"/>
            </w:r>
            <w:r w:rsidRPr="009B706A">
              <w:rPr>
                <w:b w:val="0"/>
                <w:bCs w:val="0"/>
                <w:webHidden/>
                <w:szCs w:val="26"/>
              </w:rPr>
              <w:instrText xml:space="preserve"> PAGEREF _Toc198617512 \h </w:instrText>
            </w:r>
            <w:r w:rsidRPr="009B706A">
              <w:rPr>
                <w:b w:val="0"/>
                <w:bCs w:val="0"/>
                <w:webHidden/>
                <w:szCs w:val="26"/>
              </w:rPr>
            </w:r>
            <w:r w:rsidRPr="009B706A">
              <w:rPr>
                <w:b w:val="0"/>
                <w:bCs w:val="0"/>
                <w:webHidden/>
                <w:szCs w:val="26"/>
              </w:rPr>
              <w:fldChar w:fldCharType="separate"/>
            </w:r>
            <w:r w:rsidR="0062094D">
              <w:rPr>
                <w:b w:val="0"/>
                <w:bCs w:val="0"/>
                <w:webHidden/>
                <w:szCs w:val="26"/>
              </w:rPr>
              <w:t>83</w:t>
            </w:r>
            <w:r w:rsidRPr="009B706A">
              <w:rPr>
                <w:b w:val="0"/>
                <w:bCs w:val="0"/>
                <w:webHidden/>
                <w:szCs w:val="26"/>
              </w:rPr>
              <w:fldChar w:fldCharType="end"/>
            </w:r>
          </w:hyperlink>
        </w:p>
        <w:p w14:paraId="20F31AB0" w14:textId="17439AAA" w:rsidR="00F93E10" w:rsidRPr="009B706A" w:rsidRDefault="00F93E10" w:rsidP="0049382E">
          <w:pPr>
            <w:pStyle w:val="Mucluc2"/>
            <w:jc w:val="both"/>
            <w:rPr>
              <w:rFonts w:eastAsiaTheme="minorEastAsia"/>
              <w:b w:val="0"/>
              <w:bCs w:val="0"/>
              <w:color w:val="auto"/>
              <w:kern w:val="2"/>
              <w:szCs w:val="26"/>
              <w:lang w:val="en-US"/>
              <w14:ligatures w14:val="standardContextual"/>
            </w:rPr>
          </w:pPr>
          <w:hyperlink w:anchor="_Toc198617513" w:history="1">
            <w:r w:rsidRPr="009B706A">
              <w:rPr>
                <w:rStyle w:val="Siuktni"/>
                <w:b w:val="0"/>
                <w:bCs w:val="0"/>
                <w:szCs w:val="26"/>
              </w:rPr>
              <w:t>UI-59 Xoá nhân viên.</w:t>
            </w:r>
            <w:r w:rsidRPr="009B706A">
              <w:rPr>
                <w:b w:val="0"/>
                <w:bCs w:val="0"/>
                <w:webHidden/>
                <w:szCs w:val="26"/>
              </w:rPr>
              <w:tab/>
            </w:r>
            <w:r w:rsidRPr="009B706A">
              <w:rPr>
                <w:b w:val="0"/>
                <w:bCs w:val="0"/>
                <w:webHidden/>
                <w:szCs w:val="26"/>
              </w:rPr>
              <w:fldChar w:fldCharType="begin"/>
            </w:r>
            <w:r w:rsidRPr="009B706A">
              <w:rPr>
                <w:b w:val="0"/>
                <w:bCs w:val="0"/>
                <w:webHidden/>
                <w:szCs w:val="26"/>
              </w:rPr>
              <w:instrText xml:space="preserve"> PAGEREF _Toc198617513 \h </w:instrText>
            </w:r>
            <w:r w:rsidRPr="009B706A">
              <w:rPr>
                <w:b w:val="0"/>
                <w:bCs w:val="0"/>
                <w:webHidden/>
                <w:szCs w:val="26"/>
              </w:rPr>
            </w:r>
            <w:r w:rsidRPr="009B706A">
              <w:rPr>
                <w:b w:val="0"/>
                <w:bCs w:val="0"/>
                <w:webHidden/>
                <w:szCs w:val="26"/>
              </w:rPr>
              <w:fldChar w:fldCharType="separate"/>
            </w:r>
            <w:r w:rsidR="0062094D">
              <w:rPr>
                <w:b w:val="0"/>
                <w:bCs w:val="0"/>
                <w:webHidden/>
                <w:szCs w:val="26"/>
              </w:rPr>
              <w:t>84</w:t>
            </w:r>
            <w:r w:rsidRPr="009B706A">
              <w:rPr>
                <w:b w:val="0"/>
                <w:bCs w:val="0"/>
                <w:webHidden/>
                <w:szCs w:val="26"/>
              </w:rPr>
              <w:fldChar w:fldCharType="end"/>
            </w:r>
          </w:hyperlink>
        </w:p>
        <w:p w14:paraId="0495467F" w14:textId="2953A6D5" w:rsidR="001B7BEA" w:rsidRPr="009B706A" w:rsidRDefault="00EA7ACE" w:rsidP="0049382E">
          <w:pPr>
            <w:jc w:val="both"/>
            <w:rPr>
              <w:rFonts w:asciiTheme="majorHAnsi" w:hAnsiTheme="majorHAnsi" w:cstheme="majorHAnsi"/>
              <w:sz w:val="26"/>
              <w:szCs w:val="26"/>
            </w:rPr>
            <w:sectPr w:rsidR="001B7BEA" w:rsidRPr="009B706A" w:rsidSect="00FF12FB">
              <w:footerReference w:type="default" r:id="rId9"/>
              <w:type w:val="continuous"/>
              <w:pgSz w:w="11910" w:h="16830" w:code="9"/>
              <w:pgMar w:top="1138" w:right="1138" w:bottom="1138" w:left="1134" w:header="0" w:footer="922" w:gutter="0"/>
              <w:cols w:space="720"/>
            </w:sectPr>
          </w:pPr>
          <w:r w:rsidRPr="009B706A">
            <w:rPr>
              <w:rFonts w:asciiTheme="majorHAnsi" w:hAnsiTheme="majorHAnsi" w:cstheme="majorHAnsi"/>
              <w:sz w:val="26"/>
              <w:szCs w:val="26"/>
            </w:rPr>
            <w:fldChar w:fldCharType="end"/>
          </w:r>
        </w:p>
      </w:sdtContent>
    </w:sdt>
    <w:p w14:paraId="049FB5F8" w14:textId="28BD4482" w:rsidR="00E500CC" w:rsidRPr="009B706A" w:rsidRDefault="00741A36" w:rsidP="0049382E">
      <w:pPr>
        <w:pStyle w:val="u1"/>
        <w:jc w:val="both"/>
        <w:rPr>
          <w:rFonts w:asciiTheme="majorHAnsi" w:hAnsiTheme="majorHAnsi" w:cstheme="majorHAnsi"/>
          <w:szCs w:val="26"/>
          <w:lang w:val="vi"/>
        </w:rPr>
      </w:pPr>
      <w:bookmarkStart w:id="11" w:name="_Toc198617450"/>
      <w:r w:rsidRPr="009B706A">
        <w:rPr>
          <w:rFonts w:asciiTheme="majorHAnsi" w:hAnsiTheme="majorHAnsi" w:cstheme="majorHAnsi"/>
          <w:szCs w:val="26"/>
          <w:lang w:val="vi-VN"/>
        </w:rPr>
        <w:lastRenderedPageBreak/>
        <w:t>1.</w:t>
      </w:r>
      <w:r w:rsidR="00E500CC" w:rsidRPr="009B706A">
        <w:rPr>
          <w:rFonts w:asciiTheme="majorHAnsi" w:hAnsiTheme="majorHAnsi" w:cstheme="majorHAnsi"/>
          <w:szCs w:val="26"/>
        </w:rPr>
        <w:t>Giới thiệu</w:t>
      </w:r>
      <w:bookmarkStart w:id="12" w:name="_Toc153457565"/>
      <w:bookmarkEnd w:id="8"/>
      <w:bookmarkEnd w:id="9"/>
      <w:bookmarkEnd w:id="10"/>
      <w:bookmarkEnd w:id="11"/>
    </w:p>
    <w:p w14:paraId="79A0AD4C" w14:textId="4B4ABF3C" w:rsidR="00E500CC" w:rsidRPr="009B706A" w:rsidRDefault="00E500CC" w:rsidP="0049382E">
      <w:pPr>
        <w:pStyle w:val="u2"/>
        <w:jc w:val="both"/>
        <w:rPr>
          <w:rFonts w:asciiTheme="majorHAnsi" w:hAnsiTheme="majorHAnsi" w:cstheme="majorHAnsi"/>
          <w:lang w:val="vi"/>
        </w:rPr>
      </w:pPr>
      <w:r w:rsidRPr="009B706A">
        <w:rPr>
          <w:rFonts w:asciiTheme="majorHAnsi" w:hAnsiTheme="majorHAnsi" w:cstheme="majorHAnsi"/>
        </w:rPr>
        <w:t xml:space="preserve"> </w:t>
      </w:r>
      <w:bookmarkStart w:id="13" w:name="_Toc183004278"/>
      <w:bookmarkStart w:id="14" w:name="_Toc183004940"/>
      <w:bookmarkStart w:id="15" w:name="_Toc198617451"/>
      <w:r w:rsidR="00741A36" w:rsidRPr="009B706A">
        <w:rPr>
          <w:rFonts w:asciiTheme="majorHAnsi" w:hAnsiTheme="majorHAnsi" w:cstheme="majorHAnsi"/>
          <w:lang w:val="vi-VN"/>
        </w:rPr>
        <w:t xml:space="preserve">1.1 </w:t>
      </w:r>
      <w:r w:rsidRPr="009B706A">
        <w:rPr>
          <w:rFonts w:asciiTheme="majorHAnsi" w:hAnsiTheme="majorHAnsi" w:cstheme="majorHAnsi"/>
        </w:rPr>
        <w:t>Mục đích</w:t>
      </w:r>
      <w:bookmarkEnd w:id="12"/>
      <w:bookmarkEnd w:id="13"/>
      <w:bookmarkEnd w:id="14"/>
      <w:bookmarkEnd w:id="15"/>
    </w:p>
    <w:p w14:paraId="1D362ED5" w14:textId="5993B074" w:rsidR="005C5EA3" w:rsidRPr="009B706A" w:rsidRDefault="005C5EA3" w:rsidP="0049382E">
      <w:pPr>
        <w:pStyle w:val="oancuaDanhsach"/>
        <w:numPr>
          <w:ilvl w:val="0"/>
          <w:numId w:val="4"/>
        </w:numPr>
        <w:spacing w:before="120" w:after="0"/>
        <w:ind w:left="709" w:hanging="352"/>
        <w:jc w:val="both"/>
        <w:rPr>
          <w:rFonts w:asciiTheme="majorHAnsi" w:hAnsiTheme="majorHAnsi" w:cstheme="majorHAnsi"/>
          <w:szCs w:val="26"/>
          <w:lang w:val="vi"/>
        </w:rPr>
      </w:pPr>
      <w:bookmarkStart w:id="16" w:name="_Toc153457566"/>
      <w:r w:rsidRPr="009B706A">
        <w:rPr>
          <w:rFonts w:asciiTheme="majorHAnsi" w:hAnsiTheme="majorHAnsi" w:cstheme="majorHAnsi"/>
          <w:szCs w:val="26"/>
          <w:lang w:val="vi"/>
        </w:rPr>
        <w:t>Tài liệu này mô tả giao diện thiết kế của quán cafe, bao gồm các yếu tố cần thiết để tạo ra một trải nghiệm người dùng tốt và hiệu quả.</w:t>
      </w:r>
    </w:p>
    <w:p w14:paraId="6F13AD45" w14:textId="7A867514" w:rsidR="005C5EA3" w:rsidRPr="009B706A" w:rsidRDefault="005C5EA3" w:rsidP="0049382E">
      <w:pPr>
        <w:pStyle w:val="oancuaDanhsach"/>
        <w:numPr>
          <w:ilvl w:val="0"/>
          <w:numId w:val="4"/>
        </w:numPr>
        <w:spacing w:before="120" w:after="0"/>
        <w:ind w:left="709" w:hanging="352"/>
        <w:jc w:val="both"/>
        <w:rPr>
          <w:rFonts w:asciiTheme="majorHAnsi" w:hAnsiTheme="majorHAnsi" w:cstheme="majorHAnsi"/>
          <w:szCs w:val="26"/>
          <w:lang w:val="vi"/>
        </w:rPr>
      </w:pPr>
      <w:r w:rsidRPr="009B706A">
        <w:rPr>
          <w:rFonts w:asciiTheme="majorHAnsi" w:hAnsiTheme="majorHAnsi" w:cstheme="majorHAnsi"/>
          <w:szCs w:val="26"/>
          <w:lang w:val="vi"/>
        </w:rPr>
        <w:t>Tài liệu sẽ trình bày các chức năng chính của hệ thống, cách thức hoạt động của giao diện, và các yêu cầu kỹ thuật cần thiết để triển khai.</w:t>
      </w:r>
    </w:p>
    <w:p w14:paraId="143C7C04" w14:textId="00C91552" w:rsidR="005C5EA3" w:rsidRPr="009B706A" w:rsidRDefault="005C5EA3" w:rsidP="0049382E">
      <w:pPr>
        <w:pStyle w:val="oancuaDanhsach"/>
        <w:numPr>
          <w:ilvl w:val="0"/>
          <w:numId w:val="4"/>
        </w:numPr>
        <w:spacing w:before="120" w:after="0"/>
        <w:ind w:left="709" w:hanging="352"/>
        <w:jc w:val="both"/>
        <w:rPr>
          <w:rFonts w:asciiTheme="majorHAnsi" w:hAnsiTheme="majorHAnsi" w:cstheme="majorHAnsi"/>
          <w:szCs w:val="26"/>
          <w:lang w:val="vi"/>
        </w:rPr>
      </w:pPr>
      <w:r w:rsidRPr="009B706A">
        <w:rPr>
          <w:rFonts w:asciiTheme="majorHAnsi" w:hAnsiTheme="majorHAnsi" w:cstheme="majorHAnsi"/>
          <w:szCs w:val="26"/>
          <w:lang w:val="vi"/>
        </w:rPr>
        <w:t>Mục tiêu là cung cấp một cái nhìn tổng quan về cách thức mà người dùng sẽ tương tác với quán cafe thông qua các nền tảng trực tuyến và ngoại tuyến.</w:t>
      </w:r>
    </w:p>
    <w:bookmarkEnd w:id="16"/>
    <w:p w14:paraId="11D9BCCB" w14:textId="0384B59E" w:rsidR="00E500CC" w:rsidRPr="009B706A" w:rsidRDefault="00E500CC" w:rsidP="0049382E">
      <w:pPr>
        <w:pStyle w:val="u2"/>
        <w:jc w:val="both"/>
        <w:rPr>
          <w:rFonts w:asciiTheme="majorHAnsi" w:hAnsiTheme="majorHAnsi" w:cstheme="majorHAnsi"/>
          <w:b w:val="0"/>
        </w:rPr>
      </w:pPr>
      <w:r w:rsidRPr="009B706A">
        <w:rPr>
          <w:rFonts w:asciiTheme="majorHAnsi" w:hAnsiTheme="majorHAnsi" w:cstheme="majorHAnsi"/>
          <w:lang w:val="vi-VN"/>
        </w:rPr>
        <w:t xml:space="preserve"> </w:t>
      </w:r>
      <w:bookmarkStart w:id="17" w:name="_Toc183004279"/>
      <w:bookmarkStart w:id="18" w:name="_Toc183004941"/>
      <w:bookmarkStart w:id="19" w:name="_Toc198617452"/>
      <w:r w:rsidR="00741A36" w:rsidRPr="009B706A">
        <w:rPr>
          <w:rFonts w:asciiTheme="majorHAnsi" w:hAnsiTheme="majorHAnsi" w:cstheme="majorHAnsi"/>
          <w:lang w:val="vi-VN"/>
        </w:rPr>
        <w:t xml:space="preserve">1.2 </w:t>
      </w:r>
      <w:r w:rsidRPr="009B706A">
        <w:rPr>
          <w:rFonts w:asciiTheme="majorHAnsi" w:hAnsiTheme="majorHAnsi" w:cstheme="majorHAnsi"/>
        </w:rPr>
        <w:t>Phạm vi</w:t>
      </w:r>
      <w:bookmarkEnd w:id="17"/>
      <w:bookmarkEnd w:id="18"/>
      <w:bookmarkEnd w:id="19"/>
    </w:p>
    <w:p w14:paraId="04745D3A" w14:textId="77777777" w:rsidR="00E500CC" w:rsidRPr="009B706A" w:rsidRDefault="00E500CC" w:rsidP="0049382E">
      <w:pPr>
        <w:pStyle w:val="oancuaDanhsach"/>
        <w:widowControl w:val="0"/>
        <w:numPr>
          <w:ilvl w:val="0"/>
          <w:numId w:val="5"/>
        </w:numPr>
        <w:autoSpaceDE w:val="0"/>
        <w:autoSpaceDN w:val="0"/>
        <w:spacing w:before="163" w:after="0" w:line="240" w:lineRule="auto"/>
        <w:contextualSpacing w:val="0"/>
        <w:jc w:val="both"/>
        <w:rPr>
          <w:rFonts w:asciiTheme="majorHAnsi" w:hAnsiTheme="majorHAnsi" w:cstheme="majorHAnsi"/>
          <w:szCs w:val="26"/>
        </w:rPr>
      </w:pPr>
      <w:r w:rsidRPr="009B706A">
        <w:rPr>
          <w:rFonts w:asciiTheme="majorHAnsi" w:hAnsiTheme="majorHAnsi" w:cstheme="majorHAnsi"/>
          <w:szCs w:val="26"/>
        </w:rPr>
        <w:t>Tổng quan về các giai đoạn và mô-đun của hệ thống.</w:t>
      </w:r>
    </w:p>
    <w:p w14:paraId="7F292959" w14:textId="77777777" w:rsidR="00E500CC" w:rsidRPr="009B706A" w:rsidRDefault="00E500CC" w:rsidP="0049382E">
      <w:pPr>
        <w:pStyle w:val="oancuaDanhsach"/>
        <w:widowControl w:val="0"/>
        <w:numPr>
          <w:ilvl w:val="0"/>
          <w:numId w:val="5"/>
        </w:numPr>
        <w:autoSpaceDE w:val="0"/>
        <w:autoSpaceDN w:val="0"/>
        <w:spacing w:before="163" w:after="0" w:line="240" w:lineRule="auto"/>
        <w:contextualSpacing w:val="0"/>
        <w:jc w:val="both"/>
        <w:rPr>
          <w:rFonts w:asciiTheme="majorHAnsi" w:hAnsiTheme="majorHAnsi" w:cstheme="majorHAnsi"/>
          <w:szCs w:val="26"/>
        </w:rPr>
      </w:pPr>
      <w:r w:rsidRPr="009B706A">
        <w:rPr>
          <w:rFonts w:asciiTheme="majorHAnsi" w:hAnsiTheme="majorHAnsi" w:cstheme="majorHAnsi"/>
          <w:szCs w:val="26"/>
        </w:rPr>
        <w:t>Tạo giao diện hoàn chỉnh, và mô tả chúng một cách rõ ràng.</w:t>
      </w:r>
    </w:p>
    <w:p w14:paraId="13657DCE" w14:textId="34159B8D" w:rsidR="00DF5CA3" w:rsidRPr="009B706A" w:rsidRDefault="00741A36" w:rsidP="0049382E">
      <w:pPr>
        <w:pStyle w:val="u1"/>
        <w:jc w:val="both"/>
        <w:rPr>
          <w:rFonts w:asciiTheme="majorHAnsi" w:hAnsiTheme="majorHAnsi" w:cstheme="majorHAnsi"/>
          <w:szCs w:val="26"/>
          <w:lang w:val="vi-VN"/>
        </w:rPr>
      </w:pPr>
      <w:bookmarkStart w:id="20" w:name="_Toc183004280"/>
      <w:bookmarkStart w:id="21" w:name="_Toc183004942"/>
      <w:bookmarkStart w:id="22" w:name="_Toc198617453"/>
      <w:r w:rsidRPr="009B706A">
        <w:rPr>
          <w:rFonts w:asciiTheme="majorHAnsi" w:hAnsiTheme="majorHAnsi" w:cstheme="majorHAnsi"/>
          <w:szCs w:val="26"/>
          <w:lang w:val="vi-VN"/>
        </w:rPr>
        <w:t>2.Danh sách giao diện</w:t>
      </w:r>
      <w:bookmarkStart w:id="23" w:name="_Toc183004281"/>
      <w:bookmarkStart w:id="24" w:name="_Toc183004943"/>
      <w:bookmarkStart w:id="25" w:name="_Toc85829230"/>
      <w:bookmarkStart w:id="26" w:name="_Toc170975787"/>
      <w:bookmarkEnd w:id="20"/>
      <w:bookmarkEnd w:id="21"/>
      <w:bookmarkEnd w:id="22"/>
    </w:p>
    <w:p w14:paraId="5FB2F9A7" w14:textId="77777777" w:rsidR="00DF5CA3" w:rsidRPr="009B706A" w:rsidRDefault="00DF5CA3" w:rsidP="0049382E">
      <w:pPr>
        <w:pStyle w:val="oancuaDanhsach"/>
        <w:ind w:left="0"/>
        <w:jc w:val="both"/>
        <w:rPr>
          <w:rFonts w:asciiTheme="majorHAnsi" w:hAnsiTheme="majorHAnsi" w:cstheme="majorHAnsi"/>
          <w:b/>
          <w:i/>
          <w:szCs w:val="26"/>
          <w:lang w:val="vi-VN"/>
        </w:rPr>
      </w:pPr>
    </w:p>
    <w:p w14:paraId="29C62D31" w14:textId="77777777" w:rsidR="00DF5CA3" w:rsidRPr="009B706A" w:rsidRDefault="00DF5CA3" w:rsidP="0049382E">
      <w:pPr>
        <w:pStyle w:val="oancuaDanhsach"/>
        <w:ind w:left="0"/>
        <w:jc w:val="both"/>
        <w:rPr>
          <w:rFonts w:asciiTheme="majorHAnsi" w:hAnsiTheme="majorHAnsi" w:cstheme="majorHAnsi"/>
          <w:bCs/>
          <w:i/>
          <w:szCs w:val="26"/>
        </w:rPr>
      </w:pPr>
      <w:r w:rsidRPr="009B706A">
        <w:rPr>
          <w:rFonts w:asciiTheme="majorHAnsi" w:hAnsiTheme="majorHAnsi" w:cstheme="majorHAnsi"/>
          <w:bCs/>
          <w:i/>
          <w:szCs w:val="26"/>
        </w:rPr>
        <w:t>Bảng 1: Danh sách giao diện</w:t>
      </w:r>
    </w:p>
    <w:tbl>
      <w:tblPr>
        <w:tblStyle w:val="LiBang"/>
        <w:tblW w:w="9648" w:type="dxa"/>
        <w:tblLook w:val="04A0" w:firstRow="1" w:lastRow="0" w:firstColumn="1" w:lastColumn="0" w:noHBand="0" w:noVBand="1"/>
      </w:tblPr>
      <w:tblGrid>
        <w:gridCol w:w="1705"/>
        <w:gridCol w:w="4050"/>
        <w:gridCol w:w="2723"/>
        <w:gridCol w:w="1170"/>
      </w:tblGrid>
      <w:tr w:rsidR="00DF5CA3" w:rsidRPr="009B706A" w14:paraId="29CC1BC9" w14:textId="77777777" w:rsidTr="009B706A">
        <w:tc>
          <w:tcPr>
            <w:tcW w:w="1705" w:type="dxa"/>
            <w:shd w:val="clear" w:color="auto" w:fill="9CC2E5" w:themeFill="accent5" w:themeFillTint="99"/>
            <w:vAlign w:val="center"/>
          </w:tcPr>
          <w:p w14:paraId="32C06E05" w14:textId="77777777" w:rsidR="00DF5CA3" w:rsidRPr="009B706A" w:rsidRDefault="00DF5CA3" w:rsidP="0049382E">
            <w:pPr>
              <w:pStyle w:val="oancuaDanhsach"/>
              <w:ind w:left="0"/>
              <w:jc w:val="center"/>
              <w:rPr>
                <w:rFonts w:asciiTheme="majorHAnsi" w:hAnsiTheme="majorHAnsi" w:cstheme="majorHAnsi"/>
                <w:b/>
                <w:szCs w:val="26"/>
              </w:rPr>
            </w:pPr>
            <w:r w:rsidRPr="009B706A">
              <w:rPr>
                <w:rFonts w:asciiTheme="majorHAnsi" w:hAnsiTheme="majorHAnsi" w:cstheme="majorHAnsi"/>
                <w:b/>
                <w:szCs w:val="26"/>
              </w:rPr>
              <w:t>User Interface ID</w:t>
            </w:r>
          </w:p>
        </w:tc>
        <w:tc>
          <w:tcPr>
            <w:tcW w:w="4050" w:type="dxa"/>
            <w:shd w:val="clear" w:color="auto" w:fill="9CC2E5" w:themeFill="accent5" w:themeFillTint="99"/>
            <w:vAlign w:val="center"/>
          </w:tcPr>
          <w:p w14:paraId="1B4978A8" w14:textId="77777777" w:rsidR="00DF5CA3" w:rsidRPr="009B706A" w:rsidRDefault="00DF5CA3" w:rsidP="0049382E">
            <w:pPr>
              <w:pStyle w:val="oancuaDanhsach"/>
              <w:ind w:left="0"/>
              <w:jc w:val="center"/>
              <w:rPr>
                <w:rFonts w:asciiTheme="majorHAnsi" w:hAnsiTheme="majorHAnsi" w:cstheme="majorHAnsi"/>
                <w:b/>
                <w:szCs w:val="26"/>
              </w:rPr>
            </w:pPr>
            <w:r w:rsidRPr="009B706A">
              <w:rPr>
                <w:rFonts w:asciiTheme="majorHAnsi" w:hAnsiTheme="majorHAnsi" w:cstheme="majorHAnsi"/>
                <w:b/>
                <w:szCs w:val="26"/>
              </w:rPr>
              <w:t>Tên UI</w:t>
            </w:r>
          </w:p>
        </w:tc>
        <w:tc>
          <w:tcPr>
            <w:tcW w:w="2723" w:type="dxa"/>
            <w:shd w:val="clear" w:color="auto" w:fill="9CC2E5" w:themeFill="accent5" w:themeFillTint="99"/>
            <w:vAlign w:val="center"/>
          </w:tcPr>
          <w:p w14:paraId="6CA67967" w14:textId="77777777" w:rsidR="00DF5CA3" w:rsidRPr="009B706A" w:rsidRDefault="00DF5CA3" w:rsidP="0049382E">
            <w:pPr>
              <w:pStyle w:val="oancuaDanhsach"/>
              <w:ind w:left="0"/>
              <w:jc w:val="center"/>
              <w:rPr>
                <w:rFonts w:asciiTheme="majorHAnsi" w:hAnsiTheme="majorHAnsi" w:cstheme="majorHAnsi"/>
                <w:b/>
                <w:szCs w:val="26"/>
              </w:rPr>
            </w:pPr>
            <w:r w:rsidRPr="009B706A">
              <w:rPr>
                <w:rFonts w:asciiTheme="majorHAnsi" w:hAnsiTheme="majorHAnsi" w:cstheme="majorHAnsi"/>
                <w:b/>
                <w:szCs w:val="26"/>
              </w:rPr>
              <w:t>Mô tả</w:t>
            </w:r>
          </w:p>
        </w:tc>
        <w:tc>
          <w:tcPr>
            <w:tcW w:w="1170" w:type="dxa"/>
            <w:shd w:val="clear" w:color="auto" w:fill="9CC2E5" w:themeFill="accent5" w:themeFillTint="99"/>
            <w:vAlign w:val="center"/>
          </w:tcPr>
          <w:p w14:paraId="498C6359" w14:textId="77777777" w:rsidR="00DF5CA3" w:rsidRPr="009B706A" w:rsidRDefault="00DF5CA3" w:rsidP="0049382E">
            <w:pPr>
              <w:pStyle w:val="oancuaDanhsach"/>
              <w:ind w:left="0"/>
              <w:jc w:val="center"/>
              <w:rPr>
                <w:rFonts w:asciiTheme="majorHAnsi" w:hAnsiTheme="majorHAnsi" w:cstheme="majorHAnsi"/>
                <w:b/>
                <w:szCs w:val="26"/>
              </w:rPr>
            </w:pPr>
            <w:r w:rsidRPr="009B706A">
              <w:rPr>
                <w:rFonts w:asciiTheme="majorHAnsi" w:hAnsiTheme="majorHAnsi" w:cstheme="majorHAnsi"/>
                <w:b/>
                <w:szCs w:val="26"/>
              </w:rPr>
              <w:t>Ghi chú</w:t>
            </w:r>
          </w:p>
        </w:tc>
      </w:tr>
      <w:tr w:rsidR="000A4F7F" w:rsidRPr="009B706A" w14:paraId="5CBE4075" w14:textId="77777777" w:rsidTr="0028680B">
        <w:tc>
          <w:tcPr>
            <w:tcW w:w="1705" w:type="dxa"/>
            <w:vAlign w:val="center"/>
          </w:tcPr>
          <w:p w14:paraId="0E559A4A" w14:textId="709A5D6D" w:rsidR="000A4F7F" w:rsidRPr="009B706A" w:rsidRDefault="000A4F7F" w:rsidP="0049382E">
            <w:pPr>
              <w:spacing w:before="120" w:after="120"/>
              <w:jc w:val="both"/>
              <w:rPr>
                <w:rFonts w:asciiTheme="majorHAnsi" w:hAnsiTheme="majorHAnsi" w:cstheme="majorHAnsi"/>
                <w:bCs/>
                <w:sz w:val="26"/>
                <w:szCs w:val="26"/>
              </w:rPr>
            </w:pPr>
            <w:r w:rsidRPr="009B706A">
              <w:rPr>
                <w:rFonts w:asciiTheme="majorHAnsi" w:hAnsiTheme="majorHAnsi" w:cstheme="majorHAnsi"/>
                <w:bCs/>
                <w:sz w:val="26"/>
                <w:szCs w:val="26"/>
              </w:rPr>
              <w:t>UI-</w:t>
            </w:r>
            <w:r w:rsidR="006B009D" w:rsidRPr="009B706A">
              <w:rPr>
                <w:rFonts w:asciiTheme="majorHAnsi" w:hAnsiTheme="majorHAnsi" w:cstheme="majorHAnsi"/>
                <w:bCs/>
                <w:sz w:val="26"/>
                <w:szCs w:val="26"/>
              </w:rPr>
              <w:t>1</w:t>
            </w:r>
          </w:p>
        </w:tc>
        <w:tc>
          <w:tcPr>
            <w:tcW w:w="4050" w:type="dxa"/>
            <w:vAlign w:val="center"/>
          </w:tcPr>
          <w:p w14:paraId="050CB325" w14:textId="4894EC87" w:rsidR="000A4F7F" w:rsidRPr="009B706A" w:rsidRDefault="006B009D" w:rsidP="0049382E">
            <w:pPr>
              <w:pStyle w:val="oancuaDanhsach"/>
              <w:spacing w:before="120" w:after="120"/>
              <w:ind w:left="0"/>
              <w:jc w:val="both"/>
              <w:rPr>
                <w:rFonts w:asciiTheme="majorHAnsi" w:hAnsiTheme="majorHAnsi" w:cstheme="majorHAnsi"/>
                <w:color w:val="000000"/>
                <w:szCs w:val="26"/>
              </w:rPr>
            </w:pPr>
            <w:r w:rsidRPr="009B706A">
              <w:rPr>
                <w:rFonts w:asciiTheme="majorHAnsi" w:hAnsiTheme="majorHAnsi" w:cstheme="majorHAnsi"/>
                <w:color w:val="000000"/>
                <w:szCs w:val="26"/>
              </w:rPr>
              <w:t>Giao diện Trang chủ Welcome</w:t>
            </w:r>
          </w:p>
        </w:tc>
        <w:tc>
          <w:tcPr>
            <w:tcW w:w="2723" w:type="dxa"/>
            <w:vAlign w:val="center"/>
          </w:tcPr>
          <w:p w14:paraId="53415700" w14:textId="3510D9E6" w:rsidR="000A4F7F" w:rsidRPr="009B706A" w:rsidRDefault="00B507D1" w:rsidP="0049382E">
            <w:pPr>
              <w:pStyle w:val="oancuaDanhsach"/>
              <w:spacing w:before="120" w:after="120"/>
              <w:ind w:left="0"/>
              <w:jc w:val="both"/>
              <w:rPr>
                <w:rFonts w:asciiTheme="majorHAnsi" w:hAnsiTheme="majorHAnsi" w:cstheme="majorHAnsi"/>
                <w:szCs w:val="26"/>
              </w:rPr>
            </w:pPr>
            <w:r w:rsidRPr="009B706A">
              <w:rPr>
                <w:rFonts w:asciiTheme="majorHAnsi" w:hAnsiTheme="majorHAnsi" w:cstheme="majorHAnsi"/>
                <w:szCs w:val="26"/>
              </w:rPr>
              <w:t xml:space="preserve">Trang chào mừng người dùng khi truy cập ứng dụng  </w:t>
            </w:r>
          </w:p>
        </w:tc>
        <w:tc>
          <w:tcPr>
            <w:tcW w:w="1170" w:type="dxa"/>
            <w:vAlign w:val="center"/>
          </w:tcPr>
          <w:p w14:paraId="0CB37C8F" w14:textId="77777777" w:rsidR="000A4F7F" w:rsidRPr="009B706A" w:rsidRDefault="000A4F7F" w:rsidP="0049382E">
            <w:pPr>
              <w:pStyle w:val="oancuaDanhsach"/>
              <w:ind w:left="0"/>
              <w:jc w:val="both"/>
              <w:rPr>
                <w:rFonts w:asciiTheme="majorHAnsi" w:hAnsiTheme="majorHAnsi" w:cstheme="majorHAnsi"/>
                <w:szCs w:val="26"/>
              </w:rPr>
            </w:pPr>
          </w:p>
        </w:tc>
      </w:tr>
      <w:tr w:rsidR="000A4F7F" w:rsidRPr="009B706A" w14:paraId="76893624" w14:textId="77777777" w:rsidTr="0028680B">
        <w:tc>
          <w:tcPr>
            <w:tcW w:w="1705" w:type="dxa"/>
            <w:vAlign w:val="center"/>
          </w:tcPr>
          <w:p w14:paraId="7A2FE7AD" w14:textId="02872A5D" w:rsidR="000A4F7F" w:rsidRPr="009B706A" w:rsidRDefault="000A4F7F" w:rsidP="0049382E">
            <w:pPr>
              <w:spacing w:before="120" w:after="120"/>
              <w:jc w:val="both"/>
              <w:rPr>
                <w:rFonts w:asciiTheme="majorHAnsi" w:hAnsiTheme="majorHAnsi" w:cstheme="majorHAnsi"/>
                <w:bCs/>
                <w:sz w:val="26"/>
                <w:szCs w:val="26"/>
              </w:rPr>
            </w:pPr>
            <w:r w:rsidRPr="009B706A">
              <w:rPr>
                <w:rFonts w:asciiTheme="majorHAnsi" w:hAnsiTheme="majorHAnsi" w:cstheme="majorHAnsi"/>
                <w:bCs/>
                <w:sz w:val="26"/>
                <w:szCs w:val="26"/>
              </w:rPr>
              <w:t>UI-</w:t>
            </w:r>
            <w:r w:rsidR="006B009D" w:rsidRPr="009B706A">
              <w:rPr>
                <w:rFonts w:asciiTheme="majorHAnsi" w:hAnsiTheme="majorHAnsi" w:cstheme="majorHAnsi"/>
                <w:bCs/>
                <w:sz w:val="26"/>
                <w:szCs w:val="26"/>
              </w:rPr>
              <w:t>2</w:t>
            </w:r>
          </w:p>
        </w:tc>
        <w:tc>
          <w:tcPr>
            <w:tcW w:w="4050" w:type="dxa"/>
            <w:vAlign w:val="center"/>
          </w:tcPr>
          <w:p w14:paraId="1AD7E05F" w14:textId="74AAB0CA" w:rsidR="000A4F7F" w:rsidRPr="009B706A" w:rsidRDefault="006B009D" w:rsidP="0049382E">
            <w:pPr>
              <w:pStyle w:val="oancuaDanhsach"/>
              <w:spacing w:before="120" w:after="120"/>
              <w:ind w:left="0"/>
              <w:jc w:val="both"/>
              <w:rPr>
                <w:rFonts w:asciiTheme="majorHAnsi" w:hAnsiTheme="majorHAnsi" w:cstheme="majorHAnsi"/>
                <w:color w:val="000000"/>
                <w:szCs w:val="26"/>
              </w:rPr>
            </w:pPr>
            <w:r w:rsidRPr="009B706A">
              <w:rPr>
                <w:rFonts w:asciiTheme="majorHAnsi" w:hAnsiTheme="majorHAnsi" w:cstheme="majorHAnsi"/>
                <w:color w:val="000000"/>
                <w:szCs w:val="26"/>
              </w:rPr>
              <w:t>Giao diện Hình ảnh và Đánh giá Nổi bật</w:t>
            </w:r>
          </w:p>
        </w:tc>
        <w:tc>
          <w:tcPr>
            <w:tcW w:w="2723" w:type="dxa"/>
            <w:vAlign w:val="center"/>
          </w:tcPr>
          <w:p w14:paraId="66C74E30" w14:textId="7ADAF8B0" w:rsidR="000A4F7F" w:rsidRPr="009B706A" w:rsidRDefault="00B507D1" w:rsidP="0049382E">
            <w:pPr>
              <w:pStyle w:val="oancuaDanhsach"/>
              <w:spacing w:before="120" w:after="120"/>
              <w:ind w:left="0"/>
              <w:jc w:val="both"/>
              <w:rPr>
                <w:rFonts w:asciiTheme="majorHAnsi" w:hAnsiTheme="majorHAnsi" w:cstheme="majorHAnsi"/>
                <w:szCs w:val="26"/>
              </w:rPr>
            </w:pPr>
            <w:r w:rsidRPr="009B706A">
              <w:rPr>
                <w:rFonts w:asciiTheme="majorHAnsi" w:hAnsiTheme="majorHAnsi" w:cstheme="majorHAnsi"/>
                <w:szCs w:val="26"/>
              </w:rPr>
              <w:t xml:space="preserve">Hiển thị hình ảnh và đánh giá nổi bật về quán  </w:t>
            </w:r>
          </w:p>
        </w:tc>
        <w:tc>
          <w:tcPr>
            <w:tcW w:w="1170" w:type="dxa"/>
            <w:vAlign w:val="center"/>
          </w:tcPr>
          <w:p w14:paraId="070F71B1" w14:textId="77777777" w:rsidR="000A4F7F" w:rsidRPr="009B706A" w:rsidRDefault="000A4F7F" w:rsidP="0049382E">
            <w:pPr>
              <w:pStyle w:val="oancuaDanhsach"/>
              <w:ind w:left="0"/>
              <w:jc w:val="both"/>
              <w:rPr>
                <w:rFonts w:asciiTheme="majorHAnsi" w:hAnsiTheme="majorHAnsi" w:cstheme="majorHAnsi"/>
                <w:szCs w:val="26"/>
              </w:rPr>
            </w:pPr>
          </w:p>
        </w:tc>
      </w:tr>
      <w:tr w:rsidR="006B009D" w:rsidRPr="009B706A" w14:paraId="01A25272" w14:textId="77777777" w:rsidTr="0028680B">
        <w:tc>
          <w:tcPr>
            <w:tcW w:w="1705" w:type="dxa"/>
            <w:vAlign w:val="center"/>
          </w:tcPr>
          <w:p w14:paraId="2AEEA001" w14:textId="5BA3BFA7" w:rsidR="006B009D" w:rsidRPr="009B706A" w:rsidRDefault="006B009D" w:rsidP="0049382E">
            <w:pPr>
              <w:spacing w:before="120" w:after="120"/>
              <w:jc w:val="both"/>
              <w:rPr>
                <w:rFonts w:asciiTheme="majorHAnsi" w:hAnsiTheme="majorHAnsi" w:cstheme="majorHAnsi"/>
                <w:bCs/>
                <w:sz w:val="26"/>
                <w:szCs w:val="26"/>
              </w:rPr>
            </w:pPr>
            <w:r w:rsidRPr="009B706A">
              <w:rPr>
                <w:rFonts w:asciiTheme="majorHAnsi" w:hAnsiTheme="majorHAnsi" w:cstheme="majorHAnsi"/>
                <w:bCs/>
                <w:sz w:val="26"/>
                <w:szCs w:val="26"/>
              </w:rPr>
              <w:t>UI-3</w:t>
            </w:r>
          </w:p>
        </w:tc>
        <w:tc>
          <w:tcPr>
            <w:tcW w:w="4050" w:type="dxa"/>
            <w:vAlign w:val="center"/>
          </w:tcPr>
          <w:p w14:paraId="1F7D109F" w14:textId="6C741D87" w:rsidR="006B009D" w:rsidRPr="009B706A" w:rsidRDefault="006B009D" w:rsidP="0049382E">
            <w:pPr>
              <w:pStyle w:val="oancuaDanhsach"/>
              <w:spacing w:before="120" w:after="120"/>
              <w:ind w:left="0"/>
              <w:jc w:val="both"/>
              <w:rPr>
                <w:rFonts w:asciiTheme="majorHAnsi" w:hAnsiTheme="majorHAnsi" w:cstheme="majorHAnsi"/>
                <w:color w:val="000000"/>
                <w:szCs w:val="26"/>
              </w:rPr>
            </w:pPr>
            <w:r w:rsidRPr="009B706A">
              <w:rPr>
                <w:rFonts w:asciiTheme="majorHAnsi" w:hAnsiTheme="majorHAnsi" w:cstheme="majorHAnsi"/>
                <w:color w:val="000000"/>
                <w:szCs w:val="26"/>
              </w:rPr>
              <w:t>Giao diện Mô tả Quán</w:t>
            </w:r>
          </w:p>
        </w:tc>
        <w:tc>
          <w:tcPr>
            <w:tcW w:w="2723" w:type="dxa"/>
            <w:vAlign w:val="center"/>
          </w:tcPr>
          <w:p w14:paraId="1BF35777" w14:textId="4E19D47B" w:rsidR="006B009D" w:rsidRPr="009B706A" w:rsidRDefault="00B507D1" w:rsidP="0049382E">
            <w:pPr>
              <w:pStyle w:val="oancuaDanhsach"/>
              <w:spacing w:before="120" w:after="120"/>
              <w:ind w:left="0"/>
              <w:jc w:val="both"/>
              <w:rPr>
                <w:rFonts w:asciiTheme="majorHAnsi" w:hAnsiTheme="majorHAnsi" w:cstheme="majorHAnsi"/>
                <w:szCs w:val="26"/>
              </w:rPr>
            </w:pPr>
            <w:r w:rsidRPr="009B706A">
              <w:rPr>
                <w:rFonts w:asciiTheme="majorHAnsi" w:hAnsiTheme="majorHAnsi" w:cstheme="majorHAnsi"/>
                <w:szCs w:val="26"/>
              </w:rPr>
              <w:t xml:space="preserve">Giới thiệu tổng quan về quán cà phê  </w:t>
            </w:r>
          </w:p>
        </w:tc>
        <w:tc>
          <w:tcPr>
            <w:tcW w:w="1170" w:type="dxa"/>
            <w:vAlign w:val="center"/>
          </w:tcPr>
          <w:p w14:paraId="616F3071" w14:textId="77777777" w:rsidR="006B009D" w:rsidRPr="009B706A" w:rsidRDefault="006B009D" w:rsidP="0049382E">
            <w:pPr>
              <w:pStyle w:val="oancuaDanhsach"/>
              <w:ind w:left="0"/>
              <w:jc w:val="both"/>
              <w:rPr>
                <w:rFonts w:asciiTheme="majorHAnsi" w:hAnsiTheme="majorHAnsi" w:cstheme="majorHAnsi"/>
                <w:szCs w:val="26"/>
              </w:rPr>
            </w:pPr>
          </w:p>
        </w:tc>
      </w:tr>
      <w:tr w:rsidR="006B009D" w:rsidRPr="009B706A" w14:paraId="69967873" w14:textId="77777777" w:rsidTr="0028680B">
        <w:tc>
          <w:tcPr>
            <w:tcW w:w="1705" w:type="dxa"/>
            <w:vAlign w:val="center"/>
          </w:tcPr>
          <w:p w14:paraId="4B418866" w14:textId="70409DB0" w:rsidR="006B009D" w:rsidRPr="009B706A" w:rsidRDefault="006B009D" w:rsidP="0049382E">
            <w:pPr>
              <w:spacing w:before="120" w:after="120"/>
              <w:jc w:val="both"/>
              <w:rPr>
                <w:rFonts w:asciiTheme="majorHAnsi" w:hAnsiTheme="majorHAnsi" w:cstheme="majorHAnsi"/>
                <w:bCs/>
                <w:sz w:val="26"/>
                <w:szCs w:val="26"/>
              </w:rPr>
            </w:pPr>
            <w:r w:rsidRPr="009B706A">
              <w:rPr>
                <w:rFonts w:asciiTheme="majorHAnsi" w:hAnsiTheme="majorHAnsi" w:cstheme="majorHAnsi"/>
                <w:bCs/>
                <w:sz w:val="26"/>
                <w:szCs w:val="26"/>
              </w:rPr>
              <w:t>UI-4</w:t>
            </w:r>
          </w:p>
        </w:tc>
        <w:tc>
          <w:tcPr>
            <w:tcW w:w="4050" w:type="dxa"/>
            <w:vAlign w:val="center"/>
          </w:tcPr>
          <w:p w14:paraId="2C1A989C" w14:textId="0994DCD3" w:rsidR="006B009D" w:rsidRPr="009B706A" w:rsidRDefault="006B009D" w:rsidP="0049382E">
            <w:pPr>
              <w:pStyle w:val="oancuaDanhsach"/>
              <w:spacing w:before="120" w:after="120"/>
              <w:ind w:left="0"/>
              <w:jc w:val="both"/>
              <w:rPr>
                <w:rFonts w:asciiTheme="majorHAnsi" w:hAnsiTheme="majorHAnsi" w:cstheme="majorHAnsi"/>
                <w:color w:val="000000"/>
                <w:szCs w:val="26"/>
              </w:rPr>
            </w:pPr>
            <w:r w:rsidRPr="009B706A">
              <w:rPr>
                <w:rFonts w:asciiTheme="majorHAnsi" w:hAnsiTheme="majorHAnsi" w:cstheme="majorHAnsi"/>
                <w:color w:val="000000"/>
                <w:szCs w:val="26"/>
              </w:rPr>
              <w:t>Giao diện Dịch vụ Nổi bật</w:t>
            </w:r>
          </w:p>
        </w:tc>
        <w:tc>
          <w:tcPr>
            <w:tcW w:w="2723" w:type="dxa"/>
            <w:vAlign w:val="center"/>
          </w:tcPr>
          <w:p w14:paraId="135D58AA" w14:textId="5D7B36DE" w:rsidR="006B009D" w:rsidRPr="009B706A" w:rsidRDefault="00B507D1" w:rsidP="0049382E">
            <w:pPr>
              <w:pStyle w:val="oancuaDanhsach"/>
              <w:spacing w:before="120" w:after="120"/>
              <w:ind w:left="0"/>
              <w:jc w:val="both"/>
              <w:rPr>
                <w:rFonts w:asciiTheme="majorHAnsi" w:hAnsiTheme="majorHAnsi" w:cstheme="majorHAnsi"/>
                <w:szCs w:val="26"/>
              </w:rPr>
            </w:pPr>
            <w:r w:rsidRPr="009B706A">
              <w:rPr>
                <w:rFonts w:asciiTheme="majorHAnsi" w:hAnsiTheme="majorHAnsi" w:cstheme="majorHAnsi"/>
                <w:szCs w:val="26"/>
              </w:rPr>
              <w:t xml:space="preserve">Hiển thị các dịch vụ nổi bật mà quán cung cấp  </w:t>
            </w:r>
          </w:p>
        </w:tc>
        <w:tc>
          <w:tcPr>
            <w:tcW w:w="1170" w:type="dxa"/>
            <w:vAlign w:val="center"/>
          </w:tcPr>
          <w:p w14:paraId="7F1F29E0" w14:textId="77777777" w:rsidR="006B009D" w:rsidRPr="009B706A" w:rsidRDefault="006B009D" w:rsidP="0049382E">
            <w:pPr>
              <w:pStyle w:val="oancuaDanhsach"/>
              <w:ind w:left="0"/>
              <w:jc w:val="both"/>
              <w:rPr>
                <w:rFonts w:asciiTheme="majorHAnsi" w:hAnsiTheme="majorHAnsi" w:cstheme="majorHAnsi"/>
                <w:szCs w:val="26"/>
              </w:rPr>
            </w:pPr>
          </w:p>
        </w:tc>
      </w:tr>
      <w:tr w:rsidR="006B009D" w:rsidRPr="009B706A" w14:paraId="5B53D4A0" w14:textId="77777777" w:rsidTr="0028680B">
        <w:tc>
          <w:tcPr>
            <w:tcW w:w="1705" w:type="dxa"/>
            <w:vAlign w:val="center"/>
          </w:tcPr>
          <w:p w14:paraId="4C97BA34" w14:textId="494D26F2" w:rsidR="006B009D" w:rsidRPr="009B706A" w:rsidRDefault="006B009D" w:rsidP="0049382E">
            <w:pPr>
              <w:spacing w:before="120" w:after="120"/>
              <w:jc w:val="both"/>
              <w:rPr>
                <w:rFonts w:asciiTheme="majorHAnsi" w:hAnsiTheme="majorHAnsi" w:cstheme="majorHAnsi"/>
                <w:bCs/>
                <w:sz w:val="26"/>
                <w:szCs w:val="26"/>
              </w:rPr>
            </w:pPr>
            <w:r w:rsidRPr="009B706A">
              <w:rPr>
                <w:rFonts w:asciiTheme="majorHAnsi" w:hAnsiTheme="majorHAnsi" w:cstheme="majorHAnsi"/>
                <w:bCs/>
                <w:sz w:val="26"/>
                <w:szCs w:val="26"/>
              </w:rPr>
              <w:t>UI-5</w:t>
            </w:r>
          </w:p>
        </w:tc>
        <w:tc>
          <w:tcPr>
            <w:tcW w:w="4050" w:type="dxa"/>
            <w:vAlign w:val="center"/>
          </w:tcPr>
          <w:p w14:paraId="73CF4257" w14:textId="0D4431E5" w:rsidR="006B009D" w:rsidRPr="009B706A" w:rsidRDefault="006B009D" w:rsidP="0049382E">
            <w:pPr>
              <w:pStyle w:val="oancuaDanhsach"/>
              <w:spacing w:before="120" w:after="120"/>
              <w:ind w:left="0"/>
              <w:jc w:val="both"/>
              <w:rPr>
                <w:rFonts w:asciiTheme="majorHAnsi" w:hAnsiTheme="majorHAnsi" w:cstheme="majorHAnsi"/>
                <w:color w:val="000000"/>
                <w:szCs w:val="26"/>
              </w:rPr>
            </w:pPr>
            <w:r w:rsidRPr="009B706A">
              <w:rPr>
                <w:rFonts w:asciiTheme="majorHAnsi" w:hAnsiTheme="majorHAnsi" w:cstheme="majorHAnsi"/>
                <w:color w:val="000000"/>
                <w:szCs w:val="26"/>
              </w:rPr>
              <w:t>Giao diện Món Nổi bật</w:t>
            </w:r>
          </w:p>
        </w:tc>
        <w:tc>
          <w:tcPr>
            <w:tcW w:w="2723" w:type="dxa"/>
            <w:vAlign w:val="center"/>
          </w:tcPr>
          <w:p w14:paraId="7131018F" w14:textId="4290158F" w:rsidR="006B009D" w:rsidRPr="009B706A" w:rsidRDefault="00B507D1" w:rsidP="0049382E">
            <w:pPr>
              <w:pStyle w:val="oancuaDanhsach"/>
              <w:spacing w:before="120" w:after="120"/>
              <w:ind w:left="0"/>
              <w:jc w:val="both"/>
              <w:rPr>
                <w:rFonts w:asciiTheme="majorHAnsi" w:hAnsiTheme="majorHAnsi" w:cstheme="majorHAnsi"/>
                <w:szCs w:val="26"/>
              </w:rPr>
            </w:pPr>
            <w:r w:rsidRPr="009B706A">
              <w:rPr>
                <w:rFonts w:asciiTheme="majorHAnsi" w:hAnsiTheme="majorHAnsi" w:cstheme="majorHAnsi"/>
                <w:szCs w:val="26"/>
              </w:rPr>
              <w:t xml:space="preserve">Danh sách các món ăn/thức uống được đề xuất  </w:t>
            </w:r>
          </w:p>
        </w:tc>
        <w:tc>
          <w:tcPr>
            <w:tcW w:w="1170" w:type="dxa"/>
            <w:vAlign w:val="center"/>
          </w:tcPr>
          <w:p w14:paraId="0015B1D4" w14:textId="77777777" w:rsidR="006B009D" w:rsidRPr="009B706A" w:rsidRDefault="006B009D" w:rsidP="0049382E">
            <w:pPr>
              <w:pStyle w:val="oancuaDanhsach"/>
              <w:ind w:left="0"/>
              <w:jc w:val="both"/>
              <w:rPr>
                <w:rFonts w:asciiTheme="majorHAnsi" w:hAnsiTheme="majorHAnsi" w:cstheme="majorHAnsi"/>
                <w:szCs w:val="26"/>
              </w:rPr>
            </w:pPr>
          </w:p>
        </w:tc>
      </w:tr>
      <w:tr w:rsidR="006B009D" w:rsidRPr="009B706A" w14:paraId="218822A9" w14:textId="77777777" w:rsidTr="0028680B">
        <w:tc>
          <w:tcPr>
            <w:tcW w:w="1705" w:type="dxa"/>
            <w:vAlign w:val="center"/>
          </w:tcPr>
          <w:p w14:paraId="3A10EA53" w14:textId="254BC1A1" w:rsidR="006B009D" w:rsidRPr="009B706A" w:rsidRDefault="006B009D" w:rsidP="0049382E">
            <w:pPr>
              <w:spacing w:before="120" w:after="120"/>
              <w:jc w:val="both"/>
              <w:rPr>
                <w:rFonts w:asciiTheme="majorHAnsi" w:hAnsiTheme="majorHAnsi" w:cstheme="majorHAnsi"/>
                <w:bCs/>
                <w:sz w:val="26"/>
                <w:szCs w:val="26"/>
              </w:rPr>
            </w:pPr>
            <w:r w:rsidRPr="009B706A">
              <w:rPr>
                <w:rFonts w:asciiTheme="majorHAnsi" w:hAnsiTheme="majorHAnsi" w:cstheme="majorHAnsi"/>
                <w:bCs/>
                <w:sz w:val="26"/>
                <w:szCs w:val="26"/>
              </w:rPr>
              <w:t>UI-6</w:t>
            </w:r>
          </w:p>
        </w:tc>
        <w:tc>
          <w:tcPr>
            <w:tcW w:w="4050" w:type="dxa"/>
            <w:vAlign w:val="center"/>
          </w:tcPr>
          <w:p w14:paraId="35FA3E5B" w14:textId="7DFCD3CA" w:rsidR="006B009D" w:rsidRPr="009B706A" w:rsidRDefault="00B507D1" w:rsidP="0049382E">
            <w:pPr>
              <w:pStyle w:val="oancuaDanhsach"/>
              <w:spacing w:before="120" w:after="120"/>
              <w:ind w:left="0"/>
              <w:jc w:val="both"/>
              <w:rPr>
                <w:rFonts w:asciiTheme="majorHAnsi" w:hAnsiTheme="majorHAnsi" w:cstheme="majorHAnsi"/>
                <w:color w:val="000000"/>
                <w:szCs w:val="26"/>
              </w:rPr>
            </w:pPr>
            <w:r w:rsidRPr="009B706A">
              <w:rPr>
                <w:rFonts w:asciiTheme="majorHAnsi" w:hAnsiTheme="majorHAnsi" w:cstheme="majorHAnsi"/>
                <w:color w:val="000000"/>
                <w:szCs w:val="26"/>
              </w:rPr>
              <w:t xml:space="preserve">Giao diện Liên hệ  </w:t>
            </w:r>
          </w:p>
        </w:tc>
        <w:tc>
          <w:tcPr>
            <w:tcW w:w="2723" w:type="dxa"/>
            <w:vAlign w:val="center"/>
          </w:tcPr>
          <w:p w14:paraId="5C36F87B" w14:textId="687D9473" w:rsidR="006B009D" w:rsidRPr="009B706A" w:rsidRDefault="00B507D1" w:rsidP="0049382E">
            <w:pPr>
              <w:pStyle w:val="oancuaDanhsach"/>
              <w:spacing w:before="120" w:after="120"/>
              <w:ind w:left="0"/>
              <w:jc w:val="both"/>
              <w:rPr>
                <w:rFonts w:asciiTheme="majorHAnsi" w:hAnsiTheme="majorHAnsi" w:cstheme="majorHAnsi"/>
                <w:szCs w:val="26"/>
              </w:rPr>
            </w:pPr>
            <w:r w:rsidRPr="009B706A">
              <w:rPr>
                <w:rFonts w:asciiTheme="majorHAnsi" w:hAnsiTheme="majorHAnsi" w:cstheme="majorHAnsi"/>
                <w:szCs w:val="26"/>
              </w:rPr>
              <w:t xml:space="preserve">Thông tin liên hệ với quán cà phê  </w:t>
            </w:r>
          </w:p>
        </w:tc>
        <w:tc>
          <w:tcPr>
            <w:tcW w:w="1170" w:type="dxa"/>
            <w:vAlign w:val="center"/>
          </w:tcPr>
          <w:p w14:paraId="43E77534" w14:textId="77777777" w:rsidR="006B009D" w:rsidRPr="009B706A" w:rsidRDefault="006B009D" w:rsidP="0049382E">
            <w:pPr>
              <w:pStyle w:val="oancuaDanhsach"/>
              <w:ind w:left="0"/>
              <w:jc w:val="both"/>
              <w:rPr>
                <w:rFonts w:asciiTheme="majorHAnsi" w:hAnsiTheme="majorHAnsi" w:cstheme="majorHAnsi"/>
                <w:szCs w:val="26"/>
              </w:rPr>
            </w:pPr>
          </w:p>
        </w:tc>
      </w:tr>
      <w:tr w:rsidR="006B009D" w:rsidRPr="009B706A" w14:paraId="6BD57FF6" w14:textId="77777777" w:rsidTr="0028680B">
        <w:tc>
          <w:tcPr>
            <w:tcW w:w="1705" w:type="dxa"/>
            <w:vAlign w:val="center"/>
          </w:tcPr>
          <w:p w14:paraId="7EA66DE7" w14:textId="265468F4" w:rsidR="006B009D" w:rsidRPr="009B706A" w:rsidRDefault="006B009D" w:rsidP="0049382E">
            <w:pPr>
              <w:spacing w:before="120" w:after="120"/>
              <w:jc w:val="both"/>
              <w:rPr>
                <w:rFonts w:asciiTheme="majorHAnsi" w:hAnsiTheme="majorHAnsi" w:cstheme="majorHAnsi"/>
                <w:bCs/>
                <w:sz w:val="26"/>
                <w:szCs w:val="26"/>
              </w:rPr>
            </w:pPr>
            <w:r w:rsidRPr="009B706A">
              <w:rPr>
                <w:rFonts w:asciiTheme="majorHAnsi" w:hAnsiTheme="majorHAnsi" w:cstheme="majorHAnsi"/>
                <w:bCs/>
                <w:sz w:val="26"/>
                <w:szCs w:val="26"/>
              </w:rPr>
              <w:t>UI-7</w:t>
            </w:r>
          </w:p>
        </w:tc>
        <w:tc>
          <w:tcPr>
            <w:tcW w:w="4050" w:type="dxa"/>
            <w:vAlign w:val="center"/>
          </w:tcPr>
          <w:p w14:paraId="51D3462E" w14:textId="17CAC938" w:rsidR="006B009D" w:rsidRPr="009B706A" w:rsidRDefault="00B507D1" w:rsidP="0049382E">
            <w:pPr>
              <w:pStyle w:val="oancuaDanhsach"/>
              <w:spacing w:before="120" w:after="120"/>
              <w:ind w:left="0"/>
              <w:jc w:val="both"/>
              <w:rPr>
                <w:rFonts w:asciiTheme="majorHAnsi" w:hAnsiTheme="majorHAnsi" w:cstheme="majorHAnsi"/>
                <w:color w:val="000000"/>
                <w:szCs w:val="26"/>
              </w:rPr>
            </w:pPr>
            <w:r w:rsidRPr="009B706A">
              <w:rPr>
                <w:rFonts w:asciiTheme="majorHAnsi" w:hAnsiTheme="majorHAnsi" w:cstheme="majorHAnsi"/>
                <w:color w:val="000000"/>
                <w:szCs w:val="26"/>
              </w:rPr>
              <w:t xml:space="preserve">Giao diện Gọi Món  </w:t>
            </w:r>
          </w:p>
        </w:tc>
        <w:tc>
          <w:tcPr>
            <w:tcW w:w="2723" w:type="dxa"/>
            <w:vAlign w:val="center"/>
          </w:tcPr>
          <w:p w14:paraId="313837F1" w14:textId="472328FB" w:rsidR="006B009D" w:rsidRPr="009B706A" w:rsidRDefault="00B507D1" w:rsidP="0049382E">
            <w:pPr>
              <w:pStyle w:val="oancuaDanhsach"/>
              <w:spacing w:before="120" w:after="120"/>
              <w:ind w:left="0"/>
              <w:jc w:val="both"/>
              <w:rPr>
                <w:rFonts w:asciiTheme="majorHAnsi" w:hAnsiTheme="majorHAnsi" w:cstheme="majorHAnsi"/>
                <w:szCs w:val="26"/>
              </w:rPr>
            </w:pPr>
            <w:r w:rsidRPr="009B706A">
              <w:rPr>
                <w:rFonts w:asciiTheme="majorHAnsi" w:hAnsiTheme="majorHAnsi" w:cstheme="majorHAnsi"/>
                <w:szCs w:val="26"/>
              </w:rPr>
              <w:t xml:space="preserve">Chức năng gọi món trực tiếp từ menu  </w:t>
            </w:r>
          </w:p>
        </w:tc>
        <w:tc>
          <w:tcPr>
            <w:tcW w:w="1170" w:type="dxa"/>
            <w:vAlign w:val="center"/>
          </w:tcPr>
          <w:p w14:paraId="54C6DB3C" w14:textId="77777777" w:rsidR="006B009D" w:rsidRPr="009B706A" w:rsidRDefault="006B009D" w:rsidP="0049382E">
            <w:pPr>
              <w:pStyle w:val="oancuaDanhsach"/>
              <w:ind w:left="0"/>
              <w:jc w:val="both"/>
              <w:rPr>
                <w:rFonts w:asciiTheme="majorHAnsi" w:hAnsiTheme="majorHAnsi" w:cstheme="majorHAnsi"/>
                <w:szCs w:val="26"/>
              </w:rPr>
            </w:pPr>
          </w:p>
        </w:tc>
      </w:tr>
      <w:tr w:rsidR="006B009D" w:rsidRPr="009B706A" w14:paraId="14606E2D" w14:textId="77777777" w:rsidTr="0028680B">
        <w:tc>
          <w:tcPr>
            <w:tcW w:w="1705" w:type="dxa"/>
            <w:vAlign w:val="center"/>
          </w:tcPr>
          <w:p w14:paraId="789AE12C" w14:textId="4F27D508" w:rsidR="006B009D" w:rsidRPr="009B706A" w:rsidRDefault="006B009D" w:rsidP="0049382E">
            <w:pPr>
              <w:spacing w:before="120" w:after="120"/>
              <w:jc w:val="both"/>
              <w:rPr>
                <w:rFonts w:asciiTheme="majorHAnsi" w:hAnsiTheme="majorHAnsi" w:cstheme="majorHAnsi"/>
                <w:bCs/>
                <w:sz w:val="26"/>
                <w:szCs w:val="26"/>
              </w:rPr>
            </w:pPr>
            <w:r w:rsidRPr="009B706A">
              <w:rPr>
                <w:rFonts w:asciiTheme="majorHAnsi" w:hAnsiTheme="majorHAnsi" w:cstheme="majorHAnsi"/>
                <w:bCs/>
                <w:sz w:val="26"/>
                <w:szCs w:val="26"/>
              </w:rPr>
              <w:t>UI-8</w:t>
            </w:r>
          </w:p>
        </w:tc>
        <w:tc>
          <w:tcPr>
            <w:tcW w:w="4050" w:type="dxa"/>
            <w:vAlign w:val="center"/>
          </w:tcPr>
          <w:p w14:paraId="68BD48E5" w14:textId="177D39F2" w:rsidR="006B009D" w:rsidRPr="009B706A" w:rsidRDefault="00B507D1" w:rsidP="0049382E">
            <w:pPr>
              <w:pStyle w:val="oancuaDanhsach"/>
              <w:spacing w:before="120" w:after="120"/>
              <w:ind w:left="0"/>
              <w:jc w:val="both"/>
              <w:rPr>
                <w:rFonts w:asciiTheme="majorHAnsi" w:hAnsiTheme="majorHAnsi" w:cstheme="majorHAnsi"/>
                <w:color w:val="000000"/>
                <w:szCs w:val="26"/>
              </w:rPr>
            </w:pPr>
            <w:r w:rsidRPr="009B706A">
              <w:rPr>
                <w:rFonts w:asciiTheme="majorHAnsi" w:hAnsiTheme="majorHAnsi" w:cstheme="majorHAnsi"/>
                <w:color w:val="000000"/>
                <w:szCs w:val="26"/>
              </w:rPr>
              <w:t xml:space="preserve">Giao diện Quản lý Giỏ Hàng  </w:t>
            </w:r>
          </w:p>
        </w:tc>
        <w:tc>
          <w:tcPr>
            <w:tcW w:w="2723" w:type="dxa"/>
            <w:vAlign w:val="center"/>
          </w:tcPr>
          <w:p w14:paraId="40A27965" w14:textId="3B39A84C" w:rsidR="006B009D" w:rsidRPr="009B706A" w:rsidRDefault="00B507D1" w:rsidP="0049382E">
            <w:pPr>
              <w:pStyle w:val="oancuaDanhsach"/>
              <w:spacing w:before="120" w:after="120"/>
              <w:ind w:left="0"/>
              <w:jc w:val="both"/>
              <w:rPr>
                <w:rFonts w:asciiTheme="majorHAnsi" w:hAnsiTheme="majorHAnsi" w:cstheme="majorHAnsi"/>
                <w:szCs w:val="26"/>
              </w:rPr>
            </w:pPr>
            <w:r w:rsidRPr="009B706A">
              <w:rPr>
                <w:rFonts w:asciiTheme="majorHAnsi" w:hAnsiTheme="majorHAnsi" w:cstheme="majorHAnsi"/>
                <w:szCs w:val="26"/>
              </w:rPr>
              <w:t xml:space="preserve">Hiển thị và chỉnh sửa các món trong giỏ hàng  </w:t>
            </w:r>
          </w:p>
        </w:tc>
        <w:tc>
          <w:tcPr>
            <w:tcW w:w="1170" w:type="dxa"/>
            <w:vAlign w:val="center"/>
          </w:tcPr>
          <w:p w14:paraId="3417E95D" w14:textId="77777777" w:rsidR="006B009D" w:rsidRPr="009B706A" w:rsidRDefault="006B009D" w:rsidP="0049382E">
            <w:pPr>
              <w:pStyle w:val="oancuaDanhsach"/>
              <w:ind w:left="0"/>
              <w:jc w:val="both"/>
              <w:rPr>
                <w:rFonts w:asciiTheme="majorHAnsi" w:hAnsiTheme="majorHAnsi" w:cstheme="majorHAnsi"/>
                <w:szCs w:val="26"/>
              </w:rPr>
            </w:pPr>
          </w:p>
        </w:tc>
      </w:tr>
      <w:tr w:rsidR="006B009D" w:rsidRPr="009B706A" w14:paraId="2A3A4DB1" w14:textId="77777777" w:rsidTr="0028680B">
        <w:tc>
          <w:tcPr>
            <w:tcW w:w="1705" w:type="dxa"/>
            <w:vAlign w:val="center"/>
          </w:tcPr>
          <w:p w14:paraId="526F8292" w14:textId="0116ED18" w:rsidR="006B009D" w:rsidRPr="009B706A" w:rsidRDefault="006B009D" w:rsidP="0049382E">
            <w:pPr>
              <w:pStyle w:val="oancuaDanhsach"/>
              <w:spacing w:before="120" w:after="120"/>
              <w:ind w:left="142"/>
              <w:jc w:val="both"/>
              <w:rPr>
                <w:rFonts w:asciiTheme="majorHAnsi" w:hAnsiTheme="majorHAnsi" w:cstheme="majorHAnsi"/>
                <w:bCs/>
                <w:szCs w:val="26"/>
              </w:rPr>
            </w:pPr>
            <w:r w:rsidRPr="009B706A">
              <w:rPr>
                <w:rFonts w:asciiTheme="majorHAnsi" w:hAnsiTheme="majorHAnsi" w:cstheme="majorHAnsi"/>
                <w:bCs/>
                <w:szCs w:val="26"/>
              </w:rPr>
              <w:t>UI-9</w:t>
            </w:r>
          </w:p>
        </w:tc>
        <w:tc>
          <w:tcPr>
            <w:tcW w:w="4050" w:type="dxa"/>
            <w:vAlign w:val="center"/>
          </w:tcPr>
          <w:p w14:paraId="1AF10D28" w14:textId="2CA80F7C" w:rsidR="006B009D" w:rsidRPr="009B706A" w:rsidRDefault="00B507D1" w:rsidP="0049382E">
            <w:pPr>
              <w:pStyle w:val="oancuaDanhsach"/>
              <w:spacing w:before="120" w:after="120"/>
              <w:ind w:left="0"/>
              <w:jc w:val="both"/>
              <w:rPr>
                <w:rFonts w:asciiTheme="majorHAnsi" w:hAnsiTheme="majorHAnsi" w:cstheme="majorHAnsi"/>
                <w:color w:val="000000"/>
                <w:szCs w:val="26"/>
              </w:rPr>
            </w:pPr>
            <w:r w:rsidRPr="009B706A">
              <w:rPr>
                <w:rFonts w:asciiTheme="majorHAnsi" w:hAnsiTheme="majorHAnsi" w:cstheme="majorHAnsi"/>
                <w:color w:val="000000"/>
                <w:szCs w:val="26"/>
              </w:rPr>
              <w:t xml:space="preserve">Giao diện Gợi ý Món Bán Chạy  </w:t>
            </w:r>
          </w:p>
        </w:tc>
        <w:tc>
          <w:tcPr>
            <w:tcW w:w="2723" w:type="dxa"/>
            <w:vAlign w:val="center"/>
          </w:tcPr>
          <w:p w14:paraId="2C928383" w14:textId="087C0811" w:rsidR="006B009D" w:rsidRPr="009B706A" w:rsidRDefault="00B507D1" w:rsidP="0049382E">
            <w:pPr>
              <w:pStyle w:val="oancuaDanhsach"/>
              <w:spacing w:before="120" w:after="120"/>
              <w:ind w:left="0"/>
              <w:jc w:val="both"/>
              <w:rPr>
                <w:rFonts w:asciiTheme="majorHAnsi" w:hAnsiTheme="majorHAnsi" w:cstheme="majorHAnsi"/>
                <w:szCs w:val="26"/>
              </w:rPr>
            </w:pPr>
            <w:r w:rsidRPr="009B706A">
              <w:rPr>
                <w:rFonts w:asciiTheme="majorHAnsi" w:hAnsiTheme="majorHAnsi" w:cstheme="majorHAnsi"/>
                <w:szCs w:val="26"/>
              </w:rPr>
              <w:t xml:space="preserve">Gợi ý các món bán chạy nhất cho người dùng  </w:t>
            </w:r>
          </w:p>
        </w:tc>
        <w:tc>
          <w:tcPr>
            <w:tcW w:w="1170" w:type="dxa"/>
            <w:vAlign w:val="center"/>
          </w:tcPr>
          <w:p w14:paraId="0BCBF31D" w14:textId="77777777" w:rsidR="006B009D" w:rsidRPr="009B706A" w:rsidRDefault="006B009D" w:rsidP="0049382E">
            <w:pPr>
              <w:pStyle w:val="oancuaDanhsach"/>
              <w:ind w:left="0"/>
              <w:jc w:val="both"/>
              <w:rPr>
                <w:rFonts w:asciiTheme="majorHAnsi" w:hAnsiTheme="majorHAnsi" w:cstheme="majorHAnsi"/>
                <w:szCs w:val="26"/>
              </w:rPr>
            </w:pPr>
          </w:p>
        </w:tc>
      </w:tr>
      <w:tr w:rsidR="006B009D" w:rsidRPr="009B706A" w14:paraId="6501544B" w14:textId="77777777" w:rsidTr="0028680B">
        <w:tc>
          <w:tcPr>
            <w:tcW w:w="1705" w:type="dxa"/>
            <w:vAlign w:val="center"/>
          </w:tcPr>
          <w:p w14:paraId="19C354F2" w14:textId="58563EC0" w:rsidR="006B009D" w:rsidRPr="009B706A" w:rsidRDefault="006B009D" w:rsidP="0049382E">
            <w:pPr>
              <w:pStyle w:val="oancuaDanhsach"/>
              <w:spacing w:before="120" w:after="120"/>
              <w:ind w:left="142"/>
              <w:jc w:val="both"/>
              <w:rPr>
                <w:rFonts w:asciiTheme="majorHAnsi" w:hAnsiTheme="majorHAnsi" w:cstheme="majorHAnsi"/>
                <w:bCs/>
                <w:szCs w:val="26"/>
              </w:rPr>
            </w:pPr>
            <w:r w:rsidRPr="009B706A">
              <w:rPr>
                <w:rFonts w:asciiTheme="majorHAnsi" w:hAnsiTheme="majorHAnsi" w:cstheme="majorHAnsi"/>
                <w:bCs/>
                <w:szCs w:val="26"/>
              </w:rPr>
              <w:t>UI-10</w:t>
            </w:r>
          </w:p>
        </w:tc>
        <w:tc>
          <w:tcPr>
            <w:tcW w:w="4050" w:type="dxa"/>
            <w:vAlign w:val="center"/>
          </w:tcPr>
          <w:p w14:paraId="759E92FD" w14:textId="7F6AE1B5" w:rsidR="006B009D" w:rsidRPr="009B706A" w:rsidRDefault="00B507D1" w:rsidP="0049382E">
            <w:pPr>
              <w:pStyle w:val="oancuaDanhsach"/>
              <w:spacing w:before="120" w:after="120"/>
              <w:ind w:left="0"/>
              <w:jc w:val="both"/>
              <w:rPr>
                <w:rFonts w:asciiTheme="majorHAnsi" w:hAnsiTheme="majorHAnsi" w:cstheme="majorHAnsi"/>
                <w:color w:val="000000"/>
                <w:szCs w:val="26"/>
              </w:rPr>
            </w:pPr>
            <w:r w:rsidRPr="009B706A">
              <w:rPr>
                <w:rFonts w:asciiTheme="majorHAnsi" w:hAnsiTheme="majorHAnsi" w:cstheme="majorHAnsi"/>
                <w:color w:val="000000"/>
                <w:szCs w:val="26"/>
              </w:rPr>
              <w:t xml:space="preserve">Giao diện Chatbox  </w:t>
            </w:r>
          </w:p>
        </w:tc>
        <w:tc>
          <w:tcPr>
            <w:tcW w:w="2723" w:type="dxa"/>
            <w:vAlign w:val="center"/>
          </w:tcPr>
          <w:p w14:paraId="5F79F443" w14:textId="0D176C48" w:rsidR="006B009D" w:rsidRPr="009B706A" w:rsidRDefault="00B507D1" w:rsidP="0049382E">
            <w:pPr>
              <w:pStyle w:val="oancuaDanhsach"/>
              <w:spacing w:before="120" w:after="120"/>
              <w:ind w:left="0"/>
              <w:jc w:val="both"/>
              <w:rPr>
                <w:rFonts w:asciiTheme="majorHAnsi" w:hAnsiTheme="majorHAnsi" w:cstheme="majorHAnsi"/>
                <w:szCs w:val="26"/>
              </w:rPr>
            </w:pPr>
            <w:r w:rsidRPr="009B706A">
              <w:rPr>
                <w:rFonts w:asciiTheme="majorHAnsi" w:hAnsiTheme="majorHAnsi" w:cstheme="majorHAnsi"/>
                <w:szCs w:val="26"/>
              </w:rPr>
              <w:t xml:space="preserve">Khung trò chuyện hỗ trợ khách hàng  </w:t>
            </w:r>
          </w:p>
        </w:tc>
        <w:tc>
          <w:tcPr>
            <w:tcW w:w="1170" w:type="dxa"/>
            <w:vAlign w:val="center"/>
          </w:tcPr>
          <w:p w14:paraId="649C8E05" w14:textId="77777777" w:rsidR="006B009D" w:rsidRPr="009B706A" w:rsidRDefault="006B009D" w:rsidP="0049382E">
            <w:pPr>
              <w:pStyle w:val="oancuaDanhsach"/>
              <w:ind w:left="0"/>
              <w:jc w:val="both"/>
              <w:rPr>
                <w:rFonts w:asciiTheme="majorHAnsi" w:hAnsiTheme="majorHAnsi" w:cstheme="majorHAnsi"/>
                <w:szCs w:val="26"/>
              </w:rPr>
            </w:pPr>
          </w:p>
        </w:tc>
      </w:tr>
      <w:tr w:rsidR="006B009D" w:rsidRPr="009B706A" w14:paraId="7289F46F" w14:textId="77777777" w:rsidTr="0028680B">
        <w:tc>
          <w:tcPr>
            <w:tcW w:w="1705" w:type="dxa"/>
            <w:vAlign w:val="center"/>
          </w:tcPr>
          <w:p w14:paraId="7F0BB276" w14:textId="7FB22A15" w:rsidR="006B009D" w:rsidRPr="009B706A" w:rsidRDefault="006B009D" w:rsidP="0049382E">
            <w:pPr>
              <w:pStyle w:val="oancuaDanhsach"/>
              <w:spacing w:before="120" w:after="120"/>
              <w:ind w:left="142"/>
              <w:jc w:val="both"/>
              <w:rPr>
                <w:rFonts w:asciiTheme="majorHAnsi" w:hAnsiTheme="majorHAnsi" w:cstheme="majorHAnsi"/>
                <w:bCs/>
                <w:szCs w:val="26"/>
              </w:rPr>
            </w:pPr>
            <w:r w:rsidRPr="009B706A">
              <w:rPr>
                <w:rFonts w:asciiTheme="majorHAnsi" w:hAnsiTheme="majorHAnsi" w:cstheme="majorHAnsi"/>
                <w:bCs/>
                <w:szCs w:val="26"/>
              </w:rPr>
              <w:lastRenderedPageBreak/>
              <w:t>UI-11</w:t>
            </w:r>
          </w:p>
        </w:tc>
        <w:tc>
          <w:tcPr>
            <w:tcW w:w="4050" w:type="dxa"/>
            <w:vAlign w:val="center"/>
          </w:tcPr>
          <w:p w14:paraId="7ECA4450" w14:textId="65C20356" w:rsidR="006B009D" w:rsidRPr="009B706A" w:rsidRDefault="00B507D1" w:rsidP="0049382E">
            <w:pPr>
              <w:pStyle w:val="oancuaDanhsach"/>
              <w:spacing w:before="120" w:after="120"/>
              <w:ind w:left="0"/>
              <w:jc w:val="both"/>
              <w:rPr>
                <w:rFonts w:asciiTheme="majorHAnsi" w:hAnsiTheme="majorHAnsi" w:cstheme="majorHAnsi"/>
                <w:color w:val="000000"/>
                <w:szCs w:val="26"/>
              </w:rPr>
            </w:pPr>
            <w:r w:rsidRPr="009B706A">
              <w:rPr>
                <w:rFonts w:asciiTheme="majorHAnsi" w:hAnsiTheme="majorHAnsi" w:cstheme="majorHAnsi"/>
                <w:color w:val="000000"/>
                <w:szCs w:val="26"/>
              </w:rPr>
              <w:t xml:space="preserve">Giao diện Chọn Phương Thức Thanh Toán (cash or bank)  </w:t>
            </w:r>
          </w:p>
        </w:tc>
        <w:tc>
          <w:tcPr>
            <w:tcW w:w="2723" w:type="dxa"/>
            <w:vAlign w:val="center"/>
          </w:tcPr>
          <w:p w14:paraId="30AB9D2F" w14:textId="2C68287D" w:rsidR="006B009D" w:rsidRPr="009B706A" w:rsidRDefault="005E00FA" w:rsidP="0049382E">
            <w:pPr>
              <w:pStyle w:val="oancuaDanhsach"/>
              <w:spacing w:before="120" w:after="120"/>
              <w:ind w:left="0"/>
              <w:jc w:val="both"/>
              <w:rPr>
                <w:rFonts w:asciiTheme="majorHAnsi" w:hAnsiTheme="majorHAnsi" w:cstheme="majorHAnsi"/>
                <w:szCs w:val="26"/>
              </w:rPr>
            </w:pPr>
            <w:r w:rsidRPr="009B706A">
              <w:rPr>
                <w:rFonts w:asciiTheme="majorHAnsi" w:hAnsiTheme="majorHAnsi" w:cstheme="majorHAnsi"/>
                <w:szCs w:val="26"/>
              </w:rPr>
              <w:t xml:space="preserve">Lựa chọn phương thức thanh toán (tiền mặt hoặc chuyển khoản)  </w:t>
            </w:r>
          </w:p>
        </w:tc>
        <w:tc>
          <w:tcPr>
            <w:tcW w:w="1170" w:type="dxa"/>
            <w:vAlign w:val="center"/>
          </w:tcPr>
          <w:p w14:paraId="42B9F21C" w14:textId="77777777" w:rsidR="006B009D" w:rsidRPr="009B706A" w:rsidRDefault="006B009D" w:rsidP="0049382E">
            <w:pPr>
              <w:pStyle w:val="oancuaDanhsach"/>
              <w:ind w:left="0"/>
              <w:jc w:val="both"/>
              <w:rPr>
                <w:rFonts w:asciiTheme="majorHAnsi" w:hAnsiTheme="majorHAnsi" w:cstheme="majorHAnsi"/>
                <w:szCs w:val="26"/>
              </w:rPr>
            </w:pPr>
          </w:p>
        </w:tc>
      </w:tr>
      <w:tr w:rsidR="006B009D" w:rsidRPr="009B706A" w14:paraId="43B1BD06" w14:textId="77777777" w:rsidTr="0028680B">
        <w:tc>
          <w:tcPr>
            <w:tcW w:w="1705" w:type="dxa"/>
            <w:vAlign w:val="center"/>
          </w:tcPr>
          <w:p w14:paraId="3173457B" w14:textId="71055BC4" w:rsidR="006B009D" w:rsidRPr="009B706A" w:rsidRDefault="006B009D" w:rsidP="0049382E">
            <w:pPr>
              <w:pStyle w:val="oancuaDanhsach"/>
              <w:spacing w:before="120" w:after="120"/>
              <w:ind w:left="142"/>
              <w:jc w:val="both"/>
              <w:rPr>
                <w:rFonts w:asciiTheme="majorHAnsi" w:hAnsiTheme="majorHAnsi" w:cstheme="majorHAnsi"/>
                <w:bCs/>
                <w:szCs w:val="26"/>
              </w:rPr>
            </w:pPr>
            <w:r w:rsidRPr="009B706A">
              <w:rPr>
                <w:rFonts w:asciiTheme="majorHAnsi" w:hAnsiTheme="majorHAnsi" w:cstheme="majorHAnsi"/>
                <w:bCs/>
                <w:szCs w:val="26"/>
              </w:rPr>
              <w:t>UI-12</w:t>
            </w:r>
          </w:p>
        </w:tc>
        <w:tc>
          <w:tcPr>
            <w:tcW w:w="4050" w:type="dxa"/>
            <w:vAlign w:val="center"/>
          </w:tcPr>
          <w:p w14:paraId="2E3D3C9A" w14:textId="5C47977C" w:rsidR="006B009D" w:rsidRPr="009B706A" w:rsidRDefault="00B507D1" w:rsidP="0049382E">
            <w:pPr>
              <w:pStyle w:val="oancuaDanhsach"/>
              <w:spacing w:before="120" w:after="120"/>
              <w:ind w:left="0"/>
              <w:jc w:val="both"/>
              <w:rPr>
                <w:rFonts w:asciiTheme="majorHAnsi" w:hAnsiTheme="majorHAnsi" w:cstheme="majorHAnsi"/>
                <w:color w:val="000000"/>
                <w:szCs w:val="26"/>
              </w:rPr>
            </w:pPr>
            <w:r w:rsidRPr="009B706A">
              <w:rPr>
                <w:rFonts w:asciiTheme="majorHAnsi" w:hAnsiTheme="majorHAnsi" w:cstheme="majorHAnsi"/>
                <w:color w:val="000000"/>
                <w:szCs w:val="26"/>
              </w:rPr>
              <w:t xml:space="preserve">Chi tiết nhân viên  </w:t>
            </w:r>
          </w:p>
        </w:tc>
        <w:tc>
          <w:tcPr>
            <w:tcW w:w="2723" w:type="dxa"/>
            <w:vAlign w:val="center"/>
          </w:tcPr>
          <w:p w14:paraId="7E4AAD45" w14:textId="1D718294" w:rsidR="006B009D" w:rsidRPr="009B706A" w:rsidRDefault="005E00FA" w:rsidP="0049382E">
            <w:pPr>
              <w:pStyle w:val="oancuaDanhsach"/>
              <w:spacing w:before="120" w:after="120"/>
              <w:ind w:left="0"/>
              <w:jc w:val="both"/>
              <w:rPr>
                <w:rFonts w:asciiTheme="majorHAnsi" w:hAnsiTheme="majorHAnsi" w:cstheme="majorHAnsi"/>
                <w:szCs w:val="26"/>
              </w:rPr>
            </w:pPr>
            <w:r w:rsidRPr="009B706A">
              <w:rPr>
                <w:rFonts w:asciiTheme="majorHAnsi" w:hAnsiTheme="majorHAnsi" w:cstheme="majorHAnsi"/>
                <w:szCs w:val="26"/>
              </w:rPr>
              <w:t xml:space="preserve">Hiển thị thông tin chi tiết của từng nhân viên  </w:t>
            </w:r>
          </w:p>
        </w:tc>
        <w:tc>
          <w:tcPr>
            <w:tcW w:w="1170" w:type="dxa"/>
            <w:vAlign w:val="center"/>
          </w:tcPr>
          <w:p w14:paraId="11E61B4B" w14:textId="77777777" w:rsidR="006B009D" w:rsidRPr="009B706A" w:rsidRDefault="006B009D" w:rsidP="0049382E">
            <w:pPr>
              <w:pStyle w:val="oancuaDanhsach"/>
              <w:ind w:left="0"/>
              <w:jc w:val="both"/>
              <w:rPr>
                <w:rFonts w:asciiTheme="majorHAnsi" w:hAnsiTheme="majorHAnsi" w:cstheme="majorHAnsi"/>
                <w:szCs w:val="26"/>
              </w:rPr>
            </w:pPr>
          </w:p>
        </w:tc>
      </w:tr>
      <w:tr w:rsidR="006B009D" w:rsidRPr="009B706A" w14:paraId="2C12E6A5" w14:textId="77777777" w:rsidTr="0028680B">
        <w:tc>
          <w:tcPr>
            <w:tcW w:w="1705" w:type="dxa"/>
            <w:vAlign w:val="center"/>
          </w:tcPr>
          <w:p w14:paraId="14AD728A" w14:textId="759E5D05" w:rsidR="006B009D" w:rsidRPr="009B706A" w:rsidRDefault="006B009D" w:rsidP="0049382E">
            <w:pPr>
              <w:pStyle w:val="oancuaDanhsach"/>
              <w:spacing w:before="120" w:after="120"/>
              <w:ind w:left="142"/>
              <w:jc w:val="both"/>
              <w:rPr>
                <w:rFonts w:asciiTheme="majorHAnsi" w:hAnsiTheme="majorHAnsi" w:cstheme="majorHAnsi"/>
                <w:bCs/>
                <w:szCs w:val="26"/>
              </w:rPr>
            </w:pPr>
            <w:r w:rsidRPr="009B706A">
              <w:rPr>
                <w:rFonts w:asciiTheme="majorHAnsi" w:hAnsiTheme="majorHAnsi" w:cstheme="majorHAnsi"/>
                <w:bCs/>
                <w:szCs w:val="26"/>
              </w:rPr>
              <w:t>UI-13</w:t>
            </w:r>
          </w:p>
        </w:tc>
        <w:tc>
          <w:tcPr>
            <w:tcW w:w="4050" w:type="dxa"/>
            <w:vAlign w:val="center"/>
          </w:tcPr>
          <w:p w14:paraId="5D0FC610" w14:textId="2908023D" w:rsidR="006B009D" w:rsidRPr="009B706A" w:rsidRDefault="00B507D1" w:rsidP="0049382E">
            <w:pPr>
              <w:pStyle w:val="oancuaDanhsach"/>
              <w:spacing w:before="120" w:after="120"/>
              <w:ind w:left="0"/>
              <w:jc w:val="both"/>
              <w:rPr>
                <w:rFonts w:asciiTheme="majorHAnsi" w:hAnsiTheme="majorHAnsi" w:cstheme="majorHAnsi"/>
                <w:color w:val="000000"/>
                <w:szCs w:val="26"/>
              </w:rPr>
            </w:pPr>
            <w:r w:rsidRPr="009B706A">
              <w:rPr>
                <w:rFonts w:asciiTheme="majorHAnsi" w:hAnsiTheme="majorHAnsi" w:cstheme="majorHAnsi"/>
                <w:color w:val="000000"/>
                <w:szCs w:val="26"/>
              </w:rPr>
              <w:t xml:space="preserve">Giao diện Thanh Toán Thành Công  </w:t>
            </w:r>
          </w:p>
        </w:tc>
        <w:tc>
          <w:tcPr>
            <w:tcW w:w="2723" w:type="dxa"/>
            <w:vAlign w:val="center"/>
          </w:tcPr>
          <w:p w14:paraId="412E3AEA" w14:textId="16E34348" w:rsidR="006B009D" w:rsidRPr="009B706A" w:rsidRDefault="005E00FA" w:rsidP="0049382E">
            <w:pPr>
              <w:pStyle w:val="oancuaDanhsach"/>
              <w:spacing w:before="120" w:after="120"/>
              <w:ind w:left="0"/>
              <w:jc w:val="both"/>
              <w:rPr>
                <w:rFonts w:asciiTheme="majorHAnsi" w:hAnsiTheme="majorHAnsi" w:cstheme="majorHAnsi"/>
                <w:szCs w:val="26"/>
              </w:rPr>
            </w:pPr>
            <w:r w:rsidRPr="009B706A">
              <w:rPr>
                <w:rFonts w:asciiTheme="majorHAnsi" w:hAnsiTheme="majorHAnsi" w:cstheme="majorHAnsi"/>
                <w:szCs w:val="26"/>
              </w:rPr>
              <w:t xml:space="preserve">Xác nhận thanh toán thành công cho đơn hàng  </w:t>
            </w:r>
          </w:p>
        </w:tc>
        <w:tc>
          <w:tcPr>
            <w:tcW w:w="1170" w:type="dxa"/>
            <w:vAlign w:val="center"/>
          </w:tcPr>
          <w:p w14:paraId="2596FA73" w14:textId="77777777" w:rsidR="006B009D" w:rsidRPr="009B706A" w:rsidRDefault="006B009D" w:rsidP="0049382E">
            <w:pPr>
              <w:pStyle w:val="oancuaDanhsach"/>
              <w:ind w:left="0"/>
              <w:jc w:val="both"/>
              <w:rPr>
                <w:rFonts w:asciiTheme="majorHAnsi" w:hAnsiTheme="majorHAnsi" w:cstheme="majorHAnsi"/>
                <w:szCs w:val="26"/>
              </w:rPr>
            </w:pPr>
          </w:p>
        </w:tc>
      </w:tr>
      <w:tr w:rsidR="006B009D" w:rsidRPr="009B706A" w14:paraId="6B27047E" w14:textId="77777777" w:rsidTr="0028680B">
        <w:tc>
          <w:tcPr>
            <w:tcW w:w="1705" w:type="dxa"/>
            <w:vAlign w:val="center"/>
          </w:tcPr>
          <w:p w14:paraId="6C270BC0" w14:textId="395F3E5A" w:rsidR="006B009D" w:rsidRPr="009B706A" w:rsidRDefault="006B009D" w:rsidP="0049382E">
            <w:pPr>
              <w:pStyle w:val="oancuaDanhsach"/>
              <w:spacing w:before="120" w:after="120"/>
              <w:ind w:left="142"/>
              <w:jc w:val="both"/>
              <w:rPr>
                <w:rFonts w:asciiTheme="majorHAnsi" w:hAnsiTheme="majorHAnsi" w:cstheme="majorHAnsi"/>
                <w:bCs/>
                <w:szCs w:val="26"/>
              </w:rPr>
            </w:pPr>
            <w:r w:rsidRPr="009B706A">
              <w:rPr>
                <w:rFonts w:asciiTheme="majorHAnsi" w:hAnsiTheme="majorHAnsi" w:cstheme="majorHAnsi"/>
                <w:bCs/>
                <w:szCs w:val="26"/>
              </w:rPr>
              <w:t>UI-14</w:t>
            </w:r>
          </w:p>
        </w:tc>
        <w:tc>
          <w:tcPr>
            <w:tcW w:w="4050" w:type="dxa"/>
            <w:vAlign w:val="center"/>
          </w:tcPr>
          <w:p w14:paraId="30FAAD5A" w14:textId="63D918E8" w:rsidR="006B009D" w:rsidRPr="009B706A" w:rsidRDefault="00B507D1" w:rsidP="0049382E">
            <w:pPr>
              <w:pStyle w:val="oancuaDanhsach"/>
              <w:spacing w:before="120" w:after="120"/>
              <w:ind w:left="0"/>
              <w:jc w:val="both"/>
              <w:rPr>
                <w:rFonts w:asciiTheme="majorHAnsi" w:hAnsiTheme="majorHAnsi" w:cstheme="majorHAnsi"/>
                <w:color w:val="000000"/>
                <w:szCs w:val="26"/>
              </w:rPr>
            </w:pPr>
            <w:r w:rsidRPr="009B706A">
              <w:rPr>
                <w:rFonts w:asciiTheme="majorHAnsi" w:hAnsiTheme="majorHAnsi" w:cstheme="majorHAnsi"/>
                <w:color w:val="000000"/>
                <w:szCs w:val="26"/>
              </w:rPr>
              <w:t xml:space="preserve">Giao diện Đánh Giá Dịch Vụ  </w:t>
            </w:r>
          </w:p>
        </w:tc>
        <w:tc>
          <w:tcPr>
            <w:tcW w:w="2723" w:type="dxa"/>
            <w:vAlign w:val="center"/>
          </w:tcPr>
          <w:p w14:paraId="1BD91F0D" w14:textId="5E67601C" w:rsidR="006B009D" w:rsidRPr="009B706A" w:rsidRDefault="005E00FA" w:rsidP="0049382E">
            <w:pPr>
              <w:pStyle w:val="oancuaDanhsach"/>
              <w:spacing w:before="120" w:after="120"/>
              <w:ind w:left="0"/>
              <w:jc w:val="both"/>
              <w:rPr>
                <w:rFonts w:asciiTheme="majorHAnsi" w:hAnsiTheme="majorHAnsi" w:cstheme="majorHAnsi"/>
                <w:szCs w:val="26"/>
              </w:rPr>
            </w:pPr>
            <w:r w:rsidRPr="009B706A">
              <w:rPr>
                <w:rFonts w:asciiTheme="majorHAnsi" w:hAnsiTheme="majorHAnsi" w:cstheme="majorHAnsi"/>
                <w:szCs w:val="26"/>
              </w:rPr>
              <w:t xml:space="preserve">Khách hàng đánh giá dịch vụ sau khi sử dụng  </w:t>
            </w:r>
          </w:p>
        </w:tc>
        <w:tc>
          <w:tcPr>
            <w:tcW w:w="1170" w:type="dxa"/>
            <w:vAlign w:val="center"/>
          </w:tcPr>
          <w:p w14:paraId="738908E4" w14:textId="77777777" w:rsidR="006B009D" w:rsidRPr="009B706A" w:rsidRDefault="006B009D" w:rsidP="0049382E">
            <w:pPr>
              <w:pStyle w:val="oancuaDanhsach"/>
              <w:ind w:left="0"/>
              <w:jc w:val="both"/>
              <w:rPr>
                <w:rFonts w:asciiTheme="majorHAnsi" w:hAnsiTheme="majorHAnsi" w:cstheme="majorHAnsi"/>
                <w:szCs w:val="26"/>
              </w:rPr>
            </w:pPr>
          </w:p>
        </w:tc>
      </w:tr>
      <w:tr w:rsidR="006B009D" w:rsidRPr="009B706A" w14:paraId="6660E735" w14:textId="77777777" w:rsidTr="0028680B">
        <w:tc>
          <w:tcPr>
            <w:tcW w:w="1705" w:type="dxa"/>
            <w:vAlign w:val="center"/>
          </w:tcPr>
          <w:p w14:paraId="52E444BE" w14:textId="15E7D618" w:rsidR="006B009D" w:rsidRPr="009B706A" w:rsidRDefault="006B009D" w:rsidP="0049382E">
            <w:pPr>
              <w:pStyle w:val="oancuaDanhsach"/>
              <w:spacing w:before="120" w:after="120"/>
              <w:ind w:left="142"/>
              <w:jc w:val="both"/>
              <w:rPr>
                <w:rFonts w:asciiTheme="majorHAnsi" w:hAnsiTheme="majorHAnsi" w:cstheme="majorHAnsi"/>
                <w:bCs/>
                <w:szCs w:val="26"/>
              </w:rPr>
            </w:pPr>
            <w:r w:rsidRPr="009B706A">
              <w:rPr>
                <w:rFonts w:asciiTheme="majorHAnsi" w:hAnsiTheme="majorHAnsi" w:cstheme="majorHAnsi"/>
                <w:bCs/>
                <w:szCs w:val="26"/>
              </w:rPr>
              <w:t>UI-15</w:t>
            </w:r>
          </w:p>
        </w:tc>
        <w:tc>
          <w:tcPr>
            <w:tcW w:w="4050" w:type="dxa"/>
            <w:vAlign w:val="center"/>
          </w:tcPr>
          <w:p w14:paraId="1A2E0751" w14:textId="77F0DD9B" w:rsidR="006B009D" w:rsidRPr="009B706A" w:rsidRDefault="00B507D1" w:rsidP="0049382E">
            <w:pPr>
              <w:pStyle w:val="oancuaDanhsach"/>
              <w:spacing w:before="120" w:after="120"/>
              <w:ind w:left="0"/>
              <w:jc w:val="both"/>
              <w:rPr>
                <w:rFonts w:asciiTheme="majorHAnsi" w:hAnsiTheme="majorHAnsi" w:cstheme="majorHAnsi"/>
                <w:color w:val="000000"/>
                <w:szCs w:val="26"/>
              </w:rPr>
            </w:pPr>
            <w:r w:rsidRPr="009B706A">
              <w:rPr>
                <w:rFonts w:asciiTheme="majorHAnsi" w:hAnsiTheme="majorHAnsi" w:cstheme="majorHAnsi"/>
                <w:color w:val="000000"/>
                <w:szCs w:val="26"/>
              </w:rPr>
              <w:t xml:space="preserve">Giao diện Yêu Cầu Người Dùng  </w:t>
            </w:r>
          </w:p>
        </w:tc>
        <w:tc>
          <w:tcPr>
            <w:tcW w:w="2723" w:type="dxa"/>
            <w:vAlign w:val="center"/>
          </w:tcPr>
          <w:p w14:paraId="72DB5D2E" w14:textId="2D8BFAF4" w:rsidR="006B009D" w:rsidRPr="009B706A" w:rsidRDefault="005E00FA" w:rsidP="0049382E">
            <w:pPr>
              <w:pStyle w:val="oancuaDanhsach"/>
              <w:spacing w:before="120" w:after="120"/>
              <w:ind w:left="0"/>
              <w:jc w:val="both"/>
              <w:rPr>
                <w:rFonts w:asciiTheme="majorHAnsi" w:hAnsiTheme="majorHAnsi" w:cstheme="majorHAnsi"/>
                <w:szCs w:val="26"/>
              </w:rPr>
            </w:pPr>
            <w:r w:rsidRPr="009B706A">
              <w:rPr>
                <w:rFonts w:asciiTheme="majorHAnsi" w:hAnsiTheme="majorHAnsi" w:cstheme="majorHAnsi"/>
                <w:szCs w:val="26"/>
              </w:rPr>
              <w:t xml:space="preserve">Người dùng gửi yêu cầu, đề xuất đến quán  </w:t>
            </w:r>
          </w:p>
        </w:tc>
        <w:tc>
          <w:tcPr>
            <w:tcW w:w="1170" w:type="dxa"/>
            <w:vAlign w:val="center"/>
          </w:tcPr>
          <w:p w14:paraId="649294BC" w14:textId="77777777" w:rsidR="006B009D" w:rsidRPr="009B706A" w:rsidRDefault="006B009D" w:rsidP="0049382E">
            <w:pPr>
              <w:pStyle w:val="oancuaDanhsach"/>
              <w:ind w:left="0"/>
              <w:jc w:val="both"/>
              <w:rPr>
                <w:rFonts w:asciiTheme="majorHAnsi" w:hAnsiTheme="majorHAnsi" w:cstheme="majorHAnsi"/>
                <w:szCs w:val="26"/>
              </w:rPr>
            </w:pPr>
          </w:p>
        </w:tc>
      </w:tr>
      <w:tr w:rsidR="006B009D" w:rsidRPr="009B706A" w14:paraId="3B30331B" w14:textId="77777777" w:rsidTr="0028680B">
        <w:tc>
          <w:tcPr>
            <w:tcW w:w="1705" w:type="dxa"/>
            <w:vAlign w:val="center"/>
          </w:tcPr>
          <w:p w14:paraId="2E92C036" w14:textId="3501ABED" w:rsidR="006B009D" w:rsidRPr="009B706A" w:rsidRDefault="006B009D" w:rsidP="0049382E">
            <w:pPr>
              <w:pStyle w:val="oancuaDanhsach"/>
              <w:spacing w:before="120" w:after="120"/>
              <w:ind w:left="142"/>
              <w:jc w:val="both"/>
              <w:rPr>
                <w:rFonts w:asciiTheme="majorHAnsi" w:hAnsiTheme="majorHAnsi" w:cstheme="majorHAnsi"/>
                <w:bCs/>
                <w:szCs w:val="26"/>
              </w:rPr>
            </w:pPr>
            <w:r w:rsidRPr="009B706A">
              <w:rPr>
                <w:rFonts w:asciiTheme="majorHAnsi" w:hAnsiTheme="majorHAnsi" w:cstheme="majorHAnsi"/>
                <w:bCs/>
                <w:szCs w:val="26"/>
              </w:rPr>
              <w:t>UI-16</w:t>
            </w:r>
          </w:p>
        </w:tc>
        <w:tc>
          <w:tcPr>
            <w:tcW w:w="4050" w:type="dxa"/>
            <w:vAlign w:val="center"/>
          </w:tcPr>
          <w:p w14:paraId="4EE496EE" w14:textId="1B0BF404" w:rsidR="006B009D" w:rsidRPr="009B706A" w:rsidRDefault="00B507D1" w:rsidP="0049382E">
            <w:pPr>
              <w:pStyle w:val="oancuaDanhsach"/>
              <w:spacing w:before="120" w:after="120"/>
              <w:ind w:left="0"/>
              <w:jc w:val="both"/>
              <w:rPr>
                <w:rFonts w:asciiTheme="majorHAnsi" w:hAnsiTheme="majorHAnsi" w:cstheme="majorHAnsi"/>
                <w:color w:val="000000"/>
                <w:szCs w:val="26"/>
              </w:rPr>
            </w:pPr>
            <w:r w:rsidRPr="009B706A">
              <w:rPr>
                <w:rFonts w:asciiTheme="majorHAnsi" w:hAnsiTheme="majorHAnsi" w:cstheme="majorHAnsi"/>
                <w:color w:val="000000"/>
                <w:szCs w:val="26"/>
              </w:rPr>
              <w:t xml:space="preserve">Giao diện Thông Báo Gọi Phục Vụ  </w:t>
            </w:r>
          </w:p>
        </w:tc>
        <w:tc>
          <w:tcPr>
            <w:tcW w:w="2723" w:type="dxa"/>
            <w:vAlign w:val="center"/>
          </w:tcPr>
          <w:p w14:paraId="327F14F5" w14:textId="70E07A2B" w:rsidR="006B009D" w:rsidRPr="009B706A" w:rsidRDefault="005E00FA" w:rsidP="0049382E">
            <w:pPr>
              <w:pStyle w:val="oancuaDanhsach"/>
              <w:spacing w:before="120" w:after="120"/>
              <w:ind w:left="0"/>
              <w:jc w:val="both"/>
              <w:rPr>
                <w:rFonts w:asciiTheme="majorHAnsi" w:hAnsiTheme="majorHAnsi" w:cstheme="majorHAnsi"/>
                <w:szCs w:val="26"/>
              </w:rPr>
            </w:pPr>
            <w:r w:rsidRPr="009B706A">
              <w:rPr>
                <w:rFonts w:asciiTheme="majorHAnsi" w:hAnsiTheme="majorHAnsi" w:cstheme="majorHAnsi"/>
                <w:szCs w:val="26"/>
              </w:rPr>
              <w:t xml:space="preserve">Thông báo khách hàng gọi nhân viên phục vụ  </w:t>
            </w:r>
          </w:p>
        </w:tc>
        <w:tc>
          <w:tcPr>
            <w:tcW w:w="1170" w:type="dxa"/>
            <w:vAlign w:val="center"/>
          </w:tcPr>
          <w:p w14:paraId="5053D571" w14:textId="77777777" w:rsidR="006B009D" w:rsidRPr="009B706A" w:rsidRDefault="006B009D" w:rsidP="0049382E">
            <w:pPr>
              <w:pStyle w:val="oancuaDanhsach"/>
              <w:ind w:left="0"/>
              <w:jc w:val="both"/>
              <w:rPr>
                <w:rFonts w:asciiTheme="majorHAnsi" w:hAnsiTheme="majorHAnsi" w:cstheme="majorHAnsi"/>
                <w:szCs w:val="26"/>
              </w:rPr>
            </w:pPr>
          </w:p>
        </w:tc>
      </w:tr>
      <w:tr w:rsidR="006B009D" w:rsidRPr="009B706A" w14:paraId="2DD052BA" w14:textId="77777777" w:rsidTr="0028680B">
        <w:tc>
          <w:tcPr>
            <w:tcW w:w="1705" w:type="dxa"/>
            <w:vAlign w:val="center"/>
          </w:tcPr>
          <w:p w14:paraId="43257198" w14:textId="1C2D644A" w:rsidR="006B009D" w:rsidRPr="009B706A" w:rsidRDefault="006B009D" w:rsidP="0049382E">
            <w:pPr>
              <w:pStyle w:val="oancuaDanhsach"/>
              <w:spacing w:before="120" w:after="120"/>
              <w:ind w:left="142"/>
              <w:jc w:val="both"/>
              <w:rPr>
                <w:rFonts w:asciiTheme="majorHAnsi" w:hAnsiTheme="majorHAnsi" w:cstheme="majorHAnsi"/>
                <w:bCs/>
                <w:szCs w:val="26"/>
              </w:rPr>
            </w:pPr>
            <w:r w:rsidRPr="009B706A">
              <w:rPr>
                <w:rFonts w:asciiTheme="majorHAnsi" w:hAnsiTheme="majorHAnsi" w:cstheme="majorHAnsi"/>
                <w:bCs/>
                <w:szCs w:val="26"/>
              </w:rPr>
              <w:t>UI-17</w:t>
            </w:r>
          </w:p>
        </w:tc>
        <w:tc>
          <w:tcPr>
            <w:tcW w:w="4050" w:type="dxa"/>
            <w:vAlign w:val="center"/>
          </w:tcPr>
          <w:p w14:paraId="0E83A572" w14:textId="1C1BAC40" w:rsidR="006B009D" w:rsidRPr="009B706A" w:rsidRDefault="00B507D1" w:rsidP="0049382E">
            <w:pPr>
              <w:pStyle w:val="oancuaDanhsach"/>
              <w:spacing w:before="120" w:after="120"/>
              <w:ind w:left="0"/>
              <w:jc w:val="both"/>
              <w:rPr>
                <w:rFonts w:asciiTheme="majorHAnsi" w:hAnsiTheme="majorHAnsi" w:cstheme="majorHAnsi"/>
                <w:color w:val="000000"/>
                <w:szCs w:val="26"/>
              </w:rPr>
            </w:pPr>
            <w:r w:rsidRPr="009B706A">
              <w:rPr>
                <w:rFonts w:asciiTheme="majorHAnsi" w:hAnsiTheme="majorHAnsi" w:cstheme="majorHAnsi"/>
                <w:color w:val="000000"/>
                <w:szCs w:val="26"/>
              </w:rPr>
              <w:t xml:space="preserve">Giao diện Danh Sách Bàn  </w:t>
            </w:r>
          </w:p>
        </w:tc>
        <w:tc>
          <w:tcPr>
            <w:tcW w:w="2723" w:type="dxa"/>
            <w:vAlign w:val="center"/>
          </w:tcPr>
          <w:p w14:paraId="6B6EB5FE" w14:textId="131F5649" w:rsidR="006B009D" w:rsidRPr="009B706A" w:rsidRDefault="005E00FA" w:rsidP="0049382E">
            <w:pPr>
              <w:pStyle w:val="oancuaDanhsach"/>
              <w:spacing w:before="120" w:after="120"/>
              <w:ind w:left="0"/>
              <w:jc w:val="both"/>
              <w:rPr>
                <w:rFonts w:asciiTheme="majorHAnsi" w:hAnsiTheme="majorHAnsi" w:cstheme="majorHAnsi"/>
                <w:szCs w:val="26"/>
              </w:rPr>
            </w:pPr>
            <w:r w:rsidRPr="009B706A">
              <w:rPr>
                <w:rFonts w:asciiTheme="majorHAnsi" w:hAnsiTheme="majorHAnsi" w:cstheme="majorHAnsi"/>
                <w:szCs w:val="26"/>
              </w:rPr>
              <w:t xml:space="preserve">Hiển thị danh sách các bàn hiện có trong quán  </w:t>
            </w:r>
          </w:p>
        </w:tc>
        <w:tc>
          <w:tcPr>
            <w:tcW w:w="1170" w:type="dxa"/>
            <w:vAlign w:val="center"/>
          </w:tcPr>
          <w:p w14:paraId="1148B83A" w14:textId="77777777" w:rsidR="006B009D" w:rsidRPr="009B706A" w:rsidRDefault="006B009D" w:rsidP="0049382E">
            <w:pPr>
              <w:pStyle w:val="oancuaDanhsach"/>
              <w:ind w:left="0"/>
              <w:jc w:val="both"/>
              <w:rPr>
                <w:rFonts w:asciiTheme="majorHAnsi" w:hAnsiTheme="majorHAnsi" w:cstheme="majorHAnsi"/>
                <w:szCs w:val="26"/>
              </w:rPr>
            </w:pPr>
          </w:p>
        </w:tc>
      </w:tr>
      <w:tr w:rsidR="006B009D" w:rsidRPr="009B706A" w14:paraId="1D002EEC" w14:textId="77777777" w:rsidTr="0028680B">
        <w:tc>
          <w:tcPr>
            <w:tcW w:w="1705" w:type="dxa"/>
            <w:vAlign w:val="center"/>
          </w:tcPr>
          <w:p w14:paraId="2C027241" w14:textId="69691993" w:rsidR="006B009D" w:rsidRPr="009B706A" w:rsidRDefault="006B009D" w:rsidP="0049382E">
            <w:pPr>
              <w:pStyle w:val="oancuaDanhsach"/>
              <w:spacing w:before="120" w:after="120"/>
              <w:ind w:left="142"/>
              <w:jc w:val="both"/>
              <w:rPr>
                <w:rFonts w:asciiTheme="majorHAnsi" w:hAnsiTheme="majorHAnsi" w:cstheme="majorHAnsi"/>
                <w:bCs/>
                <w:szCs w:val="26"/>
              </w:rPr>
            </w:pPr>
            <w:r w:rsidRPr="009B706A">
              <w:rPr>
                <w:rFonts w:asciiTheme="majorHAnsi" w:hAnsiTheme="majorHAnsi" w:cstheme="majorHAnsi"/>
                <w:bCs/>
                <w:szCs w:val="26"/>
              </w:rPr>
              <w:t>UI-18</w:t>
            </w:r>
          </w:p>
        </w:tc>
        <w:tc>
          <w:tcPr>
            <w:tcW w:w="4050" w:type="dxa"/>
            <w:vAlign w:val="center"/>
          </w:tcPr>
          <w:p w14:paraId="74E5E26E" w14:textId="7FFE00C9" w:rsidR="006B009D" w:rsidRPr="009B706A" w:rsidRDefault="00B507D1" w:rsidP="0049382E">
            <w:pPr>
              <w:pStyle w:val="oancuaDanhsach"/>
              <w:spacing w:before="120" w:after="120"/>
              <w:ind w:left="0"/>
              <w:jc w:val="both"/>
              <w:rPr>
                <w:rFonts w:asciiTheme="majorHAnsi" w:hAnsiTheme="majorHAnsi" w:cstheme="majorHAnsi"/>
                <w:color w:val="000000"/>
                <w:szCs w:val="26"/>
              </w:rPr>
            </w:pPr>
            <w:r w:rsidRPr="009B706A">
              <w:rPr>
                <w:rFonts w:asciiTheme="majorHAnsi" w:hAnsiTheme="majorHAnsi" w:cstheme="majorHAnsi"/>
                <w:color w:val="000000"/>
                <w:szCs w:val="26"/>
              </w:rPr>
              <w:t xml:space="preserve">Giao diện Quản Lý Bàn  </w:t>
            </w:r>
          </w:p>
        </w:tc>
        <w:tc>
          <w:tcPr>
            <w:tcW w:w="2723" w:type="dxa"/>
            <w:vAlign w:val="center"/>
          </w:tcPr>
          <w:p w14:paraId="322C865B" w14:textId="52F5D6BE" w:rsidR="006B009D" w:rsidRPr="009B706A" w:rsidRDefault="005E00FA" w:rsidP="0049382E">
            <w:pPr>
              <w:pStyle w:val="oancuaDanhsach"/>
              <w:spacing w:before="120" w:after="120"/>
              <w:ind w:left="0"/>
              <w:jc w:val="both"/>
              <w:rPr>
                <w:rFonts w:asciiTheme="majorHAnsi" w:hAnsiTheme="majorHAnsi" w:cstheme="majorHAnsi"/>
                <w:szCs w:val="26"/>
              </w:rPr>
            </w:pPr>
            <w:r w:rsidRPr="009B706A">
              <w:rPr>
                <w:rFonts w:asciiTheme="majorHAnsi" w:hAnsiTheme="majorHAnsi" w:cstheme="majorHAnsi"/>
                <w:szCs w:val="26"/>
              </w:rPr>
              <w:t xml:space="preserve">Quản lý thông tin và trạng thái từng bàn  </w:t>
            </w:r>
          </w:p>
        </w:tc>
        <w:tc>
          <w:tcPr>
            <w:tcW w:w="1170" w:type="dxa"/>
            <w:vAlign w:val="center"/>
          </w:tcPr>
          <w:p w14:paraId="712B1637" w14:textId="77777777" w:rsidR="006B009D" w:rsidRPr="009B706A" w:rsidRDefault="006B009D" w:rsidP="0049382E">
            <w:pPr>
              <w:pStyle w:val="oancuaDanhsach"/>
              <w:ind w:left="0"/>
              <w:jc w:val="both"/>
              <w:rPr>
                <w:rFonts w:asciiTheme="majorHAnsi" w:hAnsiTheme="majorHAnsi" w:cstheme="majorHAnsi"/>
                <w:szCs w:val="26"/>
              </w:rPr>
            </w:pPr>
          </w:p>
        </w:tc>
      </w:tr>
      <w:tr w:rsidR="006B009D" w:rsidRPr="009B706A" w14:paraId="38459CD1" w14:textId="77777777" w:rsidTr="0028680B">
        <w:tc>
          <w:tcPr>
            <w:tcW w:w="1705" w:type="dxa"/>
            <w:vAlign w:val="center"/>
          </w:tcPr>
          <w:p w14:paraId="2B14DFCA" w14:textId="0007163D" w:rsidR="006B009D" w:rsidRPr="009B706A" w:rsidRDefault="006B009D" w:rsidP="0049382E">
            <w:pPr>
              <w:pStyle w:val="oancuaDanhsach"/>
              <w:spacing w:before="120" w:after="120"/>
              <w:ind w:left="142"/>
              <w:jc w:val="both"/>
              <w:rPr>
                <w:rFonts w:asciiTheme="majorHAnsi" w:hAnsiTheme="majorHAnsi" w:cstheme="majorHAnsi"/>
                <w:bCs/>
                <w:szCs w:val="26"/>
              </w:rPr>
            </w:pPr>
            <w:r w:rsidRPr="009B706A">
              <w:rPr>
                <w:rFonts w:asciiTheme="majorHAnsi" w:hAnsiTheme="majorHAnsi" w:cstheme="majorHAnsi"/>
                <w:bCs/>
                <w:szCs w:val="26"/>
              </w:rPr>
              <w:t>UI-19</w:t>
            </w:r>
          </w:p>
        </w:tc>
        <w:tc>
          <w:tcPr>
            <w:tcW w:w="4050" w:type="dxa"/>
            <w:vAlign w:val="center"/>
          </w:tcPr>
          <w:p w14:paraId="5ADA09DE" w14:textId="16451EE0" w:rsidR="006B009D" w:rsidRPr="009B706A" w:rsidRDefault="00B507D1" w:rsidP="0049382E">
            <w:pPr>
              <w:pStyle w:val="oancuaDanhsach"/>
              <w:spacing w:before="120" w:after="120"/>
              <w:ind w:left="0"/>
              <w:jc w:val="both"/>
              <w:rPr>
                <w:rFonts w:asciiTheme="majorHAnsi" w:hAnsiTheme="majorHAnsi" w:cstheme="majorHAnsi"/>
                <w:color w:val="000000"/>
                <w:szCs w:val="26"/>
              </w:rPr>
            </w:pPr>
            <w:r w:rsidRPr="009B706A">
              <w:rPr>
                <w:rFonts w:asciiTheme="majorHAnsi" w:hAnsiTheme="majorHAnsi" w:cstheme="majorHAnsi"/>
                <w:color w:val="000000"/>
                <w:szCs w:val="26"/>
              </w:rPr>
              <w:t xml:space="preserve">Giao diện Thông Tin Đơn Hàng  </w:t>
            </w:r>
          </w:p>
        </w:tc>
        <w:tc>
          <w:tcPr>
            <w:tcW w:w="2723" w:type="dxa"/>
            <w:vAlign w:val="center"/>
          </w:tcPr>
          <w:p w14:paraId="79B98068" w14:textId="77B64F5B" w:rsidR="006B009D" w:rsidRPr="009B706A" w:rsidRDefault="005E00FA" w:rsidP="0049382E">
            <w:pPr>
              <w:pStyle w:val="oancuaDanhsach"/>
              <w:spacing w:before="120" w:after="120"/>
              <w:ind w:left="0"/>
              <w:jc w:val="both"/>
              <w:rPr>
                <w:rFonts w:asciiTheme="majorHAnsi" w:hAnsiTheme="majorHAnsi" w:cstheme="majorHAnsi"/>
                <w:szCs w:val="26"/>
              </w:rPr>
            </w:pPr>
            <w:r w:rsidRPr="009B706A">
              <w:rPr>
                <w:rFonts w:asciiTheme="majorHAnsi" w:hAnsiTheme="majorHAnsi" w:cstheme="majorHAnsi"/>
                <w:szCs w:val="26"/>
              </w:rPr>
              <w:t xml:space="preserve">Hiển thị chi tiết các đơn hàng của khách  </w:t>
            </w:r>
          </w:p>
        </w:tc>
        <w:tc>
          <w:tcPr>
            <w:tcW w:w="1170" w:type="dxa"/>
            <w:vAlign w:val="center"/>
          </w:tcPr>
          <w:p w14:paraId="5C801229" w14:textId="77777777" w:rsidR="006B009D" w:rsidRPr="009B706A" w:rsidRDefault="006B009D" w:rsidP="0049382E">
            <w:pPr>
              <w:pStyle w:val="oancuaDanhsach"/>
              <w:ind w:left="0"/>
              <w:jc w:val="both"/>
              <w:rPr>
                <w:rFonts w:asciiTheme="majorHAnsi" w:hAnsiTheme="majorHAnsi" w:cstheme="majorHAnsi"/>
                <w:szCs w:val="26"/>
              </w:rPr>
            </w:pPr>
          </w:p>
        </w:tc>
      </w:tr>
      <w:tr w:rsidR="006B009D" w:rsidRPr="009B706A" w14:paraId="7CFBA5F9" w14:textId="77777777" w:rsidTr="0028680B">
        <w:tc>
          <w:tcPr>
            <w:tcW w:w="1705" w:type="dxa"/>
            <w:vAlign w:val="center"/>
          </w:tcPr>
          <w:p w14:paraId="619DC34F" w14:textId="17970F12" w:rsidR="006B009D" w:rsidRPr="009B706A" w:rsidRDefault="006B009D" w:rsidP="0049382E">
            <w:pPr>
              <w:pStyle w:val="oancuaDanhsach"/>
              <w:spacing w:before="120" w:after="120"/>
              <w:ind w:left="142"/>
              <w:jc w:val="both"/>
              <w:rPr>
                <w:rFonts w:asciiTheme="majorHAnsi" w:hAnsiTheme="majorHAnsi" w:cstheme="majorHAnsi"/>
                <w:bCs/>
                <w:szCs w:val="26"/>
              </w:rPr>
            </w:pPr>
            <w:r w:rsidRPr="009B706A">
              <w:rPr>
                <w:rFonts w:asciiTheme="majorHAnsi" w:hAnsiTheme="majorHAnsi" w:cstheme="majorHAnsi"/>
                <w:bCs/>
                <w:szCs w:val="26"/>
              </w:rPr>
              <w:t>UI-20</w:t>
            </w:r>
          </w:p>
        </w:tc>
        <w:tc>
          <w:tcPr>
            <w:tcW w:w="4050" w:type="dxa"/>
            <w:vAlign w:val="center"/>
          </w:tcPr>
          <w:p w14:paraId="7C5A8F2D" w14:textId="359E868B" w:rsidR="006B009D" w:rsidRPr="009B706A" w:rsidRDefault="00B507D1" w:rsidP="0049382E">
            <w:pPr>
              <w:pStyle w:val="oancuaDanhsach"/>
              <w:spacing w:before="120" w:after="120"/>
              <w:ind w:left="0"/>
              <w:jc w:val="both"/>
              <w:rPr>
                <w:rFonts w:asciiTheme="majorHAnsi" w:hAnsiTheme="majorHAnsi" w:cstheme="majorHAnsi"/>
                <w:color w:val="000000"/>
                <w:szCs w:val="26"/>
              </w:rPr>
            </w:pPr>
            <w:r w:rsidRPr="009B706A">
              <w:rPr>
                <w:rFonts w:asciiTheme="majorHAnsi" w:hAnsiTheme="majorHAnsi" w:cstheme="majorHAnsi"/>
                <w:color w:val="000000"/>
                <w:szCs w:val="26"/>
              </w:rPr>
              <w:t xml:space="preserve">Giao diện Hóa Đơn  </w:t>
            </w:r>
          </w:p>
        </w:tc>
        <w:tc>
          <w:tcPr>
            <w:tcW w:w="2723" w:type="dxa"/>
            <w:vAlign w:val="center"/>
          </w:tcPr>
          <w:p w14:paraId="3933BD9D" w14:textId="62BB4382" w:rsidR="006B009D" w:rsidRPr="009B706A" w:rsidRDefault="005E00FA" w:rsidP="0049382E">
            <w:pPr>
              <w:pStyle w:val="oancuaDanhsach"/>
              <w:spacing w:before="120" w:after="120"/>
              <w:ind w:left="0"/>
              <w:jc w:val="both"/>
              <w:rPr>
                <w:rFonts w:asciiTheme="majorHAnsi" w:hAnsiTheme="majorHAnsi" w:cstheme="majorHAnsi"/>
                <w:szCs w:val="26"/>
              </w:rPr>
            </w:pPr>
            <w:r w:rsidRPr="009B706A">
              <w:rPr>
                <w:rFonts w:asciiTheme="majorHAnsi" w:hAnsiTheme="majorHAnsi" w:cstheme="majorHAnsi"/>
                <w:szCs w:val="26"/>
              </w:rPr>
              <w:t xml:space="preserve">Hiển thị hóa đơn thanh toán cho khách hàng  </w:t>
            </w:r>
          </w:p>
        </w:tc>
        <w:tc>
          <w:tcPr>
            <w:tcW w:w="1170" w:type="dxa"/>
            <w:vAlign w:val="center"/>
          </w:tcPr>
          <w:p w14:paraId="10FE0B14" w14:textId="77777777" w:rsidR="006B009D" w:rsidRPr="009B706A" w:rsidRDefault="006B009D" w:rsidP="0049382E">
            <w:pPr>
              <w:pStyle w:val="oancuaDanhsach"/>
              <w:ind w:left="0"/>
              <w:jc w:val="both"/>
              <w:rPr>
                <w:rFonts w:asciiTheme="majorHAnsi" w:hAnsiTheme="majorHAnsi" w:cstheme="majorHAnsi"/>
                <w:szCs w:val="26"/>
              </w:rPr>
            </w:pPr>
          </w:p>
        </w:tc>
      </w:tr>
      <w:tr w:rsidR="006B009D" w:rsidRPr="009B706A" w14:paraId="12A051CC" w14:textId="77777777" w:rsidTr="0028680B">
        <w:tc>
          <w:tcPr>
            <w:tcW w:w="1705" w:type="dxa"/>
            <w:vAlign w:val="center"/>
          </w:tcPr>
          <w:p w14:paraId="5D1B4BFF" w14:textId="1929ED06" w:rsidR="006B009D" w:rsidRPr="009B706A" w:rsidRDefault="006B009D" w:rsidP="0049382E">
            <w:pPr>
              <w:pStyle w:val="oancuaDanhsach"/>
              <w:spacing w:before="120" w:after="120"/>
              <w:ind w:left="142"/>
              <w:jc w:val="both"/>
              <w:rPr>
                <w:rFonts w:asciiTheme="majorHAnsi" w:hAnsiTheme="majorHAnsi" w:cstheme="majorHAnsi"/>
                <w:bCs/>
                <w:szCs w:val="26"/>
              </w:rPr>
            </w:pPr>
            <w:r w:rsidRPr="009B706A">
              <w:rPr>
                <w:rFonts w:asciiTheme="majorHAnsi" w:hAnsiTheme="majorHAnsi" w:cstheme="majorHAnsi"/>
                <w:bCs/>
                <w:szCs w:val="26"/>
              </w:rPr>
              <w:t>UI-21</w:t>
            </w:r>
          </w:p>
        </w:tc>
        <w:tc>
          <w:tcPr>
            <w:tcW w:w="4050" w:type="dxa"/>
            <w:vAlign w:val="center"/>
          </w:tcPr>
          <w:p w14:paraId="7B3F704B" w14:textId="4DA65D74" w:rsidR="006B009D" w:rsidRPr="009B706A" w:rsidRDefault="00B507D1" w:rsidP="0049382E">
            <w:pPr>
              <w:pStyle w:val="oancuaDanhsach"/>
              <w:spacing w:before="120" w:after="120"/>
              <w:ind w:left="0"/>
              <w:jc w:val="both"/>
              <w:rPr>
                <w:rFonts w:asciiTheme="majorHAnsi" w:hAnsiTheme="majorHAnsi" w:cstheme="majorHAnsi"/>
                <w:color w:val="000000"/>
                <w:szCs w:val="26"/>
              </w:rPr>
            </w:pPr>
            <w:r w:rsidRPr="009B706A">
              <w:rPr>
                <w:rFonts w:asciiTheme="majorHAnsi" w:hAnsiTheme="majorHAnsi" w:cstheme="majorHAnsi"/>
                <w:color w:val="000000"/>
                <w:szCs w:val="26"/>
              </w:rPr>
              <w:t xml:space="preserve">Giao diện Lịch Sử Đơn Hàng  </w:t>
            </w:r>
          </w:p>
        </w:tc>
        <w:tc>
          <w:tcPr>
            <w:tcW w:w="2723" w:type="dxa"/>
            <w:vAlign w:val="center"/>
          </w:tcPr>
          <w:p w14:paraId="4BC3D459" w14:textId="6EE01EB3" w:rsidR="006B009D" w:rsidRPr="009B706A" w:rsidRDefault="005E00FA" w:rsidP="0049382E">
            <w:pPr>
              <w:pStyle w:val="oancuaDanhsach"/>
              <w:spacing w:before="120" w:after="120"/>
              <w:ind w:left="0"/>
              <w:jc w:val="both"/>
              <w:rPr>
                <w:rFonts w:asciiTheme="majorHAnsi" w:hAnsiTheme="majorHAnsi" w:cstheme="majorHAnsi"/>
                <w:szCs w:val="26"/>
              </w:rPr>
            </w:pPr>
            <w:r w:rsidRPr="009B706A">
              <w:rPr>
                <w:rFonts w:asciiTheme="majorHAnsi" w:hAnsiTheme="majorHAnsi" w:cstheme="majorHAnsi"/>
                <w:szCs w:val="26"/>
              </w:rPr>
              <w:t xml:space="preserve">Xem lại lịch sử các đơn hàng đã đặt  </w:t>
            </w:r>
          </w:p>
        </w:tc>
        <w:tc>
          <w:tcPr>
            <w:tcW w:w="1170" w:type="dxa"/>
            <w:vAlign w:val="center"/>
          </w:tcPr>
          <w:p w14:paraId="32B631C6" w14:textId="77777777" w:rsidR="006B009D" w:rsidRPr="009B706A" w:rsidRDefault="006B009D" w:rsidP="0049382E">
            <w:pPr>
              <w:pStyle w:val="oancuaDanhsach"/>
              <w:ind w:left="0"/>
              <w:jc w:val="both"/>
              <w:rPr>
                <w:rFonts w:asciiTheme="majorHAnsi" w:hAnsiTheme="majorHAnsi" w:cstheme="majorHAnsi"/>
                <w:szCs w:val="26"/>
              </w:rPr>
            </w:pPr>
          </w:p>
        </w:tc>
      </w:tr>
      <w:tr w:rsidR="006B009D" w:rsidRPr="009B706A" w14:paraId="7245DB99" w14:textId="77777777" w:rsidTr="0028680B">
        <w:tc>
          <w:tcPr>
            <w:tcW w:w="1705" w:type="dxa"/>
            <w:vAlign w:val="center"/>
          </w:tcPr>
          <w:p w14:paraId="2B6EC2EC" w14:textId="7876BD98" w:rsidR="006B009D" w:rsidRPr="009B706A" w:rsidRDefault="006B009D" w:rsidP="0049382E">
            <w:pPr>
              <w:pStyle w:val="oancuaDanhsach"/>
              <w:spacing w:before="120" w:after="120"/>
              <w:ind w:left="142"/>
              <w:jc w:val="both"/>
              <w:rPr>
                <w:rFonts w:asciiTheme="majorHAnsi" w:hAnsiTheme="majorHAnsi" w:cstheme="majorHAnsi"/>
                <w:bCs/>
                <w:szCs w:val="26"/>
              </w:rPr>
            </w:pPr>
            <w:r w:rsidRPr="009B706A">
              <w:rPr>
                <w:rFonts w:asciiTheme="majorHAnsi" w:hAnsiTheme="majorHAnsi" w:cstheme="majorHAnsi"/>
                <w:bCs/>
                <w:szCs w:val="26"/>
              </w:rPr>
              <w:t>UI-22</w:t>
            </w:r>
          </w:p>
        </w:tc>
        <w:tc>
          <w:tcPr>
            <w:tcW w:w="4050" w:type="dxa"/>
            <w:vAlign w:val="center"/>
          </w:tcPr>
          <w:p w14:paraId="533899F8" w14:textId="7A95011F" w:rsidR="006B009D" w:rsidRPr="009B706A" w:rsidRDefault="00B507D1" w:rsidP="0049382E">
            <w:pPr>
              <w:pStyle w:val="oancuaDanhsach"/>
              <w:spacing w:before="120" w:after="120"/>
              <w:ind w:left="0"/>
              <w:jc w:val="both"/>
              <w:rPr>
                <w:rFonts w:asciiTheme="majorHAnsi" w:hAnsiTheme="majorHAnsi" w:cstheme="majorHAnsi"/>
                <w:color w:val="000000"/>
                <w:szCs w:val="26"/>
              </w:rPr>
            </w:pPr>
            <w:r w:rsidRPr="009B706A">
              <w:rPr>
                <w:rFonts w:asciiTheme="majorHAnsi" w:hAnsiTheme="majorHAnsi" w:cstheme="majorHAnsi"/>
                <w:color w:val="000000"/>
                <w:szCs w:val="26"/>
              </w:rPr>
              <w:t xml:space="preserve">Giao diện Đăng Nhập  </w:t>
            </w:r>
          </w:p>
        </w:tc>
        <w:tc>
          <w:tcPr>
            <w:tcW w:w="2723" w:type="dxa"/>
            <w:vAlign w:val="center"/>
          </w:tcPr>
          <w:p w14:paraId="3D77AED0" w14:textId="3C0D4CF9" w:rsidR="006B009D" w:rsidRPr="009B706A" w:rsidRDefault="005E00FA" w:rsidP="0049382E">
            <w:pPr>
              <w:pStyle w:val="oancuaDanhsach"/>
              <w:spacing w:before="120" w:after="120"/>
              <w:ind w:left="0"/>
              <w:jc w:val="both"/>
              <w:rPr>
                <w:rFonts w:asciiTheme="majorHAnsi" w:hAnsiTheme="majorHAnsi" w:cstheme="majorHAnsi"/>
                <w:szCs w:val="26"/>
              </w:rPr>
            </w:pPr>
            <w:r w:rsidRPr="009B706A">
              <w:rPr>
                <w:rFonts w:asciiTheme="majorHAnsi" w:hAnsiTheme="majorHAnsi" w:cstheme="majorHAnsi"/>
                <w:szCs w:val="26"/>
              </w:rPr>
              <w:t xml:space="preserve">Giao diện đăng nhập tài khoản người dùng  </w:t>
            </w:r>
          </w:p>
        </w:tc>
        <w:tc>
          <w:tcPr>
            <w:tcW w:w="1170" w:type="dxa"/>
            <w:vAlign w:val="center"/>
          </w:tcPr>
          <w:p w14:paraId="337A34BC" w14:textId="77777777" w:rsidR="006B009D" w:rsidRPr="009B706A" w:rsidRDefault="006B009D" w:rsidP="0049382E">
            <w:pPr>
              <w:pStyle w:val="oancuaDanhsach"/>
              <w:ind w:left="0"/>
              <w:jc w:val="both"/>
              <w:rPr>
                <w:rFonts w:asciiTheme="majorHAnsi" w:hAnsiTheme="majorHAnsi" w:cstheme="majorHAnsi"/>
                <w:szCs w:val="26"/>
              </w:rPr>
            </w:pPr>
          </w:p>
        </w:tc>
      </w:tr>
      <w:tr w:rsidR="006B009D" w:rsidRPr="009B706A" w14:paraId="179C0152" w14:textId="77777777" w:rsidTr="0028680B">
        <w:tc>
          <w:tcPr>
            <w:tcW w:w="1705" w:type="dxa"/>
            <w:vAlign w:val="center"/>
          </w:tcPr>
          <w:p w14:paraId="7D066B79" w14:textId="6E0FB68F" w:rsidR="006B009D" w:rsidRPr="009B706A" w:rsidRDefault="006B009D" w:rsidP="0049382E">
            <w:pPr>
              <w:pStyle w:val="oancuaDanhsach"/>
              <w:spacing w:before="120" w:after="120"/>
              <w:ind w:left="142"/>
              <w:jc w:val="both"/>
              <w:rPr>
                <w:rFonts w:asciiTheme="majorHAnsi" w:hAnsiTheme="majorHAnsi" w:cstheme="majorHAnsi"/>
                <w:bCs/>
                <w:szCs w:val="26"/>
              </w:rPr>
            </w:pPr>
            <w:r w:rsidRPr="009B706A">
              <w:rPr>
                <w:rFonts w:asciiTheme="majorHAnsi" w:hAnsiTheme="majorHAnsi" w:cstheme="majorHAnsi"/>
                <w:bCs/>
                <w:szCs w:val="26"/>
              </w:rPr>
              <w:t>UI-23</w:t>
            </w:r>
          </w:p>
        </w:tc>
        <w:tc>
          <w:tcPr>
            <w:tcW w:w="4050" w:type="dxa"/>
            <w:vAlign w:val="center"/>
          </w:tcPr>
          <w:p w14:paraId="7A55FA90" w14:textId="249DC2B7" w:rsidR="006B009D" w:rsidRPr="009B706A" w:rsidRDefault="00B507D1" w:rsidP="0049382E">
            <w:pPr>
              <w:pStyle w:val="oancuaDanhsach"/>
              <w:spacing w:before="120" w:after="120"/>
              <w:ind w:left="0"/>
              <w:jc w:val="both"/>
              <w:rPr>
                <w:rFonts w:asciiTheme="majorHAnsi" w:hAnsiTheme="majorHAnsi" w:cstheme="majorHAnsi"/>
                <w:color w:val="000000"/>
                <w:szCs w:val="26"/>
              </w:rPr>
            </w:pPr>
            <w:r w:rsidRPr="009B706A">
              <w:rPr>
                <w:rFonts w:asciiTheme="majorHAnsi" w:hAnsiTheme="majorHAnsi" w:cstheme="majorHAnsi"/>
                <w:color w:val="000000"/>
                <w:szCs w:val="26"/>
              </w:rPr>
              <w:t xml:space="preserve">Giao diện Chỉnh Sửa Thông Tin Người Dùng  </w:t>
            </w:r>
          </w:p>
        </w:tc>
        <w:tc>
          <w:tcPr>
            <w:tcW w:w="2723" w:type="dxa"/>
            <w:vAlign w:val="center"/>
          </w:tcPr>
          <w:p w14:paraId="4F7A5F05" w14:textId="6B6365CC" w:rsidR="006B009D" w:rsidRPr="009B706A" w:rsidRDefault="005E00FA" w:rsidP="0049382E">
            <w:pPr>
              <w:pStyle w:val="oancuaDanhsach"/>
              <w:spacing w:before="120" w:after="120"/>
              <w:ind w:left="0"/>
              <w:jc w:val="both"/>
              <w:rPr>
                <w:rFonts w:asciiTheme="majorHAnsi" w:hAnsiTheme="majorHAnsi" w:cstheme="majorHAnsi"/>
                <w:szCs w:val="26"/>
              </w:rPr>
            </w:pPr>
            <w:r w:rsidRPr="009B706A">
              <w:rPr>
                <w:rFonts w:asciiTheme="majorHAnsi" w:hAnsiTheme="majorHAnsi" w:cstheme="majorHAnsi"/>
                <w:szCs w:val="26"/>
              </w:rPr>
              <w:t xml:space="preserve">Cập nhật thông tin cá nhân của người dùng  </w:t>
            </w:r>
          </w:p>
        </w:tc>
        <w:tc>
          <w:tcPr>
            <w:tcW w:w="1170" w:type="dxa"/>
            <w:vAlign w:val="center"/>
          </w:tcPr>
          <w:p w14:paraId="249C34A2" w14:textId="77777777" w:rsidR="006B009D" w:rsidRPr="009B706A" w:rsidRDefault="006B009D" w:rsidP="0049382E">
            <w:pPr>
              <w:pStyle w:val="oancuaDanhsach"/>
              <w:ind w:left="0"/>
              <w:jc w:val="both"/>
              <w:rPr>
                <w:rFonts w:asciiTheme="majorHAnsi" w:hAnsiTheme="majorHAnsi" w:cstheme="majorHAnsi"/>
                <w:szCs w:val="26"/>
              </w:rPr>
            </w:pPr>
          </w:p>
        </w:tc>
      </w:tr>
      <w:tr w:rsidR="006B009D" w:rsidRPr="009B706A" w14:paraId="33928614" w14:textId="77777777" w:rsidTr="0028680B">
        <w:tc>
          <w:tcPr>
            <w:tcW w:w="1705" w:type="dxa"/>
            <w:vAlign w:val="center"/>
          </w:tcPr>
          <w:p w14:paraId="56EB71CB" w14:textId="6BDB7599" w:rsidR="006B009D" w:rsidRPr="009B706A" w:rsidRDefault="006B009D" w:rsidP="0049382E">
            <w:pPr>
              <w:pStyle w:val="oancuaDanhsach"/>
              <w:spacing w:before="120" w:after="120"/>
              <w:ind w:left="142"/>
              <w:jc w:val="both"/>
              <w:rPr>
                <w:rFonts w:asciiTheme="majorHAnsi" w:hAnsiTheme="majorHAnsi" w:cstheme="majorHAnsi"/>
                <w:bCs/>
                <w:szCs w:val="26"/>
              </w:rPr>
            </w:pPr>
            <w:r w:rsidRPr="009B706A">
              <w:rPr>
                <w:rFonts w:asciiTheme="majorHAnsi" w:hAnsiTheme="majorHAnsi" w:cstheme="majorHAnsi"/>
                <w:bCs/>
                <w:szCs w:val="26"/>
              </w:rPr>
              <w:t>UI-24</w:t>
            </w:r>
          </w:p>
        </w:tc>
        <w:tc>
          <w:tcPr>
            <w:tcW w:w="4050" w:type="dxa"/>
            <w:vAlign w:val="center"/>
          </w:tcPr>
          <w:p w14:paraId="21794BC5" w14:textId="69EE459F" w:rsidR="006B009D" w:rsidRPr="009B706A" w:rsidRDefault="00B507D1" w:rsidP="0049382E">
            <w:pPr>
              <w:pStyle w:val="oancuaDanhsach"/>
              <w:spacing w:before="120" w:after="120"/>
              <w:ind w:left="0"/>
              <w:jc w:val="both"/>
              <w:rPr>
                <w:rFonts w:asciiTheme="majorHAnsi" w:hAnsiTheme="majorHAnsi" w:cstheme="majorHAnsi"/>
                <w:color w:val="000000"/>
                <w:szCs w:val="26"/>
              </w:rPr>
            </w:pPr>
            <w:r w:rsidRPr="009B706A">
              <w:rPr>
                <w:rFonts w:asciiTheme="majorHAnsi" w:hAnsiTheme="majorHAnsi" w:cstheme="majorHAnsi"/>
                <w:color w:val="000000"/>
                <w:szCs w:val="26"/>
              </w:rPr>
              <w:t xml:space="preserve">Giao diện Đổi Mật Khẩu  </w:t>
            </w:r>
          </w:p>
        </w:tc>
        <w:tc>
          <w:tcPr>
            <w:tcW w:w="2723" w:type="dxa"/>
            <w:vAlign w:val="center"/>
          </w:tcPr>
          <w:p w14:paraId="455C81EF" w14:textId="2F06D45A" w:rsidR="006B009D" w:rsidRPr="009B706A" w:rsidRDefault="005E00FA" w:rsidP="0049382E">
            <w:pPr>
              <w:pStyle w:val="oancuaDanhsach"/>
              <w:spacing w:before="120" w:after="120"/>
              <w:ind w:left="0"/>
              <w:jc w:val="both"/>
              <w:rPr>
                <w:rFonts w:asciiTheme="majorHAnsi" w:hAnsiTheme="majorHAnsi" w:cstheme="majorHAnsi"/>
                <w:szCs w:val="26"/>
              </w:rPr>
            </w:pPr>
            <w:r w:rsidRPr="009B706A">
              <w:rPr>
                <w:rFonts w:asciiTheme="majorHAnsi" w:hAnsiTheme="majorHAnsi" w:cstheme="majorHAnsi"/>
                <w:szCs w:val="26"/>
              </w:rPr>
              <w:t xml:space="preserve">Thay đổi mật khẩu tài khoản người dùng  </w:t>
            </w:r>
          </w:p>
        </w:tc>
        <w:tc>
          <w:tcPr>
            <w:tcW w:w="1170" w:type="dxa"/>
            <w:vAlign w:val="center"/>
          </w:tcPr>
          <w:p w14:paraId="08F17E9A" w14:textId="77777777" w:rsidR="006B009D" w:rsidRPr="009B706A" w:rsidRDefault="006B009D" w:rsidP="0049382E">
            <w:pPr>
              <w:pStyle w:val="oancuaDanhsach"/>
              <w:ind w:left="0"/>
              <w:jc w:val="both"/>
              <w:rPr>
                <w:rFonts w:asciiTheme="majorHAnsi" w:hAnsiTheme="majorHAnsi" w:cstheme="majorHAnsi"/>
                <w:szCs w:val="26"/>
              </w:rPr>
            </w:pPr>
          </w:p>
        </w:tc>
      </w:tr>
      <w:tr w:rsidR="006B009D" w:rsidRPr="009B706A" w14:paraId="102C54E7" w14:textId="77777777" w:rsidTr="0028680B">
        <w:tc>
          <w:tcPr>
            <w:tcW w:w="1705" w:type="dxa"/>
            <w:vAlign w:val="center"/>
          </w:tcPr>
          <w:p w14:paraId="172E8695" w14:textId="4AEFD6FB" w:rsidR="006B009D" w:rsidRPr="009B706A" w:rsidRDefault="006B009D" w:rsidP="0049382E">
            <w:pPr>
              <w:pStyle w:val="oancuaDanhsach"/>
              <w:spacing w:before="120" w:after="120"/>
              <w:ind w:left="142"/>
              <w:jc w:val="both"/>
              <w:rPr>
                <w:rFonts w:asciiTheme="majorHAnsi" w:hAnsiTheme="majorHAnsi" w:cstheme="majorHAnsi"/>
                <w:bCs/>
                <w:szCs w:val="26"/>
              </w:rPr>
            </w:pPr>
            <w:r w:rsidRPr="009B706A">
              <w:rPr>
                <w:rFonts w:asciiTheme="majorHAnsi" w:hAnsiTheme="majorHAnsi" w:cstheme="majorHAnsi"/>
                <w:bCs/>
                <w:szCs w:val="26"/>
              </w:rPr>
              <w:t>UI-25</w:t>
            </w:r>
          </w:p>
        </w:tc>
        <w:tc>
          <w:tcPr>
            <w:tcW w:w="4050" w:type="dxa"/>
            <w:vAlign w:val="center"/>
          </w:tcPr>
          <w:p w14:paraId="6EEDC962" w14:textId="6D340AB8" w:rsidR="006B009D" w:rsidRPr="009B706A" w:rsidRDefault="00B507D1" w:rsidP="0049382E">
            <w:pPr>
              <w:pStyle w:val="oancuaDanhsach"/>
              <w:spacing w:before="120" w:after="120"/>
              <w:ind w:left="0"/>
              <w:jc w:val="both"/>
              <w:rPr>
                <w:rFonts w:asciiTheme="majorHAnsi" w:hAnsiTheme="majorHAnsi" w:cstheme="majorHAnsi"/>
                <w:color w:val="000000"/>
                <w:szCs w:val="26"/>
              </w:rPr>
            </w:pPr>
            <w:r w:rsidRPr="009B706A">
              <w:rPr>
                <w:rFonts w:asciiTheme="majorHAnsi" w:hAnsiTheme="majorHAnsi" w:cstheme="majorHAnsi"/>
                <w:color w:val="000000"/>
                <w:szCs w:val="26"/>
              </w:rPr>
              <w:t xml:space="preserve">Giao diện Quản Lý Tài Khoản nhân viên  </w:t>
            </w:r>
          </w:p>
        </w:tc>
        <w:tc>
          <w:tcPr>
            <w:tcW w:w="2723" w:type="dxa"/>
            <w:vAlign w:val="center"/>
          </w:tcPr>
          <w:p w14:paraId="3353AAD7" w14:textId="5EB7D764" w:rsidR="006B009D" w:rsidRPr="009B706A" w:rsidRDefault="005E00FA" w:rsidP="0049382E">
            <w:pPr>
              <w:pStyle w:val="oancuaDanhsach"/>
              <w:spacing w:before="120" w:after="120"/>
              <w:ind w:left="0"/>
              <w:jc w:val="both"/>
              <w:rPr>
                <w:rFonts w:asciiTheme="majorHAnsi" w:hAnsiTheme="majorHAnsi" w:cstheme="majorHAnsi"/>
                <w:szCs w:val="26"/>
              </w:rPr>
            </w:pPr>
            <w:r w:rsidRPr="009B706A">
              <w:rPr>
                <w:rFonts w:asciiTheme="majorHAnsi" w:hAnsiTheme="majorHAnsi" w:cstheme="majorHAnsi"/>
                <w:szCs w:val="26"/>
              </w:rPr>
              <w:t xml:space="preserve">Quản lý danh sách tài khoản nhân viên  </w:t>
            </w:r>
          </w:p>
        </w:tc>
        <w:tc>
          <w:tcPr>
            <w:tcW w:w="1170" w:type="dxa"/>
            <w:vAlign w:val="center"/>
          </w:tcPr>
          <w:p w14:paraId="2BCDC5DC" w14:textId="77777777" w:rsidR="006B009D" w:rsidRPr="009B706A" w:rsidRDefault="006B009D" w:rsidP="0049382E">
            <w:pPr>
              <w:pStyle w:val="oancuaDanhsach"/>
              <w:ind w:left="0"/>
              <w:jc w:val="both"/>
              <w:rPr>
                <w:rFonts w:asciiTheme="majorHAnsi" w:hAnsiTheme="majorHAnsi" w:cstheme="majorHAnsi"/>
                <w:szCs w:val="26"/>
              </w:rPr>
            </w:pPr>
          </w:p>
        </w:tc>
      </w:tr>
      <w:tr w:rsidR="006B009D" w:rsidRPr="009B706A" w14:paraId="409E3DFE" w14:textId="77777777" w:rsidTr="0028680B">
        <w:tc>
          <w:tcPr>
            <w:tcW w:w="1705" w:type="dxa"/>
            <w:vAlign w:val="center"/>
          </w:tcPr>
          <w:p w14:paraId="0FC1DC71" w14:textId="6E173BC4" w:rsidR="006B009D" w:rsidRPr="009B706A" w:rsidRDefault="006B009D" w:rsidP="0049382E">
            <w:pPr>
              <w:pStyle w:val="oancuaDanhsach"/>
              <w:spacing w:before="120" w:after="120"/>
              <w:ind w:left="142"/>
              <w:jc w:val="both"/>
              <w:rPr>
                <w:rFonts w:asciiTheme="majorHAnsi" w:hAnsiTheme="majorHAnsi" w:cstheme="majorHAnsi"/>
                <w:bCs/>
                <w:szCs w:val="26"/>
              </w:rPr>
            </w:pPr>
            <w:r w:rsidRPr="009B706A">
              <w:rPr>
                <w:rFonts w:asciiTheme="majorHAnsi" w:hAnsiTheme="majorHAnsi" w:cstheme="majorHAnsi"/>
                <w:bCs/>
                <w:szCs w:val="26"/>
              </w:rPr>
              <w:t>UI-26</w:t>
            </w:r>
          </w:p>
        </w:tc>
        <w:tc>
          <w:tcPr>
            <w:tcW w:w="4050" w:type="dxa"/>
            <w:vAlign w:val="center"/>
          </w:tcPr>
          <w:p w14:paraId="1B328936" w14:textId="43EF6CA1" w:rsidR="006B009D" w:rsidRPr="009B706A" w:rsidRDefault="00B507D1" w:rsidP="0049382E">
            <w:pPr>
              <w:pStyle w:val="oancuaDanhsach"/>
              <w:spacing w:before="120" w:after="120"/>
              <w:ind w:left="0"/>
              <w:jc w:val="both"/>
              <w:rPr>
                <w:rFonts w:asciiTheme="majorHAnsi" w:hAnsiTheme="majorHAnsi" w:cstheme="majorHAnsi"/>
                <w:color w:val="000000"/>
                <w:szCs w:val="26"/>
              </w:rPr>
            </w:pPr>
            <w:r w:rsidRPr="009B706A">
              <w:rPr>
                <w:rFonts w:asciiTheme="majorHAnsi" w:hAnsiTheme="majorHAnsi" w:cstheme="majorHAnsi"/>
                <w:color w:val="000000"/>
                <w:szCs w:val="26"/>
              </w:rPr>
              <w:t xml:space="preserve">Giao diện Thêm Nhân Viên (Đăng Ký Tài Khoản)  </w:t>
            </w:r>
          </w:p>
        </w:tc>
        <w:tc>
          <w:tcPr>
            <w:tcW w:w="2723" w:type="dxa"/>
            <w:vAlign w:val="center"/>
          </w:tcPr>
          <w:p w14:paraId="7CC68BE5" w14:textId="6B8F866E" w:rsidR="006B009D" w:rsidRPr="009B706A" w:rsidRDefault="005E00FA" w:rsidP="0049382E">
            <w:pPr>
              <w:pStyle w:val="oancuaDanhsach"/>
              <w:spacing w:before="120" w:after="120"/>
              <w:ind w:left="0"/>
              <w:jc w:val="both"/>
              <w:rPr>
                <w:rFonts w:asciiTheme="majorHAnsi" w:hAnsiTheme="majorHAnsi" w:cstheme="majorHAnsi"/>
                <w:szCs w:val="26"/>
              </w:rPr>
            </w:pPr>
            <w:r w:rsidRPr="009B706A">
              <w:rPr>
                <w:rFonts w:asciiTheme="majorHAnsi" w:hAnsiTheme="majorHAnsi" w:cstheme="majorHAnsi"/>
                <w:szCs w:val="26"/>
              </w:rPr>
              <w:t xml:space="preserve">Tạo mới tài khoản nhân viên cho hệ thống  </w:t>
            </w:r>
          </w:p>
        </w:tc>
        <w:tc>
          <w:tcPr>
            <w:tcW w:w="1170" w:type="dxa"/>
            <w:vAlign w:val="center"/>
          </w:tcPr>
          <w:p w14:paraId="67F1C1A1" w14:textId="77777777" w:rsidR="006B009D" w:rsidRPr="009B706A" w:rsidRDefault="006B009D" w:rsidP="0049382E">
            <w:pPr>
              <w:pStyle w:val="oancuaDanhsach"/>
              <w:ind w:left="0"/>
              <w:jc w:val="both"/>
              <w:rPr>
                <w:rFonts w:asciiTheme="majorHAnsi" w:hAnsiTheme="majorHAnsi" w:cstheme="majorHAnsi"/>
                <w:szCs w:val="26"/>
              </w:rPr>
            </w:pPr>
          </w:p>
        </w:tc>
      </w:tr>
      <w:tr w:rsidR="006B009D" w:rsidRPr="009B706A" w14:paraId="66101991" w14:textId="77777777" w:rsidTr="0028680B">
        <w:tc>
          <w:tcPr>
            <w:tcW w:w="1705" w:type="dxa"/>
            <w:vAlign w:val="center"/>
          </w:tcPr>
          <w:p w14:paraId="11BD0075" w14:textId="57CFF923" w:rsidR="006B009D" w:rsidRPr="009B706A" w:rsidRDefault="006B009D" w:rsidP="0049382E">
            <w:pPr>
              <w:pStyle w:val="oancuaDanhsach"/>
              <w:spacing w:before="120" w:after="120"/>
              <w:ind w:left="142"/>
              <w:jc w:val="both"/>
              <w:rPr>
                <w:rFonts w:asciiTheme="majorHAnsi" w:hAnsiTheme="majorHAnsi" w:cstheme="majorHAnsi"/>
                <w:bCs/>
                <w:szCs w:val="26"/>
              </w:rPr>
            </w:pPr>
            <w:r w:rsidRPr="009B706A">
              <w:rPr>
                <w:rFonts w:asciiTheme="majorHAnsi" w:hAnsiTheme="majorHAnsi" w:cstheme="majorHAnsi"/>
                <w:bCs/>
                <w:szCs w:val="26"/>
              </w:rPr>
              <w:t>UI-27</w:t>
            </w:r>
          </w:p>
        </w:tc>
        <w:tc>
          <w:tcPr>
            <w:tcW w:w="4050" w:type="dxa"/>
            <w:vAlign w:val="center"/>
          </w:tcPr>
          <w:p w14:paraId="1AC75169" w14:textId="461FF8DC" w:rsidR="006B009D" w:rsidRPr="009B706A" w:rsidRDefault="00B507D1" w:rsidP="0049382E">
            <w:pPr>
              <w:pStyle w:val="oancuaDanhsach"/>
              <w:spacing w:before="120" w:after="120"/>
              <w:ind w:left="0"/>
              <w:jc w:val="both"/>
              <w:rPr>
                <w:rFonts w:asciiTheme="majorHAnsi" w:hAnsiTheme="majorHAnsi" w:cstheme="majorHAnsi"/>
                <w:color w:val="000000"/>
                <w:szCs w:val="26"/>
              </w:rPr>
            </w:pPr>
            <w:r w:rsidRPr="009B706A">
              <w:rPr>
                <w:rFonts w:asciiTheme="majorHAnsi" w:hAnsiTheme="majorHAnsi" w:cstheme="majorHAnsi"/>
                <w:color w:val="000000"/>
                <w:szCs w:val="26"/>
              </w:rPr>
              <w:t xml:space="preserve">Giao diện Cập Nhật Thông Tin Nhân Viên  </w:t>
            </w:r>
          </w:p>
        </w:tc>
        <w:tc>
          <w:tcPr>
            <w:tcW w:w="2723" w:type="dxa"/>
            <w:vAlign w:val="center"/>
          </w:tcPr>
          <w:p w14:paraId="6B8AF8DE" w14:textId="427C3377" w:rsidR="006B009D" w:rsidRPr="009B706A" w:rsidRDefault="005E00FA" w:rsidP="0049382E">
            <w:pPr>
              <w:pStyle w:val="oancuaDanhsach"/>
              <w:spacing w:before="120" w:after="120"/>
              <w:ind w:left="0"/>
              <w:jc w:val="both"/>
              <w:rPr>
                <w:rFonts w:asciiTheme="majorHAnsi" w:hAnsiTheme="majorHAnsi" w:cstheme="majorHAnsi"/>
                <w:szCs w:val="26"/>
              </w:rPr>
            </w:pPr>
            <w:r w:rsidRPr="009B706A">
              <w:rPr>
                <w:rFonts w:asciiTheme="majorHAnsi" w:hAnsiTheme="majorHAnsi" w:cstheme="majorHAnsi"/>
                <w:szCs w:val="26"/>
              </w:rPr>
              <w:t xml:space="preserve">Cập nhật thông tin cá nhân của nhân viên  </w:t>
            </w:r>
          </w:p>
        </w:tc>
        <w:tc>
          <w:tcPr>
            <w:tcW w:w="1170" w:type="dxa"/>
            <w:vAlign w:val="center"/>
          </w:tcPr>
          <w:p w14:paraId="4D7A40AD" w14:textId="77777777" w:rsidR="006B009D" w:rsidRPr="009B706A" w:rsidRDefault="006B009D" w:rsidP="0049382E">
            <w:pPr>
              <w:pStyle w:val="oancuaDanhsach"/>
              <w:ind w:left="0"/>
              <w:jc w:val="both"/>
              <w:rPr>
                <w:rFonts w:asciiTheme="majorHAnsi" w:hAnsiTheme="majorHAnsi" w:cstheme="majorHAnsi"/>
                <w:szCs w:val="26"/>
              </w:rPr>
            </w:pPr>
          </w:p>
        </w:tc>
      </w:tr>
      <w:tr w:rsidR="006B009D" w:rsidRPr="009B706A" w14:paraId="1F65425E" w14:textId="77777777" w:rsidTr="0028680B">
        <w:tc>
          <w:tcPr>
            <w:tcW w:w="1705" w:type="dxa"/>
            <w:vAlign w:val="center"/>
          </w:tcPr>
          <w:p w14:paraId="12B1BF06" w14:textId="6095A3BB" w:rsidR="006B009D" w:rsidRPr="009B706A" w:rsidRDefault="006B009D" w:rsidP="0049382E">
            <w:pPr>
              <w:pStyle w:val="oancuaDanhsach"/>
              <w:spacing w:before="120" w:after="120"/>
              <w:ind w:left="142"/>
              <w:jc w:val="both"/>
              <w:rPr>
                <w:rFonts w:asciiTheme="majorHAnsi" w:hAnsiTheme="majorHAnsi" w:cstheme="majorHAnsi"/>
                <w:bCs/>
                <w:szCs w:val="26"/>
              </w:rPr>
            </w:pPr>
            <w:r w:rsidRPr="009B706A">
              <w:rPr>
                <w:rFonts w:asciiTheme="majorHAnsi" w:hAnsiTheme="majorHAnsi" w:cstheme="majorHAnsi"/>
                <w:bCs/>
                <w:szCs w:val="26"/>
              </w:rPr>
              <w:t>UI-28</w:t>
            </w:r>
          </w:p>
        </w:tc>
        <w:tc>
          <w:tcPr>
            <w:tcW w:w="4050" w:type="dxa"/>
            <w:vAlign w:val="center"/>
          </w:tcPr>
          <w:p w14:paraId="47F9F982" w14:textId="28596396" w:rsidR="006B009D" w:rsidRPr="009B706A" w:rsidRDefault="00B507D1" w:rsidP="0049382E">
            <w:pPr>
              <w:pStyle w:val="oancuaDanhsach"/>
              <w:spacing w:before="120" w:after="120"/>
              <w:ind w:left="0"/>
              <w:jc w:val="both"/>
              <w:rPr>
                <w:rFonts w:asciiTheme="majorHAnsi" w:hAnsiTheme="majorHAnsi" w:cstheme="majorHAnsi"/>
                <w:color w:val="000000"/>
                <w:szCs w:val="26"/>
              </w:rPr>
            </w:pPr>
            <w:r w:rsidRPr="009B706A">
              <w:rPr>
                <w:rFonts w:asciiTheme="majorHAnsi" w:hAnsiTheme="majorHAnsi" w:cstheme="majorHAnsi"/>
                <w:color w:val="000000"/>
                <w:szCs w:val="26"/>
              </w:rPr>
              <w:t xml:space="preserve">Giao diện Quản Lý Nhóm Món  </w:t>
            </w:r>
          </w:p>
        </w:tc>
        <w:tc>
          <w:tcPr>
            <w:tcW w:w="2723" w:type="dxa"/>
            <w:vAlign w:val="center"/>
          </w:tcPr>
          <w:p w14:paraId="5BE5D022" w14:textId="64D03857" w:rsidR="006B009D" w:rsidRPr="009B706A" w:rsidRDefault="005E00FA" w:rsidP="0049382E">
            <w:pPr>
              <w:pStyle w:val="oancuaDanhsach"/>
              <w:spacing w:before="120" w:after="120"/>
              <w:ind w:left="0"/>
              <w:jc w:val="both"/>
              <w:rPr>
                <w:rFonts w:asciiTheme="majorHAnsi" w:hAnsiTheme="majorHAnsi" w:cstheme="majorHAnsi"/>
                <w:szCs w:val="26"/>
              </w:rPr>
            </w:pPr>
            <w:r w:rsidRPr="009B706A">
              <w:rPr>
                <w:rFonts w:asciiTheme="majorHAnsi" w:hAnsiTheme="majorHAnsi" w:cstheme="majorHAnsi"/>
                <w:szCs w:val="26"/>
              </w:rPr>
              <w:t xml:space="preserve">Quản lý nhóm món và phân loại món  </w:t>
            </w:r>
          </w:p>
        </w:tc>
        <w:tc>
          <w:tcPr>
            <w:tcW w:w="1170" w:type="dxa"/>
            <w:vAlign w:val="center"/>
          </w:tcPr>
          <w:p w14:paraId="1A6E9560" w14:textId="77777777" w:rsidR="006B009D" w:rsidRPr="009B706A" w:rsidRDefault="006B009D" w:rsidP="0049382E">
            <w:pPr>
              <w:pStyle w:val="oancuaDanhsach"/>
              <w:ind w:left="0"/>
              <w:jc w:val="both"/>
              <w:rPr>
                <w:rFonts w:asciiTheme="majorHAnsi" w:hAnsiTheme="majorHAnsi" w:cstheme="majorHAnsi"/>
                <w:szCs w:val="26"/>
              </w:rPr>
            </w:pPr>
          </w:p>
        </w:tc>
      </w:tr>
      <w:tr w:rsidR="006B009D" w:rsidRPr="009B706A" w14:paraId="4E9AB692" w14:textId="77777777" w:rsidTr="0028680B">
        <w:tc>
          <w:tcPr>
            <w:tcW w:w="1705" w:type="dxa"/>
            <w:vAlign w:val="center"/>
          </w:tcPr>
          <w:p w14:paraId="0AAFD65C" w14:textId="33F6AB65" w:rsidR="006B009D" w:rsidRPr="009B706A" w:rsidRDefault="006B009D" w:rsidP="0049382E">
            <w:pPr>
              <w:pStyle w:val="oancuaDanhsach"/>
              <w:spacing w:before="120" w:after="120"/>
              <w:ind w:left="142"/>
              <w:jc w:val="both"/>
              <w:rPr>
                <w:rFonts w:asciiTheme="majorHAnsi" w:hAnsiTheme="majorHAnsi" w:cstheme="majorHAnsi"/>
                <w:bCs/>
                <w:szCs w:val="26"/>
              </w:rPr>
            </w:pPr>
            <w:r w:rsidRPr="009B706A">
              <w:rPr>
                <w:rFonts w:asciiTheme="majorHAnsi" w:hAnsiTheme="majorHAnsi" w:cstheme="majorHAnsi"/>
                <w:bCs/>
                <w:szCs w:val="26"/>
              </w:rPr>
              <w:t>UI-29</w:t>
            </w:r>
          </w:p>
        </w:tc>
        <w:tc>
          <w:tcPr>
            <w:tcW w:w="4050" w:type="dxa"/>
            <w:vAlign w:val="center"/>
          </w:tcPr>
          <w:p w14:paraId="16BF4278" w14:textId="1F14EE4C" w:rsidR="006B009D" w:rsidRPr="009B706A" w:rsidRDefault="00B507D1" w:rsidP="0049382E">
            <w:pPr>
              <w:pStyle w:val="oancuaDanhsach"/>
              <w:spacing w:before="120" w:after="120"/>
              <w:ind w:left="0"/>
              <w:jc w:val="both"/>
              <w:rPr>
                <w:rFonts w:asciiTheme="majorHAnsi" w:hAnsiTheme="majorHAnsi" w:cstheme="majorHAnsi"/>
                <w:color w:val="000000"/>
                <w:szCs w:val="26"/>
              </w:rPr>
            </w:pPr>
            <w:r w:rsidRPr="009B706A">
              <w:rPr>
                <w:rFonts w:asciiTheme="majorHAnsi" w:hAnsiTheme="majorHAnsi" w:cstheme="majorHAnsi"/>
                <w:color w:val="000000"/>
                <w:szCs w:val="26"/>
              </w:rPr>
              <w:t xml:space="preserve">Giao diện Thêm Mới Danh Mục  </w:t>
            </w:r>
          </w:p>
        </w:tc>
        <w:tc>
          <w:tcPr>
            <w:tcW w:w="2723" w:type="dxa"/>
            <w:vAlign w:val="center"/>
          </w:tcPr>
          <w:p w14:paraId="4265AE2A" w14:textId="14F677FF" w:rsidR="006B009D" w:rsidRPr="009B706A" w:rsidRDefault="005E00FA" w:rsidP="0049382E">
            <w:pPr>
              <w:pStyle w:val="oancuaDanhsach"/>
              <w:spacing w:before="120" w:after="120"/>
              <w:ind w:left="0"/>
              <w:jc w:val="both"/>
              <w:rPr>
                <w:rFonts w:asciiTheme="majorHAnsi" w:hAnsiTheme="majorHAnsi" w:cstheme="majorHAnsi"/>
                <w:szCs w:val="26"/>
              </w:rPr>
            </w:pPr>
            <w:r w:rsidRPr="009B706A">
              <w:rPr>
                <w:rFonts w:asciiTheme="majorHAnsi" w:hAnsiTheme="majorHAnsi" w:cstheme="majorHAnsi"/>
                <w:szCs w:val="26"/>
              </w:rPr>
              <w:t xml:space="preserve">Tạo mới danh mục món ăn/thức uống  </w:t>
            </w:r>
          </w:p>
        </w:tc>
        <w:tc>
          <w:tcPr>
            <w:tcW w:w="1170" w:type="dxa"/>
            <w:vAlign w:val="center"/>
          </w:tcPr>
          <w:p w14:paraId="51D7606A" w14:textId="77777777" w:rsidR="006B009D" w:rsidRPr="009B706A" w:rsidRDefault="006B009D" w:rsidP="0049382E">
            <w:pPr>
              <w:pStyle w:val="oancuaDanhsach"/>
              <w:ind w:left="0"/>
              <w:jc w:val="both"/>
              <w:rPr>
                <w:rFonts w:asciiTheme="majorHAnsi" w:hAnsiTheme="majorHAnsi" w:cstheme="majorHAnsi"/>
                <w:szCs w:val="26"/>
              </w:rPr>
            </w:pPr>
          </w:p>
        </w:tc>
      </w:tr>
      <w:tr w:rsidR="006B009D" w:rsidRPr="009B706A" w14:paraId="069D88A8" w14:textId="77777777" w:rsidTr="0028680B">
        <w:tc>
          <w:tcPr>
            <w:tcW w:w="1705" w:type="dxa"/>
            <w:vAlign w:val="center"/>
          </w:tcPr>
          <w:p w14:paraId="205AE6BE" w14:textId="6F504EE2" w:rsidR="006B009D" w:rsidRPr="009B706A" w:rsidRDefault="006B009D" w:rsidP="0049382E">
            <w:pPr>
              <w:pStyle w:val="oancuaDanhsach"/>
              <w:spacing w:before="120" w:after="120"/>
              <w:ind w:left="142"/>
              <w:jc w:val="both"/>
              <w:rPr>
                <w:rFonts w:asciiTheme="majorHAnsi" w:hAnsiTheme="majorHAnsi" w:cstheme="majorHAnsi"/>
                <w:bCs/>
                <w:szCs w:val="26"/>
              </w:rPr>
            </w:pPr>
            <w:r w:rsidRPr="009B706A">
              <w:rPr>
                <w:rFonts w:asciiTheme="majorHAnsi" w:hAnsiTheme="majorHAnsi" w:cstheme="majorHAnsi"/>
                <w:bCs/>
                <w:szCs w:val="26"/>
              </w:rPr>
              <w:t>UI-30</w:t>
            </w:r>
          </w:p>
        </w:tc>
        <w:tc>
          <w:tcPr>
            <w:tcW w:w="4050" w:type="dxa"/>
            <w:vAlign w:val="center"/>
          </w:tcPr>
          <w:p w14:paraId="5A52C97C" w14:textId="091514F0" w:rsidR="006B009D" w:rsidRPr="009B706A" w:rsidRDefault="00B507D1" w:rsidP="0049382E">
            <w:pPr>
              <w:pStyle w:val="oancuaDanhsach"/>
              <w:spacing w:before="120" w:after="120"/>
              <w:ind w:left="0"/>
              <w:jc w:val="both"/>
              <w:rPr>
                <w:rFonts w:asciiTheme="majorHAnsi" w:hAnsiTheme="majorHAnsi" w:cstheme="majorHAnsi"/>
                <w:color w:val="000000"/>
                <w:szCs w:val="26"/>
              </w:rPr>
            </w:pPr>
            <w:r w:rsidRPr="009B706A">
              <w:rPr>
                <w:rFonts w:asciiTheme="majorHAnsi" w:hAnsiTheme="majorHAnsi" w:cstheme="majorHAnsi"/>
                <w:color w:val="000000"/>
                <w:szCs w:val="26"/>
              </w:rPr>
              <w:t xml:space="preserve">Giao diện Dashboard  </w:t>
            </w:r>
          </w:p>
        </w:tc>
        <w:tc>
          <w:tcPr>
            <w:tcW w:w="2723" w:type="dxa"/>
            <w:vAlign w:val="center"/>
          </w:tcPr>
          <w:p w14:paraId="3508784F" w14:textId="3F9C45DD" w:rsidR="006B009D" w:rsidRPr="009B706A" w:rsidRDefault="005E00FA" w:rsidP="0049382E">
            <w:pPr>
              <w:pStyle w:val="oancuaDanhsach"/>
              <w:spacing w:before="120" w:after="120"/>
              <w:ind w:left="0"/>
              <w:jc w:val="both"/>
              <w:rPr>
                <w:rFonts w:asciiTheme="majorHAnsi" w:hAnsiTheme="majorHAnsi" w:cstheme="majorHAnsi"/>
                <w:szCs w:val="26"/>
              </w:rPr>
            </w:pPr>
            <w:r w:rsidRPr="009B706A">
              <w:rPr>
                <w:rFonts w:asciiTheme="majorHAnsi" w:hAnsiTheme="majorHAnsi" w:cstheme="majorHAnsi"/>
                <w:szCs w:val="26"/>
              </w:rPr>
              <w:t xml:space="preserve">Tổng quan thống kê và thông số hoạt động  </w:t>
            </w:r>
          </w:p>
        </w:tc>
        <w:tc>
          <w:tcPr>
            <w:tcW w:w="1170" w:type="dxa"/>
            <w:vAlign w:val="center"/>
          </w:tcPr>
          <w:p w14:paraId="20FC3582" w14:textId="77777777" w:rsidR="006B009D" w:rsidRPr="009B706A" w:rsidRDefault="006B009D" w:rsidP="0049382E">
            <w:pPr>
              <w:pStyle w:val="oancuaDanhsach"/>
              <w:ind w:left="0"/>
              <w:jc w:val="both"/>
              <w:rPr>
                <w:rFonts w:asciiTheme="majorHAnsi" w:hAnsiTheme="majorHAnsi" w:cstheme="majorHAnsi"/>
                <w:szCs w:val="26"/>
              </w:rPr>
            </w:pPr>
          </w:p>
        </w:tc>
      </w:tr>
      <w:tr w:rsidR="006B009D" w:rsidRPr="009B706A" w14:paraId="6881967D" w14:textId="77777777" w:rsidTr="0028680B">
        <w:tc>
          <w:tcPr>
            <w:tcW w:w="1705" w:type="dxa"/>
            <w:vAlign w:val="center"/>
          </w:tcPr>
          <w:p w14:paraId="649052FF" w14:textId="76EF2FBB" w:rsidR="006B009D" w:rsidRPr="009B706A" w:rsidRDefault="006B009D" w:rsidP="0049382E">
            <w:pPr>
              <w:pStyle w:val="oancuaDanhsach"/>
              <w:spacing w:before="120" w:after="120"/>
              <w:ind w:left="142"/>
              <w:jc w:val="both"/>
              <w:rPr>
                <w:rFonts w:asciiTheme="majorHAnsi" w:hAnsiTheme="majorHAnsi" w:cstheme="majorHAnsi"/>
                <w:bCs/>
                <w:szCs w:val="26"/>
              </w:rPr>
            </w:pPr>
            <w:r w:rsidRPr="009B706A">
              <w:rPr>
                <w:rFonts w:asciiTheme="majorHAnsi" w:hAnsiTheme="majorHAnsi" w:cstheme="majorHAnsi"/>
                <w:bCs/>
                <w:szCs w:val="26"/>
              </w:rPr>
              <w:lastRenderedPageBreak/>
              <w:t>UI-31</w:t>
            </w:r>
          </w:p>
        </w:tc>
        <w:tc>
          <w:tcPr>
            <w:tcW w:w="4050" w:type="dxa"/>
            <w:vAlign w:val="center"/>
          </w:tcPr>
          <w:p w14:paraId="0FCCE2CC" w14:textId="750884EF" w:rsidR="006B009D" w:rsidRPr="009B706A" w:rsidRDefault="00B507D1" w:rsidP="0049382E">
            <w:pPr>
              <w:pStyle w:val="oancuaDanhsach"/>
              <w:spacing w:before="120" w:after="120"/>
              <w:ind w:left="0"/>
              <w:jc w:val="both"/>
              <w:rPr>
                <w:rFonts w:asciiTheme="majorHAnsi" w:hAnsiTheme="majorHAnsi" w:cstheme="majorHAnsi"/>
                <w:color w:val="000000"/>
                <w:szCs w:val="26"/>
              </w:rPr>
            </w:pPr>
            <w:r w:rsidRPr="009B706A">
              <w:rPr>
                <w:rFonts w:asciiTheme="majorHAnsi" w:hAnsiTheme="majorHAnsi" w:cstheme="majorHAnsi"/>
                <w:color w:val="000000"/>
                <w:szCs w:val="26"/>
              </w:rPr>
              <w:t xml:space="preserve">Giao diện Quản Lý Nhân Viên (Danh Sách Người Dùng)  </w:t>
            </w:r>
          </w:p>
        </w:tc>
        <w:tc>
          <w:tcPr>
            <w:tcW w:w="2723" w:type="dxa"/>
            <w:vAlign w:val="center"/>
          </w:tcPr>
          <w:p w14:paraId="42255DA3" w14:textId="014978AD" w:rsidR="006B009D" w:rsidRPr="009B706A" w:rsidRDefault="005E00FA" w:rsidP="0049382E">
            <w:pPr>
              <w:pStyle w:val="oancuaDanhsach"/>
              <w:spacing w:before="120" w:after="120"/>
              <w:ind w:left="0"/>
              <w:jc w:val="both"/>
              <w:rPr>
                <w:rFonts w:asciiTheme="majorHAnsi" w:hAnsiTheme="majorHAnsi" w:cstheme="majorHAnsi"/>
                <w:szCs w:val="26"/>
              </w:rPr>
            </w:pPr>
            <w:r w:rsidRPr="009B706A">
              <w:rPr>
                <w:rFonts w:asciiTheme="majorHAnsi" w:hAnsiTheme="majorHAnsi" w:cstheme="majorHAnsi"/>
                <w:szCs w:val="26"/>
              </w:rPr>
              <w:t xml:space="preserve">Quản lý danh sách người dùng là nhân viên  </w:t>
            </w:r>
          </w:p>
        </w:tc>
        <w:tc>
          <w:tcPr>
            <w:tcW w:w="1170" w:type="dxa"/>
            <w:vAlign w:val="center"/>
          </w:tcPr>
          <w:p w14:paraId="2E861287" w14:textId="77777777" w:rsidR="006B009D" w:rsidRPr="009B706A" w:rsidRDefault="006B009D" w:rsidP="0049382E">
            <w:pPr>
              <w:pStyle w:val="oancuaDanhsach"/>
              <w:ind w:left="0"/>
              <w:jc w:val="both"/>
              <w:rPr>
                <w:rFonts w:asciiTheme="majorHAnsi" w:hAnsiTheme="majorHAnsi" w:cstheme="majorHAnsi"/>
                <w:szCs w:val="26"/>
              </w:rPr>
            </w:pPr>
          </w:p>
        </w:tc>
      </w:tr>
      <w:tr w:rsidR="006B009D" w:rsidRPr="009B706A" w14:paraId="00E8BEB7" w14:textId="77777777" w:rsidTr="0028680B">
        <w:tc>
          <w:tcPr>
            <w:tcW w:w="1705" w:type="dxa"/>
            <w:vAlign w:val="center"/>
          </w:tcPr>
          <w:p w14:paraId="4E772442" w14:textId="51070E0C" w:rsidR="006B009D" w:rsidRPr="009B706A" w:rsidRDefault="006B009D" w:rsidP="0049382E">
            <w:pPr>
              <w:pStyle w:val="oancuaDanhsach"/>
              <w:spacing w:before="120" w:after="120"/>
              <w:ind w:left="142"/>
              <w:jc w:val="both"/>
              <w:rPr>
                <w:rFonts w:asciiTheme="majorHAnsi" w:hAnsiTheme="majorHAnsi" w:cstheme="majorHAnsi"/>
                <w:bCs/>
                <w:szCs w:val="26"/>
              </w:rPr>
            </w:pPr>
            <w:r w:rsidRPr="009B706A">
              <w:rPr>
                <w:rFonts w:asciiTheme="majorHAnsi" w:hAnsiTheme="majorHAnsi" w:cstheme="majorHAnsi"/>
                <w:bCs/>
                <w:szCs w:val="26"/>
              </w:rPr>
              <w:t>UI-32</w:t>
            </w:r>
          </w:p>
        </w:tc>
        <w:tc>
          <w:tcPr>
            <w:tcW w:w="4050" w:type="dxa"/>
            <w:vAlign w:val="center"/>
          </w:tcPr>
          <w:p w14:paraId="4BB6D291" w14:textId="1572C374" w:rsidR="006B009D" w:rsidRPr="009B706A" w:rsidRDefault="00B507D1" w:rsidP="0049382E">
            <w:pPr>
              <w:pStyle w:val="oancuaDanhsach"/>
              <w:spacing w:before="120" w:after="120"/>
              <w:ind w:left="0"/>
              <w:jc w:val="both"/>
              <w:rPr>
                <w:rFonts w:asciiTheme="majorHAnsi" w:hAnsiTheme="majorHAnsi" w:cstheme="majorHAnsi"/>
                <w:color w:val="000000"/>
                <w:szCs w:val="26"/>
              </w:rPr>
            </w:pPr>
            <w:r w:rsidRPr="009B706A">
              <w:rPr>
                <w:rFonts w:asciiTheme="majorHAnsi" w:hAnsiTheme="majorHAnsi" w:cstheme="majorHAnsi"/>
                <w:color w:val="000000"/>
                <w:szCs w:val="26"/>
              </w:rPr>
              <w:t xml:space="preserve">Giao diện Chỉnh Sửa Danh Mục  </w:t>
            </w:r>
          </w:p>
        </w:tc>
        <w:tc>
          <w:tcPr>
            <w:tcW w:w="2723" w:type="dxa"/>
            <w:vAlign w:val="center"/>
          </w:tcPr>
          <w:p w14:paraId="3FB8CF4E" w14:textId="19F09C07" w:rsidR="006B009D" w:rsidRPr="009B706A" w:rsidRDefault="005E00FA" w:rsidP="0049382E">
            <w:pPr>
              <w:pStyle w:val="oancuaDanhsach"/>
              <w:spacing w:before="120" w:after="120"/>
              <w:ind w:left="0"/>
              <w:jc w:val="both"/>
              <w:rPr>
                <w:rFonts w:asciiTheme="majorHAnsi" w:hAnsiTheme="majorHAnsi" w:cstheme="majorHAnsi"/>
                <w:szCs w:val="26"/>
              </w:rPr>
            </w:pPr>
            <w:r w:rsidRPr="009B706A">
              <w:rPr>
                <w:rFonts w:asciiTheme="majorHAnsi" w:hAnsiTheme="majorHAnsi" w:cstheme="majorHAnsi"/>
                <w:szCs w:val="26"/>
              </w:rPr>
              <w:t xml:space="preserve">Chỉnh sửa thông tin của danh mục món  </w:t>
            </w:r>
          </w:p>
        </w:tc>
        <w:tc>
          <w:tcPr>
            <w:tcW w:w="1170" w:type="dxa"/>
            <w:vAlign w:val="center"/>
          </w:tcPr>
          <w:p w14:paraId="2FF5B9E1" w14:textId="77777777" w:rsidR="006B009D" w:rsidRPr="009B706A" w:rsidRDefault="006B009D" w:rsidP="0049382E">
            <w:pPr>
              <w:pStyle w:val="oancuaDanhsach"/>
              <w:ind w:left="0"/>
              <w:jc w:val="both"/>
              <w:rPr>
                <w:rFonts w:asciiTheme="majorHAnsi" w:hAnsiTheme="majorHAnsi" w:cstheme="majorHAnsi"/>
                <w:szCs w:val="26"/>
              </w:rPr>
            </w:pPr>
          </w:p>
        </w:tc>
      </w:tr>
      <w:tr w:rsidR="006B009D" w:rsidRPr="009B706A" w14:paraId="57B2BE01" w14:textId="77777777" w:rsidTr="0028680B">
        <w:tc>
          <w:tcPr>
            <w:tcW w:w="1705" w:type="dxa"/>
            <w:vAlign w:val="center"/>
          </w:tcPr>
          <w:p w14:paraId="7BE91B03" w14:textId="58F51D2A" w:rsidR="006B009D" w:rsidRPr="009B706A" w:rsidRDefault="006B009D" w:rsidP="0049382E">
            <w:pPr>
              <w:pStyle w:val="oancuaDanhsach"/>
              <w:spacing w:before="120" w:after="120"/>
              <w:ind w:left="142"/>
              <w:jc w:val="both"/>
              <w:rPr>
                <w:rFonts w:asciiTheme="majorHAnsi" w:hAnsiTheme="majorHAnsi" w:cstheme="majorHAnsi"/>
                <w:bCs/>
                <w:szCs w:val="26"/>
              </w:rPr>
            </w:pPr>
            <w:r w:rsidRPr="009B706A">
              <w:rPr>
                <w:rFonts w:asciiTheme="majorHAnsi" w:hAnsiTheme="majorHAnsi" w:cstheme="majorHAnsi"/>
                <w:bCs/>
                <w:szCs w:val="26"/>
              </w:rPr>
              <w:t>UI-33</w:t>
            </w:r>
          </w:p>
        </w:tc>
        <w:tc>
          <w:tcPr>
            <w:tcW w:w="4050" w:type="dxa"/>
            <w:vAlign w:val="center"/>
          </w:tcPr>
          <w:p w14:paraId="38BE4C8F" w14:textId="373B8200" w:rsidR="006B009D" w:rsidRPr="009B706A" w:rsidRDefault="00B507D1" w:rsidP="0049382E">
            <w:pPr>
              <w:pStyle w:val="oancuaDanhsach"/>
              <w:spacing w:before="120" w:after="120"/>
              <w:ind w:left="0"/>
              <w:jc w:val="both"/>
              <w:rPr>
                <w:rFonts w:asciiTheme="majorHAnsi" w:hAnsiTheme="majorHAnsi" w:cstheme="majorHAnsi"/>
                <w:color w:val="000000"/>
                <w:szCs w:val="26"/>
              </w:rPr>
            </w:pPr>
            <w:r w:rsidRPr="009B706A">
              <w:rPr>
                <w:rFonts w:asciiTheme="majorHAnsi" w:hAnsiTheme="majorHAnsi" w:cstheme="majorHAnsi"/>
                <w:color w:val="000000"/>
                <w:szCs w:val="26"/>
              </w:rPr>
              <w:t xml:space="preserve">Giao diện Danh Sách Sản Phẩm  </w:t>
            </w:r>
          </w:p>
        </w:tc>
        <w:tc>
          <w:tcPr>
            <w:tcW w:w="2723" w:type="dxa"/>
            <w:vAlign w:val="center"/>
          </w:tcPr>
          <w:p w14:paraId="778BE2BC" w14:textId="08A0BD73" w:rsidR="006B009D" w:rsidRPr="009B706A" w:rsidRDefault="005E00FA" w:rsidP="0049382E">
            <w:pPr>
              <w:pStyle w:val="oancuaDanhsach"/>
              <w:spacing w:before="120" w:after="120"/>
              <w:ind w:left="0"/>
              <w:jc w:val="both"/>
              <w:rPr>
                <w:rFonts w:asciiTheme="majorHAnsi" w:hAnsiTheme="majorHAnsi" w:cstheme="majorHAnsi"/>
                <w:szCs w:val="26"/>
              </w:rPr>
            </w:pPr>
            <w:r w:rsidRPr="009B706A">
              <w:rPr>
                <w:rFonts w:asciiTheme="majorHAnsi" w:hAnsiTheme="majorHAnsi" w:cstheme="majorHAnsi"/>
                <w:szCs w:val="26"/>
              </w:rPr>
              <w:t xml:space="preserve">Hiển thị danh sách sản phẩm trong menu  </w:t>
            </w:r>
          </w:p>
        </w:tc>
        <w:tc>
          <w:tcPr>
            <w:tcW w:w="1170" w:type="dxa"/>
            <w:vAlign w:val="center"/>
          </w:tcPr>
          <w:p w14:paraId="4C864FDD" w14:textId="77777777" w:rsidR="006B009D" w:rsidRPr="009B706A" w:rsidRDefault="006B009D" w:rsidP="0049382E">
            <w:pPr>
              <w:pStyle w:val="oancuaDanhsach"/>
              <w:ind w:left="0"/>
              <w:jc w:val="both"/>
              <w:rPr>
                <w:rFonts w:asciiTheme="majorHAnsi" w:hAnsiTheme="majorHAnsi" w:cstheme="majorHAnsi"/>
                <w:szCs w:val="26"/>
              </w:rPr>
            </w:pPr>
          </w:p>
        </w:tc>
      </w:tr>
      <w:tr w:rsidR="006B009D" w:rsidRPr="009B706A" w14:paraId="662307E3" w14:textId="77777777" w:rsidTr="0028680B">
        <w:tc>
          <w:tcPr>
            <w:tcW w:w="1705" w:type="dxa"/>
            <w:vAlign w:val="center"/>
          </w:tcPr>
          <w:p w14:paraId="7F301BB4" w14:textId="6D8718B5" w:rsidR="006B009D" w:rsidRPr="009B706A" w:rsidRDefault="006B009D" w:rsidP="0049382E">
            <w:pPr>
              <w:pStyle w:val="oancuaDanhsach"/>
              <w:spacing w:before="120" w:after="120"/>
              <w:ind w:left="142"/>
              <w:jc w:val="both"/>
              <w:rPr>
                <w:rFonts w:asciiTheme="majorHAnsi" w:hAnsiTheme="majorHAnsi" w:cstheme="majorHAnsi"/>
                <w:bCs/>
                <w:szCs w:val="26"/>
              </w:rPr>
            </w:pPr>
            <w:r w:rsidRPr="009B706A">
              <w:rPr>
                <w:rFonts w:asciiTheme="majorHAnsi" w:hAnsiTheme="majorHAnsi" w:cstheme="majorHAnsi"/>
                <w:bCs/>
                <w:szCs w:val="26"/>
              </w:rPr>
              <w:t>UI-34</w:t>
            </w:r>
          </w:p>
        </w:tc>
        <w:tc>
          <w:tcPr>
            <w:tcW w:w="4050" w:type="dxa"/>
            <w:vAlign w:val="center"/>
          </w:tcPr>
          <w:p w14:paraId="73A3C571" w14:textId="7D950A3A" w:rsidR="006B009D" w:rsidRPr="009B706A" w:rsidRDefault="00B507D1" w:rsidP="0049382E">
            <w:pPr>
              <w:pStyle w:val="oancuaDanhsach"/>
              <w:spacing w:before="120" w:after="120"/>
              <w:ind w:left="0"/>
              <w:jc w:val="both"/>
              <w:rPr>
                <w:rFonts w:asciiTheme="majorHAnsi" w:hAnsiTheme="majorHAnsi" w:cstheme="majorHAnsi"/>
                <w:color w:val="000000"/>
                <w:szCs w:val="26"/>
              </w:rPr>
            </w:pPr>
            <w:r w:rsidRPr="009B706A">
              <w:rPr>
                <w:rFonts w:asciiTheme="majorHAnsi" w:hAnsiTheme="majorHAnsi" w:cstheme="majorHAnsi"/>
                <w:color w:val="000000"/>
                <w:szCs w:val="26"/>
              </w:rPr>
              <w:t xml:space="preserve">Giao diện Thêm Mới Sản Phẩm  </w:t>
            </w:r>
          </w:p>
        </w:tc>
        <w:tc>
          <w:tcPr>
            <w:tcW w:w="2723" w:type="dxa"/>
            <w:vAlign w:val="center"/>
          </w:tcPr>
          <w:p w14:paraId="6CDA8665" w14:textId="7D69FECC" w:rsidR="006B009D" w:rsidRPr="009B706A" w:rsidRDefault="005E00FA" w:rsidP="0049382E">
            <w:pPr>
              <w:pStyle w:val="oancuaDanhsach"/>
              <w:spacing w:before="120" w:after="120"/>
              <w:ind w:left="0"/>
              <w:jc w:val="both"/>
              <w:rPr>
                <w:rFonts w:asciiTheme="majorHAnsi" w:hAnsiTheme="majorHAnsi" w:cstheme="majorHAnsi"/>
                <w:szCs w:val="26"/>
              </w:rPr>
            </w:pPr>
            <w:r w:rsidRPr="009B706A">
              <w:rPr>
                <w:rFonts w:asciiTheme="majorHAnsi" w:hAnsiTheme="majorHAnsi" w:cstheme="majorHAnsi"/>
                <w:szCs w:val="26"/>
              </w:rPr>
              <w:t xml:space="preserve">Tạo mới món ăn/thức uống trong hệ thống  </w:t>
            </w:r>
          </w:p>
        </w:tc>
        <w:tc>
          <w:tcPr>
            <w:tcW w:w="1170" w:type="dxa"/>
            <w:vAlign w:val="center"/>
          </w:tcPr>
          <w:p w14:paraId="1662C4C2" w14:textId="77777777" w:rsidR="006B009D" w:rsidRPr="009B706A" w:rsidRDefault="006B009D" w:rsidP="0049382E">
            <w:pPr>
              <w:pStyle w:val="oancuaDanhsach"/>
              <w:ind w:left="0"/>
              <w:jc w:val="both"/>
              <w:rPr>
                <w:rFonts w:asciiTheme="majorHAnsi" w:hAnsiTheme="majorHAnsi" w:cstheme="majorHAnsi"/>
                <w:szCs w:val="26"/>
              </w:rPr>
            </w:pPr>
          </w:p>
        </w:tc>
      </w:tr>
      <w:tr w:rsidR="006B009D" w:rsidRPr="009B706A" w14:paraId="0D712880" w14:textId="77777777" w:rsidTr="0028680B">
        <w:tc>
          <w:tcPr>
            <w:tcW w:w="1705" w:type="dxa"/>
            <w:vAlign w:val="center"/>
          </w:tcPr>
          <w:p w14:paraId="68F27F41" w14:textId="0C90F227" w:rsidR="006B009D" w:rsidRPr="009B706A" w:rsidRDefault="006B009D" w:rsidP="0049382E">
            <w:pPr>
              <w:pStyle w:val="oancuaDanhsach"/>
              <w:spacing w:before="120" w:after="120"/>
              <w:ind w:left="142"/>
              <w:jc w:val="both"/>
              <w:rPr>
                <w:rFonts w:asciiTheme="majorHAnsi" w:hAnsiTheme="majorHAnsi" w:cstheme="majorHAnsi"/>
                <w:bCs/>
                <w:szCs w:val="26"/>
              </w:rPr>
            </w:pPr>
            <w:r w:rsidRPr="009B706A">
              <w:rPr>
                <w:rFonts w:asciiTheme="majorHAnsi" w:hAnsiTheme="majorHAnsi" w:cstheme="majorHAnsi"/>
                <w:bCs/>
                <w:szCs w:val="26"/>
              </w:rPr>
              <w:t>UI-35</w:t>
            </w:r>
          </w:p>
        </w:tc>
        <w:tc>
          <w:tcPr>
            <w:tcW w:w="4050" w:type="dxa"/>
            <w:vAlign w:val="center"/>
          </w:tcPr>
          <w:p w14:paraId="3A08E11E" w14:textId="4E08C4BB" w:rsidR="006B009D" w:rsidRPr="009B706A" w:rsidRDefault="00B507D1" w:rsidP="0049382E">
            <w:pPr>
              <w:pStyle w:val="oancuaDanhsach"/>
              <w:spacing w:before="120" w:after="120"/>
              <w:ind w:left="0"/>
              <w:jc w:val="both"/>
              <w:rPr>
                <w:rFonts w:asciiTheme="majorHAnsi" w:hAnsiTheme="majorHAnsi" w:cstheme="majorHAnsi"/>
                <w:color w:val="000000"/>
                <w:szCs w:val="26"/>
              </w:rPr>
            </w:pPr>
            <w:r w:rsidRPr="009B706A">
              <w:rPr>
                <w:rFonts w:asciiTheme="majorHAnsi" w:hAnsiTheme="majorHAnsi" w:cstheme="majorHAnsi"/>
                <w:color w:val="000000"/>
                <w:szCs w:val="26"/>
              </w:rPr>
              <w:t xml:space="preserve">Giao diện Chỉnh Sửa Sản Phẩm  </w:t>
            </w:r>
          </w:p>
        </w:tc>
        <w:tc>
          <w:tcPr>
            <w:tcW w:w="2723" w:type="dxa"/>
            <w:vAlign w:val="center"/>
          </w:tcPr>
          <w:p w14:paraId="01B10316" w14:textId="464772B8" w:rsidR="006B009D" w:rsidRPr="009B706A" w:rsidRDefault="005E00FA" w:rsidP="0049382E">
            <w:pPr>
              <w:pStyle w:val="oancuaDanhsach"/>
              <w:spacing w:before="120" w:after="120"/>
              <w:ind w:left="0"/>
              <w:jc w:val="both"/>
              <w:rPr>
                <w:rFonts w:asciiTheme="majorHAnsi" w:hAnsiTheme="majorHAnsi" w:cstheme="majorHAnsi"/>
                <w:szCs w:val="26"/>
              </w:rPr>
            </w:pPr>
            <w:r w:rsidRPr="009B706A">
              <w:rPr>
                <w:rFonts w:asciiTheme="majorHAnsi" w:hAnsiTheme="majorHAnsi" w:cstheme="majorHAnsi"/>
                <w:szCs w:val="26"/>
              </w:rPr>
              <w:t xml:space="preserve">Chỉnh sửa thông tin món ăn/thức uống  </w:t>
            </w:r>
          </w:p>
        </w:tc>
        <w:tc>
          <w:tcPr>
            <w:tcW w:w="1170" w:type="dxa"/>
            <w:vAlign w:val="center"/>
          </w:tcPr>
          <w:p w14:paraId="7ED00588" w14:textId="77777777" w:rsidR="006B009D" w:rsidRPr="009B706A" w:rsidRDefault="006B009D" w:rsidP="0049382E">
            <w:pPr>
              <w:pStyle w:val="oancuaDanhsach"/>
              <w:ind w:left="0"/>
              <w:jc w:val="both"/>
              <w:rPr>
                <w:rFonts w:asciiTheme="majorHAnsi" w:hAnsiTheme="majorHAnsi" w:cstheme="majorHAnsi"/>
                <w:szCs w:val="26"/>
              </w:rPr>
            </w:pPr>
          </w:p>
        </w:tc>
      </w:tr>
      <w:tr w:rsidR="006B009D" w:rsidRPr="009B706A" w14:paraId="3DF034B5" w14:textId="77777777" w:rsidTr="0028680B">
        <w:tc>
          <w:tcPr>
            <w:tcW w:w="1705" w:type="dxa"/>
            <w:vAlign w:val="center"/>
          </w:tcPr>
          <w:p w14:paraId="492B64E1" w14:textId="2D5C8811" w:rsidR="006B009D" w:rsidRPr="009B706A" w:rsidRDefault="006B009D" w:rsidP="0049382E">
            <w:pPr>
              <w:pStyle w:val="oancuaDanhsach"/>
              <w:spacing w:before="120" w:after="120"/>
              <w:ind w:left="142"/>
              <w:jc w:val="both"/>
              <w:rPr>
                <w:rFonts w:asciiTheme="majorHAnsi" w:hAnsiTheme="majorHAnsi" w:cstheme="majorHAnsi"/>
                <w:bCs/>
                <w:szCs w:val="26"/>
              </w:rPr>
            </w:pPr>
            <w:r w:rsidRPr="009B706A">
              <w:rPr>
                <w:rFonts w:asciiTheme="majorHAnsi" w:hAnsiTheme="majorHAnsi" w:cstheme="majorHAnsi"/>
                <w:bCs/>
                <w:szCs w:val="26"/>
              </w:rPr>
              <w:t>UI-36</w:t>
            </w:r>
          </w:p>
        </w:tc>
        <w:tc>
          <w:tcPr>
            <w:tcW w:w="4050" w:type="dxa"/>
            <w:vAlign w:val="center"/>
          </w:tcPr>
          <w:p w14:paraId="20C9F64A" w14:textId="3AA1C883" w:rsidR="006B009D" w:rsidRPr="009B706A" w:rsidRDefault="00B507D1" w:rsidP="0049382E">
            <w:pPr>
              <w:pStyle w:val="oancuaDanhsach"/>
              <w:spacing w:before="120" w:after="120"/>
              <w:ind w:left="0"/>
              <w:jc w:val="both"/>
              <w:rPr>
                <w:rFonts w:asciiTheme="majorHAnsi" w:hAnsiTheme="majorHAnsi" w:cstheme="majorHAnsi"/>
                <w:color w:val="000000"/>
                <w:szCs w:val="26"/>
              </w:rPr>
            </w:pPr>
            <w:r w:rsidRPr="009B706A">
              <w:rPr>
                <w:rFonts w:asciiTheme="majorHAnsi" w:hAnsiTheme="majorHAnsi" w:cstheme="majorHAnsi"/>
                <w:color w:val="000000"/>
                <w:szCs w:val="26"/>
              </w:rPr>
              <w:t xml:space="preserve">Giao diện Danh Sách Phụ Liệu  </w:t>
            </w:r>
          </w:p>
        </w:tc>
        <w:tc>
          <w:tcPr>
            <w:tcW w:w="2723" w:type="dxa"/>
            <w:vAlign w:val="center"/>
          </w:tcPr>
          <w:p w14:paraId="7EFA3398" w14:textId="6672A817" w:rsidR="006B009D" w:rsidRPr="009B706A" w:rsidRDefault="005E00FA" w:rsidP="0049382E">
            <w:pPr>
              <w:pStyle w:val="oancuaDanhsach"/>
              <w:spacing w:before="120" w:after="120"/>
              <w:ind w:left="0"/>
              <w:jc w:val="both"/>
              <w:rPr>
                <w:rFonts w:asciiTheme="majorHAnsi" w:hAnsiTheme="majorHAnsi" w:cstheme="majorHAnsi"/>
                <w:szCs w:val="26"/>
              </w:rPr>
            </w:pPr>
            <w:r w:rsidRPr="009B706A">
              <w:rPr>
                <w:rFonts w:asciiTheme="majorHAnsi" w:hAnsiTheme="majorHAnsi" w:cstheme="majorHAnsi"/>
                <w:szCs w:val="26"/>
              </w:rPr>
              <w:t xml:space="preserve">Hiển thị danh sách các phụ liệu kèm món  </w:t>
            </w:r>
          </w:p>
        </w:tc>
        <w:tc>
          <w:tcPr>
            <w:tcW w:w="1170" w:type="dxa"/>
            <w:vAlign w:val="center"/>
          </w:tcPr>
          <w:p w14:paraId="5F9A4FB1" w14:textId="77777777" w:rsidR="006B009D" w:rsidRPr="009B706A" w:rsidRDefault="006B009D" w:rsidP="0049382E">
            <w:pPr>
              <w:pStyle w:val="oancuaDanhsach"/>
              <w:ind w:left="0"/>
              <w:jc w:val="both"/>
              <w:rPr>
                <w:rFonts w:asciiTheme="majorHAnsi" w:hAnsiTheme="majorHAnsi" w:cstheme="majorHAnsi"/>
                <w:szCs w:val="26"/>
              </w:rPr>
            </w:pPr>
          </w:p>
        </w:tc>
      </w:tr>
      <w:tr w:rsidR="006B009D" w:rsidRPr="009B706A" w14:paraId="5C19336B" w14:textId="77777777" w:rsidTr="0028680B">
        <w:tc>
          <w:tcPr>
            <w:tcW w:w="1705" w:type="dxa"/>
            <w:vAlign w:val="center"/>
          </w:tcPr>
          <w:p w14:paraId="4322E3D0" w14:textId="56041F29" w:rsidR="006B009D" w:rsidRPr="009B706A" w:rsidRDefault="006B009D" w:rsidP="0049382E">
            <w:pPr>
              <w:pStyle w:val="oancuaDanhsach"/>
              <w:spacing w:before="120" w:after="120"/>
              <w:ind w:left="142"/>
              <w:jc w:val="both"/>
              <w:rPr>
                <w:rFonts w:asciiTheme="majorHAnsi" w:hAnsiTheme="majorHAnsi" w:cstheme="majorHAnsi"/>
                <w:bCs/>
                <w:szCs w:val="26"/>
              </w:rPr>
            </w:pPr>
            <w:r w:rsidRPr="009B706A">
              <w:rPr>
                <w:rFonts w:asciiTheme="majorHAnsi" w:hAnsiTheme="majorHAnsi" w:cstheme="majorHAnsi"/>
                <w:bCs/>
                <w:szCs w:val="26"/>
              </w:rPr>
              <w:t>UI-37</w:t>
            </w:r>
          </w:p>
        </w:tc>
        <w:tc>
          <w:tcPr>
            <w:tcW w:w="4050" w:type="dxa"/>
            <w:vAlign w:val="center"/>
          </w:tcPr>
          <w:p w14:paraId="2C8A7728" w14:textId="19E4E27E" w:rsidR="006B009D" w:rsidRPr="009B706A" w:rsidRDefault="00B507D1" w:rsidP="0049382E">
            <w:pPr>
              <w:pStyle w:val="oancuaDanhsach"/>
              <w:spacing w:before="120" w:after="120"/>
              <w:ind w:left="0"/>
              <w:jc w:val="both"/>
              <w:rPr>
                <w:rFonts w:asciiTheme="majorHAnsi" w:hAnsiTheme="majorHAnsi" w:cstheme="majorHAnsi"/>
                <w:color w:val="000000"/>
                <w:szCs w:val="26"/>
              </w:rPr>
            </w:pPr>
            <w:r w:rsidRPr="009B706A">
              <w:rPr>
                <w:rFonts w:asciiTheme="majorHAnsi" w:hAnsiTheme="majorHAnsi" w:cstheme="majorHAnsi"/>
                <w:color w:val="000000"/>
                <w:szCs w:val="26"/>
              </w:rPr>
              <w:t xml:space="preserve">Giao diện Thêm Mới Phụ Liệu  </w:t>
            </w:r>
          </w:p>
        </w:tc>
        <w:tc>
          <w:tcPr>
            <w:tcW w:w="2723" w:type="dxa"/>
            <w:vAlign w:val="center"/>
          </w:tcPr>
          <w:p w14:paraId="570A1624" w14:textId="611505DD" w:rsidR="006B009D" w:rsidRPr="009B706A" w:rsidRDefault="005E00FA" w:rsidP="0049382E">
            <w:pPr>
              <w:pStyle w:val="oancuaDanhsach"/>
              <w:spacing w:before="120" w:after="120"/>
              <w:ind w:left="0"/>
              <w:jc w:val="both"/>
              <w:rPr>
                <w:rFonts w:asciiTheme="majorHAnsi" w:hAnsiTheme="majorHAnsi" w:cstheme="majorHAnsi"/>
                <w:szCs w:val="26"/>
              </w:rPr>
            </w:pPr>
            <w:r w:rsidRPr="009B706A">
              <w:rPr>
                <w:rFonts w:asciiTheme="majorHAnsi" w:hAnsiTheme="majorHAnsi" w:cstheme="majorHAnsi"/>
                <w:szCs w:val="26"/>
              </w:rPr>
              <w:t xml:space="preserve">Tạo mới phụ liệu cho sản phẩm  </w:t>
            </w:r>
          </w:p>
        </w:tc>
        <w:tc>
          <w:tcPr>
            <w:tcW w:w="1170" w:type="dxa"/>
            <w:vAlign w:val="center"/>
          </w:tcPr>
          <w:p w14:paraId="39005066" w14:textId="77777777" w:rsidR="006B009D" w:rsidRPr="009B706A" w:rsidRDefault="006B009D" w:rsidP="0049382E">
            <w:pPr>
              <w:pStyle w:val="oancuaDanhsach"/>
              <w:ind w:left="0"/>
              <w:jc w:val="both"/>
              <w:rPr>
                <w:rFonts w:asciiTheme="majorHAnsi" w:hAnsiTheme="majorHAnsi" w:cstheme="majorHAnsi"/>
                <w:szCs w:val="26"/>
              </w:rPr>
            </w:pPr>
          </w:p>
        </w:tc>
      </w:tr>
      <w:tr w:rsidR="006B009D" w:rsidRPr="009B706A" w14:paraId="5982135A" w14:textId="77777777" w:rsidTr="0028680B">
        <w:tc>
          <w:tcPr>
            <w:tcW w:w="1705" w:type="dxa"/>
            <w:vAlign w:val="center"/>
          </w:tcPr>
          <w:p w14:paraId="4DD66BF5" w14:textId="29644C97" w:rsidR="006B009D" w:rsidRPr="009B706A" w:rsidRDefault="006B009D" w:rsidP="0049382E">
            <w:pPr>
              <w:pStyle w:val="oancuaDanhsach"/>
              <w:spacing w:before="120" w:after="120"/>
              <w:ind w:left="142"/>
              <w:jc w:val="both"/>
              <w:rPr>
                <w:rFonts w:asciiTheme="majorHAnsi" w:hAnsiTheme="majorHAnsi" w:cstheme="majorHAnsi"/>
                <w:bCs/>
                <w:szCs w:val="26"/>
              </w:rPr>
            </w:pPr>
            <w:r w:rsidRPr="009B706A">
              <w:rPr>
                <w:rFonts w:asciiTheme="majorHAnsi" w:hAnsiTheme="majorHAnsi" w:cstheme="majorHAnsi"/>
                <w:bCs/>
                <w:szCs w:val="26"/>
              </w:rPr>
              <w:t>UI-38</w:t>
            </w:r>
          </w:p>
        </w:tc>
        <w:tc>
          <w:tcPr>
            <w:tcW w:w="4050" w:type="dxa"/>
            <w:vAlign w:val="center"/>
          </w:tcPr>
          <w:p w14:paraId="35F878E9" w14:textId="10DDFE34" w:rsidR="006B009D" w:rsidRPr="009B706A" w:rsidRDefault="00B507D1" w:rsidP="0049382E">
            <w:pPr>
              <w:pStyle w:val="oancuaDanhsach"/>
              <w:spacing w:before="120" w:after="120"/>
              <w:ind w:left="0"/>
              <w:jc w:val="both"/>
              <w:rPr>
                <w:rFonts w:asciiTheme="majorHAnsi" w:hAnsiTheme="majorHAnsi" w:cstheme="majorHAnsi"/>
                <w:color w:val="000000"/>
                <w:szCs w:val="26"/>
              </w:rPr>
            </w:pPr>
            <w:r w:rsidRPr="009B706A">
              <w:rPr>
                <w:rFonts w:asciiTheme="majorHAnsi" w:hAnsiTheme="majorHAnsi" w:cstheme="majorHAnsi"/>
                <w:color w:val="000000"/>
                <w:szCs w:val="26"/>
              </w:rPr>
              <w:t xml:space="preserve">Giao diện Chỉnh Sửa Phụ Liệu  </w:t>
            </w:r>
          </w:p>
        </w:tc>
        <w:tc>
          <w:tcPr>
            <w:tcW w:w="2723" w:type="dxa"/>
            <w:vAlign w:val="center"/>
          </w:tcPr>
          <w:p w14:paraId="1843537F" w14:textId="2D961DC8" w:rsidR="006B009D" w:rsidRPr="009B706A" w:rsidRDefault="005E00FA" w:rsidP="0049382E">
            <w:pPr>
              <w:pStyle w:val="oancuaDanhsach"/>
              <w:spacing w:before="120" w:after="120"/>
              <w:ind w:left="0"/>
              <w:jc w:val="both"/>
              <w:rPr>
                <w:rFonts w:asciiTheme="majorHAnsi" w:hAnsiTheme="majorHAnsi" w:cstheme="majorHAnsi"/>
                <w:szCs w:val="26"/>
              </w:rPr>
            </w:pPr>
            <w:r w:rsidRPr="009B706A">
              <w:rPr>
                <w:rFonts w:asciiTheme="majorHAnsi" w:hAnsiTheme="majorHAnsi" w:cstheme="majorHAnsi"/>
                <w:szCs w:val="26"/>
              </w:rPr>
              <w:t xml:space="preserve">Chỉnh sửa thông tin phụ liệu đã có  </w:t>
            </w:r>
          </w:p>
        </w:tc>
        <w:tc>
          <w:tcPr>
            <w:tcW w:w="1170" w:type="dxa"/>
            <w:vAlign w:val="center"/>
          </w:tcPr>
          <w:p w14:paraId="69E6E23C" w14:textId="77777777" w:rsidR="006B009D" w:rsidRPr="009B706A" w:rsidRDefault="006B009D" w:rsidP="0049382E">
            <w:pPr>
              <w:pStyle w:val="oancuaDanhsach"/>
              <w:ind w:left="0"/>
              <w:jc w:val="both"/>
              <w:rPr>
                <w:rFonts w:asciiTheme="majorHAnsi" w:hAnsiTheme="majorHAnsi" w:cstheme="majorHAnsi"/>
                <w:szCs w:val="26"/>
              </w:rPr>
            </w:pPr>
          </w:p>
        </w:tc>
      </w:tr>
      <w:tr w:rsidR="006B009D" w:rsidRPr="009B706A" w14:paraId="5178C560" w14:textId="77777777" w:rsidTr="0028680B">
        <w:tc>
          <w:tcPr>
            <w:tcW w:w="1705" w:type="dxa"/>
            <w:vAlign w:val="center"/>
          </w:tcPr>
          <w:p w14:paraId="171143A6" w14:textId="7B131A15" w:rsidR="006B009D" w:rsidRPr="009B706A" w:rsidRDefault="006B009D" w:rsidP="0049382E">
            <w:pPr>
              <w:pStyle w:val="oancuaDanhsach"/>
              <w:spacing w:before="120" w:after="120"/>
              <w:ind w:left="142"/>
              <w:jc w:val="both"/>
              <w:rPr>
                <w:rFonts w:asciiTheme="majorHAnsi" w:hAnsiTheme="majorHAnsi" w:cstheme="majorHAnsi"/>
                <w:bCs/>
                <w:szCs w:val="26"/>
              </w:rPr>
            </w:pPr>
            <w:r w:rsidRPr="009B706A">
              <w:rPr>
                <w:rFonts w:asciiTheme="majorHAnsi" w:hAnsiTheme="majorHAnsi" w:cstheme="majorHAnsi"/>
                <w:bCs/>
                <w:szCs w:val="26"/>
              </w:rPr>
              <w:t>UI-39</w:t>
            </w:r>
          </w:p>
        </w:tc>
        <w:tc>
          <w:tcPr>
            <w:tcW w:w="4050" w:type="dxa"/>
            <w:vAlign w:val="center"/>
          </w:tcPr>
          <w:p w14:paraId="0C5CF220" w14:textId="276100E8" w:rsidR="006B009D" w:rsidRPr="009B706A" w:rsidRDefault="00B507D1" w:rsidP="0049382E">
            <w:pPr>
              <w:pStyle w:val="oancuaDanhsach"/>
              <w:spacing w:before="120" w:after="120"/>
              <w:ind w:left="0"/>
              <w:jc w:val="both"/>
              <w:rPr>
                <w:rFonts w:asciiTheme="majorHAnsi" w:hAnsiTheme="majorHAnsi" w:cstheme="majorHAnsi"/>
                <w:color w:val="000000"/>
                <w:szCs w:val="26"/>
              </w:rPr>
            </w:pPr>
            <w:r w:rsidRPr="009B706A">
              <w:rPr>
                <w:rFonts w:asciiTheme="majorHAnsi" w:hAnsiTheme="majorHAnsi" w:cstheme="majorHAnsi"/>
                <w:color w:val="000000"/>
                <w:szCs w:val="26"/>
              </w:rPr>
              <w:t xml:space="preserve">Giao diện Danh Sách Nhiên Liệu  </w:t>
            </w:r>
          </w:p>
        </w:tc>
        <w:tc>
          <w:tcPr>
            <w:tcW w:w="2723" w:type="dxa"/>
            <w:vAlign w:val="center"/>
          </w:tcPr>
          <w:p w14:paraId="64C17FA7" w14:textId="26515343" w:rsidR="006B009D" w:rsidRPr="009B706A" w:rsidRDefault="005E00FA" w:rsidP="0049382E">
            <w:pPr>
              <w:pStyle w:val="oancuaDanhsach"/>
              <w:spacing w:before="120" w:after="120"/>
              <w:ind w:left="0"/>
              <w:jc w:val="both"/>
              <w:rPr>
                <w:rFonts w:asciiTheme="majorHAnsi" w:hAnsiTheme="majorHAnsi" w:cstheme="majorHAnsi"/>
                <w:szCs w:val="26"/>
              </w:rPr>
            </w:pPr>
            <w:r w:rsidRPr="009B706A">
              <w:rPr>
                <w:rFonts w:asciiTheme="majorHAnsi" w:hAnsiTheme="majorHAnsi" w:cstheme="majorHAnsi"/>
                <w:szCs w:val="26"/>
              </w:rPr>
              <w:t xml:space="preserve">Hiển thị danh sách các nguyên liệu sử dụng  </w:t>
            </w:r>
          </w:p>
        </w:tc>
        <w:tc>
          <w:tcPr>
            <w:tcW w:w="1170" w:type="dxa"/>
            <w:vAlign w:val="center"/>
          </w:tcPr>
          <w:p w14:paraId="6E4B1530" w14:textId="77777777" w:rsidR="006B009D" w:rsidRPr="009B706A" w:rsidRDefault="006B009D" w:rsidP="0049382E">
            <w:pPr>
              <w:pStyle w:val="oancuaDanhsach"/>
              <w:ind w:left="0"/>
              <w:jc w:val="both"/>
              <w:rPr>
                <w:rFonts w:asciiTheme="majorHAnsi" w:hAnsiTheme="majorHAnsi" w:cstheme="majorHAnsi"/>
                <w:szCs w:val="26"/>
              </w:rPr>
            </w:pPr>
          </w:p>
        </w:tc>
      </w:tr>
      <w:tr w:rsidR="006B009D" w:rsidRPr="009B706A" w14:paraId="52ECD321" w14:textId="77777777" w:rsidTr="0028680B">
        <w:tc>
          <w:tcPr>
            <w:tcW w:w="1705" w:type="dxa"/>
            <w:vAlign w:val="center"/>
          </w:tcPr>
          <w:p w14:paraId="2138E64B" w14:textId="41565C0E" w:rsidR="006B009D" w:rsidRPr="009B706A" w:rsidRDefault="006B009D" w:rsidP="0049382E">
            <w:pPr>
              <w:pStyle w:val="oancuaDanhsach"/>
              <w:spacing w:before="120" w:after="120"/>
              <w:ind w:left="142"/>
              <w:jc w:val="both"/>
              <w:rPr>
                <w:rFonts w:asciiTheme="majorHAnsi" w:hAnsiTheme="majorHAnsi" w:cstheme="majorHAnsi"/>
                <w:bCs/>
                <w:szCs w:val="26"/>
              </w:rPr>
            </w:pPr>
            <w:r w:rsidRPr="009B706A">
              <w:rPr>
                <w:rFonts w:asciiTheme="majorHAnsi" w:hAnsiTheme="majorHAnsi" w:cstheme="majorHAnsi"/>
                <w:bCs/>
                <w:szCs w:val="26"/>
              </w:rPr>
              <w:t>UI-40</w:t>
            </w:r>
          </w:p>
        </w:tc>
        <w:tc>
          <w:tcPr>
            <w:tcW w:w="4050" w:type="dxa"/>
            <w:vAlign w:val="center"/>
          </w:tcPr>
          <w:p w14:paraId="1EE78CBC" w14:textId="09C80E79" w:rsidR="006B009D" w:rsidRPr="009B706A" w:rsidRDefault="00B507D1" w:rsidP="0049382E">
            <w:pPr>
              <w:pStyle w:val="oancuaDanhsach"/>
              <w:spacing w:before="120" w:after="120"/>
              <w:ind w:left="0"/>
              <w:jc w:val="both"/>
              <w:rPr>
                <w:rFonts w:asciiTheme="majorHAnsi" w:hAnsiTheme="majorHAnsi" w:cstheme="majorHAnsi"/>
                <w:color w:val="000000"/>
                <w:szCs w:val="26"/>
              </w:rPr>
            </w:pPr>
            <w:r w:rsidRPr="009B706A">
              <w:rPr>
                <w:rFonts w:asciiTheme="majorHAnsi" w:hAnsiTheme="majorHAnsi" w:cstheme="majorHAnsi"/>
                <w:color w:val="000000"/>
                <w:szCs w:val="26"/>
              </w:rPr>
              <w:t xml:space="preserve">Giao diện Thêm Mới Nhiên Liệu  </w:t>
            </w:r>
          </w:p>
        </w:tc>
        <w:tc>
          <w:tcPr>
            <w:tcW w:w="2723" w:type="dxa"/>
            <w:vAlign w:val="center"/>
          </w:tcPr>
          <w:p w14:paraId="340ED8B2" w14:textId="16AA7DE3" w:rsidR="006B009D" w:rsidRPr="009B706A" w:rsidRDefault="005E00FA" w:rsidP="0049382E">
            <w:pPr>
              <w:pStyle w:val="oancuaDanhsach"/>
              <w:spacing w:before="120" w:after="120"/>
              <w:ind w:left="0"/>
              <w:jc w:val="both"/>
              <w:rPr>
                <w:rFonts w:asciiTheme="majorHAnsi" w:hAnsiTheme="majorHAnsi" w:cstheme="majorHAnsi"/>
                <w:szCs w:val="26"/>
              </w:rPr>
            </w:pPr>
            <w:r w:rsidRPr="009B706A">
              <w:rPr>
                <w:rFonts w:asciiTheme="majorHAnsi" w:hAnsiTheme="majorHAnsi" w:cstheme="majorHAnsi"/>
                <w:szCs w:val="26"/>
              </w:rPr>
              <w:t xml:space="preserve">Tạo mới nguyên liệu trong kho  </w:t>
            </w:r>
          </w:p>
        </w:tc>
        <w:tc>
          <w:tcPr>
            <w:tcW w:w="1170" w:type="dxa"/>
            <w:vAlign w:val="center"/>
          </w:tcPr>
          <w:p w14:paraId="389BFAAF" w14:textId="77777777" w:rsidR="006B009D" w:rsidRPr="009B706A" w:rsidRDefault="006B009D" w:rsidP="0049382E">
            <w:pPr>
              <w:pStyle w:val="oancuaDanhsach"/>
              <w:ind w:left="0"/>
              <w:jc w:val="both"/>
              <w:rPr>
                <w:rFonts w:asciiTheme="majorHAnsi" w:hAnsiTheme="majorHAnsi" w:cstheme="majorHAnsi"/>
                <w:szCs w:val="26"/>
              </w:rPr>
            </w:pPr>
          </w:p>
        </w:tc>
      </w:tr>
      <w:tr w:rsidR="006B009D" w:rsidRPr="009B706A" w14:paraId="71BA6B0A" w14:textId="77777777" w:rsidTr="0028680B">
        <w:tc>
          <w:tcPr>
            <w:tcW w:w="1705" w:type="dxa"/>
            <w:vAlign w:val="center"/>
          </w:tcPr>
          <w:p w14:paraId="626C84BC" w14:textId="5802C3ED" w:rsidR="006B009D" w:rsidRPr="009B706A" w:rsidRDefault="006B009D" w:rsidP="0049382E">
            <w:pPr>
              <w:pStyle w:val="oancuaDanhsach"/>
              <w:spacing w:before="120" w:after="120"/>
              <w:ind w:left="142"/>
              <w:jc w:val="both"/>
              <w:rPr>
                <w:rFonts w:asciiTheme="majorHAnsi" w:hAnsiTheme="majorHAnsi" w:cstheme="majorHAnsi"/>
                <w:bCs/>
                <w:szCs w:val="26"/>
              </w:rPr>
            </w:pPr>
            <w:r w:rsidRPr="009B706A">
              <w:rPr>
                <w:rFonts w:asciiTheme="majorHAnsi" w:hAnsiTheme="majorHAnsi" w:cstheme="majorHAnsi"/>
                <w:bCs/>
                <w:szCs w:val="26"/>
              </w:rPr>
              <w:t>UI-41</w:t>
            </w:r>
          </w:p>
        </w:tc>
        <w:tc>
          <w:tcPr>
            <w:tcW w:w="4050" w:type="dxa"/>
            <w:vAlign w:val="center"/>
          </w:tcPr>
          <w:p w14:paraId="782D01C7" w14:textId="36C75A8A" w:rsidR="006B009D" w:rsidRPr="009B706A" w:rsidRDefault="00B507D1" w:rsidP="0049382E">
            <w:pPr>
              <w:pStyle w:val="oancuaDanhsach"/>
              <w:spacing w:before="120" w:after="120"/>
              <w:ind w:left="0"/>
              <w:jc w:val="both"/>
              <w:rPr>
                <w:rFonts w:asciiTheme="majorHAnsi" w:hAnsiTheme="majorHAnsi" w:cstheme="majorHAnsi"/>
                <w:color w:val="000000"/>
                <w:szCs w:val="26"/>
              </w:rPr>
            </w:pPr>
            <w:r w:rsidRPr="009B706A">
              <w:rPr>
                <w:rFonts w:asciiTheme="majorHAnsi" w:hAnsiTheme="majorHAnsi" w:cstheme="majorHAnsi"/>
                <w:color w:val="000000"/>
                <w:szCs w:val="26"/>
              </w:rPr>
              <w:t xml:space="preserve">Giao diện Chỉnh Sửa Nguyên Liệu  </w:t>
            </w:r>
          </w:p>
        </w:tc>
        <w:tc>
          <w:tcPr>
            <w:tcW w:w="2723" w:type="dxa"/>
            <w:vAlign w:val="center"/>
          </w:tcPr>
          <w:p w14:paraId="71AA1531" w14:textId="7A757BC7" w:rsidR="006B009D" w:rsidRPr="009B706A" w:rsidRDefault="005E00FA" w:rsidP="0049382E">
            <w:pPr>
              <w:pStyle w:val="oancuaDanhsach"/>
              <w:spacing w:before="120" w:after="120"/>
              <w:ind w:left="0"/>
              <w:jc w:val="both"/>
              <w:rPr>
                <w:rFonts w:asciiTheme="majorHAnsi" w:hAnsiTheme="majorHAnsi" w:cstheme="majorHAnsi"/>
                <w:szCs w:val="26"/>
              </w:rPr>
            </w:pPr>
            <w:r w:rsidRPr="009B706A">
              <w:rPr>
                <w:rFonts w:asciiTheme="majorHAnsi" w:hAnsiTheme="majorHAnsi" w:cstheme="majorHAnsi"/>
                <w:szCs w:val="26"/>
              </w:rPr>
              <w:t xml:space="preserve">Chỉnh sửa thông tin nguyên liệu  </w:t>
            </w:r>
          </w:p>
        </w:tc>
        <w:tc>
          <w:tcPr>
            <w:tcW w:w="1170" w:type="dxa"/>
            <w:vAlign w:val="center"/>
          </w:tcPr>
          <w:p w14:paraId="24FBFA34" w14:textId="77777777" w:rsidR="006B009D" w:rsidRPr="009B706A" w:rsidRDefault="006B009D" w:rsidP="0049382E">
            <w:pPr>
              <w:pStyle w:val="oancuaDanhsach"/>
              <w:ind w:left="0"/>
              <w:jc w:val="both"/>
              <w:rPr>
                <w:rFonts w:asciiTheme="majorHAnsi" w:hAnsiTheme="majorHAnsi" w:cstheme="majorHAnsi"/>
                <w:szCs w:val="26"/>
              </w:rPr>
            </w:pPr>
          </w:p>
        </w:tc>
      </w:tr>
      <w:tr w:rsidR="006B009D" w:rsidRPr="009B706A" w14:paraId="2C8F0F21" w14:textId="77777777" w:rsidTr="0028680B">
        <w:tc>
          <w:tcPr>
            <w:tcW w:w="1705" w:type="dxa"/>
            <w:vAlign w:val="center"/>
          </w:tcPr>
          <w:p w14:paraId="17A949C8" w14:textId="6B21407D" w:rsidR="006B009D" w:rsidRPr="009B706A" w:rsidRDefault="006B009D" w:rsidP="0049382E">
            <w:pPr>
              <w:pStyle w:val="oancuaDanhsach"/>
              <w:spacing w:before="120" w:after="120"/>
              <w:ind w:left="142"/>
              <w:jc w:val="both"/>
              <w:rPr>
                <w:rFonts w:asciiTheme="majorHAnsi" w:hAnsiTheme="majorHAnsi" w:cstheme="majorHAnsi"/>
                <w:bCs/>
                <w:szCs w:val="26"/>
              </w:rPr>
            </w:pPr>
            <w:r w:rsidRPr="009B706A">
              <w:rPr>
                <w:rFonts w:asciiTheme="majorHAnsi" w:hAnsiTheme="majorHAnsi" w:cstheme="majorHAnsi"/>
                <w:bCs/>
                <w:szCs w:val="26"/>
              </w:rPr>
              <w:t>UI-42</w:t>
            </w:r>
          </w:p>
        </w:tc>
        <w:tc>
          <w:tcPr>
            <w:tcW w:w="4050" w:type="dxa"/>
            <w:vAlign w:val="center"/>
          </w:tcPr>
          <w:p w14:paraId="54804DE7" w14:textId="2883BB96" w:rsidR="006B009D" w:rsidRPr="009B706A" w:rsidRDefault="00B507D1" w:rsidP="0049382E">
            <w:pPr>
              <w:pStyle w:val="oancuaDanhsach"/>
              <w:spacing w:before="120" w:after="120"/>
              <w:ind w:left="0"/>
              <w:jc w:val="both"/>
              <w:rPr>
                <w:rFonts w:asciiTheme="majorHAnsi" w:hAnsiTheme="majorHAnsi" w:cstheme="majorHAnsi"/>
                <w:color w:val="000000"/>
                <w:szCs w:val="26"/>
              </w:rPr>
            </w:pPr>
            <w:r w:rsidRPr="009B706A">
              <w:rPr>
                <w:rFonts w:asciiTheme="majorHAnsi" w:hAnsiTheme="majorHAnsi" w:cstheme="majorHAnsi"/>
                <w:color w:val="000000"/>
                <w:szCs w:val="26"/>
              </w:rPr>
              <w:t xml:space="preserve">Giao diện Danh Sách Công Thức Món  </w:t>
            </w:r>
          </w:p>
        </w:tc>
        <w:tc>
          <w:tcPr>
            <w:tcW w:w="2723" w:type="dxa"/>
            <w:vAlign w:val="center"/>
          </w:tcPr>
          <w:p w14:paraId="5939855C" w14:textId="7B4B3557" w:rsidR="006B009D" w:rsidRPr="009B706A" w:rsidRDefault="005E00FA" w:rsidP="0049382E">
            <w:pPr>
              <w:pStyle w:val="oancuaDanhsach"/>
              <w:spacing w:before="120" w:after="120"/>
              <w:ind w:left="0"/>
              <w:jc w:val="both"/>
              <w:rPr>
                <w:rFonts w:asciiTheme="majorHAnsi" w:hAnsiTheme="majorHAnsi" w:cstheme="majorHAnsi"/>
                <w:szCs w:val="26"/>
              </w:rPr>
            </w:pPr>
            <w:r w:rsidRPr="009B706A">
              <w:rPr>
                <w:rFonts w:asciiTheme="majorHAnsi" w:hAnsiTheme="majorHAnsi" w:cstheme="majorHAnsi"/>
                <w:szCs w:val="26"/>
              </w:rPr>
              <w:t xml:space="preserve">Hiển thị công thức pha chế của từng món  </w:t>
            </w:r>
          </w:p>
        </w:tc>
        <w:tc>
          <w:tcPr>
            <w:tcW w:w="1170" w:type="dxa"/>
            <w:vAlign w:val="center"/>
          </w:tcPr>
          <w:p w14:paraId="0EBE1096" w14:textId="77777777" w:rsidR="006B009D" w:rsidRPr="009B706A" w:rsidRDefault="006B009D" w:rsidP="0049382E">
            <w:pPr>
              <w:pStyle w:val="oancuaDanhsach"/>
              <w:ind w:left="0"/>
              <w:jc w:val="both"/>
              <w:rPr>
                <w:rFonts w:asciiTheme="majorHAnsi" w:hAnsiTheme="majorHAnsi" w:cstheme="majorHAnsi"/>
                <w:szCs w:val="26"/>
              </w:rPr>
            </w:pPr>
          </w:p>
        </w:tc>
      </w:tr>
      <w:tr w:rsidR="006B009D" w:rsidRPr="009B706A" w14:paraId="7A490D2C" w14:textId="77777777" w:rsidTr="0028680B">
        <w:tc>
          <w:tcPr>
            <w:tcW w:w="1705" w:type="dxa"/>
            <w:vAlign w:val="center"/>
          </w:tcPr>
          <w:p w14:paraId="07442727" w14:textId="28E89C39" w:rsidR="006B009D" w:rsidRPr="009B706A" w:rsidRDefault="006B009D" w:rsidP="0049382E">
            <w:pPr>
              <w:pStyle w:val="oancuaDanhsach"/>
              <w:spacing w:before="120" w:after="120"/>
              <w:ind w:left="142"/>
              <w:jc w:val="both"/>
              <w:rPr>
                <w:rFonts w:asciiTheme="majorHAnsi" w:hAnsiTheme="majorHAnsi" w:cstheme="majorHAnsi"/>
                <w:bCs/>
                <w:szCs w:val="26"/>
              </w:rPr>
            </w:pPr>
            <w:r w:rsidRPr="009B706A">
              <w:rPr>
                <w:rFonts w:asciiTheme="majorHAnsi" w:hAnsiTheme="majorHAnsi" w:cstheme="majorHAnsi"/>
                <w:bCs/>
                <w:szCs w:val="26"/>
              </w:rPr>
              <w:t>UI-43</w:t>
            </w:r>
          </w:p>
        </w:tc>
        <w:tc>
          <w:tcPr>
            <w:tcW w:w="4050" w:type="dxa"/>
            <w:vAlign w:val="center"/>
          </w:tcPr>
          <w:p w14:paraId="5C9EC58E" w14:textId="096CD0B7" w:rsidR="006B009D" w:rsidRPr="009B706A" w:rsidRDefault="00B507D1" w:rsidP="0049382E">
            <w:pPr>
              <w:pStyle w:val="oancuaDanhsach"/>
              <w:spacing w:before="120" w:after="120"/>
              <w:ind w:left="0"/>
              <w:jc w:val="both"/>
              <w:rPr>
                <w:rFonts w:asciiTheme="majorHAnsi" w:hAnsiTheme="majorHAnsi" w:cstheme="majorHAnsi"/>
                <w:color w:val="000000"/>
                <w:szCs w:val="26"/>
              </w:rPr>
            </w:pPr>
            <w:r w:rsidRPr="009B706A">
              <w:rPr>
                <w:rFonts w:asciiTheme="majorHAnsi" w:hAnsiTheme="majorHAnsi" w:cstheme="majorHAnsi"/>
                <w:color w:val="000000"/>
                <w:szCs w:val="26"/>
              </w:rPr>
              <w:t xml:space="preserve">Giao diện Chỉnh Sửa Công Thức Món  </w:t>
            </w:r>
          </w:p>
        </w:tc>
        <w:tc>
          <w:tcPr>
            <w:tcW w:w="2723" w:type="dxa"/>
            <w:vAlign w:val="center"/>
          </w:tcPr>
          <w:p w14:paraId="520DAFE0" w14:textId="08C21950" w:rsidR="006B009D" w:rsidRPr="009B706A" w:rsidRDefault="005E00FA" w:rsidP="0049382E">
            <w:pPr>
              <w:pStyle w:val="oancuaDanhsach"/>
              <w:spacing w:before="120" w:after="120"/>
              <w:ind w:left="0"/>
              <w:jc w:val="both"/>
              <w:rPr>
                <w:rFonts w:asciiTheme="majorHAnsi" w:hAnsiTheme="majorHAnsi" w:cstheme="majorHAnsi"/>
                <w:szCs w:val="26"/>
              </w:rPr>
            </w:pPr>
            <w:r w:rsidRPr="009B706A">
              <w:rPr>
                <w:rFonts w:asciiTheme="majorHAnsi" w:hAnsiTheme="majorHAnsi" w:cstheme="majorHAnsi"/>
                <w:szCs w:val="26"/>
              </w:rPr>
              <w:t>Chỉnh sửa công thức pha chế của từng món</w:t>
            </w:r>
          </w:p>
        </w:tc>
        <w:tc>
          <w:tcPr>
            <w:tcW w:w="1170" w:type="dxa"/>
            <w:vAlign w:val="center"/>
          </w:tcPr>
          <w:p w14:paraId="722115AA" w14:textId="77777777" w:rsidR="006B009D" w:rsidRPr="009B706A" w:rsidRDefault="006B009D" w:rsidP="0049382E">
            <w:pPr>
              <w:pStyle w:val="oancuaDanhsach"/>
              <w:ind w:left="0"/>
              <w:jc w:val="both"/>
              <w:rPr>
                <w:rFonts w:asciiTheme="majorHAnsi" w:hAnsiTheme="majorHAnsi" w:cstheme="majorHAnsi"/>
                <w:szCs w:val="26"/>
              </w:rPr>
            </w:pPr>
          </w:p>
        </w:tc>
      </w:tr>
      <w:tr w:rsidR="006B009D" w:rsidRPr="009B706A" w14:paraId="494BCA46" w14:textId="77777777" w:rsidTr="0028680B">
        <w:tc>
          <w:tcPr>
            <w:tcW w:w="1705" w:type="dxa"/>
            <w:vAlign w:val="center"/>
          </w:tcPr>
          <w:p w14:paraId="7EBDF737" w14:textId="796E8BA7" w:rsidR="006B009D" w:rsidRPr="009B706A" w:rsidRDefault="006B009D" w:rsidP="0049382E">
            <w:pPr>
              <w:pStyle w:val="oancuaDanhsach"/>
              <w:spacing w:before="120" w:after="120"/>
              <w:ind w:left="142"/>
              <w:jc w:val="both"/>
              <w:rPr>
                <w:rFonts w:asciiTheme="majorHAnsi" w:hAnsiTheme="majorHAnsi" w:cstheme="majorHAnsi"/>
                <w:bCs/>
                <w:szCs w:val="26"/>
              </w:rPr>
            </w:pPr>
            <w:r w:rsidRPr="009B706A">
              <w:rPr>
                <w:rFonts w:asciiTheme="majorHAnsi" w:hAnsiTheme="majorHAnsi" w:cstheme="majorHAnsi"/>
                <w:bCs/>
                <w:szCs w:val="26"/>
              </w:rPr>
              <w:t>UI-44</w:t>
            </w:r>
          </w:p>
        </w:tc>
        <w:tc>
          <w:tcPr>
            <w:tcW w:w="4050" w:type="dxa"/>
            <w:vAlign w:val="center"/>
          </w:tcPr>
          <w:p w14:paraId="58C2083E" w14:textId="0C9F28E6" w:rsidR="006B009D" w:rsidRPr="009B706A" w:rsidRDefault="00B507D1" w:rsidP="0049382E">
            <w:pPr>
              <w:pStyle w:val="oancuaDanhsach"/>
              <w:spacing w:before="120" w:after="120"/>
              <w:ind w:left="0"/>
              <w:jc w:val="both"/>
              <w:rPr>
                <w:rFonts w:asciiTheme="majorHAnsi" w:hAnsiTheme="majorHAnsi" w:cstheme="majorHAnsi"/>
                <w:color w:val="000000"/>
                <w:szCs w:val="26"/>
              </w:rPr>
            </w:pPr>
            <w:r w:rsidRPr="009B706A">
              <w:rPr>
                <w:rFonts w:asciiTheme="majorHAnsi" w:hAnsiTheme="majorHAnsi" w:cstheme="majorHAnsi"/>
                <w:color w:val="000000"/>
                <w:szCs w:val="26"/>
              </w:rPr>
              <w:t xml:space="preserve">Giao diện Thêm Mới Công Thức Món  </w:t>
            </w:r>
          </w:p>
        </w:tc>
        <w:tc>
          <w:tcPr>
            <w:tcW w:w="2723" w:type="dxa"/>
            <w:vAlign w:val="center"/>
          </w:tcPr>
          <w:p w14:paraId="26C317C1" w14:textId="57548638" w:rsidR="006B009D" w:rsidRPr="009B706A" w:rsidRDefault="005E00FA" w:rsidP="0049382E">
            <w:pPr>
              <w:pStyle w:val="oancuaDanhsach"/>
              <w:spacing w:before="120" w:after="120"/>
              <w:ind w:left="0"/>
              <w:jc w:val="both"/>
              <w:rPr>
                <w:rFonts w:asciiTheme="majorHAnsi" w:hAnsiTheme="majorHAnsi" w:cstheme="majorHAnsi"/>
                <w:szCs w:val="26"/>
              </w:rPr>
            </w:pPr>
            <w:r w:rsidRPr="009B706A">
              <w:rPr>
                <w:rFonts w:asciiTheme="majorHAnsi" w:hAnsiTheme="majorHAnsi" w:cstheme="majorHAnsi"/>
                <w:szCs w:val="26"/>
              </w:rPr>
              <w:t xml:space="preserve">Tạo công thức mới cho đồ uống  </w:t>
            </w:r>
          </w:p>
        </w:tc>
        <w:tc>
          <w:tcPr>
            <w:tcW w:w="1170" w:type="dxa"/>
            <w:vAlign w:val="center"/>
          </w:tcPr>
          <w:p w14:paraId="257309CD" w14:textId="77777777" w:rsidR="006B009D" w:rsidRPr="009B706A" w:rsidRDefault="006B009D" w:rsidP="0049382E">
            <w:pPr>
              <w:pStyle w:val="oancuaDanhsach"/>
              <w:ind w:left="0"/>
              <w:jc w:val="both"/>
              <w:rPr>
                <w:rFonts w:asciiTheme="majorHAnsi" w:hAnsiTheme="majorHAnsi" w:cstheme="majorHAnsi"/>
                <w:szCs w:val="26"/>
              </w:rPr>
            </w:pPr>
          </w:p>
        </w:tc>
      </w:tr>
      <w:tr w:rsidR="006B009D" w:rsidRPr="009B706A" w14:paraId="4BD5FA63" w14:textId="77777777" w:rsidTr="0028680B">
        <w:tc>
          <w:tcPr>
            <w:tcW w:w="1705" w:type="dxa"/>
            <w:vAlign w:val="center"/>
          </w:tcPr>
          <w:p w14:paraId="7B9BC03C" w14:textId="0B674735" w:rsidR="006B009D" w:rsidRPr="009B706A" w:rsidRDefault="006B009D" w:rsidP="0049382E">
            <w:pPr>
              <w:spacing w:before="120" w:after="120"/>
              <w:jc w:val="both"/>
              <w:rPr>
                <w:rFonts w:asciiTheme="majorHAnsi" w:hAnsiTheme="majorHAnsi" w:cstheme="majorHAnsi"/>
                <w:bCs/>
                <w:sz w:val="26"/>
                <w:szCs w:val="26"/>
              </w:rPr>
            </w:pPr>
            <w:r w:rsidRPr="009B706A">
              <w:rPr>
                <w:rFonts w:asciiTheme="majorHAnsi" w:hAnsiTheme="majorHAnsi" w:cstheme="majorHAnsi"/>
                <w:bCs/>
                <w:sz w:val="26"/>
                <w:szCs w:val="26"/>
              </w:rPr>
              <w:t>UI-45</w:t>
            </w:r>
          </w:p>
        </w:tc>
        <w:tc>
          <w:tcPr>
            <w:tcW w:w="4050" w:type="dxa"/>
            <w:vAlign w:val="center"/>
          </w:tcPr>
          <w:p w14:paraId="212AB1B7" w14:textId="201672C0" w:rsidR="006B009D" w:rsidRPr="009B706A" w:rsidRDefault="00B507D1" w:rsidP="0049382E">
            <w:pPr>
              <w:pStyle w:val="oancuaDanhsach"/>
              <w:spacing w:before="120" w:after="120"/>
              <w:ind w:left="0"/>
              <w:jc w:val="both"/>
              <w:rPr>
                <w:rFonts w:asciiTheme="majorHAnsi" w:hAnsiTheme="majorHAnsi" w:cstheme="majorHAnsi"/>
                <w:color w:val="000000"/>
                <w:szCs w:val="26"/>
              </w:rPr>
            </w:pPr>
            <w:r w:rsidRPr="009B706A">
              <w:rPr>
                <w:rFonts w:asciiTheme="majorHAnsi" w:hAnsiTheme="majorHAnsi" w:cstheme="majorHAnsi"/>
                <w:color w:val="000000"/>
                <w:szCs w:val="26"/>
              </w:rPr>
              <w:t xml:space="preserve">Giao diện Thêm Mới Khuyến Mãi  </w:t>
            </w:r>
          </w:p>
        </w:tc>
        <w:tc>
          <w:tcPr>
            <w:tcW w:w="2723" w:type="dxa"/>
            <w:vAlign w:val="center"/>
          </w:tcPr>
          <w:p w14:paraId="7DF06CF4" w14:textId="3A9B2D92" w:rsidR="006B009D" w:rsidRPr="009B706A" w:rsidRDefault="005E00FA" w:rsidP="0049382E">
            <w:pPr>
              <w:pStyle w:val="oancuaDanhsach"/>
              <w:spacing w:before="120" w:after="120"/>
              <w:ind w:left="0"/>
              <w:jc w:val="both"/>
              <w:rPr>
                <w:rFonts w:asciiTheme="majorHAnsi" w:hAnsiTheme="majorHAnsi" w:cstheme="majorHAnsi"/>
                <w:szCs w:val="26"/>
              </w:rPr>
            </w:pPr>
            <w:r w:rsidRPr="009B706A">
              <w:rPr>
                <w:rFonts w:asciiTheme="majorHAnsi" w:hAnsiTheme="majorHAnsi" w:cstheme="majorHAnsi"/>
                <w:szCs w:val="26"/>
              </w:rPr>
              <w:t xml:space="preserve">Thêm chương trình khuyến mãi mới  </w:t>
            </w:r>
          </w:p>
        </w:tc>
        <w:tc>
          <w:tcPr>
            <w:tcW w:w="1170" w:type="dxa"/>
            <w:vAlign w:val="center"/>
          </w:tcPr>
          <w:p w14:paraId="0B90C4AE" w14:textId="77777777" w:rsidR="006B009D" w:rsidRPr="009B706A" w:rsidRDefault="006B009D" w:rsidP="0049382E">
            <w:pPr>
              <w:pStyle w:val="oancuaDanhsach"/>
              <w:ind w:left="0"/>
              <w:jc w:val="both"/>
              <w:rPr>
                <w:rFonts w:asciiTheme="majorHAnsi" w:hAnsiTheme="majorHAnsi" w:cstheme="majorHAnsi"/>
                <w:szCs w:val="26"/>
              </w:rPr>
            </w:pPr>
          </w:p>
        </w:tc>
      </w:tr>
      <w:tr w:rsidR="006B009D" w:rsidRPr="009B706A" w14:paraId="16DBA836" w14:textId="77777777" w:rsidTr="0028680B">
        <w:tc>
          <w:tcPr>
            <w:tcW w:w="1705" w:type="dxa"/>
            <w:vAlign w:val="center"/>
          </w:tcPr>
          <w:p w14:paraId="6AF38420" w14:textId="302E7756" w:rsidR="006B009D" w:rsidRPr="009B706A" w:rsidRDefault="006B009D" w:rsidP="0049382E">
            <w:pPr>
              <w:spacing w:before="120" w:after="120"/>
              <w:jc w:val="both"/>
              <w:rPr>
                <w:rFonts w:asciiTheme="majorHAnsi" w:hAnsiTheme="majorHAnsi" w:cstheme="majorHAnsi"/>
                <w:bCs/>
                <w:sz w:val="26"/>
                <w:szCs w:val="26"/>
              </w:rPr>
            </w:pPr>
            <w:r w:rsidRPr="009B706A">
              <w:rPr>
                <w:rFonts w:asciiTheme="majorHAnsi" w:hAnsiTheme="majorHAnsi" w:cstheme="majorHAnsi"/>
                <w:bCs/>
                <w:sz w:val="26"/>
                <w:szCs w:val="26"/>
              </w:rPr>
              <w:t>UI-46</w:t>
            </w:r>
          </w:p>
        </w:tc>
        <w:tc>
          <w:tcPr>
            <w:tcW w:w="4050" w:type="dxa"/>
            <w:vAlign w:val="center"/>
          </w:tcPr>
          <w:p w14:paraId="1B20A980" w14:textId="1A99CECD" w:rsidR="006B009D" w:rsidRPr="009B706A" w:rsidRDefault="00B507D1" w:rsidP="0049382E">
            <w:pPr>
              <w:pStyle w:val="oancuaDanhsach"/>
              <w:spacing w:before="120" w:after="120"/>
              <w:ind w:left="0"/>
              <w:jc w:val="both"/>
              <w:rPr>
                <w:rFonts w:asciiTheme="majorHAnsi" w:hAnsiTheme="majorHAnsi" w:cstheme="majorHAnsi"/>
                <w:color w:val="000000"/>
                <w:szCs w:val="26"/>
              </w:rPr>
            </w:pPr>
            <w:r w:rsidRPr="009B706A">
              <w:rPr>
                <w:rFonts w:asciiTheme="majorHAnsi" w:hAnsiTheme="majorHAnsi" w:cstheme="majorHAnsi"/>
                <w:color w:val="000000"/>
                <w:szCs w:val="26"/>
              </w:rPr>
              <w:t xml:space="preserve">Giao diện Chỉnh Sửa Khuyến Mãi  </w:t>
            </w:r>
          </w:p>
        </w:tc>
        <w:tc>
          <w:tcPr>
            <w:tcW w:w="2723" w:type="dxa"/>
            <w:vAlign w:val="center"/>
          </w:tcPr>
          <w:p w14:paraId="4F13604D" w14:textId="53E0DD09" w:rsidR="006B009D" w:rsidRPr="009B706A" w:rsidRDefault="005E00FA" w:rsidP="0049382E">
            <w:pPr>
              <w:pStyle w:val="oancuaDanhsach"/>
              <w:spacing w:before="120" w:after="120"/>
              <w:ind w:left="0"/>
              <w:jc w:val="both"/>
              <w:rPr>
                <w:rFonts w:asciiTheme="majorHAnsi" w:hAnsiTheme="majorHAnsi" w:cstheme="majorHAnsi"/>
                <w:szCs w:val="26"/>
              </w:rPr>
            </w:pPr>
            <w:r w:rsidRPr="009B706A">
              <w:rPr>
                <w:rFonts w:asciiTheme="majorHAnsi" w:hAnsiTheme="majorHAnsi" w:cstheme="majorHAnsi"/>
                <w:szCs w:val="26"/>
              </w:rPr>
              <w:t xml:space="preserve">Chỉnh sửa chương trình khuyến mãi  </w:t>
            </w:r>
          </w:p>
        </w:tc>
        <w:tc>
          <w:tcPr>
            <w:tcW w:w="1170" w:type="dxa"/>
            <w:vAlign w:val="center"/>
          </w:tcPr>
          <w:p w14:paraId="35624AC8" w14:textId="77777777" w:rsidR="006B009D" w:rsidRPr="009B706A" w:rsidRDefault="006B009D" w:rsidP="0049382E">
            <w:pPr>
              <w:pStyle w:val="oancuaDanhsach"/>
              <w:ind w:left="0"/>
              <w:jc w:val="both"/>
              <w:rPr>
                <w:rFonts w:asciiTheme="majorHAnsi" w:hAnsiTheme="majorHAnsi" w:cstheme="majorHAnsi"/>
                <w:szCs w:val="26"/>
              </w:rPr>
            </w:pPr>
          </w:p>
        </w:tc>
      </w:tr>
      <w:tr w:rsidR="006B009D" w:rsidRPr="009B706A" w14:paraId="6B1E75EC" w14:textId="77777777" w:rsidTr="0028680B">
        <w:tc>
          <w:tcPr>
            <w:tcW w:w="1705" w:type="dxa"/>
            <w:vAlign w:val="center"/>
          </w:tcPr>
          <w:p w14:paraId="03D0D306" w14:textId="30B43077" w:rsidR="006B009D" w:rsidRPr="009B706A" w:rsidRDefault="006B009D" w:rsidP="0049382E">
            <w:pPr>
              <w:spacing w:before="120" w:after="120"/>
              <w:jc w:val="both"/>
              <w:rPr>
                <w:rFonts w:asciiTheme="majorHAnsi" w:hAnsiTheme="majorHAnsi" w:cstheme="majorHAnsi"/>
                <w:bCs/>
                <w:sz w:val="26"/>
                <w:szCs w:val="26"/>
              </w:rPr>
            </w:pPr>
            <w:r w:rsidRPr="009B706A">
              <w:rPr>
                <w:rFonts w:asciiTheme="majorHAnsi" w:hAnsiTheme="majorHAnsi" w:cstheme="majorHAnsi"/>
                <w:bCs/>
                <w:sz w:val="26"/>
                <w:szCs w:val="26"/>
              </w:rPr>
              <w:t>UI-47</w:t>
            </w:r>
          </w:p>
        </w:tc>
        <w:tc>
          <w:tcPr>
            <w:tcW w:w="4050" w:type="dxa"/>
            <w:vAlign w:val="center"/>
          </w:tcPr>
          <w:p w14:paraId="7D3C3184" w14:textId="30047A62" w:rsidR="006B009D" w:rsidRPr="009B706A" w:rsidRDefault="00B507D1" w:rsidP="0049382E">
            <w:pPr>
              <w:pStyle w:val="oancuaDanhsach"/>
              <w:spacing w:before="120" w:after="120"/>
              <w:ind w:left="0"/>
              <w:jc w:val="both"/>
              <w:rPr>
                <w:rFonts w:asciiTheme="majorHAnsi" w:hAnsiTheme="majorHAnsi" w:cstheme="majorHAnsi"/>
                <w:color w:val="000000"/>
                <w:szCs w:val="26"/>
              </w:rPr>
            </w:pPr>
            <w:r w:rsidRPr="009B706A">
              <w:rPr>
                <w:rFonts w:asciiTheme="majorHAnsi" w:hAnsiTheme="majorHAnsi" w:cstheme="majorHAnsi"/>
                <w:color w:val="000000"/>
                <w:szCs w:val="26"/>
              </w:rPr>
              <w:t xml:space="preserve">Giao diện Danh Sách Phản Hồi  </w:t>
            </w:r>
          </w:p>
        </w:tc>
        <w:tc>
          <w:tcPr>
            <w:tcW w:w="2723" w:type="dxa"/>
            <w:vAlign w:val="center"/>
          </w:tcPr>
          <w:p w14:paraId="094498D5" w14:textId="11A775ED" w:rsidR="006B009D" w:rsidRPr="009B706A" w:rsidRDefault="005E00FA" w:rsidP="0049382E">
            <w:pPr>
              <w:pStyle w:val="oancuaDanhsach"/>
              <w:spacing w:before="120" w:after="120"/>
              <w:ind w:left="0"/>
              <w:jc w:val="both"/>
              <w:rPr>
                <w:rFonts w:asciiTheme="majorHAnsi" w:hAnsiTheme="majorHAnsi" w:cstheme="majorHAnsi"/>
                <w:szCs w:val="26"/>
              </w:rPr>
            </w:pPr>
            <w:r w:rsidRPr="009B706A">
              <w:rPr>
                <w:rFonts w:asciiTheme="majorHAnsi" w:hAnsiTheme="majorHAnsi" w:cstheme="majorHAnsi"/>
                <w:szCs w:val="26"/>
              </w:rPr>
              <w:t xml:space="preserve">Hiển thị phản hồi của khách hàng  </w:t>
            </w:r>
          </w:p>
        </w:tc>
        <w:tc>
          <w:tcPr>
            <w:tcW w:w="1170" w:type="dxa"/>
            <w:vAlign w:val="center"/>
          </w:tcPr>
          <w:p w14:paraId="27A7CADE" w14:textId="77777777" w:rsidR="006B009D" w:rsidRPr="009B706A" w:rsidRDefault="006B009D" w:rsidP="0049382E">
            <w:pPr>
              <w:pStyle w:val="oancuaDanhsach"/>
              <w:ind w:left="0"/>
              <w:jc w:val="both"/>
              <w:rPr>
                <w:rFonts w:asciiTheme="majorHAnsi" w:hAnsiTheme="majorHAnsi" w:cstheme="majorHAnsi"/>
                <w:szCs w:val="26"/>
              </w:rPr>
            </w:pPr>
          </w:p>
        </w:tc>
      </w:tr>
      <w:tr w:rsidR="006B009D" w:rsidRPr="009B706A" w14:paraId="23E42B20" w14:textId="77777777" w:rsidTr="0028680B">
        <w:tc>
          <w:tcPr>
            <w:tcW w:w="1705" w:type="dxa"/>
            <w:vAlign w:val="center"/>
          </w:tcPr>
          <w:p w14:paraId="0A9EBF52" w14:textId="28D903C9" w:rsidR="006B009D" w:rsidRPr="009B706A" w:rsidRDefault="00C60471" w:rsidP="0049382E">
            <w:pPr>
              <w:spacing w:before="120" w:after="120"/>
              <w:jc w:val="both"/>
              <w:rPr>
                <w:rFonts w:asciiTheme="majorHAnsi" w:hAnsiTheme="majorHAnsi" w:cstheme="majorHAnsi"/>
                <w:bCs/>
                <w:sz w:val="26"/>
                <w:szCs w:val="26"/>
              </w:rPr>
            </w:pPr>
            <w:r w:rsidRPr="009B706A">
              <w:rPr>
                <w:rFonts w:asciiTheme="majorHAnsi" w:hAnsiTheme="majorHAnsi" w:cstheme="majorHAnsi"/>
                <w:bCs/>
                <w:sz w:val="26"/>
                <w:szCs w:val="26"/>
              </w:rPr>
              <w:t>UI-48</w:t>
            </w:r>
          </w:p>
        </w:tc>
        <w:tc>
          <w:tcPr>
            <w:tcW w:w="4050" w:type="dxa"/>
            <w:vAlign w:val="center"/>
          </w:tcPr>
          <w:p w14:paraId="071E6583" w14:textId="799DC92E" w:rsidR="006B009D" w:rsidRPr="009B706A" w:rsidRDefault="00B507D1" w:rsidP="0049382E">
            <w:pPr>
              <w:pStyle w:val="oancuaDanhsach"/>
              <w:spacing w:before="120" w:after="120"/>
              <w:ind w:left="0"/>
              <w:jc w:val="both"/>
              <w:rPr>
                <w:rFonts w:asciiTheme="majorHAnsi" w:hAnsiTheme="majorHAnsi" w:cstheme="majorHAnsi"/>
                <w:color w:val="000000"/>
                <w:szCs w:val="26"/>
              </w:rPr>
            </w:pPr>
            <w:r w:rsidRPr="009B706A">
              <w:rPr>
                <w:rFonts w:asciiTheme="majorHAnsi" w:hAnsiTheme="majorHAnsi" w:cstheme="majorHAnsi"/>
                <w:color w:val="000000"/>
                <w:szCs w:val="26"/>
              </w:rPr>
              <w:t xml:space="preserve">Giao diện Danh Sách Hóa Đơn  </w:t>
            </w:r>
          </w:p>
        </w:tc>
        <w:tc>
          <w:tcPr>
            <w:tcW w:w="2723" w:type="dxa"/>
            <w:vAlign w:val="center"/>
          </w:tcPr>
          <w:p w14:paraId="34291953" w14:textId="725448A3" w:rsidR="006B009D" w:rsidRPr="009B706A" w:rsidRDefault="005E00FA" w:rsidP="0049382E">
            <w:pPr>
              <w:pStyle w:val="oancuaDanhsach"/>
              <w:spacing w:before="120" w:after="120"/>
              <w:ind w:left="0"/>
              <w:jc w:val="both"/>
              <w:rPr>
                <w:rFonts w:asciiTheme="majorHAnsi" w:hAnsiTheme="majorHAnsi" w:cstheme="majorHAnsi"/>
                <w:szCs w:val="26"/>
              </w:rPr>
            </w:pPr>
            <w:r w:rsidRPr="009B706A">
              <w:rPr>
                <w:rFonts w:asciiTheme="majorHAnsi" w:hAnsiTheme="majorHAnsi" w:cstheme="majorHAnsi"/>
                <w:szCs w:val="26"/>
              </w:rPr>
              <w:t xml:space="preserve">Danh sách hóa đơn đã phát hành  </w:t>
            </w:r>
          </w:p>
        </w:tc>
        <w:tc>
          <w:tcPr>
            <w:tcW w:w="1170" w:type="dxa"/>
            <w:vAlign w:val="center"/>
          </w:tcPr>
          <w:p w14:paraId="27BD4A9D" w14:textId="77777777" w:rsidR="006B009D" w:rsidRPr="009B706A" w:rsidRDefault="006B009D" w:rsidP="0049382E">
            <w:pPr>
              <w:pStyle w:val="oancuaDanhsach"/>
              <w:ind w:left="0"/>
              <w:jc w:val="both"/>
              <w:rPr>
                <w:rFonts w:asciiTheme="majorHAnsi" w:hAnsiTheme="majorHAnsi" w:cstheme="majorHAnsi"/>
                <w:szCs w:val="26"/>
              </w:rPr>
            </w:pPr>
          </w:p>
        </w:tc>
      </w:tr>
      <w:tr w:rsidR="00C60471" w:rsidRPr="009B706A" w14:paraId="04A3A5F2" w14:textId="77777777" w:rsidTr="0028680B">
        <w:tc>
          <w:tcPr>
            <w:tcW w:w="1705" w:type="dxa"/>
            <w:vAlign w:val="center"/>
          </w:tcPr>
          <w:p w14:paraId="4C02CBE4" w14:textId="0C9E42BC" w:rsidR="00C60471" w:rsidRPr="009B706A" w:rsidRDefault="00C60471" w:rsidP="0049382E">
            <w:pPr>
              <w:spacing w:before="120" w:after="120"/>
              <w:jc w:val="both"/>
              <w:rPr>
                <w:rFonts w:asciiTheme="majorHAnsi" w:hAnsiTheme="majorHAnsi" w:cstheme="majorHAnsi"/>
                <w:bCs/>
                <w:sz w:val="26"/>
                <w:szCs w:val="26"/>
              </w:rPr>
            </w:pPr>
            <w:r w:rsidRPr="009B706A">
              <w:rPr>
                <w:rFonts w:asciiTheme="majorHAnsi" w:hAnsiTheme="majorHAnsi" w:cstheme="majorHAnsi"/>
                <w:bCs/>
                <w:sz w:val="26"/>
                <w:szCs w:val="26"/>
              </w:rPr>
              <w:t>UI-49</w:t>
            </w:r>
          </w:p>
        </w:tc>
        <w:tc>
          <w:tcPr>
            <w:tcW w:w="4050" w:type="dxa"/>
            <w:vAlign w:val="center"/>
          </w:tcPr>
          <w:p w14:paraId="2254C3AB" w14:textId="31733C2B" w:rsidR="00C60471" w:rsidRPr="009B706A" w:rsidRDefault="00B507D1" w:rsidP="0049382E">
            <w:pPr>
              <w:pStyle w:val="oancuaDanhsach"/>
              <w:spacing w:before="120" w:after="120"/>
              <w:ind w:left="0"/>
              <w:jc w:val="both"/>
              <w:rPr>
                <w:rFonts w:asciiTheme="majorHAnsi" w:hAnsiTheme="majorHAnsi" w:cstheme="majorHAnsi"/>
                <w:color w:val="000000"/>
                <w:szCs w:val="26"/>
              </w:rPr>
            </w:pPr>
            <w:r w:rsidRPr="009B706A">
              <w:rPr>
                <w:rFonts w:asciiTheme="majorHAnsi" w:hAnsiTheme="majorHAnsi" w:cstheme="majorHAnsi"/>
                <w:color w:val="000000"/>
                <w:szCs w:val="26"/>
              </w:rPr>
              <w:t xml:space="preserve">Giao diện Chi Tiết Đơn Hàng  </w:t>
            </w:r>
          </w:p>
        </w:tc>
        <w:tc>
          <w:tcPr>
            <w:tcW w:w="2723" w:type="dxa"/>
            <w:vAlign w:val="center"/>
          </w:tcPr>
          <w:p w14:paraId="28E348CB" w14:textId="398D7ACC" w:rsidR="00C60471" w:rsidRPr="009B706A" w:rsidRDefault="005E00FA" w:rsidP="0049382E">
            <w:pPr>
              <w:pStyle w:val="oancuaDanhsach"/>
              <w:spacing w:before="120" w:after="120"/>
              <w:ind w:left="0"/>
              <w:jc w:val="both"/>
              <w:rPr>
                <w:rFonts w:asciiTheme="majorHAnsi" w:hAnsiTheme="majorHAnsi" w:cstheme="majorHAnsi"/>
                <w:szCs w:val="26"/>
              </w:rPr>
            </w:pPr>
            <w:r w:rsidRPr="009B706A">
              <w:rPr>
                <w:rFonts w:asciiTheme="majorHAnsi" w:hAnsiTheme="majorHAnsi" w:cstheme="majorHAnsi"/>
                <w:szCs w:val="26"/>
              </w:rPr>
              <w:t xml:space="preserve">Xem chi tiết nội dung từng đơn hàng  </w:t>
            </w:r>
          </w:p>
        </w:tc>
        <w:tc>
          <w:tcPr>
            <w:tcW w:w="1170" w:type="dxa"/>
            <w:vAlign w:val="center"/>
          </w:tcPr>
          <w:p w14:paraId="326C6D23" w14:textId="77777777" w:rsidR="00C60471" w:rsidRPr="009B706A" w:rsidRDefault="00C60471" w:rsidP="0049382E">
            <w:pPr>
              <w:pStyle w:val="oancuaDanhsach"/>
              <w:ind w:left="0"/>
              <w:jc w:val="both"/>
              <w:rPr>
                <w:rFonts w:asciiTheme="majorHAnsi" w:hAnsiTheme="majorHAnsi" w:cstheme="majorHAnsi"/>
                <w:szCs w:val="26"/>
              </w:rPr>
            </w:pPr>
          </w:p>
        </w:tc>
      </w:tr>
      <w:tr w:rsidR="00C60471" w:rsidRPr="009B706A" w14:paraId="56FD94C9" w14:textId="77777777" w:rsidTr="0028680B">
        <w:tc>
          <w:tcPr>
            <w:tcW w:w="1705" w:type="dxa"/>
            <w:vAlign w:val="center"/>
          </w:tcPr>
          <w:p w14:paraId="45E51AF8" w14:textId="6BD78AC2" w:rsidR="00C60471" w:rsidRPr="009B706A" w:rsidRDefault="00C60471" w:rsidP="0049382E">
            <w:pPr>
              <w:spacing w:before="120" w:after="120"/>
              <w:jc w:val="both"/>
              <w:rPr>
                <w:rFonts w:asciiTheme="majorHAnsi" w:hAnsiTheme="majorHAnsi" w:cstheme="majorHAnsi"/>
                <w:bCs/>
                <w:sz w:val="26"/>
                <w:szCs w:val="26"/>
              </w:rPr>
            </w:pPr>
            <w:r w:rsidRPr="009B706A">
              <w:rPr>
                <w:rFonts w:asciiTheme="majorHAnsi" w:hAnsiTheme="majorHAnsi" w:cstheme="majorHAnsi"/>
                <w:bCs/>
                <w:sz w:val="26"/>
                <w:szCs w:val="26"/>
              </w:rPr>
              <w:t>UI-50</w:t>
            </w:r>
          </w:p>
        </w:tc>
        <w:tc>
          <w:tcPr>
            <w:tcW w:w="4050" w:type="dxa"/>
            <w:vAlign w:val="center"/>
          </w:tcPr>
          <w:p w14:paraId="0148672D" w14:textId="658986AD" w:rsidR="00C60471" w:rsidRPr="009B706A" w:rsidRDefault="00B507D1" w:rsidP="0049382E">
            <w:pPr>
              <w:pStyle w:val="oancuaDanhsach"/>
              <w:spacing w:before="120" w:after="120"/>
              <w:ind w:left="0"/>
              <w:jc w:val="both"/>
              <w:rPr>
                <w:rFonts w:asciiTheme="majorHAnsi" w:hAnsiTheme="majorHAnsi" w:cstheme="majorHAnsi"/>
                <w:color w:val="000000"/>
                <w:szCs w:val="26"/>
              </w:rPr>
            </w:pPr>
            <w:r w:rsidRPr="009B706A">
              <w:rPr>
                <w:rFonts w:asciiTheme="majorHAnsi" w:hAnsiTheme="majorHAnsi" w:cstheme="majorHAnsi"/>
                <w:color w:val="000000"/>
                <w:szCs w:val="26"/>
              </w:rPr>
              <w:t xml:space="preserve">Giao diện Thống Kê Doanh Thu  </w:t>
            </w:r>
          </w:p>
        </w:tc>
        <w:tc>
          <w:tcPr>
            <w:tcW w:w="2723" w:type="dxa"/>
            <w:vAlign w:val="center"/>
          </w:tcPr>
          <w:p w14:paraId="51AADCF9" w14:textId="48BBFC54" w:rsidR="00C60471" w:rsidRPr="009B706A" w:rsidRDefault="005E00FA" w:rsidP="0049382E">
            <w:pPr>
              <w:pStyle w:val="oancuaDanhsach"/>
              <w:spacing w:before="120" w:after="120"/>
              <w:ind w:left="0"/>
              <w:jc w:val="both"/>
              <w:rPr>
                <w:rFonts w:asciiTheme="majorHAnsi" w:hAnsiTheme="majorHAnsi" w:cstheme="majorHAnsi"/>
                <w:szCs w:val="26"/>
              </w:rPr>
            </w:pPr>
            <w:r w:rsidRPr="009B706A">
              <w:rPr>
                <w:rFonts w:asciiTheme="majorHAnsi" w:hAnsiTheme="majorHAnsi" w:cstheme="majorHAnsi"/>
                <w:szCs w:val="26"/>
              </w:rPr>
              <w:t xml:space="preserve">Thống kê doanh thu theo thời gian  </w:t>
            </w:r>
          </w:p>
        </w:tc>
        <w:tc>
          <w:tcPr>
            <w:tcW w:w="1170" w:type="dxa"/>
            <w:vAlign w:val="center"/>
          </w:tcPr>
          <w:p w14:paraId="22EC1C12" w14:textId="77777777" w:rsidR="00C60471" w:rsidRPr="009B706A" w:rsidRDefault="00C60471" w:rsidP="0049382E">
            <w:pPr>
              <w:pStyle w:val="oancuaDanhsach"/>
              <w:ind w:left="0"/>
              <w:jc w:val="both"/>
              <w:rPr>
                <w:rFonts w:asciiTheme="majorHAnsi" w:hAnsiTheme="majorHAnsi" w:cstheme="majorHAnsi"/>
                <w:szCs w:val="26"/>
              </w:rPr>
            </w:pPr>
          </w:p>
        </w:tc>
      </w:tr>
      <w:tr w:rsidR="00C60471" w:rsidRPr="009B706A" w14:paraId="41071ED7" w14:textId="77777777" w:rsidTr="0028680B">
        <w:tc>
          <w:tcPr>
            <w:tcW w:w="1705" w:type="dxa"/>
            <w:vAlign w:val="center"/>
          </w:tcPr>
          <w:p w14:paraId="4CE7664D" w14:textId="00DFF324" w:rsidR="00C60471" w:rsidRPr="009B706A" w:rsidRDefault="00C60471" w:rsidP="0049382E">
            <w:pPr>
              <w:spacing w:before="120" w:after="120"/>
              <w:jc w:val="both"/>
              <w:rPr>
                <w:rFonts w:asciiTheme="majorHAnsi" w:hAnsiTheme="majorHAnsi" w:cstheme="majorHAnsi"/>
                <w:bCs/>
                <w:sz w:val="26"/>
                <w:szCs w:val="26"/>
              </w:rPr>
            </w:pPr>
            <w:r w:rsidRPr="009B706A">
              <w:rPr>
                <w:rFonts w:asciiTheme="majorHAnsi" w:hAnsiTheme="majorHAnsi" w:cstheme="majorHAnsi"/>
                <w:bCs/>
                <w:sz w:val="26"/>
                <w:szCs w:val="26"/>
              </w:rPr>
              <w:t>UI-51</w:t>
            </w:r>
          </w:p>
        </w:tc>
        <w:tc>
          <w:tcPr>
            <w:tcW w:w="4050" w:type="dxa"/>
            <w:vAlign w:val="center"/>
          </w:tcPr>
          <w:p w14:paraId="644C8165" w14:textId="2AB37942" w:rsidR="00C60471" w:rsidRPr="009B706A" w:rsidRDefault="00B507D1" w:rsidP="0049382E">
            <w:pPr>
              <w:pStyle w:val="oancuaDanhsach"/>
              <w:spacing w:before="120" w:after="120"/>
              <w:ind w:left="0"/>
              <w:jc w:val="both"/>
              <w:rPr>
                <w:rFonts w:asciiTheme="majorHAnsi" w:hAnsiTheme="majorHAnsi" w:cstheme="majorHAnsi"/>
                <w:color w:val="000000"/>
                <w:szCs w:val="26"/>
              </w:rPr>
            </w:pPr>
            <w:r w:rsidRPr="009B706A">
              <w:rPr>
                <w:rFonts w:asciiTheme="majorHAnsi" w:hAnsiTheme="majorHAnsi" w:cstheme="majorHAnsi"/>
                <w:color w:val="000000"/>
                <w:szCs w:val="26"/>
              </w:rPr>
              <w:t xml:space="preserve">Giao diện Chỉnh Sửa Thông Tin Admin  </w:t>
            </w:r>
          </w:p>
        </w:tc>
        <w:tc>
          <w:tcPr>
            <w:tcW w:w="2723" w:type="dxa"/>
            <w:vAlign w:val="center"/>
          </w:tcPr>
          <w:p w14:paraId="660CEF55" w14:textId="494E83A2" w:rsidR="00C60471" w:rsidRPr="009B706A" w:rsidRDefault="005E00FA" w:rsidP="0049382E">
            <w:pPr>
              <w:pStyle w:val="oancuaDanhsach"/>
              <w:spacing w:before="120" w:after="120"/>
              <w:ind w:left="0"/>
              <w:jc w:val="both"/>
              <w:rPr>
                <w:rFonts w:asciiTheme="majorHAnsi" w:hAnsiTheme="majorHAnsi" w:cstheme="majorHAnsi"/>
                <w:szCs w:val="26"/>
              </w:rPr>
            </w:pPr>
            <w:r w:rsidRPr="009B706A">
              <w:rPr>
                <w:rFonts w:asciiTheme="majorHAnsi" w:hAnsiTheme="majorHAnsi" w:cstheme="majorHAnsi"/>
                <w:szCs w:val="26"/>
              </w:rPr>
              <w:t xml:space="preserve">Chỉnh sửa thông tin tài khoản admin  </w:t>
            </w:r>
          </w:p>
        </w:tc>
        <w:tc>
          <w:tcPr>
            <w:tcW w:w="1170" w:type="dxa"/>
            <w:vAlign w:val="center"/>
          </w:tcPr>
          <w:p w14:paraId="19468272" w14:textId="77777777" w:rsidR="00C60471" w:rsidRPr="009B706A" w:rsidRDefault="00C60471" w:rsidP="0049382E">
            <w:pPr>
              <w:pStyle w:val="oancuaDanhsach"/>
              <w:ind w:left="0"/>
              <w:jc w:val="both"/>
              <w:rPr>
                <w:rFonts w:asciiTheme="majorHAnsi" w:hAnsiTheme="majorHAnsi" w:cstheme="majorHAnsi"/>
                <w:szCs w:val="26"/>
              </w:rPr>
            </w:pPr>
          </w:p>
        </w:tc>
      </w:tr>
      <w:tr w:rsidR="00C60471" w:rsidRPr="009B706A" w14:paraId="664F0B54" w14:textId="77777777" w:rsidTr="0028680B">
        <w:tc>
          <w:tcPr>
            <w:tcW w:w="1705" w:type="dxa"/>
            <w:vAlign w:val="center"/>
          </w:tcPr>
          <w:p w14:paraId="0EF08E30" w14:textId="6BC3C0AC" w:rsidR="00C60471" w:rsidRPr="009B706A" w:rsidRDefault="00C60471" w:rsidP="0049382E">
            <w:pPr>
              <w:spacing w:before="120" w:after="120"/>
              <w:jc w:val="both"/>
              <w:rPr>
                <w:rFonts w:asciiTheme="majorHAnsi" w:hAnsiTheme="majorHAnsi" w:cstheme="majorHAnsi"/>
                <w:bCs/>
                <w:sz w:val="26"/>
                <w:szCs w:val="26"/>
              </w:rPr>
            </w:pPr>
            <w:r w:rsidRPr="009B706A">
              <w:rPr>
                <w:rFonts w:asciiTheme="majorHAnsi" w:hAnsiTheme="majorHAnsi" w:cstheme="majorHAnsi"/>
                <w:bCs/>
                <w:sz w:val="26"/>
                <w:szCs w:val="26"/>
              </w:rPr>
              <w:lastRenderedPageBreak/>
              <w:t>UI-52</w:t>
            </w:r>
          </w:p>
        </w:tc>
        <w:tc>
          <w:tcPr>
            <w:tcW w:w="4050" w:type="dxa"/>
            <w:vAlign w:val="center"/>
          </w:tcPr>
          <w:p w14:paraId="3D8B8A20" w14:textId="43640F04" w:rsidR="00C60471" w:rsidRPr="009B706A" w:rsidRDefault="00B507D1" w:rsidP="0049382E">
            <w:pPr>
              <w:pStyle w:val="oancuaDanhsach"/>
              <w:spacing w:before="120" w:after="120"/>
              <w:ind w:left="0"/>
              <w:jc w:val="both"/>
              <w:rPr>
                <w:rFonts w:asciiTheme="majorHAnsi" w:hAnsiTheme="majorHAnsi" w:cstheme="majorHAnsi"/>
                <w:color w:val="000000"/>
                <w:szCs w:val="26"/>
              </w:rPr>
            </w:pPr>
            <w:r w:rsidRPr="009B706A">
              <w:rPr>
                <w:rFonts w:asciiTheme="majorHAnsi" w:hAnsiTheme="majorHAnsi" w:cstheme="majorHAnsi"/>
                <w:color w:val="000000"/>
                <w:szCs w:val="26"/>
              </w:rPr>
              <w:t xml:space="preserve">Giao diện Thay Đổi Mật Khẩu Admin  </w:t>
            </w:r>
          </w:p>
        </w:tc>
        <w:tc>
          <w:tcPr>
            <w:tcW w:w="2723" w:type="dxa"/>
            <w:vAlign w:val="center"/>
          </w:tcPr>
          <w:p w14:paraId="2D3EBA6E" w14:textId="561F6983" w:rsidR="00C60471" w:rsidRPr="009B706A" w:rsidRDefault="005E00FA" w:rsidP="0049382E">
            <w:pPr>
              <w:pStyle w:val="oancuaDanhsach"/>
              <w:spacing w:before="120" w:after="120"/>
              <w:ind w:left="0"/>
              <w:jc w:val="both"/>
              <w:rPr>
                <w:rFonts w:asciiTheme="majorHAnsi" w:hAnsiTheme="majorHAnsi" w:cstheme="majorHAnsi"/>
                <w:szCs w:val="26"/>
              </w:rPr>
            </w:pPr>
            <w:r w:rsidRPr="009B706A">
              <w:rPr>
                <w:rFonts w:asciiTheme="majorHAnsi" w:hAnsiTheme="majorHAnsi" w:cstheme="majorHAnsi"/>
                <w:szCs w:val="26"/>
              </w:rPr>
              <w:t xml:space="preserve">Thay đổi mật khẩu tài khoản admin  </w:t>
            </w:r>
          </w:p>
        </w:tc>
        <w:tc>
          <w:tcPr>
            <w:tcW w:w="1170" w:type="dxa"/>
            <w:vAlign w:val="center"/>
          </w:tcPr>
          <w:p w14:paraId="5A82C867" w14:textId="77777777" w:rsidR="00C60471" w:rsidRPr="009B706A" w:rsidRDefault="00C60471" w:rsidP="0049382E">
            <w:pPr>
              <w:pStyle w:val="oancuaDanhsach"/>
              <w:ind w:left="0"/>
              <w:jc w:val="both"/>
              <w:rPr>
                <w:rFonts w:asciiTheme="majorHAnsi" w:hAnsiTheme="majorHAnsi" w:cstheme="majorHAnsi"/>
                <w:szCs w:val="26"/>
              </w:rPr>
            </w:pPr>
          </w:p>
        </w:tc>
      </w:tr>
      <w:tr w:rsidR="00C60471" w:rsidRPr="009B706A" w14:paraId="354BA88A" w14:textId="77777777" w:rsidTr="0028680B">
        <w:tc>
          <w:tcPr>
            <w:tcW w:w="1705" w:type="dxa"/>
            <w:vAlign w:val="center"/>
          </w:tcPr>
          <w:p w14:paraId="3735F6CF" w14:textId="0FABF96C" w:rsidR="00C60471" w:rsidRPr="009B706A" w:rsidRDefault="00C60471" w:rsidP="0049382E">
            <w:pPr>
              <w:spacing w:before="120" w:after="120"/>
              <w:jc w:val="both"/>
              <w:rPr>
                <w:rFonts w:asciiTheme="majorHAnsi" w:hAnsiTheme="majorHAnsi" w:cstheme="majorHAnsi"/>
                <w:bCs/>
                <w:sz w:val="26"/>
                <w:szCs w:val="26"/>
              </w:rPr>
            </w:pPr>
            <w:r w:rsidRPr="009B706A">
              <w:rPr>
                <w:rFonts w:asciiTheme="majorHAnsi" w:hAnsiTheme="majorHAnsi" w:cstheme="majorHAnsi"/>
                <w:bCs/>
                <w:sz w:val="26"/>
                <w:szCs w:val="26"/>
              </w:rPr>
              <w:t>UI-53</w:t>
            </w:r>
          </w:p>
        </w:tc>
        <w:tc>
          <w:tcPr>
            <w:tcW w:w="4050" w:type="dxa"/>
            <w:vAlign w:val="center"/>
          </w:tcPr>
          <w:p w14:paraId="2C4A3B77" w14:textId="02779D91" w:rsidR="00C60471" w:rsidRPr="009B706A" w:rsidRDefault="00B507D1" w:rsidP="0049382E">
            <w:pPr>
              <w:pStyle w:val="oancuaDanhsach"/>
              <w:spacing w:before="120" w:after="120"/>
              <w:ind w:left="0"/>
              <w:jc w:val="both"/>
              <w:rPr>
                <w:rFonts w:asciiTheme="majorHAnsi" w:hAnsiTheme="majorHAnsi" w:cstheme="majorHAnsi"/>
                <w:color w:val="000000"/>
                <w:szCs w:val="26"/>
              </w:rPr>
            </w:pPr>
            <w:r w:rsidRPr="009B706A">
              <w:rPr>
                <w:rFonts w:asciiTheme="majorHAnsi" w:hAnsiTheme="majorHAnsi" w:cstheme="majorHAnsi"/>
                <w:color w:val="000000"/>
                <w:szCs w:val="26"/>
              </w:rPr>
              <w:t xml:space="preserve">Giao diện Cảnh Báo Nguyên Liệu  </w:t>
            </w:r>
          </w:p>
        </w:tc>
        <w:tc>
          <w:tcPr>
            <w:tcW w:w="2723" w:type="dxa"/>
            <w:vAlign w:val="center"/>
          </w:tcPr>
          <w:p w14:paraId="36D81D05" w14:textId="4F3514B3" w:rsidR="00C60471" w:rsidRPr="009B706A" w:rsidRDefault="005E00FA" w:rsidP="0049382E">
            <w:pPr>
              <w:pStyle w:val="oancuaDanhsach"/>
              <w:spacing w:before="120" w:after="120"/>
              <w:ind w:left="0"/>
              <w:jc w:val="both"/>
              <w:rPr>
                <w:rFonts w:asciiTheme="majorHAnsi" w:hAnsiTheme="majorHAnsi" w:cstheme="majorHAnsi"/>
                <w:szCs w:val="26"/>
              </w:rPr>
            </w:pPr>
            <w:r w:rsidRPr="009B706A">
              <w:rPr>
                <w:rFonts w:asciiTheme="majorHAnsi" w:hAnsiTheme="majorHAnsi" w:cstheme="majorHAnsi"/>
                <w:szCs w:val="26"/>
              </w:rPr>
              <w:t xml:space="preserve">Cảnh báo khi nguyên liệu sắp hết  </w:t>
            </w:r>
          </w:p>
        </w:tc>
        <w:tc>
          <w:tcPr>
            <w:tcW w:w="1170" w:type="dxa"/>
            <w:vAlign w:val="center"/>
          </w:tcPr>
          <w:p w14:paraId="1BDE2C06" w14:textId="77777777" w:rsidR="00C60471" w:rsidRPr="009B706A" w:rsidRDefault="00C60471" w:rsidP="0049382E">
            <w:pPr>
              <w:pStyle w:val="oancuaDanhsach"/>
              <w:ind w:left="0"/>
              <w:jc w:val="both"/>
              <w:rPr>
                <w:rFonts w:asciiTheme="majorHAnsi" w:hAnsiTheme="majorHAnsi" w:cstheme="majorHAnsi"/>
                <w:szCs w:val="26"/>
              </w:rPr>
            </w:pPr>
          </w:p>
        </w:tc>
      </w:tr>
      <w:tr w:rsidR="00C60471" w:rsidRPr="009B706A" w14:paraId="75776F82" w14:textId="77777777" w:rsidTr="0028680B">
        <w:tc>
          <w:tcPr>
            <w:tcW w:w="1705" w:type="dxa"/>
            <w:vAlign w:val="center"/>
          </w:tcPr>
          <w:p w14:paraId="5B16BDF5" w14:textId="755A95F3" w:rsidR="00C60471" w:rsidRPr="009B706A" w:rsidRDefault="00C60471" w:rsidP="0049382E">
            <w:pPr>
              <w:spacing w:before="120" w:after="120"/>
              <w:jc w:val="both"/>
              <w:rPr>
                <w:rFonts w:asciiTheme="majorHAnsi" w:hAnsiTheme="majorHAnsi" w:cstheme="majorHAnsi"/>
                <w:bCs/>
                <w:sz w:val="26"/>
                <w:szCs w:val="26"/>
              </w:rPr>
            </w:pPr>
            <w:r w:rsidRPr="009B706A">
              <w:rPr>
                <w:rFonts w:asciiTheme="majorHAnsi" w:hAnsiTheme="majorHAnsi" w:cstheme="majorHAnsi"/>
                <w:bCs/>
                <w:sz w:val="26"/>
                <w:szCs w:val="26"/>
              </w:rPr>
              <w:t>UI-54</w:t>
            </w:r>
          </w:p>
        </w:tc>
        <w:tc>
          <w:tcPr>
            <w:tcW w:w="4050" w:type="dxa"/>
            <w:vAlign w:val="center"/>
          </w:tcPr>
          <w:p w14:paraId="12824C94" w14:textId="20CAB5BA" w:rsidR="00C60471" w:rsidRPr="009B706A" w:rsidRDefault="00B507D1" w:rsidP="0049382E">
            <w:pPr>
              <w:pStyle w:val="oancuaDanhsach"/>
              <w:spacing w:before="120" w:after="120"/>
              <w:ind w:left="0"/>
              <w:jc w:val="both"/>
              <w:rPr>
                <w:rFonts w:asciiTheme="majorHAnsi" w:hAnsiTheme="majorHAnsi" w:cstheme="majorHAnsi"/>
                <w:color w:val="000000"/>
                <w:szCs w:val="26"/>
              </w:rPr>
            </w:pPr>
            <w:r w:rsidRPr="009B706A">
              <w:rPr>
                <w:rFonts w:asciiTheme="majorHAnsi" w:hAnsiTheme="majorHAnsi" w:cstheme="majorHAnsi"/>
                <w:color w:val="000000"/>
                <w:szCs w:val="26"/>
              </w:rPr>
              <w:t xml:space="preserve">Giao diện Cảnh Báo Tồn Kho  </w:t>
            </w:r>
          </w:p>
        </w:tc>
        <w:tc>
          <w:tcPr>
            <w:tcW w:w="2723" w:type="dxa"/>
            <w:vAlign w:val="center"/>
          </w:tcPr>
          <w:p w14:paraId="2BC084D0" w14:textId="393999E2" w:rsidR="00C60471" w:rsidRPr="009B706A" w:rsidRDefault="005E00FA" w:rsidP="0049382E">
            <w:pPr>
              <w:pStyle w:val="oancuaDanhsach"/>
              <w:spacing w:before="120" w:after="120"/>
              <w:ind w:left="0"/>
              <w:jc w:val="both"/>
              <w:rPr>
                <w:rFonts w:asciiTheme="majorHAnsi" w:hAnsiTheme="majorHAnsi" w:cstheme="majorHAnsi"/>
                <w:szCs w:val="26"/>
              </w:rPr>
            </w:pPr>
            <w:r w:rsidRPr="009B706A">
              <w:rPr>
                <w:rFonts w:asciiTheme="majorHAnsi" w:hAnsiTheme="majorHAnsi" w:cstheme="majorHAnsi"/>
                <w:szCs w:val="26"/>
              </w:rPr>
              <w:t xml:space="preserve">Cảnh báo khi hàng tồn kho vượt ngưỡng  </w:t>
            </w:r>
          </w:p>
        </w:tc>
        <w:tc>
          <w:tcPr>
            <w:tcW w:w="1170" w:type="dxa"/>
            <w:vAlign w:val="center"/>
          </w:tcPr>
          <w:p w14:paraId="13B3D823" w14:textId="77777777" w:rsidR="00C60471" w:rsidRPr="009B706A" w:rsidRDefault="00C60471" w:rsidP="0049382E">
            <w:pPr>
              <w:pStyle w:val="oancuaDanhsach"/>
              <w:ind w:left="0"/>
              <w:jc w:val="both"/>
              <w:rPr>
                <w:rFonts w:asciiTheme="majorHAnsi" w:hAnsiTheme="majorHAnsi" w:cstheme="majorHAnsi"/>
                <w:szCs w:val="26"/>
              </w:rPr>
            </w:pPr>
          </w:p>
        </w:tc>
      </w:tr>
      <w:tr w:rsidR="00C60471" w:rsidRPr="009B706A" w14:paraId="66632876" w14:textId="77777777" w:rsidTr="0028680B">
        <w:tc>
          <w:tcPr>
            <w:tcW w:w="1705" w:type="dxa"/>
            <w:vAlign w:val="center"/>
          </w:tcPr>
          <w:p w14:paraId="08517719" w14:textId="41BE71B0" w:rsidR="00C60471" w:rsidRPr="009B706A" w:rsidRDefault="00C60471" w:rsidP="0049382E">
            <w:pPr>
              <w:spacing w:before="120" w:after="120"/>
              <w:jc w:val="both"/>
              <w:rPr>
                <w:rFonts w:asciiTheme="majorHAnsi" w:hAnsiTheme="majorHAnsi" w:cstheme="majorHAnsi"/>
                <w:bCs/>
                <w:sz w:val="26"/>
                <w:szCs w:val="26"/>
              </w:rPr>
            </w:pPr>
            <w:r w:rsidRPr="009B706A">
              <w:rPr>
                <w:rFonts w:asciiTheme="majorHAnsi" w:hAnsiTheme="majorHAnsi" w:cstheme="majorHAnsi"/>
                <w:bCs/>
                <w:sz w:val="26"/>
                <w:szCs w:val="26"/>
              </w:rPr>
              <w:t>UI-55</w:t>
            </w:r>
          </w:p>
        </w:tc>
        <w:tc>
          <w:tcPr>
            <w:tcW w:w="4050" w:type="dxa"/>
            <w:vAlign w:val="center"/>
          </w:tcPr>
          <w:p w14:paraId="3852BFB1" w14:textId="150C5D25" w:rsidR="00C60471" w:rsidRPr="009B706A" w:rsidRDefault="00B507D1" w:rsidP="0049382E">
            <w:pPr>
              <w:pStyle w:val="oancuaDanhsach"/>
              <w:spacing w:before="120" w:after="120"/>
              <w:ind w:left="0"/>
              <w:jc w:val="both"/>
              <w:rPr>
                <w:rFonts w:asciiTheme="majorHAnsi" w:hAnsiTheme="majorHAnsi" w:cstheme="majorHAnsi"/>
                <w:color w:val="000000"/>
                <w:szCs w:val="26"/>
              </w:rPr>
            </w:pPr>
            <w:r w:rsidRPr="009B706A">
              <w:rPr>
                <w:rFonts w:asciiTheme="majorHAnsi" w:hAnsiTheme="majorHAnsi" w:cstheme="majorHAnsi"/>
                <w:color w:val="000000"/>
                <w:szCs w:val="26"/>
              </w:rPr>
              <w:t xml:space="preserve">Cấu hình nguyên liệu phụ  </w:t>
            </w:r>
          </w:p>
        </w:tc>
        <w:tc>
          <w:tcPr>
            <w:tcW w:w="2723" w:type="dxa"/>
            <w:vAlign w:val="center"/>
          </w:tcPr>
          <w:p w14:paraId="5990B953" w14:textId="5FA2F341" w:rsidR="00C60471" w:rsidRPr="009B706A" w:rsidRDefault="005E00FA" w:rsidP="0049382E">
            <w:pPr>
              <w:pStyle w:val="oancuaDanhsach"/>
              <w:spacing w:before="120" w:after="120"/>
              <w:ind w:left="0"/>
              <w:jc w:val="both"/>
              <w:rPr>
                <w:rFonts w:asciiTheme="majorHAnsi" w:hAnsiTheme="majorHAnsi" w:cstheme="majorHAnsi"/>
                <w:szCs w:val="26"/>
              </w:rPr>
            </w:pPr>
            <w:r w:rsidRPr="009B706A">
              <w:rPr>
                <w:rFonts w:asciiTheme="majorHAnsi" w:hAnsiTheme="majorHAnsi" w:cstheme="majorHAnsi"/>
                <w:szCs w:val="26"/>
              </w:rPr>
              <w:t xml:space="preserve">Cấu hình thêm nguyên liệu phụ cho món  </w:t>
            </w:r>
          </w:p>
        </w:tc>
        <w:tc>
          <w:tcPr>
            <w:tcW w:w="1170" w:type="dxa"/>
            <w:vAlign w:val="center"/>
          </w:tcPr>
          <w:p w14:paraId="20227EB2" w14:textId="77777777" w:rsidR="00C60471" w:rsidRPr="009B706A" w:rsidRDefault="00C60471" w:rsidP="0049382E">
            <w:pPr>
              <w:pStyle w:val="oancuaDanhsach"/>
              <w:ind w:left="0"/>
              <w:jc w:val="both"/>
              <w:rPr>
                <w:rFonts w:asciiTheme="majorHAnsi" w:hAnsiTheme="majorHAnsi" w:cstheme="majorHAnsi"/>
                <w:szCs w:val="26"/>
              </w:rPr>
            </w:pPr>
          </w:p>
        </w:tc>
      </w:tr>
      <w:tr w:rsidR="00C60471" w:rsidRPr="009B706A" w14:paraId="6DBD59E5" w14:textId="77777777" w:rsidTr="0028680B">
        <w:tc>
          <w:tcPr>
            <w:tcW w:w="1705" w:type="dxa"/>
            <w:vAlign w:val="center"/>
          </w:tcPr>
          <w:p w14:paraId="4C05AE4D" w14:textId="1BCBBBD5" w:rsidR="00C60471" w:rsidRPr="009B706A" w:rsidRDefault="00C60471" w:rsidP="0049382E">
            <w:pPr>
              <w:spacing w:before="120" w:after="120"/>
              <w:jc w:val="both"/>
              <w:rPr>
                <w:rFonts w:asciiTheme="majorHAnsi" w:hAnsiTheme="majorHAnsi" w:cstheme="majorHAnsi"/>
                <w:bCs/>
                <w:sz w:val="26"/>
                <w:szCs w:val="26"/>
              </w:rPr>
            </w:pPr>
            <w:r w:rsidRPr="009B706A">
              <w:rPr>
                <w:rFonts w:asciiTheme="majorHAnsi" w:hAnsiTheme="majorHAnsi" w:cstheme="majorHAnsi"/>
                <w:bCs/>
                <w:sz w:val="26"/>
                <w:szCs w:val="26"/>
              </w:rPr>
              <w:t>UI-56</w:t>
            </w:r>
          </w:p>
        </w:tc>
        <w:tc>
          <w:tcPr>
            <w:tcW w:w="4050" w:type="dxa"/>
            <w:vAlign w:val="center"/>
          </w:tcPr>
          <w:p w14:paraId="10FCB071" w14:textId="252C7EE9" w:rsidR="00C60471" w:rsidRPr="009B706A" w:rsidRDefault="00B507D1" w:rsidP="0049382E">
            <w:pPr>
              <w:pStyle w:val="oancuaDanhsach"/>
              <w:spacing w:before="120" w:after="120"/>
              <w:ind w:left="0"/>
              <w:jc w:val="both"/>
              <w:rPr>
                <w:rFonts w:asciiTheme="majorHAnsi" w:hAnsiTheme="majorHAnsi" w:cstheme="majorHAnsi"/>
                <w:color w:val="000000"/>
                <w:szCs w:val="26"/>
              </w:rPr>
            </w:pPr>
            <w:r w:rsidRPr="009B706A">
              <w:rPr>
                <w:rFonts w:asciiTheme="majorHAnsi" w:hAnsiTheme="majorHAnsi" w:cstheme="majorHAnsi"/>
                <w:color w:val="000000"/>
                <w:szCs w:val="26"/>
              </w:rPr>
              <w:t xml:space="preserve">Thêm mới bàn  </w:t>
            </w:r>
          </w:p>
        </w:tc>
        <w:tc>
          <w:tcPr>
            <w:tcW w:w="2723" w:type="dxa"/>
            <w:vAlign w:val="center"/>
          </w:tcPr>
          <w:p w14:paraId="4909AB2D" w14:textId="0A3C4DDC" w:rsidR="00C60471" w:rsidRPr="009B706A" w:rsidRDefault="005E00FA" w:rsidP="0049382E">
            <w:pPr>
              <w:pStyle w:val="oancuaDanhsach"/>
              <w:spacing w:before="120" w:after="120"/>
              <w:ind w:left="0"/>
              <w:jc w:val="both"/>
              <w:rPr>
                <w:rFonts w:asciiTheme="majorHAnsi" w:hAnsiTheme="majorHAnsi" w:cstheme="majorHAnsi"/>
                <w:szCs w:val="26"/>
              </w:rPr>
            </w:pPr>
            <w:r w:rsidRPr="009B706A">
              <w:rPr>
                <w:rFonts w:asciiTheme="majorHAnsi" w:hAnsiTheme="majorHAnsi" w:cstheme="majorHAnsi"/>
                <w:szCs w:val="26"/>
              </w:rPr>
              <w:t xml:space="preserve">Thêm mới bàn vào hệ thống quán  </w:t>
            </w:r>
          </w:p>
        </w:tc>
        <w:tc>
          <w:tcPr>
            <w:tcW w:w="1170" w:type="dxa"/>
            <w:vAlign w:val="center"/>
          </w:tcPr>
          <w:p w14:paraId="12F8CC2B" w14:textId="77777777" w:rsidR="00C60471" w:rsidRPr="009B706A" w:rsidRDefault="00C60471" w:rsidP="0049382E">
            <w:pPr>
              <w:pStyle w:val="oancuaDanhsach"/>
              <w:ind w:left="0"/>
              <w:jc w:val="both"/>
              <w:rPr>
                <w:rFonts w:asciiTheme="majorHAnsi" w:hAnsiTheme="majorHAnsi" w:cstheme="majorHAnsi"/>
                <w:szCs w:val="26"/>
              </w:rPr>
            </w:pPr>
          </w:p>
        </w:tc>
      </w:tr>
      <w:tr w:rsidR="00C60471" w:rsidRPr="009B706A" w14:paraId="00E2DB8A" w14:textId="77777777" w:rsidTr="0028680B">
        <w:tc>
          <w:tcPr>
            <w:tcW w:w="1705" w:type="dxa"/>
            <w:vAlign w:val="center"/>
          </w:tcPr>
          <w:p w14:paraId="28E26776" w14:textId="66EF4CDD" w:rsidR="00C60471" w:rsidRPr="009B706A" w:rsidRDefault="00C60471" w:rsidP="0049382E">
            <w:pPr>
              <w:spacing w:before="120" w:after="120"/>
              <w:jc w:val="both"/>
              <w:rPr>
                <w:rFonts w:asciiTheme="majorHAnsi" w:hAnsiTheme="majorHAnsi" w:cstheme="majorHAnsi"/>
                <w:bCs/>
                <w:sz w:val="26"/>
                <w:szCs w:val="26"/>
              </w:rPr>
            </w:pPr>
            <w:r w:rsidRPr="009B706A">
              <w:rPr>
                <w:rFonts w:asciiTheme="majorHAnsi" w:hAnsiTheme="majorHAnsi" w:cstheme="majorHAnsi"/>
                <w:bCs/>
                <w:sz w:val="26"/>
                <w:szCs w:val="26"/>
              </w:rPr>
              <w:t>UI-57</w:t>
            </w:r>
          </w:p>
        </w:tc>
        <w:tc>
          <w:tcPr>
            <w:tcW w:w="4050" w:type="dxa"/>
            <w:vAlign w:val="center"/>
          </w:tcPr>
          <w:p w14:paraId="10A7DE0E" w14:textId="3E9F6628" w:rsidR="00C60471" w:rsidRPr="009B706A" w:rsidRDefault="00B507D1" w:rsidP="0049382E">
            <w:pPr>
              <w:pStyle w:val="oancuaDanhsach"/>
              <w:spacing w:before="120" w:after="120"/>
              <w:ind w:left="0"/>
              <w:jc w:val="both"/>
              <w:rPr>
                <w:rFonts w:asciiTheme="majorHAnsi" w:hAnsiTheme="majorHAnsi" w:cstheme="majorHAnsi"/>
                <w:color w:val="000000"/>
                <w:szCs w:val="26"/>
              </w:rPr>
            </w:pPr>
            <w:r w:rsidRPr="009B706A">
              <w:rPr>
                <w:rFonts w:asciiTheme="majorHAnsi" w:hAnsiTheme="majorHAnsi" w:cstheme="majorHAnsi"/>
                <w:color w:val="000000"/>
                <w:szCs w:val="26"/>
              </w:rPr>
              <w:t xml:space="preserve">Cập nhật bàn  </w:t>
            </w:r>
          </w:p>
        </w:tc>
        <w:tc>
          <w:tcPr>
            <w:tcW w:w="2723" w:type="dxa"/>
            <w:vAlign w:val="center"/>
          </w:tcPr>
          <w:p w14:paraId="12FE7DCE" w14:textId="092EA8C5" w:rsidR="00C60471" w:rsidRPr="009B706A" w:rsidRDefault="005E00FA" w:rsidP="0049382E">
            <w:pPr>
              <w:pStyle w:val="oancuaDanhsach"/>
              <w:spacing w:before="120" w:after="120"/>
              <w:ind w:left="0"/>
              <w:jc w:val="both"/>
              <w:rPr>
                <w:rFonts w:asciiTheme="majorHAnsi" w:hAnsiTheme="majorHAnsi" w:cstheme="majorHAnsi"/>
                <w:szCs w:val="26"/>
              </w:rPr>
            </w:pPr>
            <w:r w:rsidRPr="009B706A">
              <w:rPr>
                <w:rFonts w:asciiTheme="majorHAnsi" w:hAnsiTheme="majorHAnsi" w:cstheme="majorHAnsi"/>
                <w:szCs w:val="26"/>
              </w:rPr>
              <w:t xml:space="preserve">Cập nhật thông tin bàn hiện tại  </w:t>
            </w:r>
          </w:p>
        </w:tc>
        <w:tc>
          <w:tcPr>
            <w:tcW w:w="1170" w:type="dxa"/>
            <w:vAlign w:val="center"/>
          </w:tcPr>
          <w:p w14:paraId="482CFC96" w14:textId="77777777" w:rsidR="00C60471" w:rsidRPr="009B706A" w:rsidRDefault="00C60471" w:rsidP="0049382E">
            <w:pPr>
              <w:pStyle w:val="oancuaDanhsach"/>
              <w:ind w:left="0"/>
              <w:jc w:val="both"/>
              <w:rPr>
                <w:rFonts w:asciiTheme="majorHAnsi" w:hAnsiTheme="majorHAnsi" w:cstheme="majorHAnsi"/>
                <w:szCs w:val="26"/>
              </w:rPr>
            </w:pPr>
          </w:p>
        </w:tc>
      </w:tr>
      <w:tr w:rsidR="00B507D1" w:rsidRPr="009B706A" w14:paraId="4ECE68BA" w14:textId="77777777" w:rsidTr="0028680B">
        <w:tc>
          <w:tcPr>
            <w:tcW w:w="1705" w:type="dxa"/>
            <w:vAlign w:val="center"/>
          </w:tcPr>
          <w:p w14:paraId="29E99308" w14:textId="471DB152" w:rsidR="00B507D1" w:rsidRPr="009B706A" w:rsidRDefault="00B507D1" w:rsidP="0049382E">
            <w:pPr>
              <w:spacing w:before="120" w:after="120"/>
              <w:jc w:val="both"/>
              <w:rPr>
                <w:rFonts w:asciiTheme="majorHAnsi" w:hAnsiTheme="majorHAnsi" w:cstheme="majorHAnsi"/>
                <w:bCs/>
                <w:sz w:val="26"/>
                <w:szCs w:val="26"/>
              </w:rPr>
            </w:pPr>
            <w:r w:rsidRPr="009B706A">
              <w:rPr>
                <w:rFonts w:asciiTheme="majorHAnsi" w:hAnsiTheme="majorHAnsi" w:cstheme="majorHAnsi"/>
                <w:bCs/>
                <w:sz w:val="26"/>
                <w:szCs w:val="26"/>
              </w:rPr>
              <w:t>UI-58</w:t>
            </w:r>
          </w:p>
        </w:tc>
        <w:tc>
          <w:tcPr>
            <w:tcW w:w="4050" w:type="dxa"/>
            <w:vAlign w:val="center"/>
          </w:tcPr>
          <w:p w14:paraId="00BA764C" w14:textId="6D7C5B86" w:rsidR="00B507D1" w:rsidRPr="009B706A" w:rsidRDefault="00B507D1" w:rsidP="0049382E">
            <w:pPr>
              <w:pStyle w:val="oancuaDanhsach"/>
              <w:spacing w:before="120" w:after="120"/>
              <w:ind w:left="0"/>
              <w:jc w:val="both"/>
              <w:rPr>
                <w:rFonts w:asciiTheme="majorHAnsi" w:hAnsiTheme="majorHAnsi" w:cstheme="majorHAnsi"/>
                <w:color w:val="000000"/>
                <w:szCs w:val="26"/>
              </w:rPr>
            </w:pPr>
            <w:r w:rsidRPr="009B706A">
              <w:rPr>
                <w:rFonts w:asciiTheme="majorHAnsi" w:hAnsiTheme="majorHAnsi" w:cstheme="majorHAnsi"/>
                <w:color w:val="000000"/>
                <w:szCs w:val="26"/>
              </w:rPr>
              <w:t xml:space="preserve">Quản lý khuyến mãi  </w:t>
            </w:r>
          </w:p>
        </w:tc>
        <w:tc>
          <w:tcPr>
            <w:tcW w:w="2723" w:type="dxa"/>
            <w:vAlign w:val="center"/>
          </w:tcPr>
          <w:p w14:paraId="0C58F3AA" w14:textId="4B646AEA" w:rsidR="00B507D1" w:rsidRPr="009B706A" w:rsidRDefault="005E00FA" w:rsidP="0049382E">
            <w:pPr>
              <w:pStyle w:val="oancuaDanhsach"/>
              <w:spacing w:before="120" w:after="120"/>
              <w:ind w:left="0"/>
              <w:jc w:val="both"/>
              <w:rPr>
                <w:rFonts w:asciiTheme="majorHAnsi" w:hAnsiTheme="majorHAnsi" w:cstheme="majorHAnsi"/>
                <w:szCs w:val="26"/>
              </w:rPr>
            </w:pPr>
            <w:r w:rsidRPr="009B706A">
              <w:rPr>
                <w:rFonts w:asciiTheme="majorHAnsi" w:hAnsiTheme="majorHAnsi" w:cstheme="majorHAnsi"/>
                <w:szCs w:val="26"/>
              </w:rPr>
              <w:t xml:space="preserve">Quản lý và theo dõi chương trình khuyến mãi  </w:t>
            </w:r>
          </w:p>
        </w:tc>
        <w:tc>
          <w:tcPr>
            <w:tcW w:w="1170" w:type="dxa"/>
            <w:vAlign w:val="center"/>
          </w:tcPr>
          <w:p w14:paraId="4B88811F" w14:textId="77777777" w:rsidR="00B507D1" w:rsidRPr="009B706A" w:rsidRDefault="00B507D1" w:rsidP="0049382E">
            <w:pPr>
              <w:pStyle w:val="oancuaDanhsach"/>
              <w:ind w:left="0"/>
              <w:jc w:val="both"/>
              <w:rPr>
                <w:rFonts w:asciiTheme="majorHAnsi" w:hAnsiTheme="majorHAnsi" w:cstheme="majorHAnsi"/>
                <w:szCs w:val="26"/>
              </w:rPr>
            </w:pPr>
          </w:p>
        </w:tc>
      </w:tr>
      <w:tr w:rsidR="00B507D1" w:rsidRPr="009B706A" w14:paraId="184D904C" w14:textId="77777777" w:rsidTr="0028680B">
        <w:tc>
          <w:tcPr>
            <w:tcW w:w="1705" w:type="dxa"/>
            <w:vAlign w:val="center"/>
          </w:tcPr>
          <w:p w14:paraId="7B1596C8" w14:textId="169EE653" w:rsidR="00B507D1" w:rsidRPr="009B706A" w:rsidRDefault="00B507D1" w:rsidP="0049382E">
            <w:pPr>
              <w:spacing w:before="120" w:after="120"/>
              <w:jc w:val="both"/>
              <w:rPr>
                <w:rFonts w:asciiTheme="majorHAnsi" w:hAnsiTheme="majorHAnsi" w:cstheme="majorHAnsi"/>
                <w:bCs/>
                <w:sz w:val="26"/>
                <w:szCs w:val="26"/>
              </w:rPr>
            </w:pPr>
            <w:r w:rsidRPr="009B706A">
              <w:rPr>
                <w:rFonts w:asciiTheme="majorHAnsi" w:hAnsiTheme="majorHAnsi" w:cstheme="majorHAnsi"/>
                <w:bCs/>
                <w:sz w:val="26"/>
                <w:szCs w:val="26"/>
              </w:rPr>
              <w:t>UI-59</w:t>
            </w:r>
          </w:p>
        </w:tc>
        <w:tc>
          <w:tcPr>
            <w:tcW w:w="4050" w:type="dxa"/>
            <w:vAlign w:val="center"/>
          </w:tcPr>
          <w:p w14:paraId="0646822D" w14:textId="61DF706D" w:rsidR="00B507D1" w:rsidRPr="009B706A" w:rsidRDefault="00B507D1" w:rsidP="0049382E">
            <w:pPr>
              <w:pStyle w:val="oancuaDanhsach"/>
              <w:spacing w:before="120" w:after="120"/>
              <w:ind w:left="0"/>
              <w:jc w:val="both"/>
              <w:rPr>
                <w:rFonts w:asciiTheme="majorHAnsi" w:hAnsiTheme="majorHAnsi" w:cstheme="majorHAnsi"/>
                <w:color w:val="000000"/>
                <w:szCs w:val="26"/>
              </w:rPr>
            </w:pPr>
            <w:r w:rsidRPr="009B706A">
              <w:rPr>
                <w:rFonts w:asciiTheme="majorHAnsi" w:hAnsiTheme="majorHAnsi" w:cstheme="majorHAnsi"/>
                <w:color w:val="000000"/>
                <w:szCs w:val="26"/>
              </w:rPr>
              <w:t xml:space="preserve">Xoá nhân viên  </w:t>
            </w:r>
          </w:p>
        </w:tc>
        <w:tc>
          <w:tcPr>
            <w:tcW w:w="2723" w:type="dxa"/>
            <w:vAlign w:val="center"/>
          </w:tcPr>
          <w:p w14:paraId="59FCB437" w14:textId="3C2F047B" w:rsidR="00B507D1" w:rsidRPr="009B706A" w:rsidRDefault="005E00FA" w:rsidP="0049382E">
            <w:pPr>
              <w:pStyle w:val="oancuaDanhsach"/>
              <w:spacing w:before="120" w:after="120"/>
              <w:ind w:left="0"/>
              <w:jc w:val="both"/>
              <w:rPr>
                <w:rFonts w:asciiTheme="majorHAnsi" w:hAnsiTheme="majorHAnsi" w:cstheme="majorHAnsi"/>
                <w:szCs w:val="26"/>
              </w:rPr>
            </w:pPr>
            <w:r w:rsidRPr="009B706A">
              <w:rPr>
                <w:rFonts w:asciiTheme="majorHAnsi" w:hAnsiTheme="majorHAnsi" w:cstheme="majorHAnsi"/>
                <w:szCs w:val="26"/>
              </w:rPr>
              <w:t xml:space="preserve">Xác nhận và xử lý việc xóa nhân viên  </w:t>
            </w:r>
          </w:p>
        </w:tc>
        <w:tc>
          <w:tcPr>
            <w:tcW w:w="1170" w:type="dxa"/>
            <w:vAlign w:val="center"/>
          </w:tcPr>
          <w:p w14:paraId="4E9A80D7" w14:textId="77777777" w:rsidR="00B507D1" w:rsidRPr="009B706A" w:rsidRDefault="00B507D1" w:rsidP="0049382E">
            <w:pPr>
              <w:pStyle w:val="oancuaDanhsach"/>
              <w:ind w:left="0"/>
              <w:jc w:val="both"/>
              <w:rPr>
                <w:rFonts w:asciiTheme="majorHAnsi" w:hAnsiTheme="majorHAnsi" w:cstheme="majorHAnsi"/>
                <w:szCs w:val="26"/>
              </w:rPr>
            </w:pPr>
          </w:p>
        </w:tc>
      </w:tr>
    </w:tbl>
    <w:p w14:paraId="35142022" w14:textId="77777777" w:rsidR="00C60471" w:rsidRPr="009B706A" w:rsidRDefault="00C60471" w:rsidP="0049382E">
      <w:pPr>
        <w:pStyle w:val="u1"/>
        <w:jc w:val="both"/>
        <w:rPr>
          <w:rFonts w:asciiTheme="majorHAnsi" w:hAnsiTheme="majorHAnsi" w:cstheme="majorHAnsi"/>
          <w:b w:val="0"/>
          <w:bCs/>
          <w:i/>
          <w:iCs/>
          <w:szCs w:val="26"/>
        </w:rPr>
      </w:pPr>
    </w:p>
    <w:p w14:paraId="66D62856" w14:textId="77777777" w:rsidR="00E24B13" w:rsidRPr="009B706A" w:rsidRDefault="00E24B13" w:rsidP="0049382E">
      <w:pPr>
        <w:jc w:val="both"/>
        <w:rPr>
          <w:rFonts w:asciiTheme="majorHAnsi" w:hAnsiTheme="majorHAnsi" w:cstheme="majorHAnsi"/>
          <w:sz w:val="26"/>
          <w:szCs w:val="26"/>
          <w:lang w:eastAsia="en-US" w:bidi="ar-SA"/>
        </w:rPr>
      </w:pPr>
    </w:p>
    <w:p w14:paraId="79D9C921" w14:textId="77777777" w:rsidR="00E24B13" w:rsidRPr="009B706A" w:rsidRDefault="00E24B13" w:rsidP="0049382E">
      <w:pPr>
        <w:jc w:val="both"/>
        <w:rPr>
          <w:rFonts w:asciiTheme="majorHAnsi" w:hAnsiTheme="majorHAnsi" w:cstheme="majorHAnsi"/>
          <w:sz w:val="26"/>
          <w:szCs w:val="26"/>
          <w:lang w:eastAsia="en-US" w:bidi="ar-SA"/>
        </w:rPr>
      </w:pPr>
    </w:p>
    <w:p w14:paraId="6958CC55" w14:textId="77777777" w:rsidR="00E24B13" w:rsidRPr="009B706A" w:rsidRDefault="00E24B13" w:rsidP="0049382E">
      <w:pPr>
        <w:jc w:val="both"/>
        <w:rPr>
          <w:rFonts w:asciiTheme="majorHAnsi" w:hAnsiTheme="majorHAnsi" w:cstheme="majorHAnsi"/>
          <w:sz w:val="26"/>
          <w:szCs w:val="26"/>
          <w:lang w:eastAsia="en-US" w:bidi="ar-SA"/>
        </w:rPr>
      </w:pPr>
    </w:p>
    <w:p w14:paraId="25D9C5A1" w14:textId="77777777" w:rsidR="00E24B13" w:rsidRPr="009B706A" w:rsidRDefault="00E24B13" w:rsidP="0049382E">
      <w:pPr>
        <w:jc w:val="both"/>
        <w:rPr>
          <w:rFonts w:asciiTheme="majorHAnsi" w:hAnsiTheme="majorHAnsi" w:cstheme="majorHAnsi"/>
          <w:sz w:val="26"/>
          <w:szCs w:val="26"/>
          <w:lang w:eastAsia="en-US" w:bidi="ar-SA"/>
        </w:rPr>
      </w:pPr>
    </w:p>
    <w:p w14:paraId="79E11458" w14:textId="77777777" w:rsidR="00E24B13" w:rsidRPr="009B706A" w:rsidRDefault="00E24B13" w:rsidP="0049382E">
      <w:pPr>
        <w:jc w:val="both"/>
        <w:rPr>
          <w:rFonts w:asciiTheme="majorHAnsi" w:hAnsiTheme="majorHAnsi" w:cstheme="majorHAnsi"/>
          <w:sz w:val="26"/>
          <w:szCs w:val="26"/>
          <w:lang w:eastAsia="en-US" w:bidi="ar-SA"/>
        </w:rPr>
      </w:pPr>
    </w:p>
    <w:p w14:paraId="5B846EA7" w14:textId="77777777" w:rsidR="00E24B13" w:rsidRPr="009B706A" w:rsidRDefault="00E24B13" w:rsidP="0049382E">
      <w:pPr>
        <w:jc w:val="both"/>
        <w:rPr>
          <w:rFonts w:asciiTheme="majorHAnsi" w:hAnsiTheme="majorHAnsi" w:cstheme="majorHAnsi"/>
          <w:sz w:val="26"/>
          <w:szCs w:val="26"/>
          <w:lang w:eastAsia="en-US" w:bidi="ar-SA"/>
        </w:rPr>
      </w:pPr>
    </w:p>
    <w:p w14:paraId="56FCD4B4" w14:textId="77777777" w:rsidR="00112372" w:rsidRPr="009B706A" w:rsidRDefault="00112372" w:rsidP="0049382E">
      <w:pPr>
        <w:spacing w:after="160" w:line="259" w:lineRule="auto"/>
        <w:jc w:val="both"/>
        <w:rPr>
          <w:rFonts w:asciiTheme="majorHAnsi" w:eastAsiaTheme="majorEastAsia" w:hAnsiTheme="majorHAnsi" w:cstheme="majorHAnsi"/>
          <w:b/>
          <w:color w:val="000000" w:themeColor="text1"/>
          <w:sz w:val="26"/>
          <w:szCs w:val="26"/>
          <w:lang w:eastAsia="en-US" w:bidi="ar-SA"/>
        </w:rPr>
      </w:pPr>
      <w:r w:rsidRPr="009B706A">
        <w:rPr>
          <w:rFonts w:asciiTheme="majorHAnsi" w:hAnsiTheme="majorHAnsi" w:cstheme="majorHAnsi"/>
          <w:sz w:val="26"/>
          <w:szCs w:val="26"/>
        </w:rPr>
        <w:br w:type="page"/>
      </w:r>
    </w:p>
    <w:p w14:paraId="684C453A" w14:textId="1622FAD1" w:rsidR="00E24B13" w:rsidRPr="009B706A" w:rsidRDefault="00E24B13" w:rsidP="0049382E">
      <w:pPr>
        <w:pStyle w:val="u1"/>
        <w:jc w:val="both"/>
        <w:rPr>
          <w:rFonts w:asciiTheme="majorHAnsi" w:hAnsiTheme="majorHAnsi" w:cstheme="majorHAnsi"/>
          <w:iCs/>
          <w:szCs w:val="26"/>
        </w:rPr>
      </w:pPr>
      <w:bookmarkStart w:id="27" w:name="_Toc198617454"/>
      <w:r w:rsidRPr="009B706A">
        <w:rPr>
          <w:rFonts w:asciiTheme="majorHAnsi" w:hAnsiTheme="majorHAnsi" w:cstheme="majorHAnsi"/>
          <w:szCs w:val="26"/>
        </w:rPr>
        <w:lastRenderedPageBreak/>
        <w:t xml:space="preserve">3. </w:t>
      </w:r>
      <w:r w:rsidRPr="009B706A">
        <w:rPr>
          <w:rFonts w:asciiTheme="majorHAnsi" w:hAnsiTheme="majorHAnsi" w:cstheme="majorHAnsi"/>
          <w:szCs w:val="26"/>
          <w:lang w:val="vi-VN"/>
        </w:rPr>
        <w:t>Mô tả</w:t>
      </w:r>
      <w:r w:rsidRPr="009B706A">
        <w:rPr>
          <w:rFonts w:asciiTheme="majorHAnsi" w:hAnsiTheme="majorHAnsi" w:cstheme="majorHAnsi"/>
          <w:szCs w:val="26"/>
        </w:rPr>
        <w:t xml:space="preserve"> </w:t>
      </w:r>
      <w:r w:rsidRPr="009B706A">
        <w:rPr>
          <w:rFonts w:asciiTheme="majorHAnsi" w:hAnsiTheme="majorHAnsi" w:cstheme="majorHAnsi"/>
          <w:iCs/>
          <w:szCs w:val="26"/>
          <w:lang w:val="vi-VN"/>
        </w:rPr>
        <w:t>User Interface</w:t>
      </w:r>
      <w:bookmarkEnd w:id="27"/>
    </w:p>
    <w:p w14:paraId="0EB3E832" w14:textId="26DF7855" w:rsidR="00E24B13" w:rsidRPr="009B706A" w:rsidRDefault="00E24B13" w:rsidP="0049382E">
      <w:pPr>
        <w:pStyle w:val="oancuaDanhsach"/>
        <w:spacing w:before="120" w:after="120"/>
        <w:ind w:left="0"/>
        <w:jc w:val="both"/>
        <w:outlineLvl w:val="1"/>
        <w:rPr>
          <w:rFonts w:asciiTheme="majorHAnsi" w:hAnsiTheme="majorHAnsi" w:cstheme="majorHAnsi"/>
          <w:b/>
          <w:bCs/>
          <w:color w:val="000000"/>
          <w:szCs w:val="26"/>
        </w:rPr>
      </w:pPr>
      <w:bookmarkStart w:id="28" w:name="_Toc198617455"/>
      <w:r w:rsidRPr="009B706A">
        <w:rPr>
          <w:rFonts w:asciiTheme="majorHAnsi" w:hAnsiTheme="majorHAnsi" w:cstheme="majorHAnsi"/>
          <w:b/>
          <w:bCs/>
          <w:szCs w:val="26"/>
          <w:lang w:val="vi-VN"/>
        </w:rPr>
        <w:t>UI – 01</w:t>
      </w:r>
      <w:r w:rsidRPr="009B706A">
        <w:rPr>
          <w:rFonts w:asciiTheme="majorHAnsi" w:hAnsiTheme="majorHAnsi" w:cstheme="majorHAnsi"/>
          <w:b/>
          <w:bCs/>
          <w:szCs w:val="26"/>
        </w:rPr>
        <w:t xml:space="preserve"> : </w:t>
      </w:r>
      <w:r w:rsidRPr="009B706A">
        <w:rPr>
          <w:rFonts w:asciiTheme="majorHAnsi" w:hAnsiTheme="majorHAnsi" w:cstheme="majorHAnsi"/>
          <w:b/>
          <w:bCs/>
          <w:color w:val="000000"/>
          <w:szCs w:val="26"/>
        </w:rPr>
        <w:t>Giao diện Trang chủ Welcome</w:t>
      </w:r>
      <w:bookmarkEnd w:id="28"/>
    </w:p>
    <w:p w14:paraId="021A1F4B" w14:textId="4D50D65B" w:rsidR="00D15F0C" w:rsidRPr="009B706A" w:rsidRDefault="00FF6AA2" w:rsidP="0049382E">
      <w:pPr>
        <w:pStyle w:val="oancuaDanhsach"/>
        <w:spacing w:before="120" w:after="120"/>
        <w:ind w:left="0"/>
        <w:jc w:val="both"/>
        <w:rPr>
          <w:rFonts w:asciiTheme="majorHAnsi" w:hAnsiTheme="majorHAnsi" w:cstheme="majorHAnsi"/>
          <w:b/>
          <w:bCs/>
          <w:color w:val="000000"/>
          <w:szCs w:val="26"/>
        </w:rPr>
      </w:pPr>
      <w:r w:rsidRPr="009B706A">
        <w:rPr>
          <w:rFonts w:asciiTheme="majorHAnsi" w:hAnsiTheme="majorHAnsi" w:cstheme="majorHAnsi"/>
          <w:b/>
          <w:bCs/>
          <w:noProof/>
          <w:color w:val="000000"/>
          <w:szCs w:val="26"/>
        </w:rPr>
        <w:drawing>
          <wp:inline distT="0" distB="0" distL="0" distR="0" wp14:anchorId="07C754EA" wp14:editId="051153F4">
            <wp:extent cx="4275190" cy="6317527"/>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275190" cy="6317527"/>
                    </a:xfrm>
                    <a:prstGeom prst="rect">
                      <a:avLst/>
                    </a:prstGeom>
                  </pic:spPr>
                </pic:pic>
              </a:graphicData>
            </a:graphic>
          </wp:inline>
        </w:drawing>
      </w:r>
      <w:bookmarkEnd w:id="23"/>
      <w:bookmarkEnd w:id="24"/>
      <w:bookmarkEnd w:id="25"/>
      <w:bookmarkEnd w:id="26"/>
    </w:p>
    <w:tbl>
      <w:tblPr>
        <w:tblStyle w:val="LiBang"/>
        <w:tblW w:w="5535" w:type="pct"/>
        <w:tblLook w:val="04A0" w:firstRow="1" w:lastRow="0" w:firstColumn="1" w:lastColumn="0" w:noHBand="0" w:noVBand="1"/>
      </w:tblPr>
      <w:tblGrid>
        <w:gridCol w:w="2252"/>
        <w:gridCol w:w="2253"/>
        <w:gridCol w:w="2253"/>
        <w:gridCol w:w="3227"/>
      </w:tblGrid>
      <w:tr w:rsidR="009E3FE7" w:rsidRPr="009B706A" w14:paraId="68084E21" w14:textId="77777777" w:rsidTr="009E3FE7">
        <w:tc>
          <w:tcPr>
            <w:tcW w:w="2256" w:type="pct"/>
            <w:gridSpan w:val="2"/>
            <w:shd w:val="clear" w:color="auto" w:fill="CCFF66"/>
          </w:tcPr>
          <w:p w14:paraId="407D6B17" w14:textId="77777777" w:rsidR="009E3FE7" w:rsidRPr="009B706A" w:rsidRDefault="009E3FE7" w:rsidP="0049382E">
            <w:pPr>
              <w:jc w:val="center"/>
              <w:rPr>
                <w:rFonts w:asciiTheme="majorHAnsi" w:hAnsiTheme="majorHAnsi" w:cstheme="majorHAnsi"/>
                <w:b/>
                <w:sz w:val="26"/>
                <w:szCs w:val="26"/>
              </w:rPr>
            </w:pPr>
            <w:r w:rsidRPr="009B706A">
              <w:rPr>
                <w:rFonts w:asciiTheme="majorHAnsi" w:hAnsiTheme="majorHAnsi" w:cstheme="majorHAnsi"/>
                <w:b/>
                <w:color w:val="000000" w:themeColor="text1"/>
                <w:sz w:val="26"/>
                <w:szCs w:val="26"/>
              </w:rPr>
              <w:t>Hiển thị</w:t>
            </w:r>
          </w:p>
        </w:tc>
        <w:tc>
          <w:tcPr>
            <w:tcW w:w="2744" w:type="pct"/>
            <w:gridSpan w:val="2"/>
          </w:tcPr>
          <w:p w14:paraId="26821910" w14:textId="5E532788" w:rsidR="009E3FE7" w:rsidRPr="009B706A" w:rsidRDefault="009E3FE7" w:rsidP="0049382E">
            <w:pPr>
              <w:jc w:val="center"/>
              <w:rPr>
                <w:rFonts w:asciiTheme="majorHAnsi" w:hAnsiTheme="majorHAnsi" w:cstheme="majorHAnsi"/>
                <w:b/>
                <w:sz w:val="26"/>
                <w:szCs w:val="26"/>
              </w:rPr>
            </w:pPr>
            <w:r w:rsidRPr="009B706A">
              <w:rPr>
                <w:rFonts w:asciiTheme="majorHAnsi" w:hAnsiTheme="majorHAnsi" w:cstheme="majorHAnsi"/>
                <w:b/>
                <w:sz w:val="26"/>
                <w:szCs w:val="26"/>
              </w:rPr>
              <w:t>Trang chủ</w:t>
            </w:r>
          </w:p>
        </w:tc>
      </w:tr>
      <w:tr w:rsidR="009E3FE7" w:rsidRPr="009B706A" w14:paraId="5B2F1938" w14:textId="77777777" w:rsidTr="009E3FE7">
        <w:tc>
          <w:tcPr>
            <w:tcW w:w="2256" w:type="pct"/>
            <w:gridSpan w:val="2"/>
            <w:shd w:val="clear" w:color="auto" w:fill="CCFF66"/>
          </w:tcPr>
          <w:p w14:paraId="6C077C4D" w14:textId="77777777" w:rsidR="009E3FE7" w:rsidRDefault="009E3FE7" w:rsidP="0049382E">
            <w:pPr>
              <w:jc w:val="both"/>
              <w:rPr>
                <w:rFonts w:asciiTheme="majorHAnsi" w:hAnsiTheme="majorHAnsi" w:cstheme="majorHAnsi"/>
                <w:b/>
                <w:color w:val="000000" w:themeColor="text1"/>
                <w:sz w:val="26"/>
                <w:szCs w:val="26"/>
              </w:rPr>
            </w:pPr>
            <w:r w:rsidRPr="0049382E">
              <w:rPr>
                <w:rFonts w:asciiTheme="majorHAnsi" w:hAnsiTheme="majorHAnsi" w:cstheme="majorHAnsi"/>
                <w:b/>
                <w:color w:val="000000" w:themeColor="text1"/>
                <w:sz w:val="26"/>
                <w:szCs w:val="26"/>
              </w:rPr>
              <w:t>Mô tả</w:t>
            </w:r>
          </w:p>
          <w:p w14:paraId="21AA4798" w14:textId="77777777" w:rsidR="0049382E" w:rsidRPr="0049382E" w:rsidRDefault="0049382E" w:rsidP="0049382E">
            <w:pPr>
              <w:jc w:val="center"/>
              <w:rPr>
                <w:rFonts w:asciiTheme="majorHAnsi" w:hAnsiTheme="majorHAnsi" w:cstheme="majorHAnsi"/>
                <w:sz w:val="26"/>
                <w:szCs w:val="26"/>
              </w:rPr>
            </w:pPr>
          </w:p>
        </w:tc>
        <w:tc>
          <w:tcPr>
            <w:tcW w:w="2744" w:type="pct"/>
            <w:gridSpan w:val="2"/>
          </w:tcPr>
          <w:p w14:paraId="1C895282" w14:textId="41776278" w:rsidR="009E3FE7" w:rsidRPr="009B706A" w:rsidRDefault="009E3FE7" w:rsidP="0049382E">
            <w:pPr>
              <w:jc w:val="both"/>
              <w:rPr>
                <w:rFonts w:asciiTheme="majorHAnsi" w:hAnsiTheme="majorHAnsi" w:cstheme="majorHAnsi"/>
                <w:bCs/>
                <w:sz w:val="26"/>
                <w:szCs w:val="26"/>
              </w:rPr>
            </w:pPr>
            <w:r w:rsidRPr="009B706A">
              <w:rPr>
                <w:rFonts w:asciiTheme="majorHAnsi" w:hAnsiTheme="majorHAnsi" w:cstheme="majorHAnsi"/>
                <w:bCs/>
                <w:sz w:val="26"/>
                <w:szCs w:val="26"/>
              </w:rPr>
              <w:t>Hiển thị giao diện chính của Coffee House, giới thiệu sản phẩm và các chức năng chính, và sản phẩm nổi bật</w:t>
            </w:r>
          </w:p>
        </w:tc>
      </w:tr>
      <w:tr w:rsidR="009E3FE7" w:rsidRPr="009B706A" w14:paraId="5420AF1E" w14:textId="77777777" w:rsidTr="009E3FE7">
        <w:tc>
          <w:tcPr>
            <w:tcW w:w="2256" w:type="pct"/>
            <w:gridSpan w:val="2"/>
            <w:shd w:val="clear" w:color="auto" w:fill="CCFF66"/>
          </w:tcPr>
          <w:p w14:paraId="38E76AF0" w14:textId="77777777" w:rsidR="009E3FE7" w:rsidRPr="0049382E" w:rsidRDefault="009E3FE7" w:rsidP="0049382E">
            <w:pPr>
              <w:jc w:val="both"/>
              <w:rPr>
                <w:rFonts w:asciiTheme="majorHAnsi" w:hAnsiTheme="majorHAnsi" w:cstheme="majorHAnsi"/>
                <w:b/>
                <w:sz w:val="26"/>
                <w:szCs w:val="26"/>
              </w:rPr>
            </w:pPr>
            <w:r w:rsidRPr="0049382E">
              <w:rPr>
                <w:rFonts w:asciiTheme="majorHAnsi" w:hAnsiTheme="majorHAnsi" w:cstheme="majorHAnsi"/>
                <w:b/>
                <w:color w:val="000000" w:themeColor="text1"/>
                <w:sz w:val="26"/>
                <w:szCs w:val="26"/>
              </w:rPr>
              <w:t>Hiển thị truy cập</w:t>
            </w:r>
          </w:p>
        </w:tc>
        <w:tc>
          <w:tcPr>
            <w:tcW w:w="2744" w:type="pct"/>
            <w:gridSpan w:val="2"/>
          </w:tcPr>
          <w:p w14:paraId="20FE3AC1" w14:textId="0D514623" w:rsidR="009E3FE7" w:rsidRPr="009B706A" w:rsidRDefault="009E3FE7" w:rsidP="0049382E">
            <w:pPr>
              <w:jc w:val="both"/>
              <w:rPr>
                <w:rFonts w:asciiTheme="majorHAnsi" w:hAnsiTheme="majorHAnsi" w:cstheme="majorHAnsi"/>
                <w:bCs/>
                <w:sz w:val="26"/>
                <w:szCs w:val="26"/>
              </w:rPr>
            </w:pPr>
            <w:r w:rsidRPr="009B706A">
              <w:rPr>
                <w:rFonts w:asciiTheme="majorHAnsi" w:hAnsiTheme="majorHAnsi" w:cstheme="majorHAnsi"/>
                <w:bCs/>
                <w:sz w:val="26"/>
                <w:szCs w:val="26"/>
              </w:rPr>
              <w:t>Người dùng truy cập vào hệ thống hoặc chọn "Trang chủ" từ menu chính.</w:t>
            </w:r>
          </w:p>
        </w:tc>
      </w:tr>
      <w:tr w:rsidR="009E3FE7" w:rsidRPr="009B706A" w14:paraId="4231D10A" w14:textId="77777777" w:rsidTr="009E3FE7">
        <w:tc>
          <w:tcPr>
            <w:tcW w:w="5000" w:type="pct"/>
            <w:gridSpan w:val="4"/>
            <w:shd w:val="clear" w:color="auto" w:fill="CCFF66"/>
          </w:tcPr>
          <w:p w14:paraId="04EAE3CD" w14:textId="77777777" w:rsidR="009E3FE7" w:rsidRPr="0049382E" w:rsidRDefault="009E3FE7" w:rsidP="0049382E">
            <w:pPr>
              <w:jc w:val="both"/>
              <w:rPr>
                <w:rFonts w:asciiTheme="majorHAnsi" w:hAnsiTheme="majorHAnsi" w:cstheme="majorHAnsi"/>
                <w:b/>
                <w:sz w:val="26"/>
                <w:szCs w:val="26"/>
              </w:rPr>
            </w:pPr>
            <w:r w:rsidRPr="0049382E">
              <w:rPr>
                <w:rFonts w:asciiTheme="majorHAnsi" w:hAnsiTheme="majorHAnsi" w:cstheme="majorHAnsi"/>
                <w:b/>
                <w:color w:val="000000" w:themeColor="text1"/>
                <w:sz w:val="26"/>
                <w:szCs w:val="26"/>
              </w:rPr>
              <w:t>Nội dung hiển thị</w:t>
            </w:r>
          </w:p>
        </w:tc>
      </w:tr>
      <w:tr w:rsidR="009E3FE7" w:rsidRPr="009B706A" w14:paraId="24E70D55" w14:textId="77777777" w:rsidTr="009E3FE7">
        <w:tc>
          <w:tcPr>
            <w:tcW w:w="1128" w:type="pct"/>
            <w:shd w:val="clear" w:color="auto" w:fill="CCFF66"/>
          </w:tcPr>
          <w:p w14:paraId="0C2D54DD" w14:textId="77777777" w:rsidR="009E3FE7" w:rsidRPr="009B706A" w:rsidRDefault="009E3FE7" w:rsidP="0049382E">
            <w:pPr>
              <w:jc w:val="center"/>
              <w:rPr>
                <w:rFonts w:asciiTheme="majorHAnsi" w:hAnsiTheme="majorHAnsi" w:cstheme="majorHAnsi"/>
                <w:b/>
                <w:sz w:val="26"/>
                <w:szCs w:val="26"/>
              </w:rPr>
            </w:pPr>
            <w:r w:rsidRPr="009B706A">
              <w:rPr>
                <w:rFonts w:asciiTheme="majorHAnsi" w:hAnsiTheme="majorHAnsi" w:cstheme="majorHAnsi"/>
                <w:b/>
                <w:color w:val="000000" w:themeColor="text1"/>
                <w:sz w:val="26"/>
                <w:szCs w:val="26"/>
              </w:rPr>
              <w:t>Mục</w:t>
            </w:r>
          </w:p>
        </w:tc>
        <w:tc>
          <w:tcPr>
            <w:tcW w:w="1128" w:type="pct"/>
            <w:shd w:val="clear" w:color="auto" w:fill="CCFF66"/>
          </w:tcPr>
          <w:p w14:paraId="421D48CC" w14:textId="77777777" w:rsidR="009E3FE7" w:rsidRPr="009B706A" w:rsidRDefault="009E3FE7" w:rsidP="0049382E">
            <w:pPr>
              <w:jc w:val="center"/>
              <w:rPr>
                <w:rFonts w:asciiTheme="majorHAnsi" w:hAnsiTheme="majorHAnsi" w:cstheme="majorHAnsi"/>
                <w:b/>
                <w:sz w:val="26"/>
                <w:szCs w:val="26"/>
              </w:rPr>
            </w:pPr>
            <w:r w:rsidRPr="009B706A">
              <w:rPr>
                <w:rFonts w:asciiTheme="majorHAnsi" w:hAnsiTheme="majorHAnsi" w:cstheme="majorHAnsi"/>
                <w:b/>
                <w:color w:val="000000" w:themeColor="text1"/>
                <w:sz w:val="26"/>
                <w:szCs w:val="26"/>
              </w:rPr>
              <w:t>Loại</w:t>
            </w:r>
          </w:p>
        </w:tc>
        <w:tc>
          <w:tcPr>
            <w:tcW w:w="1128" w:type="pct"/>
            <w:shd w:val="clear" w:color="auto" w:fill="CCFF66"/>
          </w:tcPr>
          <w:p w14:paraId="787EA1E2" w14:textId="77777777" w:rsidR="009E3FE7" w:rsidRPr="009B706A" w:rsidRDefault="009E3FE7" w:rsidP="0049382E">
            <w:pPr>
              <w:jc w:val="center"/>
              <w:rPr>
                <w:rFonts w:asciiTheme="majorHAnsi" w:hAnsiTheme="majorHAnsi" w:cstheme="majorHAnsi"/>
                <w:b/>
                <w:sz w:val="26"/>
                <w:szCs w:val="26"/>
              </w:rPr>
            </w:pPr>
            <w:r w:rsidRPr="009B706A">
              <w:rPr>
                <w:rFonts w:asciiTheme="majorHAnsi" w:hAnsiTheme="majorHAnsi" w:cstheme="majorHAnsi"/>
                <w:b/>
                <w:color w:val="000000" w:themeColor="text1"/>
                <w:sz w:val="26"/>
                <w:szCs w:val="26"/>
              </w:rPr>
              <w:t>Dữ liệu</w:t>
            </w:r>
          </w:p>
        </w:tc>
        <w:tc>
          <w:tcPr>
            <w:tcW w:w="1616" w:type="pct"/>
            <w:shd w:val="clear" w:color="auto" w:fill="CCFF66"/>
          </w:tcPr>
          <w:p w14:paraId="2D154AE5" w14:textId="77777777" w:rsidR="009E3FE7" w:rsidRPr="009B706A" w:rsidRDefault="009E3FE7" w:rsidP="0049382E">
            <w:pPr>
              <w:jc w:val="center"/>
              <w:rPr>
                <w:rFonts w:asciiTheme="majorHAnsi" w:hAnsiTheme="majorHAnsi" w:cstheme="majorHAnsi"/>
                <w:b/>
                <w:sz w:val="26"/>
                <w:szCs w:val="26"/>
              </w:rPr>
            </w:pPr>
            <w:r w:rsidRPr="009B706A">
              <w:rPr>
                <w:rFonts w:asciiTheme="majorHAnsi" w:hAnsiTheme="majorHAnsi" w:cstheme="majorHAnsi"/>
                <w:b/>
                <w:color w:val="000000" w:themeColor="text1"/>
                <w:sz w:val="26"/>
                <w:szCs w:val="26"/>
              </w:rPr>
              <w:t>Mô tả</w:t>
            </w:r>
          </w:p>
        </w:tc>
      </w:tr>
      <w:tr w:rsidR="009E3FE7" w:rsidRPr="009B706A" w14:paraId="39DDF10A" w14:textId="77777777" w:rsidTr="009E3FE7">
        <w:tc>
          <w:tcPr>
            <w:tcW w:w="1128" w:type="pct"/>
            <w:shd w:val="clear" w:color="auto" w:fill="auto"/>
          </w:tcPr>
          <w:p w14:paraId="4EF73D0F" w14:textId="14A25FB2" w:rsidR="009E3FE7" w:rsidRPr="009B706A" w:rsidRDefault="009E3FE7"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Thanh menu</w:t>
            </w:r>
          </w:p>
        </w:tc>
        <w:tc>
          <w:tcPr>
            <w:tcW w:w="1128" w:type="pct"/>
            <w:shd w:val="clear" w:color="auto" w:fill="auto"/>
          </w:tcPr>
          <w:p w14:paraId="7DEE57B7" w14:textId="5E1B4F61" w:rsidR="009E3FE7" w:rsidRPr="009B706A" w:rsidRDefault="009E3FE7"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Menu button</w:t>
            </w:r>
          </w:p>
        </w:tc>
        <w:tc>
          <w:tcPr>
            <w:tcW w:w="1128" w:type="pct"/>
            <w:shd w:val="clear" w:color="auto" w:fill="auto"/>
          </w:tcPr>
          <w:p w14:paraId="3BA7FD91" w14:textId="4A929F6F" w:rsidR="009E3FE7" w:rsidRPr="009B706A" w:rsidRDefault="009E3FE7"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Trang chủ của Coffee House</w:t>
            </w:r>
          </w:p>
        </w:tc>
        <w:tc>
          <w:tcPr>
            <w:tcW w:w="1616" w:type="pct"/>
            <w:shd w:val="clear" w:color="auto" w:fill="auto"/>
          </w:tcPr>
          <w:p w14:paraId="36B787B5" w14:textId="186CC655" w:rsidR="009E3FE7" w:rsidRPr="009B706A" w:rsidRDefault="009E3FE7"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Trang chủ, Giới thiệu, Sản phẩm, Dịch vụ, Liên hệ, Gọi món</w:t>
            </w:r>
          </w:p>
        </w:tc>
      </w:tr>
      <w:tr w:rsidR="009E3FE7" w:rsidRPr="009B706A" w14:paraId="343E2E95" w14:textId="77777777" w:rsidTr="009E3FE7">
        <w:tc>
          <w:tcPr>
            <w:tcW w:w="1128" w:type="pct"/>
            <w:shd w:val="clear" w:color="auto" w:fill="auto"/>
          </w:tcPr>
          <w:p w14:paraId="02B6361A" w14:textId="66ACB1EF" w:rsidR="009E3FE7" w:rsidRPr="009B706A" w:rsidRDefault="009E3FE7"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lastRenderedPageBreak/>
              <w:t>Banner chào mừng</w:t>
            </w:r>
          </w:p>
        </w:tc>
        <w:tc>
          <w:tcPr>
            <w:tcW w:w="1128" w:type="pct"/>
            <w:shd w:val="clear" w:color="auto" w:fill="auto"/>
          </w:tcPr>
          <w:p w14:paraId="23462E15" w14:textId="04EDDCF2" w:rsidR="009E3FE7" w:rsidRPr="009B706A" w:rsidRDefault="009E3FE7"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Hình ảnh</w:t>
            </w:r>
          </w:p>
        </w:tc>
        <w:tc>
          <w:tcPr>
            <w:tcW w:w="1128" w:type="pct"/>
            <w:shd w:val="clear" w:color="auto" w:fill="auto"/>
          </w:tcPr>
          <w:p w14:paraId="56629CAB" w14:textId="30933927" w:rsidR="009E3FE7" w:rsidRPr="009B706A" w:rsidRDefault="009E3FE7"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Hiển thị tự động</w:t>
            </w:r>
          </w:p>
        </w:tc>
        <w:tc>
          <w:tcPr>
            <w:tcW w:w="1616" w:type="pct"/>
            <w:shd w:val="clear" w:color="auto" w:fill="auto"/>
          </w:tcPr>
          <w:p w14:paraId="20213014" w14:textId="534656DE" w:rsidR="009E3FE7" w:rsidRPr="009B706A" w:rsidRDefault="009E3FE7"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Hiển thị dòng chào mừng người dùng đến với Coffee House</w:t>
            </w:r>
          </w:p>
        </w:tc>
      </w:tr>
      <w:tr w:rsidR="009E3FE7" w:rsidRPr="009B706A" w14:paraId="7923A7B3" w14:textId="77777777" w:rsidTr="009E3FE7">
        <w:tc>
          <w:tcPr>
            <w:tcW w:w="1128" w:type="pct"/>
            <w:shd w:val="clear" w:color="auto" w:fill="auto"/>
          </w:tcPr>
          <w:p w14:paraId="24B26630" w14:textId="3898B2F3" w:rsidR="009E3FE7" w:rsidRPr="009B706A" w:rsidRDefault="009E3FE7"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Giới thiệu</w:t>
            </w:r>
          </w:p>
        </w:tc>
        <w:tc>
          <w:tcPr>
            <w:tcW w:w="1128" w:type="pct"/>
            <w:shd w:val="clear" w:color="auto" w:fill="auto"/>
          </w:tcPr>
          <w:p w14:paraId="6B070F9C" w14:textId="777D3885" w:rsidR="009E3FE7" w:rsidRPr="009B706A" w:rsidRDefault="009E3FE7"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Đoạn văn bản</w:t>
            </w:r>
          </w:p>
        </w:tc>
        <w:tc>
          <w:tcPr>
            <w:tcW w:w="1128" w:type="pct"/>
            <w:shd w:val="clear" w:color="auto" w:fill="auto"/>
          </w:tcPr>
          <w:p w14:paraId="08EEBB27" w14:textId="1990541A" w:rsidR="009E3FE7" w:rsidRPr="009B706A" w:rsidRDefault="009E3FE7"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Hiển thị sẵn</w:t>
            </w:r>
          </w:p>
        </w:tc>
        <w:tc>
          <w:tcPr>
            <w:tcW w:w="1616" w:type="pct"/>
            <w:shd w:val="clear" w:color="auto" w:fill="auto"/>
          </w:tcPr>
          <w:p w14:paraId="498E74CD" w14:textId="59DD5110" w:rsidR="009E3FE7" w:rsidRPr="009B706A" w:rsidRDefault="009E3FE7"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Giới thiệu về cửa hàng, thời gian hoạt động và thông tin liên hệ</w:t>
            </w:r>
          </w:p>
        </w:tc>
      </w:tr>
      <w:tr w:rsidR="009E3FE7" w:rsidRPr="009B706A" w14:paraId="4628DAC2" w14:textId="77777777" w:rsidTr="009E3FE7">
        <w:tc>
          <w:tcPr>
            <w:tcW w:w="1128" w:type="pct"/>
            <w:shd w:val="clear" w:color="auto" w:fill="auto"/>
          </w:tcPr>
          <w:p w14:paraId="2F27A0E8" w14:textId="67BB46F1" w:rsidR="009E3FE7" w:rsidRPr="009B706A" w:rsidRDefault="009E3FE7"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Sản phẩm nổi bật</w:t>
            </w:r>
          </w:p>
        </w:tc>
        <w:tc>
          <w:tcPr>
            <w:tcW w:w="1128" w:type="pct"/>
            <w:shd w:val="clear" w:color="auto" w:fill="auto"/>
          </w:tcPr>
          <w:p w14:paraId="1E54AC97" w14:textId="0D7F47BA" w:rsidR="009E3FE7" w:rsidRPr="009B706A" w:rsidRDefault="009E3FE7"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Hình ảnh + text</w:t>
            </w:r>
          </w:p>
        </w:tc>
        <w:tc>
          <w:tcPr>
            <w:tcW w:w="1128" w:type="pct"/>
            <w:shd w:val="clear" w:color="auto" w:fill="auto"/>
          </w:tcPr>
          <w:p w14:paraId="316DDB32" w14:textId="06F1D9A1" w:rsidR="009E3FE7" w:rsidRPr="009B706A" w:rsidRDefault="009E3FE7"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Hiển thị sẵn</w:t>
            </w:r>
          </w:p>
        </w:tc>
        <w:tc>
          <w:tcPr>
            <w:tcW w:w="1616" w:type="pct"/>
            <w:shd w:val="clear" w:color="auto" w:fill="auto"/>
          </w:tcPr>
          <w:p w14:paraId="5E7EEBCC" w14:textId="38B6B0A8" w:rsidR="009E3FE7" w:rsidRPr="009B706A" w:rsidRDefault="009E3FE7"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Danh sách các sản phẩm nổi bật: Cà phê cốt dừa, Sữa tươi matcha, Trà sen, Soda bạc hà, Dâu tây đá xay.</w:t>
            </w:r>
          </w:p>
        </w:tc>
      </w:tr>
      <w:tr w:rsidR="009E3FE7" w:rsidRPr="009B706A" w14:paraId="55CF7CF4" w14:textId="77777777" w:rsidTr="009E3FE7">
        <w:tc>
          <w:tcPr>
            <w:tcW w:w="1128" w:type="pct"/>
            <w:shd w:val="clear" w:color="auto" w:fill="auto"/>
          </w:tcPr>
          <w:p w14:paraId="373735CA" w14:textId="41BA23CF" w:rsidR="009E3FE7" w:rsidRPr="009B706A" w:rsidRDefault="009E3FE7"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Nút “Gọi món”</w:t>
            </w:r>
          </w:p>
        </w:tc>
        <w:tc>
          <w:tcPr>
            <w:tcW w:w="1128" w:type="pct"/>
            <w:shd w:val="clear" w:color="auto" w:fill="auto"/>
          </w:tcPr>
          <w:p w14:paraId="5C174B9D" w14:textId="6B212CFD" w:rsidR="009E3FE7" w:rsidRPr="009B706A" w:rsidRDefault="009E3FE7"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Button</w:t>
            </w:r>
          </w:p>
        </w:tc>
        <w:tc>
          <w:tcPr>
            <w:tcW w:w="1128" w:type="pct"/>
            <w:shd w:val="clear" w:color="auto" w:fill="auto"/>
          </w:tcPr>
          <w:p w14:paraId="04BCBFF3" w14:textId="753D033B" w:rsidR="009E3FE7" w:rsidRPr="009B706A" w:rsidRDefault="009E3FE7"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Nơi để khách hàng có nhu cầu truy cập gọi món</w:t>
            </w:r>
          </w:p>
        </w:tc>
        <w:tc>
          <w:tcPr>
            <w:tcW w:w="1616" w:type="pct"/>
            <w:shd w:val="clear" w:color="auto" w:fill="auto"/>
          </w:tcPr>
          <w:p w14:paraId="581C6EB2" w14:textId="1F2EABBD" w:rsidR="009E3FE7" w:rsidRPr="009B706A" w:rsidRDefault="009E3FE7"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Nhấn để bắt đầu đặt món</w:t>
            </w:r>
          </w:p>
        </w:tc>
      </w:tr>
      <w:tr w:rsidR="009E3FE7" w:rsidRPr="009B706A" w14:paraId="26286AC2" w14:textId="77777777" w:rsidTr="009E3FE7">
        <w:tc>
          <w:tcPr>
            <w:tcW w:w="5000" w:type="pct"/>
            <w:gridSpan w:val="4"/>
            <w:shd w:val="clear" w:color="auto" w:fill="CCFF66"/>
          </w:tcPr>
          <w:p w14:paraId="1274CEA6" w14:textId="77777777" w:rsidR="009E3FE7" w:rsidRPr="0049382E" w:rsidRDefault="009E3FE7" w:rsidP="0049382E">
            <w:pPr>
              <w:jc w:val="both"/>
              <w:rPr>
                <w:rFonts w:asciiTheme="majorHAnsi" w:hAnsiTheme="majorHAnsi" w:cstheme="majorHAnsi"/>
                <w:b/>
                <w:sz w:val="26"/>
                <w:szCs w:val="26"/>
              </w:rPr>
            </w:pPr>
            <w:r w:rsidRPr="0049382E">
              <w:rPr>
                <w:rFonts w:asciiTheme="majorHAnsi" w:hAnsiTheme="majorHAnsi" w:cstheme="majorHAnsi"/>
                <w:b/>
                <w:color w:val="000000" w:themeColor="text1"/>
                <w:sz w:val="26"/>
                <w:szCs w:val="26"/>
              </w:rPr>
              <w:t>Nội dung hiển thị</w:t>
            </w:r>
          </w:p>
        </w:tc>
      </w:tr>
      <w:tr w:rsidR="009E3FE7" w:rsidRPr="009B706A" w14:paraId="1622FCBB" w14:textId="77777777" w:rsidTr="009E3FE7">
        <w:tc>
          <w:tcPr>
            <w:tcW w:w="1128" w:type="pct"/>
            <w:shd w:val="clear" w:color="auto" w:fill="CCFF66"/>
          </w:tcPr>
          <w:p w14:paraId="77944DA5" w14:textId="77777777" w:rsidR="009E3FE7" w:rsidRPr="0049382E" w:rsidRDefault="009E3FE7" w:rsidP="0049382E">
            <w:pPr>
              <w:jc w:val="center"/>
              <w:rPr>
                <w:rFonts w:asciiTheme="majorHAnsi" w:hAnsiTheme="majorHAnsi" w:cstheme="majorHAnsi"/>
                <w:b/>
                <w:sz w:val="26"/>
                <w:szCs w:val="26"/>
                <w:lang w:val="vi-VN"/>
              </w:rPr>
            </w:pPr>
            <w:r w:rsidRPr="0049382E">
              <w:rPr>
                <w:rFonts w:asciiTheme="majorHAnsi" w:hAnsiTheme="majorHAnsi" w:cstheme="majorHAnsi"/>
                <w:b/>
                <w:color w:val="000000" w:themeColor="text1"/>
                <w:sz w:val="26"/>
                <w:szCs w:val="26"/>
              </w:rPr>
              <w:t>Tên hành động</w:t>
            </w:r>
          </w:p>
        </w:tc>
        <w:tc>
          <w:tcPr>
            <w:tcW w:w="1128" w:type="pct"/>
            <w:shd w:val="clear" w:color="auto" w:fill="CCFF66"/>
          </w:tcPr>
          <w:p w14:paraId="0F73A37D" w14:textId="77777777" w:rsidR="009E3FE7" w:rsidRPr="0049382E" w:rsidRDefault="009E3FE7" w:rsidP="0049382E">
            <w:pPr>
              <w:jc w:val="center"/>
              <w:rPr>
                <w:rFonts w:asciiTheme="majorHAnsi" w:hAnsiTheme="majorHAnsi" w:cstheme="majorHAnsi"/>
                <w:b/>
                <w:sz w:val="26"/>
                <w:szCs w:val="26"/>
                <w:lang w:val="vi-VN"/>
              </w:rPr>
            </w:pPr>
            <w:r w:rsidRPr="0049382E">
              <w:rPr>
                <w:rFonts w:asciiTheme="majorHAnsi" w:hAnsiTheme="majorHAnsi" w:cstheme="majorHAnsi"/>
                <w:b/>
                <w:color w:val="000000" w:themeColor="text1"/>
                <w:sz w:val="26"/>
                <w:szCs w:val="26"/>
              </w:rPr>
              <w:t>Mô tả</w:t>
            </w:r>
          </w:p>
        </w:tc>
        <w:tc>
          <w:tcPr>
            <w:tcW w:w="1128" w:type="pct"/>
            <w:shd w:val="clear" w:color="auto" w:fill="CCFF66"/>
          </w:tcPr>
          <w:p w14:paraId="62539F4A" w14:textId="77777777" w:rsidR="009E3FE7" w:rsidRPr="0049382E" w:rsidRDefault="009E3FE7" w:rsidP="0049382E">
            <w:pPr>
              <w:jc w:val="center"/>
              <w:rPr>
                <w:rFonts w:asciiTheme="majorHAnsi" w:hAnsiTheme="majorHAnsi" w:cstheme="majorHAnsi"/>
                <w:b/>
                <w:sz w:val="26"/>
                <w:szCs w:val="26"/>
                <w:lang w:val="vi-VN"/>
              </w:rPr>
            </w:pPr>
            <w:r w:rsidRPr="0049382E">
              <w:rPr>
                <w:rFonts w:asciiTheme="majorHAnsi" w:hAnsiTheme="majorHAnsi" w:cstheme="majorHAnsi"/>
                <w:b/>
                <w:color w:val="000000" w:themeColor="text1"/>
                <w:sz w:val="26"/>
                <w:szCs w:val="26"/>
              </w:rPr>
              <w:t>Thành công</w:t>
            </w:r>
          </w:p>
        </w:tc>
        <w:tc>
          <w:tcPr>
            <w:tcW w:w="1616" w:type="pct"/>
            <w:shd w:val="clear" w:color="auto" w:fill="CCFF66"/>
          </w:tcPr>
          <w:p w14:paraId="3D12D285" w14:textId="77777777" w:rsidR="009E3FE7" w:rsidRPr="0049382E" w:rsidRDefault="009E3FE7" w:rsidP="0049382E">
            <w:pPr>
              <w:jc w:val="center"/>
              <w:rPr>
                <w:rFonts w:asciiTheme="majorHAnsi" w:hAnsiTheme="majorHAnsi" w:cstheme="majorHAnsi"/>
                <w:b/>
                <w:sz w:val="26"/>
                <w:szCs w:val="26"/>
                <w:lang w:val="vi-VN"/>
              </w:rPr>
            </w:pPr>
            <w:r w:rsidRPr="0049382E">
              <w:rPr>
                <w:rFonts w:asciiTheme="majorHAnsi" w:hAnsiTheme="majorHAnsi" w:cstheme="majorHAnsi"/>
                <w:b/>
                <w:color w:val="000000" w:themeColor="text1"/>
                <w:sz w:val="26"/>
                <w:szCs w:val="26"/>
              </w:rPr>
              <w:t>Không thành công</w:t>
            </w:r>
          </w:p>
        </w:tc>
      </w:tr>
      <w:tr w:rsidR="009E3FE7" w:rsidRPr="009B706A" w14:paraId="3A1A64CB" w14:textId="77777777" w:rsidTr="009E3FE7">
        <w:tc>
          <w:tcPr>
            <w:tcW w:w="1128" w:type="pct"/>
          </w:tcPr>
          <w:p w14:paraId="57463F30" w14:textId="02B2F52E" w:rsidR="009E3FE7" w:rsidRPr="009B706A" w:rsidRDefault="009E3FE7"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Click vào Trang chủ</w:t>
            </w:r>
          </w:p>
        </w:tc>
        <w:tc>
          <w:tcPr>
            <w:tcW w:w="1128" w:type="pct"/>
          </w:tcPr>
          <w:p w14:paraId="3CF3098D" w14:textId="3CA59440" w:rsidR="009E3FE7" w:rsidRPr="009B706A" w:rsidRDefault="009E3FE7"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 xml:space="preserve">Người dùng nhấn </w:t>
            </w:r>
            <w:r w:rsidRPr="009B706A">
              <w:rPr>
                <w:rFonts w:asciiTheme="majorHAnsi" w:hAnsiTheme="majorHAnsi" w:cstheme="majorHAnsi"/>
                <w:bCs/>
                <w:color w:val="000000" w:themeColor="text1"/>
                <w:sz w:val="26"/>
                <w:szCs w:val="26"/>
              </w:rPr>
              <w:br/>
              <w:t>vào mục “Trang chủ” trên thanh menu.</w:t>
            </w:r>
          </w:p>
        </w:tc>
        <w:tc>
          <w:tcPr>
            <w:tcW w:w="1128" w:type="pct"/>
          </w:tcPr>
          <w:p w14:paraId="52C23C64" w14:textId="02581A7D" w:rsidR="009E3FE7" w:rsidRPr="009B706A" w:rsidRDefault="009E3FE7"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Điều hướng lại giao diện Trang chủ</w:t>
            </w:r>
          </w:p>
        </w:tc>
        <w:tc>
          <w:tcPr>
            <w:tcW w:w="1616" w:type="pct"/>
          </w:tcPr>
          <w:p w14:paraId="00939DD3" w14:textId="2C7AF145" w:rsidR="009E3FE7" w:rsidRPr="009B706A" w:rsidRDefault="009E3FE7"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Không điều hướng sang giao diện Trang chủ</w:t>
            </w:r>
          </w:p>
        </w:tc>
      </w:tr>
      <w:tr w:rsidR="009E3FE7" w:rsidRPr="009B706A" w14:paraId="3C00583C" w14:textId="77777777" w:rsidTr="009E3FE7">
        <w:tc>
          <w:tcPr>
            <w:tcW w:w="1128" w:type="pct"/>
          </w:tcPr>
          <w:p w14:paraId="53038CB5" w14:textId="1F5E3267" w:rsidR="009E3FE7" w:rsidRPr="009B706A" w:rsidRDefault="009E3FE7"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Click vào Giới thiệu</w:t>
            </w:r>
          </w:p>
        </w:tc>
        <w:tc>
          <w:tcPr>
            <w:tcW w:w="1128" w:type="pct"/>
          </w:tcPr>
          <w:p w14:paraId="4A39E793" w14:textId="2264A30F" w:rsidR="009E3FE7" w:rsidRPr="009B706A" w:rsidRDefault="009E3FE7"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 xml:space="preserve">Người dùng nhấn </w:t>
            </w:r>
            <w:r w:rsidRPr="009B706A">
              <w:rPr>
                <w:rFonts w:asciiTheme="majorHAnsi" w:hAnsiTheme="majorHAnsi" w:cstheme="majorHAnsi"/>
                <w:bCs/>
                <w:color w:val="000000" w:themeColor="text1"/>
                <w:sz w:val="26"/>
                <w:szCs w:val="26"/>
              </w:rPr>
              <w:br/>
              <w:t>vào mục “Giới thiệu” trên thanh menu</w:t>
            </w:r>
          </w:p>
        </w:tc>
        <w:tc>
          <w:tcPr>
            <w:tcW w:w="1128" w:type="pct"/>
          </w:tcPr>
          <w:p w14:paraId="2A75DADB" w14:textId="30CD1F9A" w:rsidR="009E3FE7" w:rsidRPr="009B706A" w:rsidRDefault="009E3FE7"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Điều hướng đến giao diện giới thiệu</w:t>
            </w:r>
          </w:p>
        </w:tc>
        <w:tc>
          <w:tcPr>
            <w:tcW w:w="1616" w:type="pct"/>
          </w:tcPr>
          <w:p w14:paraId="0659BEFB" w14:textId="06ACA7ED" w:rsidR="009E3FE7" w:rsidRPr="009B706A" w:rsidRDefault="009E3FE7"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Không điều hướng sang giao diện Giới thiệu</w:t>
            </w:r>
          </w:p>
        </w:tc>
      </w:tr>
      <w:tr w:rsidR="009E3FE7" w:rsidRPr="009B706A" w14:paraId="01AACA7B" w14:textId="77777777" w:rsidTr="009E3FE7">
        <w:tc>
          <w:tcPr>
            <w:tcW w:w="1128" w:type="pct"/>
          </w:tcPr>
          <w:p w14:paraId="04E28227" w14:textId="08B6A23A" w:rsidR="009E3FE7" w:rsidRPr="009B706A" w:rsidRDefault="009E3FE7"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Click vào Sản phẩm</w:t>
            </w:r>
          </w:p>
        </w:tc>
        <w:tc>
          <w:tcPr>
            <w:tcW w:w="1128" w:type="pct"/>
          </w:tcPr>
          <w:p w14:paraId="00A7C559" w14:textId="74DA1A79" w:rsidR="009E3FE7" w:rsidRPr="009B706A" w:rsidRDefault="009E3FE7"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 xml:space="preserve">Người dùng nhấn </w:t>
            </w:r>
            <w:r w:rsidRPr="009B706A">
              <w:rPr>
                <w:rFonts w:asciiTheme="majorHAnsi" w:hAnsiTheme="majorHAnsi" w:cstheme="majorHAnsi"/>
                <w:bCs/>
                <w:color w:val="000000" w:themeColor="text1"/>
                <w:sz w:val="26"/>
                <w:szCs w:val="26"/>
              </w:rPr>
              <w:br/>
              <w:t>vào mục “Sản phẩm” trên thanh menu</w:t>
            </w:r>
          </w:p>
        </w:tc>
        <w:tc>
          <w:tcPr>
            <w:tcW w:w="1128" w:type="pct"/>
          </w:tcPr>
          <w:p w14:paraId="3F4A9D22" w14:textId="60E855BE" w:rsidR="009E3FE7" w:rsidRPr="009B706A" w:rsidRDefault="009E3FE7"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Chuyển đến giao diện danh sách sản phẩm</w:t>
            </w:r>
          </w:p>
        </w:tc>
        <w:tc>
          <w:tcPr>
            <w:tcW w:w="1616" w:type="pct"/>
          </w:tcPr>
          <w:p w14:paraId="2C7AE4DD" w14:textId="5D1F84B3" w:rsidR="009E3FE7" w:rsidRPr="009B706A" w:rsidRDefault="009E3FE7"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Không điều hướng sang giao diện danh sách sản phẩm</w:t>
            </w:r>
          </w:p>
        </w:tc>
      </w:tr>
      <w:tr w:rsidR="009E3FE7" w:rsidRPr="009B706A" w14:paraId="10E9CFEB" w14:textId="77777777" w:rsidTr="009E3FE7">
        <w:tc>
          <w:tcPr>
            <w:tcW w:w="1128" w:type="pct"/>
          </w:tcPr>
          <w:p w14:paraId="551A5C61" w14:textId="634D78F0" w:rsidR="009E3FE7" w:rsidRPr="009B706A" w:rsidRDefault="009E3FE7" w:rsidP="0049382E">
            <w:pPr>
              <w:jc w:val="both"/>
              <w:rPr>
                <w:rFonts w:asciiTheme="majorHAnsi" w:hAnsiTheme="majorHAnsi" w:cstheme="majorHAnsi"/>
                <w:bCs/>
                <w:sz w:val="26"/>
                <w:szCs w:val="26"/>
              </w:rPr>
            </w:pPr>
            <w:r w:rsidRPr="009B706A">
              <w:rPr>
                <w:rFonts w:asciiTheme="majorHAnsi" w:hAnsiTheme="majorHAnsi" w:cstheme="majorHAnsi"/>
                <w:bCs/>
                <w:color w:val="000000" w:themeColor="text1"/>
                <w:sz w:val="26"/>
                <w:szCs w:val="26"/>
              </w:rPr>
              <w:t>Click vào Dịch vụ</w:t>
            </w:r>
          </w:p>
        </w:tc>
        <w:tc>
          <w:tcPr>
            <w:tcW w:w="1128" w:type="pct"/>
          </w:tcPr>
          <w:p w14:paraId="6F56E421" w14:textId="50A75DE2" w:rsidR="009E3FE7" w:rsidRPr="009B706A" w:rsidRDefault="009E3FE7"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Người dùng nhấn vào mục “Dịch vụ” trên thanh menu</w:t>
            </w:r>
          </w:p>
        </w:tc>
        <w:tc>
          <w:tcPr>
            <w:tcW w:w="1128" w:type="pct"/>
          </w:tcPr>
          <w:p w14:paraId="737ABF98" w14:textId="185A243C" w:rsidR="009E3FE7" w:rsidRPr="009B706A" w:rsidRDefault="009E3FE7"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Chuyển đến giao diện dịch vụ</w:t>
            </w:r>
          </w:p>
        </w:tc>
        <w:tc>
          <w:tcPr>
            <w:tcW w:w="1616" w:type="pct"/>
          </w:tcPr>
          <w:p w14:paraId="471522EE" w14:textId="1CFA2B13" w:rsidR="009E3FE7" w:rsidRPr="009B706A" w:rsidRDefault="009E3FE7"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Không điều hướng sang giao diện Giới thiệu dịch vụ</w:t>
            </w:r>
          </w:p>
        </w:tc>
      </w:tr>
      <w:tr w:rsidR="009E3FE7" w:rsidRPr="009B706A" w14:paraId="3023BC12" w14:textId="77777777" w:rsidTr="009E3FE7">
        <w:tc>
          <w:tcPr>
            <w:tcW w:w="1128" w:type="pct"/>
          </w:tcPr>
          <w:p w14:paraId="1BFF9B40" w14:textId="63B35831" w:rsidR="009E3FE7" w:rsidRPr="009B706A" w:rsidRDefault="009E3FE7"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Click vào Liên hệ</w:t>
            </w:r>
          </w:p>
        </w:tc>
        <w:tc>
          <w:tcPr>
            <w:tcW w:w="1128" w:type="pct"/>
          </w:tcPr>
          <w:p w14:paraId="37F3A57E" w14:textId="20210689" w:rsidR="009E3FE7" w:rsidRPr="009B706A" w:rsidRDefault="009E3FE7"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Người dùng nhấn vào mục “Liên hệ” trên thanh menu</w:t>
            </w:r>
          </w:p>
        </w:tc>
        <w:tc>
          <w:tcPr>
            <w:tcW w:w="1128" w:type="pct"/>
          </w:tcPr>
          <w:p w14:paraId="192091F1" w14:textId="6B28C9D0" w:rsidR="009E3FE7" w:rsidRPr="009B706A" w:rsidRDefault="009E3FE7"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Chuyển đến giao diện liên hệ</w:t>
            </w:r>
          </w:p>
        </w:tc>
        <w:tc>
          <w:tcPr>
            <w:tcW w:w="1616" w:type="pct"/>
          </w:tcPr>
          <w:p w14:paraId="118B82C0" w14:textId="1C4B8A36" w:rsidR="009E3FE7" w:rsidRPr="009B706A" w:rsidRDefault="009E3FE7"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Không điều hướng sang giao diện liên hệ</w:t>
            </w:r>
          </w:p>
        </w:tc>
      </w:tr>
      <w:tr w:rsidR="009E3FE7" w:rsidRPr="009B706A" w14:paraId="08E19005" w14:textId="77777777" w:rsidTr="009E3FE7">
        <w:tc>
          <w:tcPr>
            <w:tcW w:w="1128" w:type="pct"/>
          </w:tcPr>
          <w:p w14:paraId="3C9F2A96" w14:textId="3DEF129A" w:rsidR="009E3FE7" w:rsidRPr="009B706A" w:rsidRDefault="009E3FE7"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Click vào Gọi món</w:t>
            </w:r>
          </w:p>
        </w:tc>
        <w:tc>
          <w:tcPr>
            <w:tcW w:w="1128" w:type="pct"/>
          </w:tcPr>
          <w:p w14:paraId="41319522" w14:textId="6A5AD538" w:rsidR="009E3FE7" w:rsidRPr="009B706A" w:rsidRDefault="009E3FE7"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Người dùng nhấn nút “Gọi món” bên dưới danh sách sản phẩm nổi bật hoặc trên thanh menu</w:t>
            </w:r>
          </w:p>
        </w:tc>
        <w:tc>
          <w:tcPr>
            <w:tcW w:w="1128" w:type="pct"/>
          </w:tcPr>
          <w:p w14:paraId="26330E9F" w14:textId="7C542B12" w:rsidR="009E3FE7" w:rsidRPr="009B706A" w:rsidRDefault="009E3FE7"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Chuyển đến giao diện đặt món</w:t>
            </w:r>
          </w:p>
        </w:tc>
        <w:tc>
          <w:tcPr>
            <w:tcW w:w="1616" w:type="pct"/>
          </w:tcPr>
          <w:p w14:paraId="0FC4B85D" w14:textId="54305B70" w:rsidR="009E3FE7" w:rsidRPr="009B706A" w:rsidRDefault="009E3FE7"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Không điều hướng sang giao diện đặt món</w:t>
            </w:r>
          </w:p>
        </w:tc>
      </w:tr>
      <w:tr w:rsidR="009E3FE7" w:rsidRPr="009B706A" w14:paraId="2E8D25BD" w14:textId="77777777" w:rsidTr="009E3FE7">
        <w:tc>
          <w:tcPr>
            <w:tcW w:w="1128" w:type="pct"/>
          </w:tcPr>
          <w:p w14:paraId="3D91CB7D" w14:textId="2248528F" w:rsidR="009E3FE7" w:rsidRPr="009B706A" w:rsidRDefault="009E3FE7"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Click vào hình sản phẩm</w:t>
            </w:r>
          </w:p>
        </w:tc>
        <w:tc>
          <w:tcPr>
            <w:tcW w:w="1128" w:type="pct"/>
          </w:tcPr>
          <w:p w14:paraId="1D385BF8" w14:textId="6CF0B372" w:rsidR="009E3FE7" w:rsidRPr="009B706A" w:rsidRDefault="009E3FE7"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Người dùng click vào ảnh từng món (VD: Cà phê cốt dừa, Trà sen,...)</w:t>
            </w:r>
          </w:p>
        </w:tc>
        <w:tc>
          <w:tcPr>
            <w:tcW w:w="1128" w:type="pct"/>
          </w:tcPr>
          <w:p w14:paraId="162CFF9B" w14:textId="2190AEE7" w:rsidR="009E3FE7" w:rsidRPr="009B706A" w:rsidRDefault="009E3FE7"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Chuyển đến chi tiết sản phẩm đó</w:t>
            </w:r>
          </w:p>
        </w:tc>
        <w:tc>
          <w:tcPr>
            <w:tcW w:w="1616" w:type="pct"/>
          </w:tcPr>
          <w:p w14:paraId="57568DDC" w14:textId="4D417F26" w:rsidR="009E3FE7" w:rsidRPr="009B706A" w:rsidRDefault="009E3FE7"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Không hiển thị topup sản phẩm muốn xem</w:t>
            </w:r>
          </w:p>
        </w:tc>
      </w:tr>
    </w:tbl>
    <w:p w14:paraId="3DCEDAB8" w14:textId="77777777" w:rsidR="00934818" w:rsidRPr="009B706A" w:rsidRDefault="00934818" w:rsidP="0049382E">
      <w:pPr>
        <w:jc w:val="both"/>
        <w:rPr>
          <w:rFonts w:asciiTheme="majorHAnsi" w:hAnsiTheme="majorHAnsi" w:cstheme="majorHAnsi"/>
          <w:sz w:val="26"/>
          <w:szCs w:val="26"/>
        </w:rPr>
      </w:pPr>
    </w:p>
    <w:p w14:paraId="38997DCF" w14:textId="1BA6253F" w:rsidR="00934818" w:rsidRPr="009B706A" w:rsidRDefault="00934818" w:rsidP="0049382E">
      <w:pPr>
        <w:pStyle w:val="u2"/>
        <w:jc w:val="both"/>
        <w:rPr>
          <w:rFonts w:asciiTheme="majorHAnsi" w:hAnsiTheme="majorHAnsi" w:cstheme="majorHAnsi"/>
          <w:b w:val="0"/>
          <w:bCs/>
          <w:color w:val="000000"/>
        </w:rPr>
      </w:pPr>
      <w:bookmarkStart w:id="29" w:name="_Toc198617456"/>
      <w:r w:rsidRPr="009B706A">
        <w:rPr>
          <w:rFonts w:asciiTheme="majorHAnsi" w:hAnsiTheme="majorHAnsi" w:cstheme="majorHAnsi"/>
          <w:bCs/>
          <w:color w:val="000000"/>
        </w:rPr>
        <w:lastRenderedPageBreak/>
        <w:t xml:space="preserve">UI-2 Giao diện Hình ảnh và Đánh giá Nổi </w:t>
      </w:r>
      <w:r w:rsidR="00DB103A" w:rsidRPr="009B706A">
        <w:rPr>
          <w:rFonts w:asciiTheme="majorHAnsi" w:hAnsiTheme="majorHAnsi" w:cstheme="majorHAnsi"/>
          <w:bCs/>
          <w:color w:val="000000"/>
        </w:rPr>
        <w:t>bật</w:t>
      </w:r>
      <w:bookmarkEnd w:id="29"/>
    </w:p>
    <w:p w14:paraId="1AF95782" w14:textId="56E2DDCB" w:rsidR="008D6E9A" w:rsidRPr="009B706A" w:rsidRDefault="00FF6AA2" w:rsidP="0049382E">
      <w:pPr>
        <w:jc w:val="both"/>
        <w:rPr>
          <w:rFonts w:asciiTheme="majorHAnsi" w:hAnsiTheme="majorHAnsi" w:cstheme="majorHAnsi"/>
          <w:b/>
          <w:bCs/>
          <w:sz w:val="26"/>
          <w:szCs w:val="26"/>
        </w:rPr>
      </w:pPr>
      <w:r w:rsidRPr="009B706A">
        <w:rPr>
          <w:rFonts w:asciiTheme="majorHAnsi" w:hAnsiTheme="majorHAnsi" w:cstheme="majorHAnsi"/>
          <w:b/>
          <w:bCs/>
          <w:noProof/>
          <w:sz w:val="26"/>
          <w:szCs w:val="26"/>
        </w:rPr>
        <w:drawing>
          <wp:inline distT="0" distB="0" distL="0" distR="0" wp14:anchorId="58639866" wp14:editId="7FDA7138">
            <wp:extent cx="4229467" cy="633276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229467" cy="6332769"/>
                    </a:xfrm>
                    <a:prstGeom prst="rect">
                      <a:avLst/>
                    </a:prstGeom>
                  </pic:spPr>
                </pic:pic>
              </a:graphicData>
            </a:graphic>
          </wp:inline>
        </w:drawing>
      </w:r>
    </w:p>
    <w:tbl>
      <w:tblPr>
        <w:tblStyle w:val="LiBang"/>
        <w:tblW w:w="5585" w:type="pct"/>
        <w:tblLook w:val="04A0" w:firstRow="1" w:lastRow="0" w:firstColumn="1" w:lastColumn="0" w:noHBand="0" w:noVBand="1"/>
      </w:tblPr>
      <w:tblGrid>
        <w:gridCol w:w="2252"/>
        <w:gridCol w:w="2253"/>
        <w:gridCol w:w="2253"/>
        <w:gridCol w:w="3317"/>
      </w:tblGrid>
      <w:tr w:rsidR="009E3FE7" w:rsidRPr="009B706A" w14:paraId="7C40CE45" w14:textId="77777777" w:rsidTr="00935B30">
        <w:tc>
          <w:tcPr>
            <w:tcW w:w="2236" w:type="pct"/>
            <w:gridSpan w:val="2"/>
            <w:shd w:val="clear" w:color="auto" w:fill="CCFF66"/>
          </w:tcPr>
          <w:p w14:paraId="3FD0BA77" w14:textId="77777777" w:rsidR="009E3FE7" w:rsidRPr="0049382E" w:rsidRDefault="009E3FE7" w:rsidP="0049382E">
            <w:pPr>
              <w:jc w:val="both"/>
              <w:rPr>
                <w:rFonts w:asciiTheme="majorHAnsi" w:hAnsiTheme="majorHAnsi" w:cstheme="majorHAnsi"/>
                <w:b/>
                <w:sz w:val="26"/>
                <w:szCs w:val="26"/>
              </w:rPr>
            </w:pPr>
            <w:r w:rsidRPr="0049382E">
              <w:rPr>
                <w:rFonts w:asciiTheme="majorHAnsi" w:hAnsiTheme="majorHAnsi" w:cstheme="majorHAnsi"/>
                <w:b/>
                <w:color w:val="000000" w:themeColor="text1"/>
                <w:sz w:val="26"/>
                <w:szCs w:val="26"/>
              </w:rPr>
              <w:t>Hiển thị</w:t>
            </w:r>
          </w:p>
        </w:tc>
        <w:tc>
          <w:tcPr>
            <w:tcW w:w="2764" w:type="pct"/>
            <w:gridSpan w:val="2"/>
          </w:tcPr>
          <w:p w14:paraId="458E3980" w14:textId="249AB514" w:rsidR="009E3FE7" w:rsidRPr="009B706A" w:rsidRDefault="009E3FE7" w:rsidP="0049382E">
            <w:pPr>
              <w:jc w:val="both"/>
              <w:rPr>
                <w:rFonts w:asciiTheme="majorHAnsi" w:hAnsiTheme="majorHAnsi" w:cstheme="majorHAnsi"/>
                <w:bCs/>
                <w:sz w:val="26"/>
                <w:szCs w:val="26"/>
              </w:rPr>
            </w:pPr>
            <w:r w:rsidRPr="009B706A">
              <w:rPr>
                <w:rFonts w:asciiTheme="majorHAnsi" w:hAnsiTheme="majorHAnsi" w:cstheme="majorHAnsi"/>
                <w:bCs/>
                <w:sz w:val="26"/>
                <w:szCs w:val="26"/>
              </w:rPr>
              <w:t>Trang chủ hình ảnh của quán café</w:t>
            </w:r>
          </w:p>
        </w:tc>
      </w:tr>
      <w:tr w:rsidR="009E3FE7" w:rsidRPr="009B706A" w14:paraId="6370B41F" w14:textId="77777777" w:rsidTr="00935B30">
        <w:tc>
          <w:tcPr>
            <w:tcW w:w="2236" w:type="pct"/>
            <w:gridSpan w:val="2"/>
            <w:shd w:val="clear" w:color="auto" w:fill="CCFF66"/>
          </w:tcPr>
          <w:p w14:paraId="5D36270C" w14:textId="77777777" w:rsidR="009E3FE7" w:rsidRPr="0049382E" w:rsidRDefault="009E3FE7" w:rsidP="0049382E">
            <w:pPr>
              <w:jc w:val="both"/>
              <w:rPr>
                <w:rFonts w:asciiTheme="majorHAnsi" w:hAnsiTheme="majorHAnsi" w:cstheme="majorHAnsi"/>
                <w:b/>
                <w:sz w:val="26"/>
                <w:szCs w:val="26"/>
              </w:rPr>
            </w:pPr>
            <w:r w:rsidRPr="0049382E">
              <w:rPr>
                <w:rFonts w:asciiTheme="majorHAnsi" w:hAnsiTheme="majorHAnsi" w:cstheme="majorHAnsi"/>
                <w:b/>
                <w:color w:val="000000" w:themeColor="text1"/>
                <w:sz w:val="26"/>
                <w:szCs w:val="26"/>
              </w:rPr>
              <w:t>Mô tả</w:t>
            </w:r>
          </w:p>
        </w:tc>
        <w:tc>
          <w:tcPr>
            <w:tcW w:w="2764" w:type="pct"/>
            <w:gridSpan w:val="2"/>
          </w:tcPr>
          <w:p w14:paraId="0184EC7A" w14:textId="7B4E0645" w:rsidR="009E3FE7" w:rsidRPr="009B706A" w:rsidRDefault="009E3FE7" w:rsidP="0049382E">
            <w:pPr>
              <w:jc w:val="both"/>
              <w:rPr>
                <w:rFonts w:asciiTheme="majorHAnsi" w:hAnsiTheme="majorHAnsi" w:cstheme="majorHAnsi"/>
                <w:bCs/>
                <w:sz w:val="26"/>
                <w:szCs w:val="26"/>
              </w:rPr>
            </w:pPr>
            <w:r w:rsidRPr="009B706A">
              <w:rPr>
                <w:rFonts w:asciiTheme="majorHAnsi" w:hAnsiTheme="majorHAnsi" w:cstheme="majorHAnsi"/>
                <w:bCs/>
                <w:sz w:val="26"/>
                <w:szCs w:val="26"/>
              </w:rPr>
              <w:t>Hiển thị giao diện trang chủ đánh giá của Coffee House. Người dùng truy cập vào hệ thống hoặc chọn "Trang chủ" từ menu chính.</w:t>
            </w:r>
          </w:p>
        </w:tc>
      </w:tr>
      <w:tr w:rsidR="009E3FE7" w:rsidRPr="009B706A" w14:paraId="4438A4F0" w14:textId="77777777" w:rsidTr="00935B30">
        <w:tc>
          <w:tcPr>
            <w:tcW w:w="2236" w:type="pct"/>
            <w:gridSpan w:val="2"/>
            <w:shd w:val="clear" w:color="auto" w:fill="CCFF66"/>
          </w:tcPr>
          <w:p w14:paraId="75BB051E" w14:textId="77777777" w:rsidR="009E3FE7" w:rsidRPr="0049382E" w:rsidRDefault="009E3FE7" w:rsidP="0049382E">
            <w:pPr>
              <w:jc w:val="both"/>
              <w:rPr>
                <w:rFonts w:asciiTheme="majorHAnsi" w:hAnsiTheme="majorHAnsi" w:cstheme="majorHAnsi"/>
                <w:b/>
                <w:sz w:val="26"/>
                <w:szCs w:val="26"/>
              </w:rPr>
            </w:pPr>
            <w:r w:rsidRPr="0049382E">
              <w:rPr>
                <w:rFonts w:asciiTheme="majorHAnsi" w:hAnsiTheme="majorHAnsi" w:cstheme="majorHAnsi"/>
                <w:b/>
                <w:color w:val="000000" w:themeColor="text1"/>
                <w:sz w:val="26"/>
                <w:szCs w:val="26"/>
              </w:rPr>
              <w:t>Hiển thị truy cập</w:t>
            </w:r>
          </w:p>
        </w:tc>
        <w:tc>
          <w:tcPr>
            <w:tcW w:w="2764" w:type="pct"/>
            <w:gridSpan w:val="2"/>
          </w:tcPr>
          <w:p w14:paraId="22C03EDF" w14:textId="2D9F28A4" w:rsidR="009E3FE7" w:rsidRPr="009B706A" w:rsidRDefault="009E3FE7" w:rsidP="0049382E">
            <w:pPr>
              <w:jc w:val="both"/>
              <w:rPr>
                <w:rFonts w:asciiTheme="majorHAnsi" w:hAnsiTheme="majorHAnsi" w:cstheme="majorHAnsi"/>
                <w:bCs/>
                <w:sz w:val="26"/>
                <w:szCs w:val="26"/>
              </w:rPr>
            </w:pPr>
            <w:r w:rsidRPr="009B706A">
              <w:rPr>
                <w:rFonts w:asciiTheme="majorHAnsi" w:hAnsiTheme="majorHAnsi" w:cstheme="majorHAnsi"/>
                <w:bCs/>
                <w:sz w:val="26"/>
                <w:szCs w:val="26"/>
              </w:rPr>
              <w:t>Người dùng truy cập vào hệ thống hoặc chọn "Trang chủ" từ menu chính.</w:t>
            </w:r>
          </w:p>
        </w:tc>
      </w:tr>
      <w:tr w:rsidR="009E3FE7" w:rsidRPr="009B706A" w14:paraId="77A7775C" w14:textId="77777777" w:rsidTr="00935B30">
        <w:tc>
          <w:tcPr>
            <w:tcW w:w="5000" w:type="pct"/>
            <w:gridSpan w:val="4"/>
            <w:shd w:val="clear" w:color="auto" w:fill="CCFF66"/>
          </w:tcPr>
          <w:p w14:paraId="4C1C604E" w14:textId="77777777" w:rsidR="009E3FE7" w:rsidRPr="0049382E" w:rsidRDefault="009E3FE7" w:rsidP="0049382E">
            <w:pPr>
              <w:jc w:val="both"/>
              <w:rPr>
                <w:rFonts w:asciiTheme="majorHAnsi" w:hAnsiTheme="majorHAnsi" w:cstheme="majorHAnsi"/>
                <w:b/>
                <w:sz w:val="26"/>
                <w:szCs w:val="26"/>
              </w:rPr>
            </w:pPr>
            <w:r w:rsidRPr="0049382E">
              <w:rPr>
                <w:rFonts w:asciiTheme="majorHAnsi" w:hAnsiTheme="majorHAnsi" w:cstheme="majorHAnsi"/>
                <w:b/>
                <w:color w:val="000000" w:themeColor="text1"/>
                <w:sz w:val="26"/>
                <w:szCs w:val="26"/>
              </w:rPr>
              <w:t>Nội dung hiển thị</w:t>
            </w:r>
          </w:p>
        </w:tc>
      </w:tr>
      <w:tr w:rsidR="009E3FE7" w:rsidRPr="009B706A" w14:paraId="6815567E" w14:textId="77777777" w:rsidTr="00935B30">
        <w:tc>
          <w:tcPr>
            <w:tcW w:w="1118" w:type="pct"/>
            <w:shd w:val="clear" w:color="auto" w:fill="CCFF66"/>
          </w:tcPr>
          <w:p w14:paraId="6E9AFB41" w14:textId="77777777" w:rsidR="009E3FE7" w:rsidRPr="0049382E" w:rsidRDefault="009E3FE7" w:rsidP="0049382E">
            <w:pPr>
              <w:jc w:val="center"/>
              <w:rPr>
                <w:rFonts w:asciiTheme="majorHAnsi" w:hAnsiTheme="majorHAnsi" w:cstheme="majorHAnsi"/>
                <w:b/>
                <w:sz w:val="26"/>
                <w:szCs w:val="26"/>
              </w:rPr>
            </w:pPr>
            <w:r w:rsidRPr="0049382E">
              <w:rPr>
                <w:rFonts w:asciiTheme="majorHAnsi" w:hAnsiTheme="majorHAnsi" w:cstheme="majorHAnsi"/>
                <w:b/>
                <w:color w:val="000000" w:themeColor="text1"/>
                <w:sz w:val="26"/>
                <w:szCs w:val="26"/>
              </w:rPr>
              <w:t>Mục</w:t>
            </w:r>
          </w:p>
        </w:tc>
        <w:tc>
          <w:tcPr>
            <w:tcW w:w="1118" w:type="pct"/>
            <w:shd w:val="clear" w:color="auto" w:fill="CCFF66"/>
          </w:tcPr>
          <w:p w14:paraId="4AA5F01D" w14:textId="77777777" w:rsidR="009E3FE7" w:rsidRPr="0049382E" w:rsidRDefault="009E3FE7" w:rsidP="0049382E">
            <w:pPr>
              <w:jc w:val="center"/>
              <w:rPr>
                <w:rFonts w:asciiTheme="majorHAnsi" w:hAnsiTheme="majorHAnsi" w:cstheme="majorHAnsi"/>
                <w:b/>
                <w:sz w:val="26"/>
                <w:szCs w:val="26"/>
              </w:rPr>
            </w:pPr>
            <w:r w:rsidRPr="0049382E">
              <w:rPr>
                <w:rFonts w:asciiTheme="majorHAnsi" w:hAnsiTheme="majorHAnsi" w:cstheme="majorHAnsi"/>
                <w:b/>
                <w:color w:val="000000" w:themeColor="text1"/>
                <w:sz w:val="26"/>
                <w:szCs w:val="26"/>
              </w:rPr>
              <w:t>Loại</w:t>
            </w:r>
          </w:p>
        </w:tc>
        <w:tc>
          <w:tcPr>
            <w:tcW w:w="1118" w:type="pct"/>
            <w:shd w:val="clear" w:color="auto" w:fill="CCFF66"/>
          </w:tcPr>
          <w:p w14:paraId="5AF959FB" w14:textId="77777777" w:rsidR="009E3FE7" w:rsidRPr="0049382E" w:rsidRDefault="009E3FE7" w:rsidP="0049382E">
            <w:pPr>
              <w:jc w:val="center"/>
              <w:rPr>
                <w:rFonts w:asciiTheme="majorHAnsi" w:hAnsiTheme="majorHAnsi" w:cstheme="majorHAnsi"/>
                <w:b/>
                <w:sz w:val="26"/>
                <w:szCs w:val="26"/>
              </w:rPr>
            </w:pPr>
            <w:r w:rsidRPr="0049382E">
              <w:rPr>
                <w:rFonts w:asciiTheme="majorHAnsi" w:hAnsiTheme="majorHAnsi" w:cstheme="majorHAnsi"/>
                <w:b/>
                <w:color w:val="000000" w:themeColor="text1"/>
                <w:sz w:val="26"/>
                <w:szCs w:val="26"/>
              </w:rPr>
              <w:t>Dữ liệu</w:t>
            </w:r>
          </w:p>
        </w:tc>
        <w:tc>
          <w:tcPr>
            <w:tcW w:w="1646" w:type="pct"/>
            <w:shd w:val="clear" w:color="auto" w:fill="CCFF66"/>
          </w:tcPr>
          <w:p w14:paraId="2AFDDD08" w14:textId="77777777" w:rsidR="009E3FE7" w:rsidRPr="0049382E" w:rsidRDefault="009E3FE7" w:rsidP="0049382E">
            <w:pPr>
              <w:jc w:val="center"/>
              <w:rPr>
                <w:rFonts w:asciiTheme="majorHAnsi" w:hAnsiTheme="majorHAnsi" w:cstheme="majorHAnsi"/>
                <w:b/>
                <w:sz w:val="26"/>
                <w:szCs w:val="26"/>
              </w:rPr>
            </w:pPr>
            <w:r w:rsidRPr="0049382E">
              <w:rPr>
                <w:rFonts w:asciiTheme="majorHAnsi" w:hAnsiTheme="majorHAnsi" w:cstheme="majorHAnsi"/>
                <w:b/>
                <w:color w:val="000000" w:themeColor="text1"/>
                <w:sz w:val="26"/>
                <w:szCs w:val="26"/>
              </w:rPr>
              <w:t>Mô tả</w:t>
            </w:r>
          </w:p>
        </w:tc>
      </w:tr>
      <w:tr w:rsidR="009E3FE7" w:rsidRPr="009B706A" w14:paraId="7EE537E4" w14:textId="77777777" w:rsidTr="00935B30">
        <w:tc>
          <w:tcPr>
            <w:tcW w:w="1118" w:type="pct"/>
            <w:shd w:val="clear" w:color="auto" w:fill="auto"/>
          </w:tcPr>
          <w:p w14:paraId="15A410C5" w14:textId="25A89C99" w:rsidR="009E3FE7" w:rsidRPr="009B706A" w:rsidRDefault="009E3FE7"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Hiển thị Trang chủ</w:t>
            </w:r>
          </w:p>
        </w:tc>
        <w:tc>
          <w:tcPr>
            <w:tcW w:w="1118" w:type="pct"/>
            <w:shd w:val="clear" w:color="auto" w:fill="auto"/>
          </w:tcPr>
          <w:p w14:paraId="522405BF" w14:textId="755EA109" w:rsidR="009E3FE7" w:rsidRPr="009B706A" w:rsidRDefault="009E3FE7"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Giao diện chính</w:t>
            </w:r>
          </w:p>
        </w:tc>
        <w:tc>
          <w:tcPr>
            <w:tcW w:w="1118" w:type="pct"/>
            <w:shd w:val="clear" w:color="auto" w:fill="auto"/>
          </w:tcPr>
          <w:p w14:paraId="4AFD425C" w14:textId="38AC34ED" w:rsidR="009E3FE7" w:rsidRPr="009B706A" w:rsidRDefault="009E3FE7"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Hiển thị các hình ảnh quán cafe và các thông tin về quán</w:t>
            </w:r>
          </w:p>
        </w:tc>
        <w:tc>
          <w:tcPr>
            <w:tcW w:w="1646" w:type="pct"/>
            <w:shd w:val="clear" w:color="auto" w:fill="auto"/>
          </w:tcPr>
          <w:p w14:paraId="70E79252" w14:textId="6B288728" w:rsidR="009E3FE7" w:rsidRPr="009B706A" w:rsidRDefault="009E3FE7"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Giao diện trang chủ bao gồm các hình ảnh quán cafe, không gian quán, và đánh giá của khách hàng về dịch vụ.</w:t>
            </w:r>
          </w:p>
        </w:tc>
      </w:tr>
      <w:tr w:rsidR="009E3FE7" w:rsidRPr="009B706A" w14:paraId="704A92B8" w14:textId="77777777" w:rsidTr="00935B30">
        <w:tc>
          <w:tcPr>
            <w:tcW w:w="1118" w:type="pct"/>
            <w:shd w:val="clear" w:color="auto" w:fill="auto"/>
          </w:tcPr>
          <w:p w14:paraId="05F891E1" w14:textId="1D72F686" w:rsidR="009E3FE7" w:rsidRPr="009B706A" w:rsidRDefault="009E3FE7"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Đánh giá</w:t>
            </w:r>
          </w:p>
        </w:tc>
        <w:tc>
          <w:tcPr>
            <w:tcW w:w="1118" w:type="pct"/>
            <w:shd w:val="clear" w:color="auto" w:fill="auto"/>
          </w:tcPr>
          <w:p w14:paraId="2C010EA0" w14:textId="665F6DEF" w:rsidR="009E3FE7" w:rsidRPr="009B706A" w:rsidRDefault="009E3FE7"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Text + hình ảnh</w:t>
            </w:r>
          </w:p>
        </w:tc>
        <w:tc>
          <w:tcPr>
            <w:tcW w:w="1118" w:type="pct"/>
            <w:shd w:val="clear" w:color="auto" w:fill="auto"/>
          </w:tcPr>
          <w:p w14:paraId="3F9AD835" w14:textId="2A7CD397" w:rsidR="009E3FE7" w:rsidRPr="009B706A" w:rsidRDefault="009E3FE7"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Hiển thị đánh giá của khách hàng</w:t>
            </w:r>
          </w:p>
        </w:tc>
        <w:tc>
          <w:tcPr>
            <w:tcW w:w="1646" w:type="pct"/>
            <w:shd w:val="clear" w:color="auto" w:fill="auto"/>
          </w:tcPr>
          <w:p w14:paraId="3265390E" w14:textId="11264B46" w:rsidR="009E3FE7" w:rsidRPr="009B706A" w:rsidRDefault="009E3FE7"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 xml:space="preserve">Các nhận xét và đánh giá của khách hàng về các dịch vụ của </w:t>
            </w:r>
            <w:r w:rsidRPr="009B706A">
              <w:rPr>
                <w:rFonts w:asciiTheme="majorHAnsi" w:hAnsiTheme="majorHAnsi" w:cstheme="majorHAnsi"/>
                <w:bCs/>
                <w:color w:val="000000" w:themeColor="text1"/>
                <w:sz w:val="26"/>
                <w:szCs w:val="26"/>
              </w:rPr>
              <w:lastRenderedPageBreak/>
              <w:t>quán, giúp khách hàng tham khảo.</w:t>
            </w:r>
          </w:p>
        </w:tc>
      </w:tr>
      <w:tr w:rsidR="00DB79E0" w:rsidRPr="009B706A" w14:paraId="3C4E3325" w14:textId="77777777" w:rsidTr="00935B30">
        <w:tc>
          <w:tcPr>
            <w:tcW w:w="1118" w:type="pct"/>
            <w:shd w:val="clear" w:color="auto" w:fill="auto"/>
          </w:tcPr>
          <w:p w14:paraId="7466D578" w14:textId="1B8CA04A" w:rsidR="00DB79E0" w:rsidRPr="009B706A" w:rsidRDefault="00DB79E0"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lastRenderedPageBreak/>
              <w:t>Thông tin quán</w:t>
            </w:r>
          </w:p>
        </w:tc>
        <w:tc>
          <w:tcPr>
            <w:tcW w:w="1118" w:type="pct"/>
            <w:shd w:val="clear" w:color="auto" w:fill="auto"/>
          </w:tcPr>
          <w:p w14:paraId="2818468B" w14:textId="2B4B5E5F" w:rsidR="00DB79E0" w:rsidRPr="009B706A" w:rsidRDefault="00DB79E0"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Địa chỉ + Liên hệ</w:t>
            </w:r>
          </w:p>
        </w:tc>
        <w:tc>
          <w:tcPr>
            <w:tcW w:w="1118" w:type="pct"/>
            <w:shd w:val="clear" w:color="auto" w:fill="auto"/>
          </w:tcPr>
          <w:p w14:paraId="46571657" w14:textId="52C531B7" w:rsidR="00DB79E0" w:rsidRPr="009B706A" w:rsidRDefault="00DB79E0"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Cung cấp thông tin chi tiết về địa chỉ và phương thức liên hệ</w:t>
            </w:r>
          </w:p>
        </w:tc>
        <w:tc>
          <w:tcPr>
            <w:tcW w:w="1646" w:type="pct"/>
            <w:shd w:val="clear" w:color="auto" w:fill="auto"/>
          </w:tcPr>
          <w:p w14:paraId="1600EB43" w14:textId="0B05A0EF" w:rsidR="00DB79E0" w:rsidRPr="009B706A" w:rsidRDefault="00DB79E0"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Bao gồm các chi nhánh của Coffee House tại Đà Nẵng và Hà Nội, cùng các số điện thoại và email hỗ trợ khách hàng.</w:t>
            </w:r>
          </w:p>
        </w:tc>
      </w:tr>
      <w:tr w:rsidR="009E3FE7" w:rsidRPr="009B706A" w14:paraId="5E42E861" w14:textId="77777777" w:rsidTr="00935B30">
        <w:tc>
          <w:tcPr>
            <w:tcW w:w="5000" w:type="pct"/>
            <w:gridSpan w:val="4"/>
            <w:shd w:val="clear" w:color="auto" w:fill="CCFF66"/>
          </w:tcPr>
          <w:p w14:paraId="3A9E1971" w14:textId="77777777" w:rsidR="009E3FE7" w:rsidRPr="0049382E" w:rsidRDefault="009E3FE7" w:rsidP="0049382E">
            <w:pPr>
              <w:jc w:val="both"/>
              <w:rPr>
                <w:rFonts w:asciiTheme="majorHAnsi" w:hAnsiTheme="majorHAnsi" w:cstheme="majorHAnsi"/>
                <w:b/>
                <w:sz w:val="26"/>
                <w:szCs w:val="26"/>
              </w:rPr>
            </w:pPr>
            <w:r w:rsidRPr="0049382E">
              <w:rPr>
                <w:rFonts w:asciiTheme="majorHAnsi" w:hAnsiTheme="majorHAnsi" w:cstheme="majorHAnsi"/>
                <w:b/>
                <w:color w:val="000000" w:themeColor="text1"/>
                <w:sz w:val="26"/>
                <w:szCs w:val="26"/>
              </w:rPr>
              <w:t>Nội dung hiển thị</w:t>
            </w:r>
          </w:p>
        </w:tc>
      </w:tr>
      <w:tr w:rsidR="009E3FE7" w:rsidRPr="009B706A" w14:paraId="091B67FD" w14:textId="77777777" w:rsidTr="00935B30">
        <w:tc>
          <w:tcPr>
            <w:tcW w:w="1118" w:type="pct"/>
            <w:shd w:val="clear" w:color="auto" w:fill="CCFF66"/>
          </w:tcPr>
          <w:p w14:paraId="47D9B365" w14:textId="77777777" w:rsidR="009E3FE7" w:rsidRPr="0049382E" w:rsidRDefault="009E3FE7" w:rsidP="0049382E">
            <w:pPr>
              <w:jc w:val="center"/>
              <w:rPr>
                <w:rFonts w:asciiTheme="majorHAnsi" w:hAnsiTheme="majorHAnsi" w:cstheme="majorHAnsi"/>
                <w:b/>
                <w:sz w:val="26"/>
                <w:szCs w:val="26"/>
                <w:lang w:val="vi-VN"/>
              </w:rPr>
            </w:pPr>
            <w:r w:rsidRPr="0049382E">
              <w:rPr>
                <w:rFonts w:asciiTheme="majorHAnsi" w:hAnsiTheme="majorHAnsi" w:cstheme="majorHAnsi"/>
                <w:b/>
                <w:color w:val="000000" w:themeColor="text1"/>
                <w:sz w:val="26"/>
                <w:szCs w:val="26"/>
              </w:rPr>
              <w:t>Tên hành động</w:t>
            </w:r>
          </w:p>
        </w:tc>
        <w:tc>
          <w:tcPr>
            <w:tcW w:w="1118" w:type="pct"/>
            <w:shd w:val="clear" w:color="auto" w:fill="CCFF66"/>
          </w:tcPr>
          <w:p w14:paraId="05C40196" w14:textId="77777777" w:rsidR="009E3FE7" w:rsidRPr="0049382E" w:rsidRDefault="009E3FE7" w:rsidP="0049382E">
            <w:pPr>
              <w:jc w:val="center"/>
              <w:rPr>
                <w:rFonts w:asciiTheme="majorHAnsi" w:hAnsiTheme="majorHAnsi" w:cstheme="majorHAnsi"/>
                <w:b/>
                <w:sz w:val="26"/>
                <w:szCs w:val="26"/>
                <w:lang w:val="vi-VN"/>
              </w:rPr>
            </w:pPr>
            <w:r w:rsidRPr="0049382E">
              <w:rPr>
                <w:rFonts w:asciiTheme="majorHAnsi" w:hAnsiTheme="majorHAnsi" w:cstheme="majorHAnsi"/>
                <w:b/>
                <w:color w:val="000000" w:themeColor="text1"/>
                <w:sz w:val="26"/>
                <w:szCs w:val="26"/>
              </w:rPr>
              <w:t>Mô tả</w:t>
            </w:r>
          </w:p>
        </w:tc>
        <w:tc>
          <w:tcPr>
            <w:tcW w:w="1118" w:type="pct"/>
            <w:shd w:val="clear" w:color="auto" w:fill="CCFF66"/>
          </w:tcPr>
          <w:p w14:paraId="4B7D8D71" w14:textId="77777777" w:rsidR="009E3FE7" w:rsidRPr="0049382E" w:rsidRDefault="009E3FE7" w:rsidP="0049382E">
            <w:pPr>
              <w:jc w:val="center"/>
              <w:rPr>
                <w:rFonts w:asciiTheme="majorHAnsi" w:hAnsiTheme="majorHAnsi" w:cstheme="majorHAnsi"/>
                <w:b/>
                <w:sz w:val="26"/>
                <w:szCs w:val="26"/>
                <w:lang w:val="vi-VN"/>
              </w:rPr>
            </w:pPr>
            <w:r w:rsidRPr="0049382E">
              <w:rPr>
                <w:rFonts w:asciiTheme="majorHAnsi" w:hAnsiTheme="majorHAnsi" w:cstheme="majorHAnsi"/>
                <w:b/>
                <w:color w:val="000000" w:themeColor="text1"/>
                <w:sz w:val="26"/>
                <w:szCs w:val="26"/>
              </w:rPr>
              <w:t>Thành công</w:t>
            </w:r>
          </w:p>
        </w:tc>
        <w:tc>
          <w:tcPr>
            <w:tcW w:w="1646" w:type="pct"/>
            <w:shd w:val="clear" w:color="auto" w:fill="CCFF66"/>
          </w:tcPr>
          <w:p w14:paraId="2AA7F980" w14:textId="77777777" w:rsidR="009E3FE7" w:rsidRPr="0049382E" w:rsidRDefault="009E3FE7" w:rsidP="0049382E">
            <w:pPr>
              <w:jc w:val="center"/>
              <w:rPr>
                <w:rFonts w:asciiTheme="majorHAnsi" w:hAnsiTheme="majorHAnsi" w:cstheme="majorHAnsi"/>
                <w:b/>
                <w:sz w:val="26"/>
                <w:szCs w:val="26"/>
                <w:lang w:val="vi-VN"/>
              </w:rPr>
            </w:pPr>
            <w:r w:rsidRPr="0049382E">
              <w:rPr>
                <w:rFonts w:asciiTheme="majorHAnsi" w:hAnsiTheme="majorHAnsi" w:cstheme="majorHAnsi"/>
                <w:b/>
                <w:color w:val="000000" w:themeColor="text1"/>
                <w:sz w:val="26"/>
                <w:szCs w:val="26"/>
              </w:rPr>
              <w:t>Không thành công</w:t>
            </w:r>
          </w:p>
        </w:tc>
      </w:tr>
      <w:tr w:rsidR="009E3FE7" w:rsidRPr="009B706A" w14:paraId="2A246637" w14:textId="77777777" w:rsidTr="00935B30">
        <w:tc>
          <w:tcPr>
            <w:tcW w:w="1118" w:type="pct"/>
          </w:tcPr>
          <w:p w14:paraId="7B710922" w14:textId="373BD54F" w:rsidR="009E3FE7" w:rsidRPr="009B706A" w:rsidRDefault="00DB79E0"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Click vào Trang chủ</w:t>
            </w:r>
          </w:p>
        </w:tc>
        <w:tc>
          <w:tcPr>
            <w:tcW w:w="1118" w:type="pct"/>
          </w:tcPr>
          <w:p w14:paraId="3A784E58" w14:textId="59BFB808" w:rsidR="009E3FE7" w:rsidRPr="009B706A" w:rsidRDefault="00DB79E0"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Người dùng nhấn vào mục "Trang chủ" từ thanh menu</w:t>
            </w:r>
          </w:p>
        </w:tc>
        <w:tc>
          <w:tcPr>
            <w:tcW w:w="1118" w:type="pct"/>
          </w:tcPr>
          <w:p w14:paraId="34625C83" w14:textId="6C37E8B9" w:rsidR="009E3FE7" w:rsidRPr="009B706A" w:rsidRDefault="00DB79E0"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Hiển thị lại giao diện chính của website</w:t>
            </w:r>
          </w:p>
        </w:tc>
        <w:tc>
          <w:tcPr>
            <w:tcW w:w="1646" w:type="pct"/>
          </w:tcPr>
          <w:p w14:paraId="3C83DF90" w14:textId="786A8CB9" w:rsidR="009E3FE7" w:rsidRPr="009B706A" w:rsidRDefault="00DB79E0"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Không điều hướng hiển thị giao diện trang chủ.</w:t>
            </w:r>
          </w:p>
        </w:tc>
      </w:tr>
      <w:tr w:rsidR="00DB79E0" w:rsidRPr="009B706A" w14:paraId="00FE90AB" w14:textId="77777777" w:rsidTr="00935B30">
        <w:tc>
          <w:tcPr>
            <w:tcW w:w="1118" w:type="pct"/>
          </w:tcPr>
          <w:p w14:paraId="0B2E58F2" w14:textId="16E12A0E" w:rsidR="00DB79E0" w:rsidRPr="009B706A" w:rsidRDefault="00DB79E0"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Click vào Liên hệ</w:t>
            </w:r>
          </w:p>
        </w:tc>
        <w:tc>
          <w:tcPr>
            <w:tcW w:w="1118" w:type="pct"/>
          </w:tcPr>
          <w:p w14:paraId="0C16F264" w14:textId="715C44A0" w:rsidR="00DB79E0" w:rsidRPr="009B706A" w:rsidRDefault="00DB79E0"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Người dùng nhấn vào mục "Liên hệ"</w:t>
            </w:r>
          </w:p>
        </w:tc>
        <w:tc>
          <w:tcPr>
            <w:tcW w:w="1118" w:type="pct"/>
          </w:tcPr>
          <w:p w14:paraId="675D9BD3" w14:textId="08853CA0" w:rsidR="00DB79E0" w:rsidRPr="009B706A" w:rsidRDefault="00DB79E0"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Hiển thị thông tin liên lạc và các chi nhánh</w:t>
            </w:r>
          </w:p>
        </w:tc>
        <w:tc>
          <w:tcPr>
            <w:tcW w:w="1646" w:type="pct"/>
          </w:tcPr>
          <w:p w14:paraId="0D2FE205" w14:textId="5B18C48E" w:rsidR="00DB79E0" w:rsidRPr="009B706A" w:rsidRDefault="00DB79E0"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Không điều hướng hiển thị thông tin liên lạc và các chi nhánh</w:t>
            </w:r>
          </w:p>
        </w:tc>
      </w:tr>
    </w:tbl>
    <w:p w14:paraId="08699B7B" w14:textId="4FEFA0D3" w:rsidR="00934818" w:rsidRPr="009B706A" w:rsidRDefault="00934818" w:rsidP="0049382E">
      <w:pPr>
        <w:pStyle w:val="u2"/>
        <w:jc w:val="both"/>
        <w:rPr>
          <w:rFonts w:asciiTheme="majorHAnsi" w:hAnsiTheme="majorHAnsi" w:cstheme="majorHAnsi"/>
          <w:lang w:val="vi-VN"/>
        </w:rPr>
      </w:pPr>
      <w:bookmarkStart w:id="30" w:name="_Toc198617457"/>
      <w:r w:rsidRPr="009B706A">
        <w:rPr>
          <w:rFonts w:asciiTheme="majorHAnsi" w:hAnsiTheme="majorHAnsi" w:cstheme="majorHAnsi"/>
        </w:rPr>
        <w:t xml:space="preserve">UI-3 Giao diện Mô tả </w:t>
      </w:r>
      <w:r w:rsidR="00A122B6" w:rsidRPr="009B706A">
        <w:rPr>
          <w:rFonts w:asciiTheme="majorHAnsi" w:hAnsiTheme="majorHAnsi" w:cstheme="majorHAnsi"/>
        </w:rPr>
        <w:t>Quán</w:t>
      </w:r>
      <w:bookmarkEnd w:id="30"/>
      <w:r w:rsidR="00A122B6" w:rsidRPr="009B706A">
        <w:rPr>
          <w:rFonts w:asciiTheme="majorHAnsi" w:hAnsiTheme="majorHAnsi" w:cstheme="majorHAnsi"/>
          <w:lang w:val="vi-VN"/>
        </w:rPr>
        <w:t xml:space="preserve"> </w:t>
      </w:r>
    </w:p>
    <w:p w14:paraId="3E8791F3" w14:textId="36A08282" w:rsidR="00934818" w:rsidRPr="009B706A" w:rsidRDefault="00F02678" w:rsidP="0049382E">
      <w:pPr>
        <w:jc w:val="both"/>
        <w:rPr>
          <w:rFonts w:asciiTheme="majorHAnsi" w:hAnsiTheme="majorHAnsi" w:cstheme="majorHAnsi"/>
          <w:b/>
          <w:bCs/>
          <w:sz w:val="26"/>
          <w:szCs w:val="26"/>
        </w:rPr>
      </w:pPr>
      <w:r w:rsidRPr="009B706A">
        <w:rPr>
          <w:rFonts w:asciiTheme="majorHAnsi" w:hAnsiTheme="majorHAnsi" w:cstheme="majorHAnsi"/>
          <w:b/>
          <w:bCs/>
          <w:noProof/>
          <w:sz w:val="26"/>
          <w:szCs w:val="26"/>
        </w:rPr>
        <w:drawing>
          <wp:inline distT="0" distB="0" distL="0" distR="0" wp14:anchorId="46BB92D0" wp14:editId="240E032E">
            <wp:extent cx="5734050" cy="5537835"/>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4050" cy="5537835"/>
                    </a:xfrm>
                    <a:prstGeom prst="rect">
                      <a:avLst/>
                    </a:prstGeom>
                  </pic:spPr>
                </pic:pic>
              </a:graphicData>
            </a:graphic>
          </wp:inline>
        </w:drawing>
      </w:r>
    </w:p>
    <w:p w14:paraId="32B168CF" w14:textId="77777777" w:rsidR="001E4489" w:rsidRPr="009B706A" w:rsidRDefault="001E4489" w:rsidP="0049382E">
      <w:pPr>
        <w:jc w:val="both"/>
        <w:rPr>
          <w:rFonts w:asciiTheme="majorHAnsi" w:hAnsiTheme="majorHAnsi" w:cstheme="majorHAnsi"/>
          <w:b/>
          <w:bCs/>
          <w:sz w:val="26"/>
          <w:szCs w:val="26"/>
        </w:rPr>
      </w:pPr>
    </w:p>
    <w:tbl>
      <w:tblPr>
        <w:tblStyle w:val="LiBang"/>
        <w:tblW w:w="5585" w:type="pct"/>
        <w:tblLook w:val="04A0" w:firstRow="1" w:lastRow="0" w:firstColumn="1" w:lastColumn="0" w:noHBand="0" w:noVBand="1"/>
      </w:tblPr>
      <w:tblGrid>
        <w:gridCol w:w="2252"/>
        <w:gridCol w:w="2253"/>
        <w:gridCol w:w="2253"/>
        <w:gridCol w:w="3317"/>
      </w:tblGrid>
      <w:tr w:rsidR="00DB79E0" w:rsidRPr="009B706A" w14:paraId="32FB65B0" w14:textId="77777777" w:rsidTr="00935B30">
        <w:tc>
          <w:tcPr>
            <w:tcW w:w="2236" w:type="pct"/>
            <w:gridSpan w:val="2"/>
            <w:shd w:val="clear" w:color="auto" w:fill="CCFF66"/>
          </w:tcPr>
          <w:p w14:paraId="3EF7FAED" w14:textId="77777777" w:rsidR="00DB79E0" w:rsidRPr="0049382E" w:rsidRDefault="00DB79E0" w:rsidP="0049382E">
            <w:pPr>
              <w:jc w:val="both"/>
              <w:rPr>
                <w:rFonts w:asciiTheme="majorHAnsi" w:hAnsiTheme="majorHAnsi" w:cstheme="majorHAnsi"/>
                <w:b/>
                <w:sz w:val="26"/>
                <w:szCs w:val="26"/>
              </w:rPr>
            </w:pPr>
            <w:r w:rsidRPr="0049382E">
              <w:rPr>
                <w:rFonts w:asciiTheme="majorHAnsi" w:hAnsiTheme="majorHAnsi" w:cstheme="majorHAnsi"/>
                <w:b/>
                <w:color w:val="000000" w:themeColor="text1"/>
                <w:sz w:val="26"/>
                <w:szCs w:val="26"/>
              </w:rPr>
              <w:t>Hiển thị</w:t>
            </w:r>
          </w:p>
        </w:tc>
        <w:tc>
          <w:tcPr>
            <w:tcW w:w="2764" w:type="pct"/>
            <w:gridSpan w:val="2"/>
          </w:tcPr>
          <w:p w14:paraId="4A622A3E" w14:textId="7206FA39" w:rsidR="00DB79E0" w:rsidRPr="009B706A" w:rsidRDefault="00DB79E0" w:rsidP="0049382E">
            <w:pPr>
              <w:jc w:val="both"/>
              <w:rPr>
                <w:rFonts w:asciiTheme="majorHAnsi" w:hAnsiTheme="majorHAnsi" w:cstheme="majorHAnsi"/>
                <w:bCs/>
                <w:sz w:val="26"/>
                <w:szCs w:val="26"/>
              </w:rPr>
            </w:pPr>
            <w:r w:rsidRPr="009B706A">
              <w:rPr>
                <w:rFonts w:asciiTheme="majorHAnsi" w:hAnsiTheme="majorHAnsi" w:cstheme="majorHAnsi"/>
                <w:bCs/>
                <w:sz w:val="26"/>
                <w:szCs w:val="26"/>
              </w:rPr>
              <w:t>Trang chủ</w:t>
            </w:r>
          </w:p>
        </w:tc>
      </w:tr>
      <w:tr w:rsidR="00DB79E0" w:rsidRPr="009B706A" w14:paraId="5A071197" w14:textId="77777777" w:rsidTr="00935B30">
        <w:tc>
          <w:tcPr>
            <w:tcW w:w="2236" w:type="pct"/>
            <w:gridSpan w:val="2"/>
            <w:shd w:val="clear" w:color="auto" w:fill="CCFF66"/>
          </w:tcPr>
          <w:p w14:paraId="7178F09E" w14:textId="77777777" w:rsidR="00DB79E0" w:rsidRPr="0049382E" w:rsidRDefault="00DB79E0" w:rsidP="0049382E">
            <w:pPr>
              <w:jc w:val="both"/>
              <w:rPr>
                <w:rFonts w:asciiTheme="majorHAnsi" w:hAnsiTheme="majorHAnsi" w:cstheme="majorHAnsi"/>
                <w:b/>
                <w:sz w:val="26"/>
                <w:szCs w:val="26"/>
              </w:rPr>
            </w:pPr>
            <w:r w:rsidRPr="0049382E">
              <w:rPr>
                <w:rFonts w:asciiTheme="majorHAnsi" w:hAnsiTheme="majorHAnsi" w:cstheme="majorHAnsi"/>
                <w:b/>
                <w:color w:val="000000" w:themeColor="text1"/>
                <w:sz w:val="26"/>
                <w:szCs w:val="26"/>
              </w:rPr>
              <w:t>Mô tả</w:t>
            </w:r>
          </w:p>
        </w:tc>
        <w:tc>
          <w:tcPr>
            <w:tcW w:w="2764" w:type="pct"/>
            <w:gridSpan w:val="2"/>
          </w:tcPr>
          <w:p w14:paraId="47B3DBE1" w14:textId="001171AA" w:rsidR="00DB79E0" w:rsidRPr="009B706A" w:rsidRDefault="00DB79E0" w:rsidP="0049382E">
            <w:pPr>
              <w:jc w:val="both"/>
              <w:rPr>
                <w:rFonts w:asciiTheme="majorHAnsi" w:hAnsiTheme="majorHAnsi" w:cstheme="majorHAnsi"/>
                <w:bCs/>
                <w:sz w:val="26"/>
                <w:szCs w:val="26"/>
              </w:rPr>
            </w:pPr>
            <w:r w:rsidRPr="009B706A">
              <w:rPr>
                <w:rFonts w:asciiTheme="majorHAnsi" w:hAnsiTheme="majorHAnsi" w:cstheme="majorHAnsi"/>
                <w:bCs/>
                <w:sz w:val="26"/>
                <w:szCs w:val="26"/>
              </w:rPr>
              <w:t>Hiển thị giao diện trang chủ mô tả của Coffee House</w:t>
            </w:r>
          </w:p>
        </w:tc>
      </w:tr>
      <w:tr w:rsidR="00DB79E0" w:rsidRPr="009B706A" w14:paraId="6021D5F0" w14:textId="77777777" w:rsidTr="00935B30">
        <w:tc>
          <w:tcPr>
            <w:tcW w:w="2236" w:type="pct"/>
            <w:gridSpan w:val="2"/>
            <w:shd w:val="clear" w:color="auto" w:fill="CCFF66"/>
          </w:tcPr>
          <w:p w14:paraId="5C3AB94D" w14:textId="77777777" w:rsidR="00DB79E0" w:rsidRPr="0049382E" w:rsidRDefault="00DB79E0" w:rsidP="0049382E">
            <w:pPr>
              <w:jc w:val="both"/>
              <w:rPr>
                <w:rFonts w:asciiTheme="majorHAnsi" w:hAnsiTheme="majorHAnsi" w:cstheme="majorHAnsi"/>
                <w:b/>
                <w:sz w:val="26"/>
                <w:szCs w:val="26"/>
              </w:rPr>
            </w:pPr>
            <w:r w:rsidRPr="0049382E">
              <w:rPr>
                <w:rFonts w:asciiTheme="majorHAnsi" w:hAnsiTheme="majorHAnsi" w:cstheme="majorHAnsi"/>
                <w:b/>
                <w:color w:val="000000" w:themeColor="text1"/>
                <w:sz w:val="26"/>
                <w:szCs w:val="26"/>
              </w:rPr>
              <w:t>Hiển thị truy cập</w:t>
            </w:r>
          </w:p>
        </w:tc>
        <w:tc>
          <w:tcPr>
            <w:tcW w:w="2764" w:type="pct"/>
            <w:gridSpan w:val="2"/>
          </w:tcPr>
          <w:p w14:paraId="53E3AAF2" w14:textId="50C919F6" w:rsidR="00DB79E0" w:rsidRPr="009B706A" w:rsidRDefault="00DB79E0" w:rsidP="0049382E">
            <w:pPr>
              <w:jc w:val="both"/>
              <w:rPr>
                <w:rFonts w:asciiTheme="majorHAnsi" w:hAnsiTheme="majorHAnsi" w:cstheme="majorHAnsi"/>
                <w:bCs/>
                <w:sz w:val="26"/>
                <w:szCs w:val="26"/>
              </w:rPr>
            </w:pPr>
            <w:r w:rsidRPr="009B706A">
              <w:rPr>
                <w:rFonts w:asciiTheme="majorHAnsi" w:hAnsiTheme="majorHAnsi" w:cstheme="majorHAnsi"/>
                <w:bCs/>
                <w:sz w:val="26"/>
                <w:szCs w:val="26"/>
              </w:rPr>
              <w:t>Người dùng truy cập vào hệ thống hoặc chọn "Trang chủ" từ menu chính.</w:t>
            </w:r>
          </w:p>
        </w:tc>
      </w:tr>
      <w:tr w:rsidR="00DB79E0" w:rsidRPr="009B706A" w14:paraId="1A9588BC" w14:textId="77777777" w:rsidTr="00935B30">
        <w:tc>
          <w:tcPr>
            <w:tcW w:w="5000" w:type="pct"/>
            <w:gridSpan w:val="4"/>
            <w:shd w:val="clear" w:color="auto" w:fill="CCFF66"/>
          </w:tcPr>
          <w:p w14:paraId="0D1931BB" w14:textId="77777777" w:rsidR="00DB79E0" w:rsidRPr="0049382E" w:rsidRDefault="00DB79E0" w:rsidP="0049382E">
            <w:pPr>
              <w:jc w:val="both"/>
              <w:rPr>
                <w:rFonts w:asciiTheme="majorHAnsi" w:hAnsiTheme="majorHAnsi" w:cstheme="majorHAnsi"/>
                <w:b/>
                <w:sz w:val="26"/>
                <w:szCs w:val="26"/>
              </w:rPr>
            </w:pPr>
            <w:r w:rsidRPr="0049382E">
              <w:rPr>
                <w:rFonts w:asciiTheme="majorHAnsi" w:hAnsiTheme="majorHAnsi" w:cstheme="majorHAnsi"/>
                <w:b/>
                <w:color w:val="000000" w:themeColor="text1"/>
                <w:sz w:val="26"/>
                <w:szCs w:val="26"/>
              </w:rPr>
              <w:lastRenderedPageBreak/>
              <w:t>Nội dung hiển thị</w:t>
            </w:r>
          </w:p>
        </w:tc>
      </w:tr>
      <w:tr w:rsidR="00DB79E0" w:rsidRPr="009B706A" w14:paraId="113E9A51" w14:textId="77777777" w:rsidTr="00935B30">
        <w:tc>
          <w:tcPr>
            <w:tcW w:w="1118" w:type="pct"/>
            <w:shd w:val="clear" w:color="auto" w:fill="CCFF66"/>
          </w:tcPr>
          <w:p w14:paraId="75AB57CE" w14:textId="77777777" w:rsidR="00DB79E0" w:rsidRPr="0049382E" w:rsidRDefault="00DB79E0" w:rsidP="0049382E">
            <w:pPr>
              <w:jc w:val="center"/>
              <w:rPr>
                <w:rFonts w:asciiTheme="majorHAnsi" w:hAnsiTheme="majorHAnsi" w:cstheme="majorHAnsi"/>
                <w:b/>
                <w:sz w:val="26"/>
                <w:szCs w:val="26"/>
              </w:rPr>
            </w:pPr>
            <w:r w:rsidRPr="0049382E">
              <w:rPr>
                <w:rFonts w:asciiTheme="majorHAnsi" w:hAnsiTheme="majorHAnsi" w:cstheme="majorHAnsi"/>
                <w:b/>
                <w:color w:val="000000" w:themeColor="text1"/>
                <w:sz w:val="26"/>
                <w:szCs w:val="26"/>
              </w:rPr>
              <w:t>Mục</w:t>
            </w:r>
          </w:p>
        </w:tc>
        <w:tc>
          <w:tcPr>
            <w:tcW w:w="1118" w:type="pct"/>
            <w:shd w:val="clear" w:color="auto" w:fill="CCFF66"/>
          </w:tcPr>
          <w:p w14:paraId="49546CED" w14:textId="77777777" w:rsidR="00DB79E0" w:rsidRPr="0049382E" w:rsidRDefault="00DB79E0" w:rsidP="0049382E">
            <w:pPr>
              <w:jc w:val="center"/>
              <w:rPr>
                <w:rFonts w:asciiTheme="majorHAnsi" w:hAnsiTheme="majorHAnsi" w:cstheme="majorHAnsi"/>
                <w:b/>
                <w:sz w:val="26"/>
                <w:szCs w:val="26"/>
              </w:rPr>
            </w:pPr>
            <w:r w:rsidRPr="0049382E">
              <w:rPr>
                <w:rFonts w:asciiTheme="majorHAnsi" w:hAnsiTheme="majorHAnsi" w:cstheme="majorHAnsi"/>
                <w:b/>
                <w:color w:val="000000" w:themeColor="text1"/>
                <w:sz w:val="26"/>
                <w:szCs w:val="26"/>
              </w:rPr>
              <w:t>Loại</w:t>
            </w:r>
          </w:p>
        </w:tc>
        <w:tc>
          <w:tcPr>
            <w:tcW w:w="1118" w:type="pct"/>
            <w:shd w:val="clear" w:color="auto" w:fill="CCFF66"/>
          </w:tcPr>
          <w:p w14:paraId="46E399F0" w14:textId="77777777" w:rsidR="00DB79E0" w:rsidRPr="0049382E" w:rsidRDefault="00DB79E0" w:rsidP="0049382E">
            <w:pPr>
              <w:jc w:val="center"/>
              <w:rPr>
                <w:rFonts w:asciiTheme="majorHAnsi" w:hAnsiTheme="majorHAnsi" w:cstheme="majorHAnsi"/>
                <w:b/>
                <w:sz w:val="26"/>
                <w:szCs w:val="26"/>
              </w:rPr>
            </w:pPr>
            <w:r w:rsidRPr="0049382E">
              <w:rPr>
                <w:rFonts w:asciiTheme="majorHAnsi" w:hAnsiTheme="majorHAnsi" w:cstheme="majorHAnsi"/>
                <w:b/>
                <w:color w:val="000000" w:themeColor="text1"/>
                <w:sz w:val="26"/>
                <w:szCs w:val="26"/>
              </w:rPr>
              <w:t>Dữ liệu</w:t>
            </w:r>
          </w:p>
        </w:tc>
        <w:tc>
          <w:tcPr>
            <w:tcW w:w="1646" w:type="pct"/>
            <w:shd w:val="clear" w:color="auto" w:fill="CCFF66"/>
          </w:tcPr>
          <w:p w14:paraId="24955DDD" w14:textId="77777777" w:rsidR="00DB79E0" w:rsidRPr="0049382E" w:rsidRDefault="00DB79E0" w:rsidP="0049382E">
            <w:pPr>
              <w:jc w:val="center"/>
              <w:rPr>
                <w:rFonts w:asciiTheme="majorHAnsi" w:hAnsiTheme="majorHAnsi" w:cstheme="majorHAnsi"/>
                <w:b/>
                <w:sz w:val="26"/>
                <w:szCs w:val="26"/>
              </w:rPr>
            </w:pPr>
            <w:r w:rsidRPr="0049382E">
              <w:rPr>
                <w:rFonts w:asciiTheme="majorHAnsi" w:hAnsiTheme="majorHAnsi" w:cstheme="majorHAnsi"/>
                <w:b/>
                <w:color w:val="000000" w:themeColor="text1"/>
                <w:sz w:val="26"/>
                <w:szCs w:val="26"/>
              </w:rPr>
              <w:t>Mô tả</w:t>
            </w:r>
          </w:p>
        </w:tc>
      </w:tr>
      <w:tr w:rsidR="00DB79E0" w:rsidRPr="009B706A" w14:paraId="4F1CDE18" w14:textId="77777777" w:rsidTr="00935B30">
        <w:tc>
          <w:tcPr>
            <w:tcW w:w="1118" w:type="pct"/>
            <w:shd w:val="clear" w:color="auto" w:fill="auto"/>
          </w:tcPr>
          <w:p w14:paraId="29B2BD4A" w14:textId="10E64023" w:rsidR="00DB79E0" w:rsidRPr="009B706A" w:rsidRDefault="00DB79E0"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Gọi món</w:t>
            </w:r>
          </w:p>
        </w:tc>
        <w:tc>
          <w:tcPr>
            <w:tcW w:w="1118" w:type="pct"/>
            <w:shd w:val="clear" w:color="auto" w:fill="auto"/>
          </w:tcPr>
          <w:p w14:paraId="49148BA3" w14:textId="33583BE3" w:rsidR="00DB79E0" w:rsidRPr="009B706A" w:rsidRDefault="00DB79E0"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Button</w:t>
            </w:r>
          </w:p>
        </w:tc>
        <w:tc>
          <w:tcPr>
            <w:tcW w:w="1118" w:type="pct"/>
            <w:shd w:val="clear" w:color="auto" w:fill="auto"/>
          </w:tcPr>
          <w:p w14:paraId="343DB831" w14:textId="144AA7BB" w:rsidR="00DB79E0" w:rsidRPr="009B706A" w:rsidRDefault="00DB79E0"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Click chuột</w:t>
            </w:r>
          </w:p>
        </w:tc>
        <w:tc>
          <w:tcPr>
            <w:tcW w:w="1646" w:type="pct"/>
            <w:shd w:val="clear" w:color="auto" w:fill="auto"/>
          </w:tcPr>
          <w:p w14:paraId="3ED010AF" w14:textId="754F0B19" w:rsidR="00DB79E0" w:rsidRPr="009B706A" w:rsidRDefault="00DB79E0"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Nút gọi món cho phép khách hàng xem và chọn món ăn hoặc đồ uống trực tiếp từ menu của quán.</w:t>
            </w:r>
          </w:p>
        </w:tc>
      </w:tr>
      <w:tr w:rsidR="00DB79E0" w:rsidRPr="009B706A" w14:paraId="3FAC98E5" w14:textId="77777777" w:rsidTr="00935B30">
        <w:tc>
          <w:tcPr>
            <w:tcW w:w="1118" w:type="pct"/>
            <w:shd w:val="clear" w:color="auto" w:fill="auto"/>
          </w:tcPr>
          <w:p w14:paraId="4C229786" w14:textId="3C750717" w:rsidR="00DB79E0" w:rsidRPr="009B706A" w:rsidRDefault="00DB79E0"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Sản phẩm</w:t>
            </w:r>
          </w:p>
        </w:tc>
        <w:tc>
          <w:tcPr>
            <w:tcW w:w="1118" w:type="pct"/>
            <w:shd w:val="clear" w:color="auto" w:fill="auto"/>
          </w:tcPr>
          <w:p w14:paraId="661BD189" w14:textId="6A67AF90" w:rsidR="00DB79E0" w:rsidRPr="009B706A" w:rsidRDefault="00DB79E0"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Hình ảnh + text</w:t>
            </w:r>
          </w:p>
        </w:tc>
        <w:tc>
          <w:tcPr>
            <w:tcW w:w="1118" w:type="pct"/>
            <w:shd w:val="clear" w:color="auto" w:fill="auto"/>
          </w:tcPr>
          <w:p w14:paraId="54425726" w14:textId="31C866BF" w:rsidR="00DB79E0" w:rsidRPr="009B706A" w:rsidRDefault="00DB79E0"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Hiển thị sản phẩm, dịch vụ</w:t>
            </w:r>
          </w:p>
        </w:tc>
        <w:tc>
          <w:tcPr>
            <w:tcW w:w="1646" w:type="pct"/>
            <w:shd w:val="clear" w:color="auto" w:fill="auto"/>
          </w:tcPr>
          <w:p w14:paraId="1016399B" w14:textId="1A92C106" w:rsidR="00DB79E0" w:rsidRPr="009B706A" w:rsidRDefault="00DB79E0"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Các sản phẩm mà Coffee House cung cấp, bao gồm đồ uống, thức ăn</w:t>
            </w:r>
          </w:p>
        </w:tc>
      </w:tr>
      <w:tr w:rsidR="00DB79E0" w:rsidRPr="009B706A" w14:paraId="4E4F672B" w14:textId="77777777" w:rsidTr="00935B30">
        <w:tc>
          <w:tcPr>
            <w:tcW w:w="1118" w:type="pct"/>
            <w:shd w:val="clear" w:color="auto" w:fill="auto"/>
          </w:tcPr>
          <w:p w14:paraId="65BB5CD5" w14:textId="7094BBEC" w:rsidR="00DB79E0" w:rsidRPr="009B706A" w:rsidRDefault="00DB79E0"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Dịch vụ</w:t>
            </w:r>
          </w:p>
        </w:tc>
        <w:tc>
          <w:tcPr>
            <w:tcW w:w="1118" w:type="pct"/>
            <w:shd w:val="clear" w:color="auto" w:fill="auto"/>
          </w:tcPr>
          <w:p w14:paraId="5FE5333D" w14:textId="7D1BB01F" w:rsidR="00DB79E0" w:rsidRPr="009B706A" w:rsidRDefault="00DB79E0"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Text + hình ảnh</w:t>
            </w:r>
          </w:p>
        </w:tc>
        <w:tc>
          <w:tcPr>
            <w:tcW w:w="1118" w:type="pct"/>
            <w:shd w:val="clear" w:color="auto" w:fill="auto"/>
          </w:tcPr>
          <w:p w14:paraId="76EB9F85" w14:textId="048B29AC" w:rsidR="00DB79E0" w:rsidRPr="009B706A" w:rsidRDefault="00DB79E0"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Các dịch vụ hỗ trợ khách hàng</w:t>
            </w:r>
          </w:p>
        </w:tc>
        <w:tc>
          <w:tcPr>
            <w:tcW w:w="1646" w:type="pct"/>
            <w:shd w:val="clear" w:color="auto" w:fill="auto"/>
          </w:tcPr>
          <w:p w14:paraId="4853B4E4" w14:textId="411A92BD" w:rsidR="00DB79E0" w:rsidRPr="009B706A" w:rsidRDefault="00DB79E0"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Cung cấp các dịch vụ hỗ trợ như phục vụ tại bàn, giao hàng nhanh, và các dịch vụ đặc biệt khác của quán.</w:t>
            </w:r>
          </w:p>
        </w:tc>
      </w:tr>
      <w:tr w:rsidR="00DB79E0" w:rsidRPr="009B706A" w14:paraId="71DAEE9B" w14:textId="77777777" w:rsidTr="00935B30">
        <w:tc>
          <w:tcPr>
            <w:tcW w:w="1118" w:type="pct"/>
            <w:shd w:val="clear" w:color="auto" w:fill="auto"/>
          </w:tcPr>
          <w:p w14:paraId="36CA552D" w14:textId="58D1BEA1" w:rsidR="00DB79E0" w:rsidRPr="009B706A" w:rsidRDefault="00DB79E0"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Liên hệ</w:t>
            </w:r>
          </w:p>
        </w:tc>
        <w:tc>
          <w:tcPr>
            <w:tcW w:w="1118" w:type="pct"/>
            <w:shd w:val="clear" w:color="auto" w:fill="auto"/>
          </w:tcPr>
          <w:p w14:paraId="0B327B10" w14:textId="571E040F" w:rsidR="00DB79E0" w:rsidRPr="009B706A" w:rsidRDefault="00DB79E0"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Text + hình ảnh</w:t>
            </w:r>
          </w:p>
        </w:tc>
        <w:tc>
          <w:tcPr>
            <w:tcW w:w="1118" w:type="pct"/>
            <w:shd w:val="clear" w:color="auto" w:fill="auto"/>
          </w:tcPr>
          <w:p w14:paraId="2AA7D4E1" w14:textId="4D7579D7" w:rsidR="00DB79E0" w:rsidRPr="009B706A" w:rsidRDefault="00DB79E0"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Thông tin liên hệ của quán</w:t>
            </w:r>
          </w:p>
        </w:tc>
        <w:tc>
          <w:tcPr>
            <w:tcW w:w="1646" w:type="pct"/>
            <w:shd w:val="clear" w:color="auto" w:fill="auto"/>
          </w:tcPr>
          <w:p w14:paraId="039E7AD5" w14:textId="768A5D09" w:rsidR="00DB79E0" w:rsidRPr="009B706A" w:rsidRDefault="00DB79E0"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Cung cấp địa chỉ các chi nhánh, số điện thoại, email và bản đồ chỉ dẫn chi tiết.</w:t>
            </w:r>
          </w:p>
        </w:tc>
      </w:tr>
      <w:tr w:rsidR="00DB79E0" w:rsidRPr="009B706A" w14:paraId="487AE396" w14:textId="77777777" w:rsidTr="00935B30">
        <w:tc>
          <w:tcPr>
            <w:tcW w:w="1118" w:type="pct"/>
            <w:shd w:val="clear" w:color="auto" w:fill="auto"/>
          </w:tcPr>
          <w:p w14:paraId="741F664B" w14:textId="26FE650D" w:rsidR="00DB79E0" w:rsidRPr="009B706A" w:rsidRDefault="00DB79E0"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Hiển thị Trang chủ</w:t>
            </w:r>
          </w:p>
        </w:tc>
        <w:tc>
          <w:tcPr>
            <w:tcW w:w="1118" w:type="pct"/>
            <w:shd w:val="clear" w:color="auto" w:fill="auto"/>
          </w:tcPr>
          <w:p w14:paraId="73A4503E" w14:textId="5A992E38" w:rsidR="00DB79E0" w:rsidRPr="009B706A" w:rsidRDefault="00DB79E0"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Giao diện chính</w:t>
            </w:r>
          </w:p>
        </w:tc>
        <w:tc>
          <w:tcPr>
            <w:tcW w:w="1118" w:type="pct"/>
            <w:shd w:val="clear" w:color="auto" w:fill="auto"/>
          </w:tcPr>
          <w:p w14:paraId="01A74440" w14:textId="34F60FB4" w:rsidR="00DB79E0" w:rsidRPr="009B706A" w:rsidRDefault="00DB79E0"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Chào mừng đến với Coffee House</w:t>
            </w:r>
          </w:p>
        </w:tc>
        <w:tc>
          <w:tcPr>
            <w:tcW w:w="1646" w:type="pct"/>
            <w:shd w:val="clear" w:color="auto" w:fill="auto"/>
          </w:tcPr>
          <w:p w14:paraId="08F20A1E" w14:textId="47EF5702" w:rsidR="00DB79E0" w:rsidRPr="009B706A" w:rsidRDefault="00DB79E0"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Hiển thị lời chào mừng khách hàng với thông điệp "Chào mừng đến với Coffee House", cùng với hình ảnh quán cafe, tạo cảm giác chào đón.</w:t>
            </w:r>
          </w:p>
        </w:tc>
      </w:tr>
      <w:tr w:rsidR="00DB79E0" w:rsidRPr="009B706A" w14:paraId="1FE759D6" w14:textId="77777777" w:rsidTr="00935B30">
        <w:tc>
          <w:tcPr>
            <w:tcW w:w="1118" w:type="pct"/>
            <w:shd w:val="clear" w:color="auto" w:fill="auto"/>
          </w:tcPr>
          <w:p w14:paraId="57D280B4" w14:textId="121C79F1" w:rsidR="00DB79E0" w:rsidRPr="009B706A" w:rsidRDefault="00DB79E0"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Giới thiệu</w:t>
            </w:r>
          </w:p>
        </w:tc>
        <w:tc>
          <w:tcPr>
            <w:tcW w:w="1118" w:type="pct"/>
            <w:shd w:val="clear" w:color="auto" w:fill="auto"/>
          </w:tcPr>
          <w:p w14:paraId="41A0557A" w14:textId="6F1CB64A" w:rsidR="00DB79E0" w:rsidRPr="009B706A" w:rsidRDefault="00DB79E0"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Văn bản + hình ảnh</w:t>
            </w:r>
          </w:p>
        </w:tc>
        <w:tc>
          <w:tcPr>
            <w:tcW w:w="1118" w:type="pct"/>
            <w:shd w:val="clear" w:color="auto" w:fill="auto"/>
          </w:tcPr>
          <w:p w14:paraId="3EFC0C3A" w14:textId="38CC15E3" w:rsidR="00DB79E0" w:rsidRPr="009B706A" w:rsidRDefault="00DB79E0"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Giới thiệu về quán và các dịch vụ</w:t>
            </w:r>
          </w:p>
        </w:tc>
        <w:tc>
          <w:tcPr>
            <w:tcW w:w="1646" w:type="pct"/>
            <w:shd w:val="clear" w:color="auto" w:fill="auto"/>
          </w:tcPr>
          <w:p w14:paraId="666DDDEA" w14:textId="339431F2" w:rsidR="00DB79E0" w:rsidRPr="009B706A" w:rsidRDefault="00DB79E0"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Cung cấp thông tin về Coffee House, mô tả về không gian quán, chất lượng nguyên liệu, và các tiện ích mà quán mang lại.</w:t>
            </w:r>
          </w:p>
        </w:tc>
      </w:tr>
      <w:tr w:rsidR="00DB79E0" w:rsidRPr="009B706A" w14:paraId="6FF6FEDC" w14:textId="77777777" w:rsidTr="00935B30">
        <w:tc>
          <w:tcPr>
            <w:tcW w:w="5000" w:type="pct"/>
            <w:gridSpan w:val="4"/>
            <w:shd w:val="clear" w:color="auto" w:fill="CCFF66"/>
          </w:tcPr>
          <w:p w14:paraId="2181145D" w14:textId="77777777" w:rsidR="00DB79E0" w:rsidRPr="0049382E" w:rsidRDefault="00DB79E0" w:rsidP="0049382E">
            <w:pPr>
              <w:jc w:val="both"/>
              <w:rPr>
                <w:rFonts w:asciiTheme="majorHAnsi" w:hAnsiTheme="majorHAnsi" w:cstheme="majorHAnsi"/>
                <w:b/>
                <w:sz w:val="26"/>
                <w:szCs w:val="26"/>
              </w:rPr>
            </w:pPr>
            <w:r w:rsidRPr="0049382E">
              <w:rPr>
                <w:rFonts w:asciiTheme="majorHAnsi" w:hAnsiTheme="majorHAnsi" w:cstheme="majorHAnsi"/>
                <w:b/>
                <w:color w:val="000000" w:themeColor="text1"/>
                <w:sz w:val="26"/>
                <w:szCs w:val="26"/>
              </w:rPr>
              <w:t>Nội dung hiển thị</w:t>
            </w:r>
          </w:p>
        </w:tc>
      </w:tr>
      <w:tr w:rsidR="00DB79E0" w:rsidRPr="009B706A" w14:paraId="10B64FA8" w14:textId="77777777" w:rsidTr="00935B30">
        <w:tc>
          <w:tcPr>
            <w:tcW w:w="1118" w:type="pct"/>
            <w:shd w:val="clear" w:color="auto" w:fill="CCFF66"/>
          </w:tcPr>
          <w:p w14:paraId="719C3E45" w14:textId="77777777" w:rsidR="00DB79E0" w:rsidRPr="0049382E" w:rsidRDefault="00DB79E0" w:rsidP="0049382E">
            <w:pPr>
              <w:jc w:val="center"/>
              <w:rPr>
                <w:rFonts w:asciiTheme="majorHAnsi" w:hAnsiTheme="majorHAnsi" w:cstheme="majorHAnsi"/>
                <w:b/>
                <w:sz w:val="26"/>
                <w:szCs w:val="26"/>
                <w:lang w:val="vi-VN"/>
              </w:rPr>
            </w:pPr>
            <w:r w:rsidRPr="0049382E">
              <w:rPr>
                <w:rFonts w:asciiTheme="majorHAnsi" w:hAnsiTheme="majorHAnsi" w:cstheme="majorHAnsi"/>
                <w:b/>
                <w:color w:val="000000" w:themeColor="text1"/>
                <w:sz w:val="26"/>
                <w:szCs w:val="26"/>
              </w:rPr>
              <w:t>Tên hành động</w:t>
            </w:r>
          </w:p>
        </w:tc>
        <w:tc>
          <w:tcPr>
            <w:tcW w:w="1118" w:type="pct"/>
            <w:shd w:val="clear" w:color="auto" w:fill="CCFF66"/>
          </w:tcPr>
          <w:p w14:paraId="120DE31E" w14:textId="77777777" w:rsidR="00DB79E0" w:rsidRPr="0049382E" w:rsidRDefault="00DB79E0" w:rsidP="0049382E">
            <w:pPr>
              <w:jc w:val="center"/>
              <w:rPr>
                <w:rFonts w:asciiTheme="majorHAnsi" w:hAnsiTheme="majorHAnsi" w:cstheme="majorHAnsi"/>
                <w:b/>
                <w:sz w:val="26"/>
                <w:szCs w:val="26"/>
                <w:lang w:val="vi-VN"/>
              </w:rPr>
            </w:pPr>
            <w:r w:rsidRPr="0049382E">
              <w:rPr>
                <w:rFonts w:asciiTheme="majorHAnsi" w:hAnsiTheme="majorHAnsi" w:cstheme="majorHAnsi"/>
                <w:b/>
                <w:color w:val="000000" w:themeColor="text1"/>
                <w:sz w:val="26"/>
                <w:szCs w:val="26"/>
              </w:rPr>
              <w:t>Mô tả</w:t>
            </w:r>
          </w:p>
        </w:tc>
        <w:tc>
          <w:tcPr>
            <w:tcW w:w="1118" w:type="pct"/>
            <w:shd w:val="clear" w:color="auto" w:fill="CCFF66"/>
          </w:tcPr>
          <w:p w14:paraId="39CEA7BA" w14:textId="77777777" w:rsidR="00DB79E0" w:rsidRPr="0049382E" w:rsidRDefault="00DB79E0" w:rsidP="0049382E">
            <w:pPr>
              <w:jc w:val="center"/>
              <w:rPr>
                <w:rFonts w:asciiTheme="majorHAnsi" w:hAnsiTheme="majorHAnsi" w:cstheme="majorHAnsi"/>
                <w:b/>
                <w:sz w:val="26"/>
                <w:szCs w:val="26"/>
                <w:lang w:val="vi-VN"/>
              </w:rPr>
            </w:pPr>
            <w:r w:rsidRPr="0049382E">
              <w:rPr>
                <w:rFonts w:asciiTheme="majorHAnsi" w:hAnsiTheme="majorHAnsi" w:cstheme="majorHAnsi"/>
                <w:b/>
                <w:color w:val="000000" w:themeColor="text1"/>
                <w:sz w:val="26"/>
                <w:szCs w:val="26"/>
              </w:rPr>
              <w:t>Thành công</w:t>
            </w:r>
          </w:p>
        </w:tc>
        <w:tc>
          <w:tcPr>
            <w:tcW w:w="1646" w:type="pct"/>
            <w:shd w:val="clear" w:color="auto" w:fill="CCFF66"/>
          </w:tcPr>
          <w:p w14:paraId="48055C64" w14:textId="77777777" w:rsidR="00DB79E0" w:rsidRPr="0049382E" w:rsidRDefault="00DB79E0" w:rsidP="0049382E">
            <w:pPr>
              <w:jc w:val="center"/>
              <w:rPr>
                <w:rFonts w:asciiTheme="majorHAnsi" w:hAnsiTheme="majorHAnsi" w:cstheme="majorHAnsi"/>
                <w:b/>
                <w:sz w:val="26"/>
                <w:szCs w:val="26"/>
                <w:lang w:val="vi-VN"/>
              </w:rPr>
            </w:pPr>
            <w:r w:rsidRPr="0049382E">
              <w:rPr>
                <w:rFonts w:asciiTheme="majorHAnsi" w:hAnsiTheme="majorHAnsi" w:cstheme="majorHAnsi"/>
                <w:b/>
                <w:color w:val="000000" w:themeColor="text1"/>
                <w:sz w:val="26"/>
                <w:szCs w:val="26"/>
              </w:rPr>
              <w:t>Không thành công</w:t>
            </w:r>
          </w:p>
        </w:tc>
      </w:tr>
      <w:tr w:rsidR="00DB79E0" w:rsidRPr="009B706A" w14:paraId="7ACFD60B" w14:textId="77777777" w:rsidTr="00935B30">
        <w:tc>
          <w:tcPr>
            <w:tcW w:w="1118" w:type="pct"/>
          </w:tcPr>
          <w:p w14:paraId="3D1AA604" w14:textId="333E9992" w:rsidR="00DB79E0" w:rsidRPr="009B706A" w:rsidRDefault="00DB79E0"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Click vào Trang chủ</w:t>
            </w:r>
          </w:p>
        </w:tc>
        <w:tc>
          <w:tcPr>
            <w:tcW w:w="1118" w:type="pct"/>
          </w:tcPr>
          <w:p w14:paraId="425FB3F5" w14:textId="1F8A1EC8" w:rsidR="00DB79E0" w:rsidRPr="009B706A" w:rsidRDefault="00DB79E0"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Người dùng nhấn vào mục "Trang chủ" từ thanh menu</w:t>
            </w:r>
          </w:p>
        </w:tc>
        <w:tc>
          <w:tcPr>
            <w:tcW w:w="1118" w:type="pct"/>
          </w:tcPr>
          <w:p w14:paraId="6C8782EF" w14:textId="04D31BDB" w:rsidR="00DB79E0" w:rsidRPr="009B706A" w:rsidRDefault="00DB79E0"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Hiển thị lại giao diện chính của website</w:t>
            </w:r>
          </w:p>
        </w:tc>
        <w:tc>
          <w:tcPr>
            <w:tcW w:w="1646" w:type="pct"/>
          </w:tcPr>
          <w:p w14:paraId="25B70F39" w14:textId="765ECAD5" w:rsidR="00DB79E0" w:rsidRPr="009B706A" w:rsidRDefault="00DB79E0"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Không điều hướng sang hiển thị giao diện chính của website</w:t>
            </w:r>
          </w:p>
        </w:tc>
      </w:tr>
      <w:tr w:rsidR="00DB79E0" w:rsidRPr="009B706A" w14:paraId="708D4DD0" w14:textId="77777777" w:rsidTr="00935B30">
        <w:tc>
          <w:tcPr>
            <w:tcW w:w="1118" w:type="pct"/>
          </w:tcPr>
          <w:p w14:paraId="2373B9DD" w14:textId="4001D0BE" w:rsidR="00DB79E0" w:rsidRPr="009B706A" w:rsidRDefault="00DB79E0"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Click vào Giới thiệu</w:t>
            </w:r>
          </w:p>
        </w:tc>
        <w:tc>
          <w:tcPr>
            <w:tcW w:w="1118" w:type="pct"/>
          </w:tcPr>
          <w:p w14:paraId="29AE276E" w14:textId="166D08D8" w:rsidR="00DB79E0" w:rsidRPr="009B706A" w:rsidRDefault="00DB79E0"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Người dùng nhấn vào mục "Giới thiệu" từ thanh menu</w:t>
            </w:r>
          </w:p>
        </w:tc>
        <w:tc>
          <w:tcPr>
            <w:tcW w:w="1118" w:type="pct"/>
          </w:tcPr>
          <w:p w14:paraId="192B8021" w14:textId="0B1C49E5" w:rsidR="00DB79E0" w:rsidRPr="009B706A" w:rsidRDefault="00DB79E0"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Hiển thị thông tin về Coffee House</w:t>
            </w:r>
          </w:p>
        </w:tc>
        <w:tc>
          <w:tcPr>
            <w:tcW w:w="1646" w:type="pct"/>
          </w:tcPr>
          <w:p w14:paraId="34DF2B4F" w14:textId="7D62DE8A" w:rsidR="00DB79E0" w:rsidRPr="009B706A" w:rsidRDefault="00DB79E0"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Không điều hướng sang hiển thị giao diện hiển thị Thông tin về Coffee house</w:t>
            </w:r>
          </w:p>
        </w:tc>
      </w:tr>
      <w:tr w:rsidR="00DB79E0" w:rsidRPr="009B706A" w14:paraId="0591612C" w14:textId="77777777" w:rsidTr="00935B30">
        <w:tc>
          <w:tcPr>
            <w:tcW w:w="1118" w:type="pct"/>
          </w:tcPr>
          <w:p w14:paraId="42D016D2" w14:textId="223E9668" w:rsidR="00DB79E0" w:rsidRPr="009B706A" w:rsidRDefault="00DB79E0" w:rsidP="0049382E">
            <w:pPr>
              <w:jc w:val="both"/>
              <w:rPr>
                <w:rFonts w:asciiTheme="majorHAnsi" w:hAnsiTheme="majorHAnsi" w:cstheme="majorHAnsi"/>
                <w:sz w:val="26"/>
                <w:szCs w:val="26"/>
              </w:rPr>
            </w:pPr>
            <w:r w:rsidRPr="009B706A">
              <w:rPr>
                <w:rFonts w:asciiTheme="majorHAnsi" w:hAnsiTheme="majorHAnsi" w:cstheme="majorHAnsi"/>
                <w:bCs/>
                <w:color w:val="000000" w:themeColor="text1"/>
                <w:sz w:val="26"/>
                <w:szCs w:val="26"/>
              </w:rPr>
              <w:t>Click vào Sản phẩm</w:t>
            </w:r>
          </w:p>
        </w:tc>
        <w:tc>
          <w:tcPr>
            <w:tcW w:w="1118" w:type="pct"/>
          </w:tcPr>
          <w:p w14:paraId="4408432A" w14:textId="5971EA99" w:rsidR="00DB79E0" w:rsidRPr="009B706A" w:rsidRDefault="00DB79E0"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Người dùng nhấn vào mục "Sản phẩm"</w:t>
            </w:r>
          </w:p>
        </w:tc>
        <w:tc>
          <w:tcPr>
            <w:tcW w:w="1118" w:type="pct"/>
          </w:tcPr>
          <w:p w14:paraId="0C058A09" w14:textId="48ABCC93" w:rsidR="00DB79E0" w:rsidRPr="009B706A" w:rsidRDefault="00DB79E0"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Hiển thị các sản phẩm và dịch vụ của quán</w:t>
            </w:r>
          </w:p>
        </w:tc>
        <w:tc>
          <w:tcPr>
            <w:tcW w:w="1646" w:type="pct"/>
          </w:tcPr>
          <w:p w14:paraId="4B8D44B3" w14:textId="6130401E" w:rsidR="00DB79E0" w:rsidRPr="009B706A" w:rsidRDefault="00DB79E0"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Không điều hướng sang hiển thị giao diện Sản phẩm và dịch vụ</w:t>
            </w:r>
          </w:p>
        </w:tc>
      </w:tr>
      <w:tr w:rsidR="00DB79E0" w:rsidRPr="009B706A" w14:paraId="7D805E83" w14:textId="77777777" w:rsidTr="00935B30">
        <w:tc>
          <w:tcPr>
            <w:tcW w:w="1118" w:type="pct"/>
          </w:tcPr>
          <w:p w14:paraId="4FB1D466" w14:textId="36309A77" w:rsidR="00DB79E0" w:rsidRPr="009B706A" w:rsidRDefault="00DB79E0"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Click vào Dịch vụ</w:t>
            </w:r>
          </w:p>
        </w:tc>
        <w:tc>
          <w:tcPr>
            <w:tcW w:w="1118" w:type="pct"/>
          </w:tcPr>
          <w:p w14:paraId="742E2432" w14:textId="582F7291" w:rsidR="00DB79E0" w:rsidRPr="009B706A" w:rsidRDefault="00DB79E0"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Người dùng nhấn vào mục "Dịch vụ"</w:t>
            </w:r>
          </w:p>
        </w:tc>
        <w:tc>
          <w:tcPr>
            <w:tcW w:w="1118" w:type="pct"/>
          </w:tcPr>
          <w:p w14:paraId="292F7585" w14:textId="2FB3204D" w:rsidR="00DB79E0" w:rsidRPr="009B706A" w:rsidRDefault="00DB79E0"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Hiển thị các dịch vụ hỗ trợ khách hàng</w:t>
            </w:r>
          </w:p>
        </w:tc>
        <w:tc>
          <w:tcPr>
            <w:tcW w:w="1646" w:type="pct"/>
          </w:tcPr>
          <w:p w14:paraId="1CBC43C3" w14:textId="771F43A8" w:rsidR="00DB79E0" w:rsidRPr="009B706A" w:rsidRDefault="00DB79E0"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Không điều hướng sang hiển thị Dịch vụ hỗ trợ khách hàng</w:t>
            </w:r>
          </w:p>
        </w:tc>
      </w:tr>
      <w:tr w:rsidR="00DB79E0" w:rsidRPr="009B706A" w14:paraId="2D0A3EE8" w14:textId="77777777" w:rsidTr="00935B30">
        <w:tc>
          <w:tcPr>
            <w:tcW w:w="1118" w:type="pct"/>
          </w:tcPr>
          <w:p w14:paraId="53A43E10" w14:textId="39783150" w:rsidR="00DB79E0" w:rsidRPr="009B706A" w:rsidRDefault="00DB79E0"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Click vào Liên hệ</w:t>
            </w:r>
          </w:p>
        </w:tc>
        <w:tc>
          <w:tcPr>
            <w:tcW w:w="1118" w:type="pct"/>
          </w:tcPr>
          <w:p w14:paraId="5EEDD709" w14:textId="10C17C07" w:rsidR="00DB79E0" w:rsidRPr="009B706A" w:rsidRDefault="00DB79E0"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Người dùng nhấn vào mục "Liên hệ"</w:t>
            </w:r>
          </w:p>
        </w:tc>
        <w:tc>
          <w:tcPr>
            <w:tcW w:w="1118" w:type="pct"/>
          </w:tcPr>
          <w:p w14:paraId="655F4B56" w14:textId="101DA2B6" w:rsidR="00DB79E0" w:rsidRPr="009B706A" w:rsidRDefault="00DB79E0"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Hiển thị thông tin liên lạc và bản đồ chỉ dẫn</w:t>
            </w:r>
          </w:p>
        </w:tc>
        <w:tc>
          <w:tcPr>
            <w:tcW w:w="1646" w:type="pct"/>
          </w:tcPr>
          <w:p w14:paraId="13D9FEA2" w14:textId="23BB8F05" w:rsidR="00DB79E0" w:rsidRPr="009B706A" w:rsidRDefault="00DB79E0"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Không điều hướng sang hiển thị Thông tin liên lạc và bản đồ chỉ dẫn.</w:t>
            </w:r>
          </w:p>
        </w:tc>
      </w:tr>
      <w:tr w:rsidR="00DB79E0" w:rsidRPr="009B706A" w14:paraId="652989BC" w14:textId="77777777" w:rsidTr="00935B30">
        <w:tc>
          <w:tcPr>
            <w:tcW w:w="1118" w:type="pct"/>
          </w:tcPr>
          <w:p w14:paraId="32A79B67" w14:textId="54D80F70" w:rsidR="00DB79E0" w:rsidRPr="009B706A" w:rsidRDefault="00DB79E0"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Click vào Gọi món</w:t>
            </w:r>
          </w:p>
        </w:tc>
        <w:tc>
          <w:tcPr>
            <w:tcW w:w="1118" w:type="pct"/>
          </w:tcPr>
          <w:p w14:paraId="63019422" w14:textId="3D0ADF7C" w:rsidR="00DB79E0" w:rsidRPr="009B706A" w:rsidRDefault="00DB79E0"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Người dùng nhấn vào nút "Gọi món"</w:t>
            </w:r>
          </w:p>
        </w:tc>
        <w:tc>
          <w:tcPr>
            <w:tcW w:w="1118" w:type="pct"/>
          </w:tcPr>
          <w:p w14:paraId="4E9CD4C3" w14:textId="1FBAE1F1" w:rsidR="00DB79E0" w:rsidRPr="009B706A" w:rsidRDefault="00DB79E0"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Mở menu món ăn và đồ uống cho khách lựa chọn</w:t>
            </w:r>
          </w:p>
        </w:tc>
        <w:tc>
          <w:tcPr>
            <w:tcW w:w="1646" w:type="pct"/>
          </w:tcPr>
          <w:p w14:paraId="719B12B4" w14:textId="277F8848" w:rsidR="00DB79E0" w:rsidRPr="009B706A" w:rsidRDefault="00DB79E0"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Không điều hướng sang hiển thị Menu món ăn và đồ uống.</w:t>
            </w:r>
          </w:p>
        </w:tc>
      </w:tr>
    </w:tbl>
    <w:p w14:paraId="6356BB07" w14:textId="77777777" w:rsidR="00934818" w:rsidRPr="009B706A" w:rsidRDefault="00934818" w:rsidP="0049382E">
      <w:pPr>
        <w:jc w:val="both"/>
        <w:rPr>
          <w:rFonts w:asciiTheme="majorHAnsi" w:hAnsiTheme="majorHAnsi" w:cstheme="majorHAnsi"/>
          <w:bCs/>
          <w:sz w:val="26"/>
          <w:szCs w:val="26"/>
        </w:rPr>
      </w:pPr>
    </w:p>
    <w:p w14:paraId="74C69E94" w14:textId="4F588896" w:rsidR="002C5A97" w:rsidRPr="009B706A" w:rsidRDefault="002C5A97" w:rsidP="0049382E">
      <w:pPr>
        <w:pStyle w:val="u2"/>
        <w:jc w:val="both"/>
        <w:rPr>
          <w:rFonts w:asciiTheme="majorHAnsi" w:hAnsiTheme="majorHAnsi" w:cstheme="majorHAnsi"/>
          <w:b w:val="0"/>
          <w:bCs/>
        </w:rPr>
      </w:pPr>
      <w:bookmarkStart w:id="31" w:name="_Toc198617458"/>
      <w:r w:rsidRPr="009B706A">
        <w:rPr>
          <w:rFonts w:asciiTheme="majorHAnsi" w:hAnsiTheme="majorHAnsi" w:cstheme="majorHAnsi"/>
          <w:bCs/>
        </w:rPr>
        <w:lastRenderedPageBreak/>
        <w:t>UI-4 Giao diện Dịch vụ Nổi bật</w:t>
      </w:r>
      <w:bookmarkEnd w:id="31"/>
    </w:p>
    <w:p w14:paraId="5A039000" w14:textId="4008060C" w:rsidR="002C5A97" w:rsidRPr="009B706A" w:rsidRDefault="00E93A5D" w:rsidP="0049382E">
      <w:pPr>
        <w:jc w:val="both"/>
        <w:rPr>
          <w:rFonts w:asciiTheme="majorHAnsi" w:hAnsiTheme="majorHAnsi" w:cstheme="majorHAnsi"/>
          <w:b/>
          <w:bCs/>
          <w:sz w:val="26"/>
          <w:szCs w:val="26"/>
        </w:rPr>
      </w:pPr>
      <w:r w:rsidRPr="009B706A">
        <w:rPr>
          <w:rFonts w:asciiTheme="majorHAnsi" w:hAnsiTheme="majorHAnsi" w:cstheme="majorHAnsi"/>
          <w:b/>
          <w:bCs/>
          <w:noProof/>
          <w:sz w:val="26"/>
          <w:szCs w:val="26"/>
        </w:rPr>
        <w:drawing>
          <wp:inline distT="0" distB="0" distL="0" distR="0" wp14:anchorId="0EDCCB83" wp14:editId="02FC7A89">
            <wp:extent cx="5734050" cy="5597525"/>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4050" cy="5597525"/>
                    </a:xfrm>
                    <a:prstGeom prst="rect">
                      <a:avLst/>
                    </a:prstGeom>
                  </pic:spPr>
                </pic:pic>
              </a:graphicData>
            </a:graphic>
          </wp:inline>
        </w:drawing>
      </w:r>
    </w:p>
    <w:tbl>
      <w:tblPr>
        <w:tblStyle w:val="LiBang"/>
        <w:tblW w:w="5585" w:type="pct"/>
        <w:tblLook w:val="04A0" w:firstRow="1" w:lastRow="0" w:firstColumn="1" w:lastColumn="0" w:noHBand="0" w:noVBand="1"/>
      </w:tblPr>
      <w:tblGrid>
        <w:gridCol w:w="2252"/>
        <w:gridCol w:w="2253"/>
        <w:gridCol w:w="2253"/>
        <w:gridCol w:w="3317"/>
      </w:tblGrid>
      <w:tr w:rsidR="00DB79E0" w:rsidRPr="009B706A" w14:paraId="3CA7D4A9" w14:textId="77777777" w:rsidTr="00935B30">
        <w:tc>
          <w:tcPr>
            <w:tcW w:w="2236" w:type="pct"/>
            <w:gridSpan w:val="2"/>
            <w:shd w:val="clear" w:color="auto" w:fill="CCFF66"/>
          </w:tcPr>
          <w:p w14:paraId="22F33CCE" w14:textId="77777777" w:rsidR="00DB79E0" w:rsidRPr="0049382E" w:rsidRDefault="00DB79E0" w:rsidP="0049382E">
            <w:pPr>
              <w:jc w:val="both"/>
              <w:rPr>
                <w:rFonts w:asciiTheme="majorHAnsi" w:hAnsiTheme="majorHAnsi" w:cstheme="majorHAnsi"/>
                <w:b/>
                <w:sz w:val="26"/>
                <w:szCs w:val="26"/>
              </w:rPr>
            </w:pPr>
            <w:bookmarkStart w:id="32" w:name="_Hlk198605752"/>
            <w:r w:rsidRPr="0049382E">
              <w:rPr>
                <w:rFonts w:asciiTheme="majorHAnsi" w:hAnsiTheme="majorHAnsi" w:cstheme="majorHAnsi"/>
                <w:b/>
                <w:color w:val="000000" w:themeColor="text1"/>
                <w:sz w:val="26"/>
                <w:szCs w:val="26"/>
              </w:rPr>
              <w:t>Hiển thị</w:t>
            </w:r>
          </w:p>
        </w:tc>
        <w:tc>
          <w:tcPr>
            <w:tcW w:w="2764" w:type="pct"/>
            <w:gridSpan w:val="2"/>
          </w:tcPr>
          <w:p w14:paraId="687070E4" w14:textId="440FECA1" w:rsidR="00DB79E0" w:rsidRPr="009B706A" w:rsidRDefault="00DB79E0" w:rsidP="0049382E">
            <w:pPr>
              <w:jc w:val="both"/>
              <w:rPr>
                <w:rFonts w:asciiTheme="majorHAnsi" w:hAnsiTheme="majorHAnsi" w:cstheme="majorHAnsi"/>
                <w:bCs/>
                <w:sz w:val="26"/>
                <w:szCs w:val="26"/>
              </w:rPr>
            </w:pPr>
            <w:r w:rsidRPr="009B706A">
              <w:rPr>
                <w:rFonts w:asciiTheme="majorHAnsi" w:hAnsiTheme="majorHAnsi" w:cstheme="majorHAnsi"/>
                <w:bCs/>
                <w:sz w:val="26"/>
                <w:szCs w:val="26"/>
              </w:rPr>
              <w:t>Trang chủ</w:t>
            </w:r>
          </w:p>
        </w:tc>
      </w:tr>
      <w:tr w:rsidR="00DB79E0" w:rsidRPr="009B706A" w14:paraId="77D42185" w14:textId="77777777" w:rsidTr="00935B30">
        <w:tc>
          <w:tcPr>
            <w:tcW w:w="2236" w:type="pct"/>
            <w:gridSpan w:val="2"/>
            <w:shd w:val="clear" w:color="auto" w:fill="CCFF66"/>
          </w:tcPr>
          <w:p w14:paraId="0D963E93" w14:textId="77777777" w:rsidR="00DB79E0" w:rsidRPr="0049382E" w:rsidRDefault="00DB79E0" w:rsidP="0049382E">
            <w:pPr>
              <w:jc w:val="both"/>
              <w:rPr>
                <w:rFonts w:asciiTheme="majorHAnsi" w:hAnsiTheme="majorHAnsi" w:cstheme="majorHAnsi"/>
                <w:b/>
                <w:sz w:val="26"/>
                <w:szCs w:val="26"/>
              </w:rPr>
            </w:pPr>
            <w:r w:rsidRPr="0049382E">
              <w:rPr>
                <w:rFonts w:asciiTheme="majorHAnsi" w:hAnsiTheme="majorHAnsi" w:cstheme="majorHAnsi"/>
                <w:b/>
                <w:color w:val="000000" w:themeColor="text1"/>
                <w:sz w:val="26"/>
                <w:szCs w:val="26"/>
              </w:rPr>
              <w:t>Mô tả</w:t>
            </w:r>
          </w:p>
        </w:tc>
        <w:tc>
          <w:tcPr>
            <w:tcW w:w="2764" w:type="pct"/>
            <w:gridSpan w:val="2"/>
          </w:tcPr>
          <w:p w14:paraId="57EB4573" w14:textId="61D94123" w:rsidR="00DB79E0" w:rsidRPr="009B706A" w:rsidRDefault="00DB79E0" w:rsidP="0049382E">
            <w:pPr>
              <w:jc w:val="both"/>
              <w:rPr>
                <w:rFonts w:asciiTheme="majorHAnsi" w:hAnsiTheme="majorHAnsi" w:cstheme="majorHAnsi"/>
                <w:bCs/>
                <w:sz w:val="26"/>
                <w:szCs w:val="26"/>
              </w:rPr>
            </w:pPr>
            <w:r w:rsidRPr="009B706A">
              <w:rPr>
                <w:rFonts w:asciiTheme="majorHAnsi" w:hAnsiTheme="majorHAnsi" w:cstheme="majorHAnsi"/>
                <w:bCs/>
                <w:sz w:val="26"/>
                <w:szCs w:val="26"/>
              </w:rPr>
              <w:t>Hiển thị giao diện trang chủ dịch vụ nổi bật của Coffee House</w:t>
            </w:r>
          </w:p>
        </w:tc>
      </w:tr>
      <w:tr w:rsidR="00DB79E0" w:rsidRPr="009B706A" w14:paraId="4777DEA4" w14:textId="77777777" w:rsidTr="00935B30">
        <w:tc>
          <w:tcPr>
            <w:tcW w:w="2236" w:type="pct"/>
            <w:gridSpan w:val="2"/>
            <w:shd w:val="clear" w:color="auto" w:fill="CCFF66"/>
          </w:tcPr>
          <w:p w14:paraId="2016D5DE" w14:textId="77777777" w:rsidR="00DB79E0" w:rsidRPr="0049382E" w:rsidRDefault="00DB79E0" w:rsidP="0049382E">
            <w:pPr>
              <w:jc w:val="both"/>
              <w:rPr>
                <w:rFonts w:asciiTheme="majorHAnsi" w:hAnsiTheme="majorHAnsi" w:cstheme="majorHAnsi"/>
                <w:b/>
                <w:sz w:val="26"/>
                <w:szCs w:val="26"/>
              </w:rPr>
            </w:pPr>
            <w:r w:rsidRPr="0049382E">
              <w:rPr>
                <w:rFonts w:asciiTheme="majorHAnsi" w:hAnsiTheme="majorHAnsi" w:cstheme="majorHAnsi"/>
                <w:b/>
                <w:color w:val="000000" w:themeColor="text1"/>
                <w:sz w:val="26"/>
                <w:szCs w:val="26"/>
              </w:rPr>
              <w:t>Hiển thị truy cập</w:t>
            </w:r>
          </w:p>
        </w:tc>
        <w:tc>
          <w:tcPr>
            <w:tcW w:w="2764" w:type="pct"/>
            <w:gridSpan w:val="2"/>
          </w:tcPr>
          <w:p w14:paraId="27176484" w14:textId="785B1644" w:rsidR="00DB79E0" w:rsidRPr="009B706A" w:rsidRDefault="00DB79E0" w:rsidP="0049382E">
            <w:pPr>
              <w:jc w:val="both"/>
              <w:rPr>
                <w:rFonts w:asciiTheme="majorHAnsi" w:hAnsiTheme="majorHAnsi" w:cstheme="majorHAnsi"/>
                <w:bCs/>
                <w:sz w:val="26"/>
                <w:szCs w:val="26"/>
              </w:rPr>
            </w:pPr>
            <w:r w:rsidRPr="009B706A">
              <w:rPr>
                <w:rFonts w:asciiTheme="majorHAnsi" w:hAnsiTheme="majorHAnsi" w:cstheme="majorHAnsi"/>
                <w:bCs/>
                <w:sz w:val="26"/>
                <w:szCs w:val="26"/>
              </w:rPr>
              <w:t>Người dùng truy cập vào hệ thống chọn "Dịch vụ" từ menu chính.</w:t>
            </w:r>
          </w:p>
        </w:tc>
      </w:tr>
      <w:tr w:rsidR="00DB79E0" w:rsidRPr="009B706A" w14:paraId="41F2980C" w14:textId="77777777" w:rsidTr="00935B30">
        <w:tc>
          <w:tcPr>
            <w:tcW w:w="5000" w:type="pct"/>
            <w:gridSpan w:val="4"/>
            <w:shd w:val="clear" w:color="auto" w:fill="CCFF66"/>
          </w:tcPr>
          <w:p w14:paraId="5CA50661" w14:textId="77777777" w:rsidR="00DB79E0" w:rsidRPr="0049382E" w:rsidRDefault="00DB79E0" w:rsidP="0049382E">
            <w:pPr>
              <w:jc w:val="both"/>
              <w:rPr>
                <w:rFonts w:asciiTheme="majorHAnsi" w:hAnsiTheme="majorHAnsi" w:cstheme="majorHAnsi"/>
                <w:b/>
                <w:sz w:val="26"/>
                <w:szCs w:val="26"/>
              </w:rPr>
            </w:pPr>
            <w:r w:rsidRPr="0049382E">
              <w:rPr>
                <w:rFonts w:asciiTheme="majorHAnsi" w:hAnsiTheme="majorHAnsi" w:cstheme="majorHAnsi"/>
                <w:b/>
                <w:color w:val="000000" w:themeColor="text1"/>
                <w:sz w:val="26"/>
                <w:szCs w:val="26"/>
              </w:rPr>
              <w:t>Nội dung hiển thị</w:t>
            </w:r>
          </w:p>
        </w:tc>
      </w:tr>
      <w:tr w:rsidR="00DB79E0" w:rsidRPr="009B706A" w14:paraId="0A3542D3" w14:textId="77777777" w:rsidTr="00935B30">
        <w:tc>
          <w:tcPr>
            <w:tcW w:w="1118" w:type="pct"/>
            <w:shd w:val="clear" w:color="auto" w:fill="CCFF66"/>
          </w:tcPr>
          <w:p w14:paraId="12BFD1EA" w14:textId="77777777" w:rsidR="00DB79E0" w:rsidRPr="0049382E" w:rsidRDefault="00DB79E0" w:rsidP="0049382E">
            <w:pPr>
              <w:jc w:val="center"/>
              <w:rPr>
                <w:rFonts w:asciiTheme="majorHAnsi" w:hAnsiTheme="majorHAnsi" w:cstheme="majorHAnsi"/>
                <w:b/>
                <w:sz w:val="26"/>
                <w:szCs w:val="26"/>
              </w:rPr>
            </w:pPr>
            <w:r w:rsidRPr="0049382E">
              <w:rPr>
                <w:rFonts w:asciiTheme="majorHAnsi" w:hAnsiTheme="majorHAnsi" w:cstheme="majorHAnsi"/>
                <w:b/>
                <w:color w:val="000000" w:themeColor="text1"/>
                <w:sz w:val="26"/>
                <w:szCs w:val="26"/>
              </w:rPr>
              <w:t>Mục</w:t>
            </w:r>
          </w:p>
        </w:tc>
        <w:tc>
          <w:tcPr>
            <w:tcW w:w="1118" w:type="pct"/>
            <w:shd w:val="clear" w:color="auto" w:fill="CCFF66"/>
          </w:tcPr>
          <w:p w14:paraId="63E4B168" w14:textId="77777777" w:rsidR="00DB79E0" w:rsidRPr="0049382E" w:rsidRDefault="00DB79E0" w:rsidP="0049382E">
            <w:pPr>
              <w:jc w:val="center"/>
              <w:rPr>
                <w:rFonts w:asciiTheme="majorHAnsi" w:hAnsiTheme="majorHAnsi" w:cstheme="majorHAnsi"/>
                <w:b/>
                <w:sz w:val="26"/>
                <w:szCs w:val="26"/>
              </w:rPr>
            </w:pPr>
            <w:r w:rsidRPr="0049382E">
              <w:rPr>
                <w:rFonts w:asciiTheme="majorHAnsi" w:hAnsiTheme="majorHAnsi" w:cstheme="majorHAnsi"/>
                <w:b/>
                <w:color w:val="000000" w:themeColor="text1"/>
                <w:sz w:val="26"/>
                <w:szCs w:val="26"/>
              </w:rPr>
              <w:t>Loại</w:t>
            </w:r>
          </w:p>
        </w:tc>
        <w:tc>
          <w:tcPr>
            <w:tcW w:w="1118" w:type="pct"/>
            <w:shd w:val="clear" w:color="auto" w:fill="CCFF66"/>
          </w:tcPr>
          <w:p w14:paraId="5776D3D9" w14:textId="77777777" w:rsidR="00DB79E0" w:rsidRPr="0049382E" w:rsidRDefault="00DB79E0" w:rsidP="0049382E">
            <w:pPr>
              <w:jc w:val="center"/>
              <w:rPr>
                <w:rFonts w:asciiTheme="majorHAnsi" w:hAnsiTheme="majorHAnsi" w:cstheme="majorHAnsi"/>
                <w:b/>
                <w:sz w:val="26"/>
                <w:szCs w:val="26"/>
              </w:rPr>
            </w:pPr>
            <w:r w:rsidRPr="0049382E">
              <w:rPr>
                <w:rFonts w:asciiTheme="majorHAnsi" w:hAnsiTheme="majorHAnsi" w:cstheme="majorHAnsi"/>
                <w:b/>
                <w:color w:val="000000" w:themeColor="text1"/>
                <w:sz w:val="26"/>
                <w:szCs w:val="26"/>
              </w:rPr>
              <w:t>Dữ liệu</w:t>
            </w:r>
          </w:p>
        </w:tc>
        <w:tc>
          <w:tcPr>
            <w:tcW w:w="1646" w:type="pct"/>
            <w:shd w:val="clear" w:color="auto" w:fill="CCFF66"/>
          </w:tcPr>
          <w:p w14:paraId="04AA0959" w14:textId="77777777" w:rsidR="00DB79E0" w:rsidRPr="0049382E" w:rsidRDefault="00DB79E0" w:rsidP="0049382E">
            <w:pPr>
              <w:jc w:val="center"/>
              <w:rPr>
                <w:rFonts w:asciiTheme="majorHAnsi" w:hAnsiTheme="majorHAnsi" w:cstheme="majorHAnsi"/>
                <w:b/>
                <w:sz w:val="26"/>
                <w:szCs w:val="26"/>
              </w:rPr>
            </w:pPr>
            <w:r w:rsidRPr="0049382E">
              <w:rPr>
                <w:rFonts w:asciiTheme="majorHAnsi" w:hAnsiTheme="majorHAnsi" w:cstheme="majorHAnsi"/>
                <w:b/>
                <w:color w:val="000000" w:themeColor="text1"/>
                <w:sz w:val="26"/>
                <w:szCs w:val="26"/>
              </w:rPr>
              <w:t>Mô tả</w:t>
            </w:r>
          </w:p>
        </w:tc>
      </w:tr>
      <w:tr w:rsidR="00DB79E0" w:rsidRPr="009B706A" w14:paraId="565E1D9C" w14:textId="77777777" w:rsidTr="00935B30">
        <w:tc>
          <w:tcPr>
            <w:tcW w:w="1118" w:type="pct"/>
            <w:shd w:val="clear" w:color="auto" w:fill="auto"/>
          </w:tcPr>
          <w:p w14:paraId="38514190" w14:textId="623B1ADA" w:rsidR="00DB79E0" w:rsidRPr="009B706A" w:rsidRDefault="00DB79E0"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Pha chế đặc biệt</w:t>
            </w:r>
          </w:p>
        </w:tc>
        <w:tc>
          <w:tcPr>
            <w:tcW w:w="1118" w:type="pct"/>
            <w:shd w:val="clear" w:color="auto" w:fill="auto"/>
          </w:tcPr>
          <w:p w14:paraId="204D11E6" w14:textId="5D10B633" w:rsidR="00DB79E0" w:rsidRPr="009B706A" w:rsidRDefault="00DB79E0"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Hình ảnh + text</w:t>
            </w:r>
          </w:p>
        </w:tc>
        <w:tc>
          <w:tcPr>
            <w:tcW w:w="1118" w:type="pct"/>
            <w:shd w:val="clear" w:color="auto" w:fill="auto"/>
          </w:tcPr>
          <w:p w14:paraId="47B45D33" w14:textId="41551F6E" w:rsidR="00DB79E0" w:rsidRPr="009B706A" w:rsidRDefault="00DB79E0"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Mô tả</w:t>
            </w:r>
          </w:p>
        </w:tc>
        <w:tc>
          <w:tcPr>
            <w:tcW w:w="1646" w:type="pct"/>
            <w:shd w:val="clear" w:color="auto" w:fill="auto"/>
          </w:tcPr>
          <w:p w14:paraId="6D6853A7" w14:textId="1A616BFE" w:rsidR="00DB79E0" w:rsidRPr="009B706A" w:rsidRDefault="00DB79E0"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Giới thiệu các món pha chế đặc biệt tại quán.</w:t>
            </w:r>
          </w:p>
        </w:tc>
      </w:tr>
      <w:tr w:rsidR="00DB79E0" w:rsidRPr="009B706A" w14:paraId="70A225F3" w14:textId="77777777" w:rsidTr="00935B30">
        <w:tc>
          <w:tcPr>
            <w:tcW w:w="1118" w:type="pct"/>
            <w:shd w:val="clear" w:color="auto" w:fill="auto"/>
          </w:tcPr>
          <w:p w14:paraId="59331497" w14:textId="2DAC9FA9" w:rsidR="00DB79E0" w:rsidRPr="009B706A" w:rsidRDefault="00DB79E0"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Không gian làm việc</w:t>
            </w:r>
          </w:p>
        </w:tc>
        <w:tc>
          <w:tcPr>
            <w:tcW w:w="1118" w:type="pct"/>
            <w:shd w:val="clear" w:color="auto" w:fill="auto"/>
          </w:tcPr>
          <w:p w14:paraId="17A9BA6E" w14:textId="5E83A0C0" w:rsidR="00DB79E0" w:rsidRPr="009B706A" w:rsidRDefault="00DB79E0"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Hình ảnh + text</w:t>
            </w:r>
          </w:p>
        </w:tc>
        <w:tc>
          <w:tcPr>
            <w:tcW w:w="1118" w:type="pct"/>
            <w:shd w:val="clear" w:color="auto" w:fill="auto"/>
          </w:tcPr>
          <w:p w14:paraId="6561C2B5" w14:textId="04A829C3" w:rsidR="00DB79E0" w:rsidRPr="009B706A" w:rsidRDefault="00DB79E0"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Mô tả</w:t>
            </w:r>
          </w:p>
        </w:tc>
        <w:tc>
          <w:tcPr>
            <w:tcW w:w="1646" w:type="pct"/>
            <w:shd w:val="clear" w:color="auto" w:fill="auto"/>
          </w:tcPr>
          <w:p w14:paraId="72779528" w14:textId="62B2AD85" w:rsidR="00DB79E0" w:rsidRPr="009B706A" w:rsidRDefault="00DB79E0"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Cung cấp thông tin về không gian làm việc tại quán Coffee House.</w:t>
            </w:r>
          </w:p>
        </w:tc>
      </w:tr>
      <w:tr w:rsidR="00DB79E0" w:rsidRPr="009B706A" w14:paraId="071CB47F" w14:textId="77777777" w:rsidTr="00935B30">
        <w:tc>
          <w:tcPr>
            <w:tcW w:w="1118" w:type="pct"/>
            <w:shd w:val="clear" w:color="auto" w:fill="auto"/>
          </w:tcPr>
          <w:p w14:paraId="5FD863ED" w14:textId="5E3BFF0C" w:rsidR="00DB79E0" w:rsidRPr="009B706A" w:rsidRDefault="00DB79E0"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Âm nhạc Acoustic</w:t>
            </w:r>
          </w:p>
        </w:tc>
        <w:tc>
          <w:tcPr>
            <w:tcW w:w="1118" w:type="pct"/>
            <w:shd w:val="clear" w:color="auto" w:fill="auto"/>
          </w:tcPr>
          <w:p w14:paraId="0B7E5504" w14:textId="6F0ECCE7" w:rsidR="00DB79E0" w:rsidRPr="009B706A" w:rsidRDefault="00DB79E0"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Hình ảnh + text</w:t>
            </w:r>
          </w:p>
        </w:tc>
        <w:tc>
          <w:tcPr>
            <w:tcW w:w="1118" w:type="pct"/>
            <w:shd w:val="clear" w:color="auto" w:fill="auto"/>
          </w:tcPr>
          <w:p w14:paraId="08902CBC" w14:textId="6CCDCA7E" w:rsidR="00DB79E0" w:rsidRPr="009B706A" w:rsidRDefault="00DB79E0"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Mô tả</w:t>
            </w:r>
          </w:p>
        </w:tc>
        <w:tc>
          <w:tcPr>
            <w:tcW w:w="1646" w:type="pct"/>
            <w:shd w:val="clear" w:color="auto" w:fill="auto"/>
          </w:tcPr>
          <w:p w14:paraId="1E10D734" w14:textId="2F33D18B" w:rsidR="00DB79E0" w:rsidRPr="009B706A" w:rsidRDefault="00DB79E0"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Giới thiệu chương trình âm nhạc Acoustic của quán.</w:t>
            </w:r>
          </w:p>
        </w:tc>
      </w:tr>
      <w:tr w:rsidR="00DB79E0" w:rsidRPr="009B706A" w14:paraId="7694E295" w14:textId="77777777" w:rsidTr="00935B30">
        <w:tc>
          <w:tcPr>
            <w:tcW w:w="1118" w:type="pct"/>
            <w:shd w:val="clear" w:color="auto" w:fill="auto"/>
          </w:tcPr>
          <w:p w14:paraId="6EC70397" w14:textId="6B2387AC" w:rsidR="00DB79E0" w:rsidRPr="009B706A" w:rsidRDefault="00DB79E0"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Ưu đãi thành viên</w:t>
            </w:r>
          </w:p>
        </w:tc>
        <w:tc>
          <w:tcPr>
            <w:tcW w:w="1118" w:type="pct"/>
            <w:shd w:val="clear" w:color="auto" w:fill="auto"/>
          </w:tcPr>
          <w:p w14:paraId="63E1BA87" w14:textId="30486C87" w:rsidR="00DB79E0" w:rsidRPr="009B706A" w:rsidRDefault="006D2ECA"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Hình ảnh + text</w:t>
            </w:r>
          </w:p>
        </w:tc>
        <w:tc>
          <w:tcPr>
            <w:tcW w:w="1118" w:type="pct"/>
            <w:shd w:val="clear" w:color="auto" w:fill="auto"/>
          </w:tcPr>
          <w:p w14:paraId="65BDC4DA" w14:textId="2097B662" w:rsidR="00DB79E0" w:rsidRPr="009B706A" w:rsidRDefault="006D2ECA"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Mô tả</w:t>
            </w:r>
          </w:p>
        </w:tc>
        <w:tc>
          <w:tcPr>
            <w:tcW w:w="1646" w:type="pct"/>
            <w:shd w:val="clear" w:color="auto" w:fill="auto"/>
          </w:tcPr>
          <w:p w14:paraId="3C35CA0B" w14:textId="04ACB904" w:rsidR="00DB79E0" w:rsidRPr="009B706A" w:rsidRDefault="006D2ECA"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Cung cấp thông tin về các ưu đãi dành cho thành viên của quán.</w:t>
            </w:r>
          </w:p>
        </w:tc>
      </w:tr>
      <w:tr w:rsidR="006D2ECA" w:rsidRPr="009B706A" w14:paraId="74F75064" w14:textId="77777777" w:rsidTr="00935B30">
        <w:tc>
          <w:tcPr>
            <w:tcW w:w="1118" w:type="pct"/>
            <w:shd w:val="clear" w:color="auto" w:fill="auto"/>
          </w:tcPr>
          <w:p w14:paraId="2C31DCE2" w14:textId="24A57EA6" w:rsidR="006D2ECA" w:rsidRPr="009B706A" w:rsidRDefault="006D2ECA"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Lớp học pha chế</w:t>
            </w:r>
          </w:p>
        </w:tc>
        <w:tc>
          <w:tcPr>
            <w:tcW w:w="1118" w:type="pct"/>
            <w:shd w:val="clear" w:color="auto" w:fill="auto"/>
          </w:tcPr>
          <w:p w14:paraId="0FF39B7A" w14:textId="0CBDDB17" w:rsidR="006D2ECA" w:rsidRPr="009B706A" w:rsidRDefault="006D2ECA"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Hình ảnh + text</w:t>
            </w:r>
          </w:p>
        </w:tc>
        <w:tc>
          <w:tcPr>
            <w:tcW w:w="1118" w:type="pct"/>
            <w:shd w:val="clear" w:color="auto" w:fill="auto"/>
          </w:tcPr>
          <w:p w14:paraId="0FA054D7" w14:textId="5F8ED5B8" w:rsidR="006D2ECA" w:rsidRPr="009B706A" w:rsidRDefault="006D2ECA"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Mô tả</w:t>
            </w:r>
          </w:p>
        </w:tc>
        <w:tc>
          <w:tcPr>
            <w:tcW w:w="1646" w:type="pct"/>
            <w:shd w:val="clear" w:color="auto" w:fill="auto"/>
          </w:tcPr>
          <w:p w14:paraId="14E37474" w14:textId="718A0A02" w:rsidR="006D2ECA" w:rsidRPr="009B706A" w:rsidRDefault="006D2ECA"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Giới thiệu các lớp học pha chế cho khách hàng quan tâm.</w:t>
            </w:r>
          </w:p>
        </w:tc>
      </w:tr>
      <w:tr w:rsidR="006D2ECA" w:rsidRPr="009B706A" w14:paraId="1B3BD3F3" w14:textId="77777777" w:rsidTr="00935B30">
        <w:tc>
          <w:tcPr>
            <w:tcW w:w="1118" w:type="pct"/>
            <w:shd w:val="clear" w:color="auto" w:fill="auto"/>
          </w:tcPr>
          <w:p w14:paraId="6F92CC4D" w14:textId="4C58603C" w:rsidR="006D2ECA" w:rsidRPr="009B706A" w:rsidRDefault="006D2ECA"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lastRenderedPageBreak/>
              <w:t>Giới thiệu</w:t>
            </w:r>
          </w:p>
        </w:tc>
        <w:tc>
          <w:tcPr>
            <w:tcW w:w="1118" w:type="pct"/>
            <w:shd w:val="clear" w:color="auto" w:fill="auto"/>
          </w:tcPr>
          <w:p w14:paraId="6DB4A905" w14:textId="3826B9CB" w:rsidR="006D2ECA" w:rsidRPr="009B706A" w:rsidRDefault="006D2ECA"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Văn bản + hình ảnh</w:t>
            </w:r>
          </w:p>
        </w:tc>
        <w:tc>
          <w:tcPr>
            <w:tcW w:w="1118" w:type="pct"/>
            <w:shd w:val="clear" w:color="auto" w:fill="auto"/>
          </w:tcPr>
          <w:p w14:paraId="46C5192E" w14:textId="55C3A152" w:rsidR="006D2ECA" w:rsidRPr="009B706A" w:rsidRDefault="006D2ECA"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Giới thiệu về quán và các dịch vụ</w:t>
            </w:r>
          </w:p>
        </w:tc>
        <w:tc>
          <w:tcPr>
            <w:tcW w:w="1646" w:type="pct"/>
            <w:shd w:val="clear" w:color="auto" w:fill="auto"/>
          </w:tcPr>
          <w:p w14:paraId="1263D700" w14:textId="2C5B9DCA" w:rsidR="006D2ECA" w:rsidRPr="009B706A" w:rsidRDefault="006D2ECA"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Cung cấp thông tin về Coffee House, mô tả về không gian quán, chất lượng nguyên liệu, và các tiện ích mà quán mang lại.</w:t>
            </w:r>
          </w:p>
        </w:tc>
      </w:tr>
      <w:tr w:rsidR="00DB79E0" w:rsidRPr="009B706A" w14:paraId="485B316E" w14:textId="77777777" w:rsidTr="00935B30">
        <w:tc>
          <w:tcPr>
            <w:tcW w:w="5000" w:type="pct"/>
            <w:gridSpan w:val="4"/>
            <w:shd w:val="clear" w:color="auto" w:fill="CCFF66"/>
          </w:tcPr>
          <w:p w14:paraId="73A2D1E5" w14:textId="77777777" w:rsidR="00DB79E0" w:rsidRPr="0049382E" w:rsidRDefault="00DB79E0" w:rsidP="0049382E">
            <w:pPr>
              <w:jc w:val="both"/>
              <w:rPr>
                <w:rFonts w:asciiTheme="majorHAnsi" w:hAnsiTheme="majorHAnsi" w:cstheme="majorHAnsi"/>
                <w:b/>
                <w:sz w:val="26"/>
                <w:szCs w:val="26"/>
              </w:rPr>
            </w:pPr>
            <w:r w:rsidRPr="0049382E">
              <w:rPr>
                <w:rFonts w:asciiTheme="majorHAnsi" w:hAnsiTheme="majorHAnsi" w:cstheme="majorHAnsi"/>
                <w:b/>
                <w:color w:val="000000" w:themeColor="text1"/>
                <w:sz w:val="26"/>
                <w:szCs w:val="26"/>
              </w:rPr>
              <w:t>Nội dung hiển thị</w:t>
            </w:r>
          </w:p>
        </w:tc>
      </w:tr>
      <w:tr w:rsidR="00DB79E0" w:rsidRPr="009B706A" w14:paraId="66004737" w14:textId="77777777" w:rsidTr="00935B30">
        <w:tc>
          <w:tcPr>
            <w:tcW w:w="1118" w:type="pct"/>
            <w:shd w:val="clear" w:color="auto" w:fill="CCFF66"/>
          </w:tcPr>
          <w:p w14:paraId="6D8430E2" w14:textId="77777777" w:rsidR="00DB79E0" w:rsidRPr="0049382E" w:rsidRDefault="00DB79E0" w:rsidP="0049382E">
            <w:pPr>
              <w:jc w:val="center"/>
              <w:rPr>
                <w:rFonts w:asciiTheme="majorHAnsi" w:hAnsiTheme="majorHAnsi" w:cstheme="majorHAnsi"/>
                <w:b/>
                <w:sz w:val="26"/>
                <w:szCs w:val="26"/>
                <w:lang w:val="vi-VN"/>
              </w:rPr>
            </w:pPr>
            <w:r w:rsidRPr="0049382E">
              <w:rPr>
                <w:rFonts w:asciiTheme="majorHAnsi" w:hAnsiTheme="majorHAnsi" w:cstheme="majorHAnsi"/>
                <w:b/>
                <w:color w:val="000000" w:themeColor="text1"/>
                <w:sz w:val="26"/>
                <w:szCs w:val="26"/>
              </w:rPr>
              <w:t>Tên hành động</w:t>
            </w:r>
          </w:p>
        </w:tc>
        <w:tc>
          <w:tcPr>
            <w:tcW w:w="1118" w:type="pct"/>
            <w:shd w:val="clear" w:color="auto" w:fill="CCFF66"/>
          </w:tcPr>
          <w:p w14:paraId="03544BD6" w14:textId="77777777" w:rsidR="00DB79E0" w:rsidRPr="0049382E" w:rsidRDefault="00DB79E0" w:rsidP="0049382E">
            <w:pPr>
              <w:jc w:val="center"/>
              <w:rPr>
                <w:rFonts w:asciiTheme="majorHAnsi" w:hAnsiTheme="majorHAnsi" w:cstheme="majorHAnsi"/>
                <w:b/>
                <w:sz w:val="26"/>
                <w:szCs w:val="26"/>
                <w:lang w:val="vi-VN"/>
              </w:rPr>
            </w:pPr>
            <w:r w:rsidRPr="0049382E">
              <w:rPr>
                <w:rFonts w:asciiTheme="majorHAnsi" w:hAnsiTheme="majorHAnsi" w:cstheme="majorHAnsi"/>
                <w:b/>
                <w:color w:val="000000" w:themeColor="text1"/>
                <w:sz w:val="26"/>
                <w:szCs w:val="26"/>
              </w:rPr>
              <w:t>Mô tả</w:t>
            </w:r>
          </w:p>
        </w:tc>
        <w:tc>
          <w:tcPr>
            <w:tcW w:w="1118" w:type="pct"/>
            <w:shd w:val="clear" w:color="auto" w:fill="CCFF66"/>
          </w:tcPr>
          <w:p w14:paraId="53EDFC6D" w14:textId="77777777" w:rsidR="00DB79E0" w:rsidRPr="0049382E" w:rsidRDefault="00DB79E0" w:rsidP="0049382E">
            <w:pPr>
              <w:jc w:val="center"/>
              <w:rPr>
                <w:rFonts w:asciiTheme="majorHAnsi" w:hAnsiTheme="majorHAnsi" w:cstheme="majorHAnsi"/>
                <w:b/>
                <w:sz w:val="26"/>
                <w:szCs w:val="26"/>
                <w:lang w:val="vi-VN"/>
              </w:rPr>
            </w:pPr>
            <w:r w:rsidRPr="0049382E">
              <w:rPr>
                <w:rFonts w:asciiTheme="majorHAnsi" w:hAnsiTheme="majorHAnsi" w:cstheme="majorHAnsi"/>
                <w:b/>
                <w:color w:val="000000" w:themeColor="text1"/>
                <w:sz w:val="26"/>
                <w:szCs w:val="26"/>
              </w:rPr>
              <w:t>Thành công</w:t>
            </w:r>
          </w:p>
        </w:tc>
        <w:tc>
          <w:tcPr>
            <w:tcW w:w="1646" w:type="pct"/>
            <w:shd w:val="clear" w:color="auto" w:fill="CCFF66"/>
          </w:tcPr>
          <w:p w14:paraId="6BF9B777" w14:textId="77777777" w:rsidR="00DB79E0" w:rsidRPr="0049382E" w:rsidRDefault="00DB79E0" w:rsidP="0049382E">
            <w:pPr>
              <w:jc w:val="center"/>
              <w:rPr>
                <w:rFonts w:asciiTheme="majorHAnsi" w:hAnsiTheme="majorHAnsi" w:cstheme="majorHAnsi"/>
                <w:b/>
                <w:sz w:val="26"/>
                <w:szCs w:val="26"/>
                <w:lang w:val="vi-VN"/>
              </w:rPr>
            </w:pPr>
            <w:r w:rsidRPr="0049382E">
              <w:rPr>
                <w:rFonts w:asciiTheme="majorHAnsi" w:hAnsiTheme="majorHAnsi" w:cstheme="majorHAnsi"/>
                <w:b/>
                <w:color w:val="000000" w:themeColor="text1"/>
                <w:sz w:val="26"/>
                <w:szCs w:val="26"/>
              </w:rPr>
              <w:t>Không thành công</w:t>
            </w:r>
          </w:p>
        </w:tc>
      </w:tr>
      <w:tr w:rsidR="00DB79E0" w:rsidRPr="009B706A" w14:paraId="1807CA47" w14:textId="77777777" w:rsidTr="00935B30">
        <w:tc>
          <w:tcPr>
            <w:tcW w:w="1118" w:type="pct"/>
          </w:tcPr>
          <w:p w14:paraId="33B8F3E7" w14:textId="6CF81266" w:rsidR="00DB79E0" w:rsidRPr="009B706A" w:rsidRDefault="006D2ECA"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Click vào Trang chủ</w:t>
            </w:r>
          </w:p>
        </w:tc>
        <w:tc>
          <w:tcPr>
            <w:tcW w:w="1118" w:type="pct"/>
          </w:tcPr>
          <w:p w14:paraId="5971C679" w14:textId="25CABB2D" w:rsidR="00DB79E0" w:rsidRPr="009B706A" w:rsidRDefault="006D2ECA"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Người dùng nhấn vào mục "Trang chủ" từ thanh menu</w:t>
            </w:r>
          </w:p>
        </w:tc>
        <w:tc>
          <w:tcPr>
            <w:tcW w:w="1118" w:type="pct"/>
          </w:tcPr>
          <w:p w14:paraId="7CD7FCD3" w14:textId="7C6FB6D7" w:rsidR="00DB79E0" w:rsidRPr="009B706A" w:rsidRDefault="006D2ECA"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Hiển thị lại giao diện chính của website</w:t>
            </w:r>
          </w:p>
        </w:tc>
        <w:tc>
          <w:tcPr>
            <w:tcW w:w="1646" w:type="pct"/>
          </w:tcPr>
          <w:p w14:paraId="050B27F0" w14:textId="4C0371D0" w:rsidR="00DB79E0" w:rsidRPr="009B706A" w:rsidRDefault="006D2ECA"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Không điều hướng sang hiển thị giao diện chính của website</w:t>
            </w:r>
          </w:p>
        </w:tc>
      </w:tr>
      <w:tr w:rsidR="006D2ECA" w:rsidRPr="009B706A" w14:paraId="6AE80CA4" w14:textId="77777777" w:rsidTr="00935B30">
        <w:tc>
          <w:tcPr>
            <w:tcW w:w="1118" w:type="pct"/>
          </w:tcPr>
          <w:p w14:paraId="490E68A2" w14:textId="236C3DB2" w:rsidR="006D2ECA" w:rsidRPr="009B706A" w:rsidRDefault="006D2ECA"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Click vào Giới thiệu</w:t>
            </w:r>
          </w:p>
        </w:tc>
        <w:tc>
          <w:tcPr>
            <w:tcW w:w="1118" w:type="pct"/>
          </w:tcPr>
          <w:p w14:paraId="48D0EDB6" w14:textId="62B44DAB" w:rsidR="006D2ECA" w:rsidRPr="009B706A" w:rsidRDefault="006D2ECA"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Người dùng nhấn vào mục "Giới thiệu" từ thanh menu</w:t>
            </w:r>
          </w:p>
        </w:tc>
        <w:tc>
          <w:tcPr>
            <w:tcW w:w="1118" w:type="pct"/>
          </w:tcPr>
          <w:p w14:paraId="123C3750" w14:textId="2AA63BDE" w:rsidR="006D2ECA" w:rsidRPr="009B706A" w:rsidRDefault="006D2ECA"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Hiển thị thông tin về Coffee House</w:t>
            </w:r>
          </w:p>
        </w:tc>
        <w:tc>
          <w:tcPr>
            <w:tcW w:w="1646" w:type="pct"/>
          </w:tcPr>
          <w:p w14:paraId="2B22A386" w14:textId="206FE645" w:rsidR="006D2ECA" w:rsidRPr="009B706A" w:rsidRDefault="006D2ECA"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Không điều hướng sang hiển thị Thông tin về Coffee House</w:t>
            </w:r>
          </w:p>
        </w:tc>
      </w:tr>
      <w:tr w:rsidR="006D2ECA" w:rsidRPr="009B706A" w14:paraId="1031AF5B" w14:textId="77777777" w:rsidTr="00935B30">
        <w:tc>
          <w:tcPr>
            <w:tcW w:w="1118" w:type="pct"/>
          </w:tcPr>
          <w:p w14:paraId="41251AAD" w14:textId="55A02236" w:rsidR="006D2ECA" w:rsidRPr="009B706A" w:rsidRDefault="006D2ECA"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Click vào Sản phẩm</w:t>
            </w:r>
          </w:p>
        </w:tc>
        <w:tc>
          <w:tcPr>
            <w:tcW w:w="1118" w:type="pct"/>
          </w:tcPr>
          <w:p w14:paraId="477D3BC2" w14:textId="7FDA7FB3" w:rsidR="006D2ECA" w:rsidRPr="009B706A" w:rsidRDefault="006D2ECA"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Người dùng nhấn vào mục "Sản phẩm"</w:t>
            </w:r>
          </w:p>
        </w:tc>
        <w:tc>
          <w:tcPr>
            <w:tcW w:w="1118" w:type="pct"/>
          </w:tcPr>
          <w:p w14:paraId="2A6A644F" w14:textId="157B9C67" w:rsidR="006D2ECA" w:rsidRPr="009B706A" w:rsidRDefault="006D2ECA"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Hiển thị các sản phẩm và dịch vụ của quán</w:t>
            </w:r>
          </w:p>
        </w:tc>
        <w:tc>
          <w:tcPr>
            <w:tcW w:w="1646" w:type="pct"/>
          </w:tcPr>
          <w:p w14:paraId="4E96F494" w14:textId="2888D8B3" w:rsidR="006D2ECA" w:rsidRPr="009B706A" w:rsidRDefault="006D2ECA"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Không điều hướng sang hiển thị các sản phẩm và dịch vụ của quán</w:t>
            </w:r>
          </w:p>
        </w:tc>
      </w:tr>
      <w:tr w:rsidR="006D2ECA" w:rsidRPr="009B706A" w14:paraId="3E2B9261" w14:textId="77777777" w:rsidTr="00935B30">
        <w:tc>
          <w:tcPr>
            <w:tcW w:w="1118" w:type="pct"/>
          </w:tcPr>
          <w:p w14:paraId="55C2588D" w14:textId="33D4BDD6" w:rsidR="006D2ECA" w:rsidRPr="009B706A" w:rsidRDefault="006D2ECA"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Click vào Dịch vụ</w:t>
            </w:r>
          </w:p>
        </w:tc>
        <w:tc>
          <w:tcPr>
            <w:tcW w:w="1118" w:type="pct"/>
          </w:tcPr>
          <w:p w14:paraId="1BCBE9FF" w14:textId="2B608ED3" w:rsidR="006D2ECA" w:rsidRPr="009B706A" w:rsidRDefault="006D2ECA"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Người dùng nhấn vào mục "Dịch vụ"</w:t>
            </w:r>
          </w:p>
        </w:tc>
        <w:tc>
          <w:tcPr>
            <w:tcW w:w="1118" w:type="pct"/>
          </w:tcPr>
          <w:p w14:paraId="78DCAE21" w14:textId="14D4B6DE" w:rsidR="006D2ECA" w:rsidRPr="009B706A" w:rsidRDefault="006D2ECA"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Hiển thị các dịch vụ hỗ trợ khách hàng</w:t>
            </w:r>
          </w:p>
        </w:tc>
        <w:tc>
          <w:tcPr>
            <w:tcW w:w="1646" w:type="pct"/>
          </w:tcPr>
          <w:p w14:paraId="451127AB" w14:textId="7920689B" w:rsidR="006D2ECA" w:rsidRPr="009B706A" w:rsidRDefault="006D2ECA"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Không điều hướng sang hiển thị Dịch vụ hỗ trợ khách hàng</w:t>
            </w:r>
          </w:p>
        </w:tc>
      </w:tr>
      <w:tr w:rsidR="006D2ECA" w:rsidRPr="009B706A" w14:paraId="0019C0BC" w14:textId="77777777" w:rsidTr="00935B30">
        <w:tc>
          <w:tcPr>
            <w:tcW w:w="1118" w:type="pct"/>
          </w:tcPr>
          <w:p w14:paraId="2970C5F8" w14:textId="54507E65" w:rsidR="006D2ECA" w:rsidRPr="009B706A" w:rsidRDefault="006D2ECA"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Click vào Liên hệ</w:t>
            </w:r>
          </w:p>
        </w:tc>
        <w:tc>
          <w:tcPr>
            <w:tcW w:w="1118" w:type="pct"/>
          </w:tcPr>
          <w:p w14:paraId="66679694" w14:textId="6EF11A68" w:rsidR="006D2ECA" w:rsidRPr="009B706A" w:rsidRDefault="006D2ECA"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Người dùng nhấn vào mục "Liên hệ"</w:t>
            </w:r>
          </w:p>
        </w:tc>
        <w:tc>
          <w:tcPr>
            <w:tcW w:w="1118" w:type="pct"/>
          </w:tcPr>
          <w:p w14:paraId="2F08A3A7" w14:textId="4633B5A1" w:rsidR="006D2ECA" w:rsidRPr="009B706A" w:rsidRDefault="006D2ECA"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Hiển thị thông tin liên lạc và bản đồ chỉ dẫn</w:t>
            </w:r>
          </w:p>
        </w:tc>
        <w:tc>
          <w:tcPr>
            <w:tcW w:w="1646" w:type="pct"/>
          </w:tcPr>
          <w:p w14:paraId="797B091E" w14:textId="1C41374A" w:rsidR="006D2ECA" w:rsidRPr="009B706A" w:rsidRDefault="006D2ECA"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Không điều hướng sang hiển thị Thông tin liên lạc và bản đồ chỉ dẫn</w:t>
            </w:r>
          </w:p>
        </w:tc>
      </w:tr>
      <w:tr w:rsidR="006D2ECA" w:rsidRPr="009B706A" w14:paraId="576CB032" w14:textId="77777777" w:rsidTr="00935B30">
        <w:tc>
          <w:tcPr>
            <w:tcW w:w="1118" w:type="pct"/>
          </w:tcPr>
          <w:p w14:paraId="70F83014" w14:textId="25534D1D" w:rsidR="006D2ECA" w:rsidRPr="009B706A" w:rsidRDefault="006D2ECA"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Click vào Gọi món</w:t>
            </w:r>
          </w:p>
        </w:tc>
        <w:tc>
          <w:tcPr>
            <w:tcW w:w="1118" w:type="pct"/>
          </w:tcPr>
          <w:p w14:paraId="7C5956E3" w14:textId="168F9604" w:rsidR="006D2ECA" w:rsidRPr="009B706A" w:rsidRDefault="006D2ECA"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Người dùng nhấn vào nút "Gọi món"</w:t>
            </w:r>
          </w:p>
        </w:tc>
        <w:tc>
          <w:tcPr>
            <w:tcW w:w="1118" w:type="pct"/>
          </w:tcPr>
          <w:p w14:paraId="0A674AC3" w14:textId="3049FA9A" w:rsidR="006D2ECA" w:rsidRPr="009B706A" w:rsidRDefault="006D2ECA"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Mở menu món ăn và đồ uống cho khách lựa chọn</w:t>
            </w:r>
          </w:p>
        </w:tc>
        <w:tc>
          <w:tcPr>
            <w:tcW w:w="1646" w:type="pct"/>
          </w:tcPr>
          <w:p w14:paraId="37ABDDE7" w14:textId="74D0DB6C" w:rsidR="006D2ECA" w:rsidRPr="009B706A" w:rsidRDefault="006D2ECA"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Không điều hướng sang hiển thị Menu món ăn và đồ uống.</w:t>
            </w:r>
          </w:p>
        </w:tc>
      </w:tr>
      <w:tr w:rsidR="006D2ECA" w:rsidRPr="009B706A" w14:paraId="5531EC3E" w14:textId="77777777" w:rsidTr="00935B30">
        <w:tc>
          <w:tcPr>
            <w:tcW w:w="1118" w:type="pct"/>
          </w:tcPr>
          <w:p w14:paraId="2557BD11" w14:textId="5D464951" w:rsidR="006D2ECA" w:rsidRPr="009B706A" w:rsidRDefault="006D2ECA"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Click vào Pha chế đặc biệt</w:t>
            </w:r>
          </w:p>
        </w:tc>
        <w:tc>
          <w:tcPr>
            <w:tcW w:w="1118" w:type="pct"/>
          </w:tcPr>
          <w:p w14:paraId="31FCED99" w14:textId="04CD5F08" w:rsidR="006D2ECA" w:rsidRPr="009B706A" w:rsidRDefault="006D2ECA"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Người dùng nhấn vào mục "Pha chế đặc biệt"</w:t>
            </w:r>
          </w:p>
        </w:tc>
        <w:tc>
          <w:tcPr>
            <w:tcW w:w="1118" w:type="pct"/>
          </w:tcPr>
          <w:p w14:paraId="4F33D7CE" w14:textId="5CA1B95D" w:rsidR="006D2ECA" w:rsidRPr="009B706A" w:rsidRDefault="006D2ECA"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Hiển thị thông tin về các món pha chế đặc biệt</w:t>
            </w:r>
          </w:p>
        </w:tc>
        <w:tc>
          <w:tcPr>
            <w:tcW w:w="1646" w:type="pct"/>
          </w:tcPr>
          <w:p w14:paraId="12EACFC8" w14:textId="56ACF764" w:rsidR="006D2ECA" w:rsidRPr="009B706A" w:rsidRDefault="006D2ECA"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Không điều hướng sang hiển thị Thông tin về các món pha chế đặc biệt</w:t>
            </w:r>
          </w:p>
        </w:tc>
      </w:tr>
      <w:tr w:rsidR="006D2ECA" w:rsidRPr="009B706A" w14:paraId="698E2EC0" w14:textId="77777777" w:rsidTr="00935B30">
        <w:tc>
          <w:tcPr>
            <w:tcW w:w="1118" w:type="pct"/>
          </w:tcPr>
          <w:p w14:paraId="7F68358F" w14:textId="68FB3BE8" w:rsidR="006D2ECA" w:rsidRPr="009B706A" w:rsidRDefault="006D2ECA"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Click vào Không gian làm việc</w:t>
            </w:r>
          </w:p>
        </w:tc>
        <w:tc>
          <w:tcPr>
            <w:tcW w:w="1118" w:type="pct"/>
          </w:tcPr>
          <w:p w14:paraId="5BDBAEED" w14:textId="2AD00FEC" w:rsidR="006D2ECA" w:rsidRPr="009B706A" w:rsidRDefault="006D2ECA"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Người dùng nhấn vào mục "Không gian làm việc"</w:t>
            </w:r>
          </w:p>
        </w:tc>
        <w:tc>
          <w:tcPr>
            <w:tcW w:w="1118" w:type="pct"/>
          </w:tcPr>
          <w:p w14:paraId="15D29D3B" w14:textId="4115097C" w:rsidR="006D2ECA" w:rsidRPr="009B706A" w:rsidRDefault="006D2ECA"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Hiển thị thông tin về không gian làm việc tại quán</w:t>
            </w:r>
          </w:p>
        </w:tc>
        <w:tc>
          <w:tcPr>
            <w:tcW w:w="1646" w:type="pct"/>
          </w:tcPr>
          <w:p w14:paraId="4BE69FD3" w14:textId="2007B84F" w:rsidR="006D2ECA" w:rsidRPr="009B706A" w:rsidRDefault="006D2ECA"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Không điều hướng sang hiển thị Không gian làm việc tại quán</w:t>
            </w:r>
          </w:p>
        </w:tc>
      </w:tr>
      <w:tr w:rsidR="006D2ECA" w:rsidRPr="009B706A" w14:paraId="61F2EDC9" w14:textId="77777777" w:rsidTr="00935B30">
        <w:tc>
          <w:tcPr>
            <w:tcW w:w="1118" w:type="pct"/>
          </w:tcPr>
          <w:p w14:paraId="3D90680D" w14:textId="08899E00" w:rsidR="006D2ECA" w:rsidRPr="009B706A" w:rsidRDefault="006D2ECA"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Click vào Âm nhạc Acoustic</w:t>
            </w:r>
          </w:p>
        </w:tc>
        <w:tc>
          <w:tcPr>
            <w:tcW w:w="1118" w:type="pct"/>
          </w:tcPr>
          <w:p w14:paraId="67F49EAD" w14:textId="57738189" w:rsidR="006D2ECA" w:rsidRPr="009B706A" w:rsidRDefault="006D2ECA"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Người dùng nhấn vào mục "Âm nhạc Acoustic"</w:t>
            </w:r>
          </w:p>
        </w:tc>
        <w:tc>
          <w:tcPr>
            <w:tcW w:w="1118" w:type="pct"/>
          </w:tcPr>
          <w:p w14:paraId="2E783887" w14:textId="7F83C98E" w:rsidR="006D2ECA" w:rsidRPr="009B706A" w:rsidRDefault="006D2ECA"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Hiển thị các chương trình âm nhạc của quán</w:t>
            </w:r>
          </w:p>
        </w:tc>
        <w:tc>
          <w:tcPr>
            <w:tcW w:w="1646" w:type="pct"/>
          </w:tcPr>
          <w:p w14:paraId="551D592D" w14:textId="033F3EE6" w:rsidR="006D2ECA" w:rsidRPr="009B706A" w:rsidRDefault="006D2ECA"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Không điều hướng sang hiển thị Chương trình âm nhạc của quán.</w:t>
            </w:r>
          </w:p>
        </w:tc>
      </w:tr>
      <w:tr w:rsidR="006D2ECA" w:rsidRPr="009B706A" w14:paraId="21A2CB1D" w14:textId="77777777" w:rsidTr="00935B30">
        <w:tc>
          <w:tcPr>
            <w:tcW w:w="1118" w:type="pct"/>
          </w:tcPr>
          <w:p w14:paraId="325B9907" w14:textId="54320143" w:rsidR="006D2ECA" w:rsidRPr="009B706A" w:rsidRDefault="006D2ECA"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Click vào Ưu đãi thành viên</w:t>
            </w:r>
          </w:p>
        </w:tc>
        <w:tc>
          <w:tcPr>
            <w:tcW w:w="1118" w:type="pct"/>
          </w:tcPr>
          <w:p w14:paraId="7F0A6041" w14:textId="46D2F50B" w:rsidR="006D2ECA" w:rsidRPr="009B706A" w:rsidRDefault="006D2ECA"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Người dùng nhấn vào mục "Ưu đãi thành viên"</w:t>
            </w:r>
          </w:p>
        </w:tc>
        <w:tc>
          <w:tcPr>
            <w:tcW w:w="1118" w:type="pct"/>
          </w:tcPr>
          <w:p w14:paraId="4C1B9F17" w14:textId="77FBF8BA" w:rsidR="006D2ECA" w:rsidRPr="009B706A" w:rsidRDefault="006D2ECA"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Hiển thị các ưu đãi dành cho thành viên</w:t>
            </w:r>
          </w:p>
        </w:tc>
        <w:tc>
          <w:tcPr>
            <w:tcW w:w="1646" w:type="pct"/>
          </w:tcPr>
          <w:p w14:paraId="5AB30A66" w14:textId="2A4DCEA2" w:rsidR="006D2ECA" w:rsidRPr="009B706A" w:rsidRDefault="006D2ECA"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Không điều hướng sang hiển thị Ưu đãi dành cho thành viên</w:t>
            </w:r>
          </w:p>
        </w:tc>
      </w:tr>
      <w:tr w:rsidR="006D2ECA" w:rsidRPr="009B706A" w14:paraId="0BFD9784" w14:textId="77777777" w:rsidTr="00935B30">
        <w:tc>
          <w:tcPr>
            <w:tcW w:w="1118" w:type="pct"/>
          </w:tcPr>
          <w:p w14:paraId="60B04435" w14:textId="489324D9" w:rsidR="006D2ECA" w:rsidRPr="009B706A" w:rsidRDefault="006D2ECA"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Click vào Lớp học pha chế</w:t>
            </w:r>
          </w:p>
        </w:tc>
        <w:tc>
          <w:tcPr>
            <w:tcW w:w="1118" w:type="pct"/>
          </w:tcPr>
          <w:p w14:paraId="65358B14" w14:textId="32429BB0" w:rsidR="006D2ECA" w:rsidRPr="009B706A" w:rsidRDefault="006D2ECA"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Người dùng nhấn vào mục "Lớp học pha chế"</w:t>
            </w:r>
          </w:p>
        </w:tc>
        <w:tc>
          <w:tcPr>
            <w:tcW w:w="1118" w:type="pct"/>
          </w:tcPr>
          <w:p w14:paraId="522578B3" w14:textId="1AC62ECF" w:rsidR="006D2ECA" w:rsidRPr="009B706A" w:rsidRDefault="006D2ECA"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Hiển thị thông tin lớp học pha chế</w:t>
            </w:r>
          </w:p>
        </w:tc>
        <w:tc>
          <w:tcPr>
            <w:tcW w:w="1646" w:type="pct"/>
          </w:tcPr>
          <w:p w14:paraId="02943D3A" w14:textId="438B82C0" w:rsidR="006D2ECA" w:rsidRPr="009B706A" w:rsidRDefault="006D2ECA"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Không điều hướng sang hiển thị Lớp học pha chế.</w:t>
            </w:r>
          </w:p>
        </w:tc>
      </w:tr>
    </w:tbl>
    <w:p w14:paraId="091880E5" w14:textId="77777777" w:rsidR="006D7F9E" w:rsidRPr="009B706A" w:rsidRDefault="006D7F9E" w:rsidP="0049382E">
      <w:pPr>
        <w:pStyle w:val="u2"/>
        <w:jc w:val="both"/>
        <w:rPr>
          <w:rFonts w:asciiTheme="majorHAnsi" w:hAnsiTheme="majorHAnsi" w:cstheme="majorHAnsi"/>
          <w:b w:val="0"/>
          <w:bCs/>
        </w:rPr>
      </w:pPr>
      <w:bookmarkStart w:id="33" w:name="_Toc198617459"/>
      <w:bookmarkEnd w:id="32"/>
      <w:r w:rsidRPr="009B706A">
        <w:rPr>
          <w:rFonts w:asciiTheme="majorHAnsi" w:hAnsiTheme="majorHAnsi" w:cstheme="majorHAnsi"/>
          <w:bCs/>
        </w:rPr>
        <w:lastRenderedPageBreak/>
        <w:t>UI-5 Giao diện Món Nổi bật</w:t>
      </w:r>
      <w:bookmarkEnd w:id="33"/>
      <w:r w:rsidRPr="009B706A">
        <w:rPr>
          <w:rFonts w:asciiTheme="majorHAnsi" w:hAnsiTheme="majorHAnsi" w:cstheme="majorHAnsi"/>
          <w:bCs/>
        </w:rPr>
        <w:tab/>
      </w:r>
    </w:p>
    <w:p w14:paraId="12809CA3" w14:textId="687120AF" w:rsidR="006D7F9E" w:rsidRPr="009B706A" w:rsidRDefault="008C7F6B" w:rsidP="0049382E">
      <w:pPr>
        <w:jc w:val="both"/>
        <w:rPr>
          <w:rFonts w:asciiTheme="majorHAnsi" w:hAnsiTheme="majorHAnsi" w:cstheme="majorHAnsi"/>
          <w:b/>
          <w:bCs/>
          <w:sz w:val="26"/>
          <w:szCs w:val="26"/>
        </w:rPr>
      </w:pPr>
      <w:r w:rsidRPr="009B706A">
        <w:rPr>
          <w:rFonts w:asciiTheme="majorHAnsi" w:hAnsiTheme="majorHAnsi" w:cstheme="majorHAnsi"/>
          <w:b/>
          <w:bCs/>
          <w:noProof/>
          <w:sz w:val="26"/>
          <w:szCs w:val="26"/>
        </w:rPr>
        <w:drawing>
          <wp:inline distT="0" distB="0" distL="0" distR="0" wp14:anchorId="56FFDAAD" wp14:editId="3074F76A">
            <wp:extent cx="4160881" cy="5806943"/>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160881" cy="5806943"/>
                    </a:xfrm>
                    <a:prstGeom prst="rect">
                      <a:avLst/>
                    </a:prstGeom>
                  </pic:spPr>
                </pic:pic>
              </a:graphicData>
            </a:graphic>
          </wp:inline>
        </w:drawing>
      </w:r>
    </w:p>
    <w:tbl>
      <w:tblPr>
        <w:tblStyle w:val="LiBang"/>
        <w:tblW w:w="5585" w:type="pct"/>
        <w:tblLook w:val="04A0" w:firstRow="1" w:lastRow="0" w:firstColumn="1" w:lastColumn="0" w:noHBand="0" w:noVBand="1"/>
      </w:tblPr>
      <w:tblGrid>
        <w:gridCol w:w="2252"/>
        <w:gridCol w:w="2253"/>
        <w:gridCol w:w="2253"/>
        <w:gridCol w:w="3317"/>
      </w:tblGrid>
      <w:tr w:rsidR="006D2ECA" w:rsidRPr="009B706A" w14:paraId="71C61A66" w14:textId="77777777" w:rsidTr="00935B30">
        <w:tc>
          <w:tcPr>
            <w:tcW w:w="2236" w:type="pct"/>
            <w:gridSpan w:val="2"/>
            <w:shd w:val="clear" w:color="auto" w:fill="CCFF66"/>
          </w:tcPr>
          <w:p w14:paraId="66F6196B" w14:textId="77777777" w:rsidR="006D2ECA" w:rsidRPr="0049382E" w:rsidRDefault="006D2ECA" w:rsidP="0049382E">
            <w:pPr>
              <w:jc w:val="both"/>
              <w:rPr>
                <w:rFonts w:asciiTheme="majorHAnsi" w:hAnsiTheme="majorHAnsi" w:cstheme="majorHAnsi"/>
                <w:b/>
                <w:sz w:val="26"/>
                <w:szCs w:val="26"/>
              </w:rPr>
            </w:pPr>
            <w:r w:rsidRPr="0049382E">
              <w:rPr>
                <w:rFonts w:asciiTheme="majorHAnsi" w:hAnsiTheme="majorHAnsi" w:cstheme="majorHAnsi"/>
                <w:b/>
                <w:color w:val="000000" w:themeColor="text1"/>
                <w:sz w:val="26"/>
                <w:szCs w:val="26"/>
              </w:rPr>
              <w:t>Hiển thị</w:t>
            </w:r>
          </w:p>
        </w:tc>
        <w:tc>
          <w:tcPr>
            <w:tcW w:w="2764" w:type="pct"/>
            <w:gridSpan w:val="2"/>
          </w:tcPr>
          <w:p w14:paraId="0A3A1862" w14:textId="1FB55C95" w:rsidR="006D2ECA" w:rsidRPr="009B706A" w:rsidRDefault="006D2ECA" w:rsidP="0049382E">
            <w:pPr>
              <w:jc w:val="both"/>
              <w:rPr>
                <w:rFonts w:asciiTheme="majorHAnsi" w:hAnsiTheme="majorHAnsi" w:cstheme="majorHAnsi"/>
                <w:bCs/>
                <w:sz w:val="26"/>
                <w:szCs w:val="26"/>
              </w:rPr>
            </w:pPr>
            <w:r w:rsidRPr="009B706A">
              <w:rPr>
                <w:rFonts w:asciiTheme="majorHAnsi" w:hAnsiTheme="majorHAnsi" w:cstheme="majorHAnsi"/>
                <w:bCs/>
                <w:sz w:val="26"/>
                <w:szCs w:val="26"/>
              </w:rPr>
              <w:t>Trang chủ</w:t>
            </w:r>
          </w:p>
        </w:tc>
      </w:tr>
      <w:tr w:rsidR="006D2ECA" w:rsidRPr="009B706A" w14:paraId="78037109" w14:textId="77777777" w:rsidTr="00935B30">
        <w:tc>
          <w:tcPr>
            <w:tcW w:w="2236" w:type="pct"/>
            <w:gridSpan w:val="2"/>
            <w:shd w:val="clear" w:color="auto" w:fill="CCFF66"/>
          </w:tcPr>
          <w:p w14:paraId="57EFC11A" w14:textId="77777777" w:rsidR="006D2ECA" w:rsidRPr="0049382E" w:rsidRDefault="006D2ECA" w:rsidP="0049382E">
            <w:pPr>
              <w:jc w:val="both"/>
              <w:rPr>
                <w:rFonts w:asciiTheme="majorHAnsi" w:hAnsiTheme="majorHAnsi" w:cstheme="majorHAnsi"/>
                <w:b/>
                <w:sz w:val="26"/>
                <w:szCs w:val="26"/>
              </w:rPr>
            </w:pPr>
            <w:r w:rsidRPr="0049382E">
              <w:rPr>
                <w:rFonts w:asciiTheme="majorHAnsi" w:hAnsiTheme="majorHAnsi" w:cstheme="majorHAnsi"/>
                <w:b/>
                <w:color w:val="000000" w:themeColor="text1"/>
                <w:sz w:val="26"/>
                <w:szCs w:val="26"/>
              </w:rPr>
              <w:t>Mô tả</w:t>
            </w:r>
          </w:p>
        </w:tc>
        <w:tc>
          <w:tcPr>
            <w:tcW w:w="2764" w:type="pct"/>
            <w:gridSpan w:val="2"/>
          </w:tcPr>
          <w:p w14:paraId="23CFDAA3" w14:textId="515E6F6A" w:rsidR="006D2ECA" w:rsidRPr="009B706A" w:rsidRDefault="006D2ECA" w:rsidP="0049382E">
            <w:pPr>
              <w:jc w:val="both"/>
              <w:rPr>
                <w:rFonts w:asciiTheme="majorHAnsi" w:hAnsiTheme="majorHAnsi" w:cstheme="majorHAnsi"/>
                <w:bCs/>
                <w:sz w:val="26"/>
                <w:szCs w:val="26"/>
              </w:rPr>
            </w:pPr>
            <w:r w:rsidRPr="009B706A">
              <w:rPr>
                <w:rFonts w:asciiTheme="majorHAnsi" w:hAnsiTheme="majorHAnsi" w:cstheme="majorHAnsi"/>
                <w:bCs/>
                <w:sz w:val="26"/>
                <w:szCs w:val="26"/>
              </w:rPr>
              <w:t>Hiển thị giao diện trang chủ món nổi bật của Coffee House</w:t>
            </w:r>
          </w:p>
        </w:tc>
      </w:tr>
      <w:tr w:rsidR="006D2ECA" w:rsidRPr="009B706A" w14:paraId="7278E30C" w14:textId="77777777" w:rsidTr="00935B30">
        <w:tc>
          <w:tcPr>
            <w:tcW w:w="2236" w:type="pct"/>
            <w:gridSpan w:val="2"/>
            <w:shd w:val="clear" w:color="auto" w:fill="CCFF66"/>
          </w:tcPr>
          <w:p w14:paraId="37144D99" w14:textId="77777777" w:rsidR="006D2ECA" w:rsidRPr="0049382E" w:rsidRDefault="006D2ECA" w:rsidP="0049382E">
            <w:pPr>
              <w:jc w:val="both"/>
              <w:rPr>
                <w:rFonts w:asciiTheme="majorHAnsi" w:hAnsiTheme="majorHAnsi" w:cstheme="majorHAnsi"/>
                <w:b/>
                <w:sz w:val="26"/>
                <w:szCs w:val="26"/>
              </w:rPr>
            </w:pPr>
            <w:r w:rsidRPr="0049382E">
              <w:rPr>
                <w:rFonts w:asciiTheme="majorHAnsi" w:hAnsiTheme="majorHAnsi" w:cstheme="majorHAnsi"/>
                <w:b/>
                <w:color w:val="000000" w:themeColor="text1"/>
                <w:sz w:val="26"/>
                <w:szCs w:val="26"/>
              </w:rPr>
              <w:t>Hiển thị truy cập</w:t>
            </w:r>
          </w:p>
        </w:tc>
        <w:tc>
          <w:tcPr>
            <w:tcW w:w="2764" w:type="pct"/>
            <w:gridSpan w:val="2"/>
          </w:tcPr>
          <w:p w14:paraId="20F1ACA4" w14:textId="13E38FF9" w:rsidR="006D2ECA" w:rsidRPr="009B706A" w:rsidRDefault="006D2ECA" w:rsidP="0049382E">
            <w:pPr>
              <w:jc w:val="both"/>
              <w:rPr>
                <w:rFonts w:asciiTheme="majorHAnsi" w:hAnsiTheme="majorHAnsi" w:cstheme="majorHAnsi"/>
                <w:bCs/>
                <w:sz w:val="26"/>
                <w:szCs w:val="26"/>
              </w:rPr>
            </w:pPr>
            <w:r w:rsidRPr="009B706A">
              <w:rPr>
                <w:rFonts w:asciiTheme="majorHAnsi" w:hAnsiTheme="majorHAnsi" w:cstheme="majorHAnsi"/>
                <w:bCs/>
                <w:sz w:val="26"/>
                <w:szCs w:val="26"/>
              </w:rPr>
              <w:t>Người dùng truy cập vào "Trang chủ" từ menu chính và kéo xuống ở giữa để xem.</w:t>
            </w:r>
          </w:p>
        </w:tc>
      </w:tr>
      <w:tr w:rsidR="006D2ECA" w:rsidRPr="009B706A" w14:paraId="1B8BA842" w14:textId="77777777" w:rsidTr="00935B30">
        <w:tc>
          <w:tcPr>
            <w:tcW w:w="5000" w:type="pct"/>
            <w:gridSpan w:val="4"/>
            <w:shd w:val="clear" w:color="auto" w:fill="CCFF66"/>
          </w:tcPr>
          <w:p w14:paraId="22AB2A8A" w14:textId="77777777" w:rsidR="006D2ECA" w:rsidRPr="0049382E" w:rsidRDefault="006D2ECA" w:rsidP="0049382E">
            <w:pPr>
              <w:jc w:val="both"/>
              <w:rPr>
                <w:rFonts w:asciiTheme="majorHAnsi" w:hAnsiTheme="majorHAnsi" w:cstheme="majorHAnsi"/>
                <w:b/>
                <w:sz w:val="26"/>
                <w:szCs w:val="26"/>
              </w:rPr>
            </w:pPr>
            <w:r w:rsidRPr="0049382E">
              <w:rPr>
                <w:rFonts w:asciiTheme="majorHAnsi" w:hAnsiTheme="majorHAnsi" w:cstheme="majorHAnsi"/>
                <w:b/>
                <w:color w:val="000000" w:themeColor="text1"/>
                <w:sz w:val="26"/>
                <w:szCs w:val="26"/>
              </w:rPr>
              <w:t>Nội dung hiển thị</w:t>
            </w:r>
          </w:p>
        </w:tc>
      </w:tr>
      <w:tr w:rsidR="006D2ECA" w:rsidRPr="009B706A" w14:paraId="429530B3" w14:textId="77777777" w:rsidTr="00935B30">
        <w:tc>
          <w:tcPr>
            <w:tcW w:w="1118" w:type="pct"/>
            <w:shd w:val="clear" w:color="auto" w:fill="CCFF66"/>
          </w:tcPr>
          <w:p w14:paraId="57C2A153" w14:textId="77777777" w:rsidR="006D2ECA" w:rsidRPr="0049382E" w:rsidRDefault="006D2ECA" w:rsidP="0049382E">
            <w:pPr>
              <w:jc w:val="center"/>
              <w:rPr>
                <w:rFonts w:asciiTheme="majorHAnsi" w:hAnsiTheme="majorHAnsi" w:cstheme="majorHAnsi"/>
                <w:b/>
                <w:sz w:val="26"/>
                <w:szCs w:val="26"/>
              </w:rPr>
            </w:pPr>
            <w:r w:rsidRPr="0049382E">
              <w:rPr>
                <w:rFonts w:asciiTheme="majorHAnsi" w:hAnsiTheme="majorHAnsi" w:cstheme="majorHAnsi"/>
                <w:b/>
                <w:color w:val="000000" w:themeColor="text1"/>
                <w:sz w:val="26"/>
                <w:szCs w:val="26"/>
              </w:rPr>
              <w:t>Mục</w:t>
            </w:r>
          </w:p>
        </w:tc>
        <w:tc>
          <w:tcPr>
            <w:tcW w:w="1118" w:type="pct"/>
            <w:shd w:val="clear" w:color="auto" w:fill="CCFF66"/>
          </w:tcPr>
          <w:p w14:paraId="60B3D394" w14:textId="77777777" w:rsidR="006D2ECA" w:rsidRPr="0049382E" w:rsidRDefault="006D2ECA" w:rsidP="0049382E">
            <w:pPr>
              <w:jc w:val="center"/>
              <w:rPr>
                <w:rFonts w:asciiTheme="majorHAnsi" w:hAnsiTheme="majorHAnsi" w:cstheme="majorHAnsi"/>
                <w:b/>
                <w:sz w:val="26"/>
                <w:szCs w:val="26"/>
              </w:rPr>
            </w:pPr>
            <w:r w:rsidRPr="0049382E">
              <w:rPr>
                <w:rFonts w:asciiTheme="majorHAnsi" w:hAnsiTheme="majorHAnsi" w:cstheme="majorHAnsi"/>
                <w:b/>
                <w:color w:val="000000" w:themeColor="text1"/>
                <w:sz w:val="26"/>
                <w:szCs w:val="26"/>
              </w:rPr>
              <w:t>Loại</w:t>
            </w:r>
          </w:p>
        </w:tc>
        <w:tc>
          <w:tcPr>
            <w:tcW w:w="1118" w:type="pct"/>
            <w:shd w:val="clear" w:color="auto" w:fill="CCFF66"/>
          </w:tcPr>
          <w:p w14:paraId="6DC8BA37" w14:textId="77777777" w:rsidR="006D2ECA" w:rsidRPr="0049382E" w:rsidRDefault="006D2ECA" w:rsidP="0049382E">
            <w:pPr>
              <w:jc w:val="center"/>
              <w:rPr>
                <w:rFonts w:asciiTheme="majorHAnsi" w:hAnsiTheme="majorHAnsi" w:cstheme="majorHAnsi"/>
                <w:b/>
                <w:sz w:val="26"/>
                <w:szCs w:val="26"/>
              </w:rPr>
            </w:pPr>
            <w:r w:rsidRPr="0049382E">
              <w:rPr>
                <w:rFonts w:asciiTheme="majorHAnsi" w:hAnsiTheme="majorHAnsi" w:cstheme="majorHAnsi"/>
                <w:b/>
                <w:color w:val="000000" w:themeColor="text1"/>
                <w:sz w:val="26"/>
                <w:szCs w:val="26"/>
              </w:rPr>
              <w:t>Dữ liệu</w:t>
            </w:r>
          </w:p>
        </w:tc>
        <w:tc>
          <w:tcPr>
            <w:tcW w:w="1646" w:type="pct"/>
            <w:shd w:val="clear" w:color="auto" w:fill="CCFF66"/>
          </w:tcPr>
          <w:p w14:paraId="489CCDEF" w14:textId="77777777" w:rsidR="006D2ECA" w:rsidRPr="0049382E" w:rsidRDefault="006D2ECA" w:rsidP="0049382E">
            <w:pPr>
              <w:jc w:val="center"/>
              <w:rPr>
                <w:rFonts w:asciiTheme="majorHAnsi" w:hAnsiTheme="majorHAnsi" w:cstheme="majorHAnsi"/>
                <w:b/>
                <w:sz w:val="26"/>
                <w:szCs w:val="26"/>
              </w:rPr>
            </w:pPr>
            <w:r w:rsidRPr="0049382E">
              <w:rPr>
                <w:rFonts w:asciiTheme="majorHAnsi" w:hAnsiTheme="majorHAnsi" w:cstheme="majorHAnsi"/>
                <w:b/>
                <w:color w:val="000000" w:themeColor="text1"/>
                <w:sz w:val="26"/>
                <w:szCs w:val="26"/>
              </w:rPr>
              <w:t>Mô tả</w:t>
            </w:r>
          </w:p>
        </w:tc>
      </w:tr>
      <w:tr w:rsidR="006D2ECA" w:rsidRPr="009B706A" w14:paraId="12F2B500" w14:textId="77777777" w:rsidTr="00935B30">
        <w:tc>
          <w:tcPr>
            <w:tcW w:w="1118" w:type="pct"/>
            <w:shd w:val="clear" w:color="auto" w:fill="auto"/>
          </w:tcPr>
          <w:p w14:paraId="707A2BED" w14:textId="1FD1EDD3" w:rsidR="006D2ECA" w:rsidRPr="009B706A" w:rsidRDefault="006D2ECA"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Sản phẩm</w:t>
            </w:r>
          </w:p>
        </w:tc>
        <w:tc>
          <w:tcPr>
            <w:tcW w:w="1118" w:type="pct"/>
            <w:shd w:val="clear" w:color="auto" w:fill="auto"/>
          </w:tcPr>
          <w:p w14:paraId="19F40854" w14:textId="50BFCECC" w:rsidR="006D2ECA" w:rsidRPr="009B706A" w:rsidRDefault="006D2ECA"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Hình ảnh + text</w:t>
            </w:r>
          </w:p>
        </w:tc>
        <w:tc>
          <w:tcPr>
            <w:tcW w:w="1118" w:type="pct"/>
            <w:shd w:val="clear" w:color="auto" w:fill="auto"/>
          </w:tcPr>
          <w:p w14:paraId="41F04147" w14:textId="57F71C1C" w:rsidR="006D2ECA" w:rsidRPr="009B706A" w:rsidRDefault="006D2ECA"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Tên sản phẩm</w:t>
            </w:r>
          </w:p>
        </w:tc>
        <w:tc>
          <w:tcPr>
            <w:tcW w:w="1646" w:type="pct"/>
            <w:shd w:val="clear" w:color="auto" w:fill="auto"/>
          </w:tcPr>
          <w:p w14:paraId="39051490" w14:textId="46A380A1" w:rsidR="006D2ECA" w:rsidRPr="009B706A" w:rsidRDefault="006D2ECA"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Hiển thị các sản phẩm như "Cà phê sữa đá", cùng với giá của sản phẩm. Các sản phẩm có thể được kéo xuống để xem thêm.</w:t>
            </w:r>
          </w:p>
        </w:tc>
      </w:tr>
      <w:tr w:rsidR="006D2ECA" w:rsidRPr="009B706A" w14:paraId="3AF44442" w14:textId="77777777" w:rsidTr="00935B30">
        <w:tc>
          <w:tcPr>
            <w:tcW w:w="1118" w:type="pct"/>
            <w:shd w:val="clear" w:color="auto" w:fill="auto"/>
          </w:tcPr>
          <w:p w14:paraId="027A1137" w14:textId="4F4CED45" w:rsidR="006D2ECA" w:rsidRPr="009B706A" w:rsidRDefault="006D2ECA"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Xem thêm</w:t>
            </w:r>
          </w:p>
        </w:tc>
        <w:tc>
          <w:tcPr>
            <w:tcW w:w="1118" w:type="pct"/>
            <w:shd w:val="clear" w:color="auto" w:fill="auto"/>
          </w:tcPr>
          <w:p w14:paraId="1FF31971" w14:textId="21B6E9EB" w:rsidR="006D2ECA" w:rsidRPr="009B706A" w:rsidRDefault="006D2ECA"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Button</w:t>
            </w:r>
          </w:p>
        </w:tc>
        <w:tc>
          <w:tcPr>
            <w:tcW w:w="1118" w:type="pct"/>
            <w:shd w:val="clear" w:color="auto" w:fill="auto"/>
          </w:tcPr>
          <w:p w14:paraId="4C23B457" w14:textId="3C234B99" w:rsidR="006D2ECA" w:rsidRPr="009B706A" w:rsidRDefault="006D2ECA"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Click chuột</w:t>
            </w:r>
          </w:p>
        </w:tc>
        <w:tc>
          <w:tcPr>
            <w:tcW w:w="1646" w:type="pct"/>
            <w:shd w:val="clear" w:color="auto" w:fill="auto"/>
          </w:tcPr>
          <w:p w14:paraId="10CA4636" w14:textId="5D0B4C83" w:rsidR="006D2ECA" w:rsidRPr="009B706A" w:rsidRDefault="006D2ECA"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Người dùng có thể nhấn vào để xem thêm các sản phẩm khác hoặc chi tiết hơn.</w:t>
            </w:r>
          </w:p>
        </w:tc>
      </w:tr>
      <w:tr w:rsidR="006D2ECA" w:rsidRPr="009B706A" w14:paraId="7075F056" w14:textId="77777777" w:rsidTr="00935B30">
        <w:tc>
          <w:tcPr>
            <w:tcW w:w="5000" w:type="pct"/>
            <w:gridSpan w:val="4"/>
            <w:shd w:val="clear" w:color="auto" w:fill="CCFF66"/>
          </w:tcPr>
          <w:p w14:paraId="04168EEE" w14:textId="77777777" w:rsidR="006D2ECA" w:rsidRPr="0049382E" w:rsidRDefault="006D2ECA" w:rsidP="0049382E">
            <w:pPr>
              <w:jc w:val="both"/>
              <w:rPr>
                <w:rFonts w:asciiTheme="majorHAnsi" w:hAnsiTheme="majorHAnsi" w:cstheme="majorHAnsi"/>
                <w:b/>
                <w:sz w:val="26"/>
                <w:szCs w:val="26"/>
              </w:rPr>
            </w:pPr>
            <w:r w:rsidRPr="0049382E">
              <w:rPr>
                <w:rFonts w:asciiTheme="majorHAnsi" w:hAnsiTheme="majorHAnsi" w:cstheme="majorHAnsi"/>
                <w:b/>
                <w:color w:val="000000" w:themeColor="text1"/>
                <w:sz w:val="26"/>
                <w:szCs w:val="26"/>
              </w:rPr>
              <w:t>Nội dung hiển thị</w:t>
            </w:r>
          </w:p>
        </w:tc>
      </w:tr>
      <w:tr w:rsidR="006D2ECA" w:rsidRPr="009B706A" w14:paraId="388588FB" w14:textId="77777777" w:rsidTr="00935B30">
        <w:tc>
          <w:tcPr>
            <w:tcW w:w="1118" w:type="pct"/>
            <w:shd w:val="clear" w:color="auto" w:fill="CCFF66"/>
          </w:tcPr>
          <w:p w14:paraId="77921610" w14:textId="77777777" w:rsidR="006D2ECA" w:rsidRPr="0049382E" w:rsidRDefault="006D2ECA" w:rsidP="0049382E">
            <w:pPr>
              <w:jc w:val="center"/>
              <w:rPr>
                <w:rFonts w:asciiTheme="majorHAnsi" w:hAnsiTheme="majorHAnsi" w:cstheme="majorHAnsi"/>
                <w:b/>
                <w:sz w:val="26"/>
                <w:szCs w:val="26"/>
                <w:lang w:val="vi-VN"/>
              </w:rPr>
            </w:pPr>
            <w:r w:rsidRPr="0049382E">
              <w:rPr>
                <w:rFonts w:asciiTheme="majorHAnsi" w:hAnsiTheme="majorHAnsi" w:cstheme="majorHAnsi"/>
                <w:b/>
                <w:color w:val="000000" w:themeColor="text1"/>
                <w:sz w:val="26"/>
                <w:szCs w:val="26"/>
              </w:rPr>
              <w:t>Tên hành động</w:t>
            </w:r>
          </w:p>
        </w:tc>
        <w:tc>
          <w:tcPr>
            <w:tcW w:w="1118" w:type="pct"/>
            <w:shd w:val="clear" w:color="auto" w:fill="CCFF66"/>
          </w:tcPr>
          <w:p w14:paraId="3A6569B6" w14:textId="77777777" w:rsidR="006D2ECA" w:rsidRPr="0049382E" w:rsidRDefault="006D2ECA" w:rsidP="0049382E">
            <w:pPr>
              <w:jc w:val="center"/>
              <w:rPr>
                <w:rFonts w:asciiTheme="majorHAnsi" w:hAnsiTheme="majorHAnsi" w:cstheme="majorHAnsi"/>
                <w:b/>
                <w:sz w:val="26"/>
                <w:szCs w:val="26"/>
                <w:lang w:val="vi-VN"/>
              </w:rPr>
            </w:pPr>
            <w:r w:rsidRPr="0049382E">
              <w:rPr>
                <w:rFonts w:asciiTheme="majorHAnsi" w:hAnsiTheme="majorHAnsi" w:cstheme="majorHAnsi"/>
                <w:b/>
                <w:color w:val="000000" w:themeColor="text1"/>
                <w:sz w:val="26"/>
                <w:szCs w:val="26"/>
              </w:rPr>
              <w:t>Mô tả</w:t>
            </w:r>
          </w:p>
        </w:tc>
        <w:tc>
          <w:tcPr>
            <w:tcW w:w="1118" w:type="pct"/>
            <w:shd w:val="clear" w:color="auto" w:fill="CCFF66"/>
          </w:tcPr>
          <w:p w14:paraId="5F95355F" w14:textId="77777777" w:rsidR="006D2ECA" w:rsidRPr="0049382E" w:rsidRDefault="006D2ECA" w:rsidP="0049382E">
            <w:pPr>
              <w:jc w:val="center"/>
              <w:rPr>
                <w:rFonts w:asciiTheme="majorHAnsi" w:hAnsiTheme="majorHAnsi" w:cstheme="majorHAnsi"/>
                <w:b/>
                <w:sz w:val="26"/>
                <w:szCs w:val="26"/>
                <w:lang w:val="vi-VN"/>
              </w:rPr>
            </w:pPr>
            <w:r w:rsidRPr="0049382E">
              <w:rPr>
                <w:rFonts w:asciiTheme="majorHAnsi" w:hAnsiTheme="majorHAnsi" w:cstheme="majorHAnsi"/>
                <w:b/>
                <w:color w:val="000000" w:themeColor="text1"/>
                <w:sz w:val="26"/>
                <w:szCs w:val="26"/>
              </w:rPr>
              <w:t>Thành công</w:t>
            </w:r>
          </w:p>
        </w:tc>
        <w:tc>
          <w:tcPr>
            <w:tcW w:w="1646" w:type="pct"/>
            <w:shd w:val="clear" w:color="auto" w:fill="CCFF66"/>
          </w:tcPr>
          <w:p w14:paraId="7A2D5793" w14:textId="77777777" w:rsidR="006D2ECA" w:rsidRPr="0049382E" w:rsidRDefault="006D2ECA" w:rsidP="0049382E">
            <w:pPr>
              <w:jc w:val="center"/>
              <w:rPr>
                <w:rFonts w:asciiTheme="majorHAnsi" w:hAnsiTheme="majorHAnsi" w:cstheme="majorHAnsi"/>
                <w:b/>
                <w:sz w:val="26"/>
                <w:szCs w:val="26"/>
                <w:lang w:val="vi-VN"/>
              </w:rPr>
            </w:pPr>
            <w:r w:rsidRPr="0049382E">
              <w:rPr>
                <w:rFonts w:asciiTheme="majorHAnsi" w:hAnsiTheme="majorHAnsi" w:cstheme="majorHAnsi"/>
                <w:b/>
                <w:color w:val="000000" w:themeColor="text1"/>
                <w:sz w:val="26"/>
                <w:szCs w:val="26"/>
              </w:rPr>
              <w:t>Không thành công</w:t>
            </w:r>
          </w:p>
        </w:tc>
      </w:tr>
      <w:tr w:rsidR="006D2ECA" w:rsidRPr="009B706A" w14:paraId="02DAC7DF" w14:textId="77777777" w:rsidTr="00935B30">
        <w:tc>
          <w:tcPr>
            <w:tcW w:w="1118" w:type="pct"/>
          </w:tcPr>
          <w:p w14:paraId="75E4D248" w14:textId="222D46C1" w:rsidR="006D2ECA" w:rsidRPr="009B706A" w:rsidRDefault="006D2ECA"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lastRenderedPageBreak/>
              <w:t>Click vào Xem thêm</w:t>
            </w:r>
          </w:p>
        </w:tc>
        <w:tc>
          <w:tcPr>
            <w:tcW w:w="1118" w:type="pct"/>
          </w:tcPr>
          <w:p w14:paraId="666410D6" w14:textId="4F4F9009" w:rsidR="006D2ECA" w:rsidRPr="009B706A" w:rsidRDefault="006D2ECA"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Người dùng nhấn vào nút "Xem thêm"</w:t>
            </w:r>
          </w:p>
        </w:tc>
        <w:tc>
          <w:tcPr>
            <w:tcW w:w="1118" w:type="pct"/>
          </w:tcPr>
          <w:p w14:paraId="27E6C52C" w14:textId="71D0422A" w:rsidR="006D2ECA" w:rsidRPr="009B706A" w:rsidRDefault="006D2ECA"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Điều hướng đến giao diện gọi món.</w:t>
            </w:r>
          </w:p>
        </w:tc>
        <w:tc>
          <w:tcPr>
            <w:tcW w:w="1646" w:type="pct"/>
          </w:tcPr>
          <w:p w14:paraId="5B27043F" w14:textId="1F14D692" w:rsidR="006D2ECA" w:rsidRPr="009B706A" w:rsidRDefault="006D2ECA"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Không điều hướng sang hiển thị Sản phẩm khác hoặc chi tiết</w:t>
            </w:r>
          </w:p>
        </w:tc>
      </w:tr>
    </w:tbl>
    <w:p w14:paraId="2D5F1C05" w14:textId="77777777" w:rsidR="006D2ECA" w:rsidRPr="009B706A" w:rsidRDefault="006D2ECA" w:rsidP="0049382E">
      <w:pPr>
        <w:jc w:val="both"/>
        <w:rPr>
          <w:rFonts w:asciiTheme="majorHAnsi" w:hAnsiTheme="majorHAnsi" w:cstheme="majorHAnsi"/>
          <w:b/>
          <w:bCs/>
          <w:sz w:val="26"/>
          <w:szCs w:val="26"/>
        </w:rPr>
      </w:pPr>
    </w:p>
    <w:p w14:paraId="0448AD93" w14:textId="67F29C0F" w:rsidR="006D7F9E" w:rsidRPr="009B706A" w:rsidRDefault="0098245B" w:rsidP="0049382E">
      <w:pPr>
        <w:pStyle w:val="u2"/>
        <w:jc w:val="both"/>
        <w:rPr>
          <w:rFonts w:asciiTheme="majorHAnsi" w:hAnsiTheme="majorHAnsi" w:cstheme="majorHAnsi"/>
          <w:b w:val="0"/>
          <w:bCs/>
        </w:rPr>
      </w:pPr>
      <w:bookmarkStart w:id="34" w:name="_Toc198617460"/>
      <w:r w:rsidRPr="009B706A">
        <w:rPr>
          <w:rFonts w:asciiTheme="majorHAnsi" w:hAnsiTheme="majorHAnsi" w:cstheme="majorHAnsi"/>
          <w:bCs/>
        </w:rPr>
        <w:t>UI-</w:t>
      </w:r>
      <w:r w:rsidR="00FC18B6" w:rsidRPr="009B706A">
        <w:rPr>
          <w:rFonts w:asciiTheme="majorHAnsi" w:hAnsiTheme="majorHAnsi" w:cstheme="majorHAnsi"/>
          <w:b w:val="0"/>
          <w:bCs/>
        </w:rPr>
        <w:t>6</w:t>
      </w:r>
      <w:r w:rsidRPr="009B706A">
        <w:rPr>
          <w:rFonts w:asciiTheme="majorHAnsi" w:hAnsiTheme="majorHAnsi" w:cstheme="majorHAnsi"/>
          <w:bCs/>
        </w:rPr>
        <w:t xml:space="preserve"> Giao diện Liên hệ</w:t>
      </w:r>
      <w:bookmarkEnd w:id="34"/>
    </w:p>
    <w:p w14:paraId="7D4B8D26" w14:textId="1B8D321E" w:rsidR="0098245B" w:rsidRPr="009B706A" w:rsidRDefault="008C7F6B" w:rsidP="0049382E">
      <w:pPr>
        <w:jc w:val="both"/>
        <w:rPr>
          <w:rFonts w:asciiTheme="majorHAnsi" w:hAnsiTheme="majorHAnsi" w:cstheme="majorHAnsi"/>
          <w:b/>
          <w:bCs/>
          <w:sz w:val="26"/>
          <w:szCs w:val="26"/>
        </w:rPr>
      </w:pPr>
      <w:r w:rsidRPr="009B706A">
        <w:rPr>
          <w:rFonts w:asciiTheme="majorHAnsi" w:hAnsiTheme="majorHAnsi" w:cstheme="majorHAnsi"/>
          <w:b/>
          <w:bCs/>
          <w:noProof/>
          <w:sz w:val="26"/>
          <w:szCs w:val="26"/>
        </w:rPr>
        <w:drawing>
          <wp:inline distT="0" distB="0" distL="0" distR="0" wp14:anchorId="12C87674" wp14:editId="2F74F38B">
            <wp:extent cx="4679085" cy="6111770"/>
            <wp:effectExtent l="0" t="0" r="762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679085" cy="6111770"/>
                    </a:xfrm>
                    <a:prstGeom prst="rect">
                      <a:avLst/>
                    </a:prstGeom>
                  </pic:spPr>
                </pic:pic>
              </a:graphicData>
            </a:graphic>
          </wp:inline>
        </w:drawing>
      </w:r>
    </w:p>
    <w:tbl>
      <w:tblPr>
        <w:tblStyle w:val="LiBang"/>
        <w:tblW w:w="5585" w:type="pct"/>
        <w:tblLook w:val="04A0" w:firstRow="1" w:lastRow="0" w:firstColumn="1" w:lastColumn="0" w:noHBand="0" w:noVBand="1"/>
      </w:tblPr>
      <w:tblGrid>
        <w:gridCol w:w="2252"/>
        <w:gridCol w:w="2253"/>
        <w:gridCol w:w="2253"/>
        <w:gridCol w:w="3317"/>
      </w:tblGrid>
      <w:tr w:rsidR="006D2ECA" w:rsidRPr="009B706A" w14:paraId="5DC09913" w14:textId="77777777" w:rsidTr="00935B30">
        <w:tc>
          <w:tcPr>
            <w:tcW w:w="2236" w:type="pct"/>
            <w:gridSpan w:val="2"/>
            <w:shd w:val="clear" w:color="auto" w:fill="CCFF66"/>
          </w:tcPr>
          <w:p w14:paraId="08285114" w14:textId="77777777" w:rsidR="006D2ECA" w:rsidRPr="00432322" w:rsidRDefault="006D2ECA" w:rsidP="0049382E">
            <w:pPr>
              <w:jc w:val="both"/>
              <w:rPr>
                <w:rFonts w:asciiTheme="majorHAnsi" w:hAnsiTheme="majorHAnsi" w:cstheme="majorHAnsi"/>
                <w:b/>
                <w:sz w:val="26"/>
                <w:szCs w:val="26"/>
              </w:rPr>
            </w:pPr>
            <w:r w:rsidRPr="00432322">
              <w:rPr>
                <w:rFonts w:asciiTheme="majorHAnsi" w:hAnsiTheme="majorHAnsi" w:cstheme="majorHAnsi"/>
                <w:b/>
                <w:color w:val="000000" w:themeColor="text1"/>
                <w:sz w:val="26"/>
                <w:szCs w:val="26"/>
              </w:rPr>
              <w:t>Hiển thị</w:t>
            </w:r>
          </w:p>
        </w:tc>
        <w:tc>
          <w:tcPr>
            <w:tcW w:w="2764" w:type="pct"/>
            <w:gridSpan w:val="2"/>
          </w:tcPr>
          <w:p w14:paraId="0DBB1927" w14:textId="03B959E3" w:rsidR="006D2ECA" w:rsidRPr="009B706A" w:rsidRDefault="006D2ECA" w:rsidP="0049382E">
            <w:pPr>
              <w:jc w:val="both"/>
              <w:rPr>
                <w:rFonts w:asciiTheme="majorHAnsi" w:hAnsiTheme="majorHAnsi" w:cstheme="majorHAnsi"/>
                <w:bCs/>
                <w:sz w:val="26"/>
                <w:szCs w:val="26"/>
              </w:rPr>
            </w:pPr>
            <w:r w:rsidRPr="009B706A">
              <w:rPr>
                <w:rFonts w:asciiTheme="majorHAnsi" w:hAnsiTheme="majorHAnsi" w:cstheme="majorHAnsi"/>
                <w:bCs/>
                <w:sz w:val="26"/>
                <w:szCs w:val="26"/>
              </w:rPr>
              <w:t>Liên hệ</w:t>
            </w:r>
          </w:p>
        </w:tc>
      </w:tr>
      <w:tr w:rsidR="006D2ECA" w:rsidRPr="009B706A" w14:paraId="7F54A257" w14:textId="77777777" w:rsidTr="00935B30">
        <w:tc>
          <w:tcPr>
            <w:tcW w:w="2236" w:type="pct"/>
            <w:gridSpan w:val="2"/>
            <w:shd w:val="clear" w:color="auto" w:fill="CCFF66"/>
          </w:tcPr>
          <w:p w14:paraId="40BD58AD" w14:textId="77777777" w:rsidR="006D2ECA" w:rsidRPr="00432322" w:rsidRDefault="006D2ECA" w:rsidP="0049382E">
            <w:pPr>
              <w:jc w:val="both"/>
              <w:rPr>
                <w:rFonts w:asciiTheme="majorHAnsi" w:hAnsiTheme="majorHAnsi" w:cstheme="majorHAnsi"/>
                <w:b/>
                <w:sz w:val="26"/>
                <w:szCs w:val="26"/>
              </w:rPr>
            </w:pPr>
            <w:r w:rsidRPr="00432322">
              <w:rPr>
                <w:rFonts w:asciiTheme="majorHAnsi" w:hAnsiTheme="majorHAnsi" w:cstheme="majorHAnsi"/>
                <w:b/>
                <w:color w:val="000000" w:themeColor="text1"/>
                <w:sz w:val="26"/>
                <w:szCs w:val="26"/>
              </w:rPr>
              <w:t>Mô tả</w:t>
            </w:r>
          </w:p>
        </w:tc>
        <w:tc>
          <w:tcPr>
            <w:tcW w:w="2764" w:type="pct"/>
            <w:gridSpan w:val="2"/>
          </w:tcPr>
          <w:p w14:paraId="3AFFB878" w14:textId="1F3AE40A" w:rsidR="006D2ECA" w:rsidRPr="009B706A" w:rsidRDefault="006D2ECA" w:rsidP="0049382E">
            <w:pPr>
              <w:jc w:val="both"/>
              <w:rPr>
                <w:rFonts w:asciiTheme="majorHAnsi" w:hAnsiTheme="majorHAnsi" w:cstheme="majorHAnsi"/>
                <w:bCs/>
                <w:sz w:val="26"/>
                <w:szCs w:val="26"/>
              </w:rPr>
            </w:pPr>
            <w:r w:rsidRPr="009B706A">
              <w:rPr>
                <w:rFonts w:asciiTheme="majorHAnsi" w:hAnsiTheme="majorHAnsi" w:cstheme="majorHAnsi"/>
                <w:bCs/>
                <w:sz w:val="26"/>
                <w:szCs w:val="26"/>
              </w:rPr>
              <w:t>Hiển thị giao diện chính của liên hệ Coffee House, giới thiệu về thông tin liên hệ</w:t>
            </w:r>
          </w:p>
        </w:tc>
      </w:tr>
      <w:tr w:rsidR="006D2ECA" w:rsidRPr="009B706A" w14:paraId="38B7B893" w14:textId="77777777" w:rsidTr="00935B30">
        <w:tc>
          <w:tcPr>
            <w:tcW w:w="2236" w:type="pct"/>
            <w:gridSpan w:val="2"/>
            <w:shd w:val="clear" w:color="auto" w:fill="CCFF66"/>
          </w:tcPr>
          <w:p w14:paraId="6CE4E022" w14:textId="77777777" w:rsidR="006D2ECA" w:rsidRPr="00432322" w:rsidRDefault="006D2ECA" w:rsidP="0049382E">
            <w:pPr>
              <w:jc w:val="both"/>
              <w:rPr>
                <w:rFonts w:asciiTheme="majorHAnsi" w:hAnsiTheme="majorHAnsi" w:cstheme="majorHAnsi"/>
                <w:b/>
                <w:sz w:val="26"/>
                <w:szCs w:val="26"/>
              </w:rPr>
            </w:pPr>
            <w:r w:rsidRPr="00432322">
              <w:rPr>
                <w:rFonts w:asciiTheme="majorHAnsi" w:hAnsiTheme="majorHAnsi" w:cstheme="majorHAnsi"/>
                <w:b/>
                <w:color w:val="000000" w:themeColor="text1"/>
                <w:sz w:val="26"/>
                <w:szCs w:val="26"/>
              </w:rPr>
              <w:t>Hiển thị truy cập</w:t>
            </w:r>
          </w:p>
        </w:tc>
        <w:tc>
          <w:tcPr>
            <w:tcW w:w="2764" w:type="pct"/>
            <w:gridSpan w:val="2"/>
          </w:tcPr>
          <w:p w14:paraId="2377745C" w14:textId="1E713EBF" w:rsidR="006D2ECA" w:rsidRPr="009B706A" w:rsidRDefault="006D2ECA" w:rsidP="0049382E">
            <w:pPr>
              <w:jc w:val="both"/>
              <w:rPr>
                <w:rFonts w:asciiTheme="majorHAnsi" w:hAnsiTheme="majorHAnsi" w:cstheme="majorHAnsi"/>
                <w:bCs/>
                <w:sz w:val="26"/>
                <w:szCs w:val="26"/>
              </w:rPr>
            </w:pPr>
            <w:r w:rsidRPr="009B706A">
              <w:rPr>
                <w:rFonts w:asciiTheme="majorHAnsi" w:hAnsiTheme="majorHAnsi" w:cstheme="majorHAnsi"/>
                <w:bCs/>
                <w:sz w:val="26"/>
                <w:szCs w:val="26"/>
              </w:rPr>
              <w:t>Người dùng truy cập vào hệ thống hoặc chọn ”Liên hệ" từ menu chính.</w:t>
            </w:r>
          </w:p>
        </w:tc>
      </w:tr>
      <w:tr w:rsidR="006D2ECA" w:rsidRPr="009B706A" w14:paraId="185064E9" w14:textId="77777777" w:rsidTr="00935B30">
        <w:tc>
          <w:tcPr>
            <w:tcW w:w="5000" w:type="pct"/>
            <w:gridSpan w:val="4"/>
            <w:shd w:val="clear" w:color="auto" w:fill="CCFF66"/>
          </w:tcPr>
          <w:p w14:paraId="7B30C05B" w14:textId="77777777" w:rsidR="006D2ECA" w:rsidRPr="00432322" w:rsidRDefault="006D2ECA" w:rsidP="0049382E">
            <w:pPr>
              <w:jc w:val="both"/>
              <w:rPr>
                <w:rFonts w:asciiTheme="majorHAnsi" w:hAnsiTheme="majorHAnsi" w:cstheme="majorHAnsi"/>
                <w:b/>
                <w:sz w:val="26"/>
                <w:szCs w:val="26"/>
              </w:rPr>
            </w:pPr>
            <w:r w:rsidRPr="00432322">
              <w:rPr>
                <w:rFonts w:asciiTheme="majorHAnsi" w:hAnsiTheme="majorHAnsi" w:cstheme="majorHAnsi"/>
                <w:b/>
                <w:color w:val="000000" w:themeColor="text1"/>
                <w:sz w:val="26"/>
                <w:szCs w:val="26"/>
              </w:rPr>
              <w:t>Nội dung hiển thị</w:t>
            </w:r>
          </w:p>
        </w:tc>
      </w:tr>
      <w:tr w:rsidR="006D2ECA" w:rsidRPr="009B706A" w14:paraId="22A1A558" w14:textId="77777777" w:rsidTr="00935B30">
        <w:tc>
          <w:tcPr>
            <w:tcW w:w="1118" w:type="pct"/>
            <w:shd w:val="clear" w:color="auto" w:fill="CCFF66"/>
          </w:tcPr>
          <w:p w14:paraId="5F3C103D" w14:textId="77777777" w:rsidR="006D2ECA" w:rsidRPr="00432322" w:rsidRDefault="006D2ECA" w:rsidP="00432322">
            <w:pPr>
              <w:jc w:val="center"/>
              <w:rPr>
                <w:rFonts w:asciiTheme="majorHAnsi" w:hAnsiTheme="majorHAnsi" w:cstheme="majorHAnsi"/>
                <w:b/>
                <w:sz w:val="26"/>
                <w:szCs w:val="26"/>
              </w:rPr>
            </w:pPr>
            <w:r w:rsidRPr="00432322">
              <w:rPr>
                <w:rFonts w:asciiTheme="majorHAnsi" w:hAnsiTheme="majorHAnsi" w:cstheme="majorHAnsi"/>
                <w:b/>
                <w:color w:val="000000" w:themeColor="text1"/>
                <w:sz w:val="26"/>
                <w:szCs w:val="26"/>
              </w:rPr>
              <w:t>Mục</w:t>
            </w:r>
          </w:p>
        </w:tc>
        <w:tc>
          <w:tcPr>
            <w:tcW w:w="1118" w:type="pct"/>
            <w:shd w:val="clear" w:color="auto" w:fill="CCFF66"/>
          </w:tcPr>
          <w:p w14:paraId="1E47ECF2" w14:textId="77777777" w:rsidR="006D2ECA" w:rsidRPr="00432322" w:rsidRDefault="006D2ECA" w:rsidP="00432322">
            <w:pPr>
              <w:jc w:val="center"/>
              <w:rPr>
                <w:rFonts w:asciiTheme="majorHAnsi" w:hAnsiTheme="majorHAnsi" w:cstheme="majorHAnsi"/>
                <w:b/>
                <w:sz w:val="26"/>
                <w:szCs w:val="26"/>
              </w:rPr>
            </w:pPr>
            <w:r w:rsidRPr="00432322">
              <w:rPr>
                <w:rFonts w:asciiTheme="majorHAnsi" w:hAnsiTheme="majorHAnsi" w:cstheme="majorHAnsi"/>
                <w:b/>
                <w:color w:val="000000" w:themeColor="text1"/>
                <w:sz w:val="26"/>
                <w:szCs w:val="26"/>
              </w:rPr>
              <w:t>Loại</w:t>
            </w:r>
          </w:p>
        </w:tc>
        <w:tc>
          <w:tcPr>
            <w:tcW w:w="1118" w:type="pct"/>
            <w:shd w:val="clear" w:color="auto" w:fill="CCFF66"/>
          </w:tcPr>
          <w:p w14:paraId="4859D243" w14:textId="77777777" w:rsidR="006D2ECA" w:rsidRPr="00432322" w:rsidRDefault="006D2ECA" w:rsidP="00432322">
            <w:pPr>
              <w:jc w:val="center"/>
              <w:rPr>
                <w:rFonts w:asciiTheme="majorHAnsi" w:hAnsiTheme="majorHAnsi" w:cstheme="majorHAnsi"/>
                <w:b/>
                <w:sz w:val="26"/>
                <w:szCs w:val="26"/>
              </w:rPr>
            </w:pPr>
            <w:r w:rsidRPr="00432322">
              <w:rPr>
                <w:rFonts w:asciiTheme="majorHAnsi" w:hAnsiTheme="majorHAnsi" w:cstheme="majorHAnsi"/>
                <w:b/>
                <w:color w:val="000000" w:themeColor="text1"/>
                <w:sz w:val="26"/>
                <w:szCs w:val="26"/>
              </w:rPr>
              <w:t>Dữ liệu</w:t>
            </w:r>
          </w:p>
        </w:tc>
        <w:tc>
          <w:tcPr>
            <w:tcW w:w="1646" w:type="pct"/>
            <w:shd w:val="clear" w:color="auto" w:fill="CCFF66"/>
          </w:tcPr>
          <w:p w14:paraId="38E41FB8" w14:textId="77777777" w:rsidR="006D2ECA" w:rsidRPr="00432322" w:rsidRDefault="006D2ECA" w:rsidP="00432322">
            <w:pPr>
              <w:jc w:val="center"/>
              <w:rPr>
                <w:rFonts w:asciiTheme="majorHAnsi" w:hAnsiTheme="majorHAnsi" w:cstheme="majorHAnsi"/>
                <w:b/>
                <w:sz w:val="26"/>
                <w:szCs w:val="26"/>
              </w:rPr>
            </w:pPr>
            <w:r w:rsidRPr="00432322">
              <w:rPr>
                <w:rFonts w:asciiTheme="majorHAnsi" w:hAnsiTheme="majorHAnsi" w:cstheme="majorHAnsi"/>
                <w:b/>
                <w:color w:val="000000" w:themeColor="text1"/>
                <w:sz w:val="26"/>
                <w:szCs w:val="26"/>
              </w:rPr>
              <w:t>Mô tả</w:t>
            </w:r>
          </w:p>
        </w:tc>
      </w:tr>
      <w:tr w:rsidR="006D2ECA" w:rsidRPr="009B706A" w14:paraId="7AE7CCAA" w14:textId="77777777" w:rsidTr="00935B30">
        <w:tc>
          <w:tcPr>
            <w:tcW w:w="1118" w:type="pct"/>
            <w:shd w:val="clear" w:color="auto" w:fill="auto"/>
          </w:tcPr>
          <w:p w14:paraId="2E50F018" w14:textId="253323A8" w:rsidR="006D2ECA" w:rsidRPr="009B706A" w:rsidRDefault="006D2ECA"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Thông tin liên hệ</w:t>
            </w:r>
          </w:p>
        </w:tc>
        <w:tc>
          <w:tcPr>
            <w:tcW w:w="1118" w:type="pct"/>
            <w:shd w:val="clear" w:color="auto" w:fill="auto"/>
          </w:tcPr>
          <w:p w14:paraId="72179B5D" w14:textId="39AA3051" w:rsidR="006D2ECA" w:rsidRPr="009B706A" w:rsidRDefault="006D2ECA"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Hình ảnh + Text</w:t>
            </w:r>
          </w:p>
        </w:tc>
        <w:tc>
          <w:tcPr>
            <w:tcW w:w="1118" w:type="pct"/>
            <w:shd w:val="clear" w:color="auto" w:fill="auto"/>
          </w:tcPr>
          <w:p w14:paraId="0EB0260A" w14:textId="247D9B22" w:rsidR="006D2ECA" w:rsidRPr="009B706A" w:rsidRDefault="006D2ECA"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Địa chỉ, Số điện thoại, Email, Giờ làm việc</w:t>
            </w:r>
          </w:p>
        </w:tc>
        <w:tc>
          <w:tcPr>
            <w:tcW w:w="1646" w:type="pct"/>
            <w:shd w:val="clear" w:color="auto" w:fill="auto"/>
          </w:tcPr>
          <w:p w14:paraId="16B00CCD" w14:textId="613B12BA" w:rsidR="006D2ECA" w:rsidRPr="009B706A" w:rsidRDefault="006D2ECA"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Cung cấp thông tin về địa chỉ, số điện thoại, email, và giờ làm việc của quán để khách hàng có thể liên hệ dễ dàng.</w:t>
            </w:r>
          </w:p>
        </w:tc>
      </w:tr>
      <w:tr w:rsidR="006D2ECA" w:rsidRPr="009B706A" w14:paraId="0905768B" w14:textId="77777777" w:rsidTr="00935B30">
        <w:tc>
          <w:tcPr>
            <w:tcW w:w="1118" w:type="pct"/>
            <w:shd w:val="clear" w:color="auto" w:fill="auto"/>
          </w:tcPr>
          <w:p w14:paraId="6E02CBD5" w14:textId="702E4A78" w:rsidR="006D2ECA" w:rsidRPr="009B706A" w:rsidRDefault="006D2ECA"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lastRenderedPageBreak/>
              <w:t>Hỗ trợ khách hàng</w:t>
            </w:r>
          </w:p>
        </w:tc>
        <w:tc>
          <w:tcPr>
            <w:tcW w:w="1118" w:type="pct"/>
            <w:shd w:val="clear" w:color="auto" w:fill="auto"/>
          </w:tcPr>
          <w:p w14:paraId="7C5295D3" w14:textId="667684D7" w:rsidR="006D2ECA" w:rsidRPr="009B706A" w:rsidRDefault="006D2ECA"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Text</w:t>
            </w:r>
          </w:p>
        </w:tc>
        <w:tc>
          <w:tcPr>
            <w:tcW w:w="1118" w:type="pct"/>
            <w:shd w:val="clear" w:color="auto" w:fill="auto"/>
          </w:tcPr>
          <w:p w14:paraId="074AC2B5" w14:textId="40189737" w:rsidR="006D2ECA" w:rsidRPr="009B706A" w:rsidRDefault="006D2ECA"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Các dịch vụ hỗ trợ</w:t>
            </w:r>
          </w:p>
        </w:tc>
        <w:tc>
          <w:tcPr>
            <w:tcW w:w="1646" w:type="pct"/>
            <w:shd w:val="clear" w:color="auto" w:fill="auto"/>
          </w:tcPr>
          <w:p w14:paraId="5A1C4164" w14:textId="4EA35D3B" w:rsidR="006D2ECA" w:rsidRPr="009B706A" w:rsidRDefault="006D2ECA"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Cung cấp các thông tin hỗ trợ như hướng dẫn thanh toán, giúp đỡ về dịch vụ tại quán.</w:t>
            </w:r>
          </w:p>
        </w:tc>
      </w:tr>
      <w:tr w:rsidR="006D2ECA" w:rsidRPr="009B706A" w14:paraId="391A4080" w14:textId="77777777" w:rsidTr="00935B30">
        <w:tc>
          <w:tcPr>
            <w:tcW w:w="1118" w:type="pct"/>
            <w:shd w:val="clear" w:color="auto" w:fill="auto"/>
          </w:tcPr>
          <w:p w14:paraId="5641A607" w14:textId="349C1A27" w:rsidR="006D2ECA" w:rsidRPr="009B706A" w:rsidRDefault="006D2ECA"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Bản đồ</w:t>
            </w:r>
          </w:p>
        </w:tc>
        <w:tc>
          <w:tcPr>
            <w:tcW w:w="1118" w:type="pct"/>
            <w:shd w:val="clear" w:color="auto" w:fill="auto"/>
          </w:tcPr>
          <w:p w14:paraId="2F8B3402" w14:textId="4B51E2CF" w:rsidR="006D2ECA" w:rsidRPr="009B706A" w:rsidRDefault="006D2ECA"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Hình ảnh</w:t>
            </w:r>
          </w:p>
        </w:tc>
        <w:tc>
          <w:tcPr>
            <w:tcW w:w="1118" w:type="pct"/>
            <w:shd w:val="clear" w:color="auto" w:fill="auto"/>
          </w:tcPr>
          <w:p w14:paraId="0A5705EC" w14:textId="32932966" w:rsidR="006D2ECA" w:rsidRPr="009B706A" w:rsidRDefault="006D2ECA"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Vị trí quán trên bản đồ</w:t>
            </w:r>
          </w:p>
        </w:tc>
        <w:tc>
          <w:tcPr>
            <w:tcW w:w="1646" w:type="pct"/>
            <w:shd w:val="clear" w:color="auto" w:fill="auto"/>
          </w:tcPr>
          <w:p w14:paraId="478AF65E" w14:textId="5AABB60A" w:rsidR="006D2ECA" w:rsidRPr="009B706A" w:rsidRDefault="006D2ECA"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Hiển thị bản đồ chỉ dẫn vị trí của các chi nhánh Coffee House, giúp khách hàng dễ dàng tìm thấy quán.</w:t>
            </w:r>
          </w:p>
        </w:tc>
      </w:tr>
      <w:tr w:rsidR="006D2ECA" w:rsidRPr="009B706A" w14:paraId="051000DC" w14:textId="77777777" w:rsidTr="00935B30">
        <w:tc>
          <w:tcPr>
            <w:tcW w:w="5000" w:type="pct"/>
            <w:gridSpan w:val="4"/>
            <w:shd w:val="clear" w:color="auto" w:fill="CCFF66"/>
          </w:tcPr>
          <w:p w14:paraId="29A39ECE" w14:textId="77777777" w:rsidR="006D2ECA" w:rsidRPr="00B15235" w:rsidRDefault="006D2ECA" w:rsidP="0049382E">
            <w:pPr>
              <w:jc w:val="both"/>
              <w:rPr>
                <w:rFonts w:asciiTheme="majorHAnsi" w:hAnsiTheme="majorHAnsi" w:cstheme="majorHAnsi"/>
                <w:b/>
                <w:sz w:val="26"/>
                <w:szCs w:val="26"/>
              </w:rPr>
            </w:pPr>
            <w:r w:rsidRPr="00B15235">
              <w:rPr>
                <w:rFonts w:asciiTheme="majorHAnsi" w:hAnsiTheme="majorHAnsi" w:cstheme="majorHAnsi"/>
                <w:b/>
                <w:color w:val="000000" w:themeColor="text1"/>
                <w:sz w:val="26"/>
                <w:szCs w:val="26"/>
              </w:rPr>
              <w:t>Nội dung hiển thị</w:t>
            </w:r>
          </w:p>
        </w:tc>
      </w:tr>
      <w:tr w:rsidR="006D2ECA" w:rsidRPr="009B706A" w14:paraId="1B696267" w14:textId="77777777" w:rsidTr="00935B30">
        <w:tc>
          <w:tcPr>
            <w:tcW w:w="1118" w:type="pct"/>
            <w:shd w:val="clear" w:color="auto" w:fill="CCFF66"/>
          </w:tcPr>
          <w:p w14:paraId="51FD97FE" w14:textId="77777777" w:rsidR="006D2ECA" w:rsidRPr="00B15235" w:rsidRDefault="006D2ECA" w:rsidP="00B15235">
            <w:pPr>
              <w:jc w:val="center"/>
              <w:rPr>
                <w:rFonts w:asciiTheme="majorHAnsi" w:hAnsiTheme="majorHAnsi" w:cstheme="majorHAnsi"/>
                <w:b/>
                <w:sz w:val="26"/>
                <w:szCs w:val="26"/>
                <w:lang w:val="vi-VN"/>
              </w:rPr>
            </w:pPr>
            <w:r w:rsidRPr="00B15235">
              <w:rPr>
                <w:rFonts w:asciiTheme="majorHAnsi" w:hAnsiTheme="majorHAnsi" w:cstheme="majorHAnsi"/>
                <w:b/>
                <w:color w:val="000000" w:themeColor="text1"/>
                <w:sz w:val="26"/>
                <w:szCs w:val="26"/>
              </w:rPr>
              <w:t>Tên hành động</w:t>
            </w:r>
          </w:p>
        </w:tc>
        <w:tc>
          <w:tcPr>
            <w:tcW w:w="1118" w:type="pct"/>
            <w:shd w:val="clear" w:color="auto" w:fill="CCFF66"/>
          </w:tcPr>
          <w:p w14:paraId="08BCBB3A" w14:textId="77777777" w:rsidR="006D2ECA" w:rsidRPr="00B15235" w:rsidRDefault="006D2ECA" w:rsidP="00B15235">
            <w:pPr>
              <w:jc w:val="center"/>
              <w:rPr>
                <w:rFonts w:asciiTheme="majorHAnsi" w:hAnsiTheme="majorHAnsi" w:cstheme="majorHAnsi"/>
                <w:b/>
                <w:sz w:val="26"/>
                <w:szCs w:val="26"/>
                <w:lang w:val="vi-VN"/>
              </w:rPr>
            </w:pPr>
            <w:r w:rsidRPr="00B15235">
              <w:rPr>
                <w:rFonts w:asciiTheme="majorHAnsi" w:hAnsiTheme="majorHAnsi" w:cstheme="majorHAnsi"/>
                <w:b/>
                <w:color w:val="000000" w:themeColor="text1"/>
                <w:sz w:val="26"/>
                <w:szCs w:val="26"/>
              </w:rPr>
              <w:t>Mô tả</w:t>
            </w:r>
          </w:p>
        </w:tc>
        <w:tc>
          <w:tcPr>
            <w:tcW w:w="1118" w:type="pct"/>
            <w:shd w:val="clear" w:color="auto" w:fill="CCFF66"/>
          </w:tcPr>
          <w:p w14:paraId="4B674C47" w14:textId="77777777" w:rsidR="006D2ECA" w:rsidRPr="00B15235" w:rsidRDefault="006D2ECA" w:rsidP="00B15235">
            <w:pPr>
              <w:jc w:val="center"/>
              <w:rPr>
                <w:rFonts w:asciiTheme="majorHAnsi" w:hAnsiTheme="majorHAnsi" w:cstheme="majorHAnsi"/>
                <w:b/>
                <w:sz w:val="26"/>
                <w:szCs w:val="26"/>
                <w:lang w:val="vi-VN"/>
              </w:rPr>
            </w:pPr>
            <w:r w:rsidRPr="00B15235">
              <w:rPr>
                <w:rFonts w:asciiTheme="majorHAnsi" w:hAnsiTheme="majorHAnsi" w:cstheme="majorHAnsi"/>
                <w:b/>
                <w:color w:val="000000" w:themeColor="text1"/>
                <w:sz w:val="26"/>
                <w:szCs w:val="26"/>
              </w:rPr>
              <w:t>Thành công</w:t>
            </w:r>
          </w:p>
        </w:tc>
        <w:tc>
          <w:tcPr>
            <w:tcW w:w="1646" w:type="pct"/>
            <w:shd w:val="clear" w:color="auto" w:fill="CCFF66"/>
          </w:tcPr>
          <w:p w14:paraId="54E62013" w14:textId="77777777" w:rsidR="006D2ECA" w:rsidRPr="00B15235" w:rsidRDefault="006D2ECA" w:rsidP="00B15235">
            <w:pPr>
              <w:jc w:val="center"/>
              <w:rPr>
                <w:rFonts w:asciiTheme="majorHAnsi" w:hAnsiTheme="majorHAnsi" w:cstheme="majorHAnsi"/>
                <w:b/>
                <w:sz w:val="26"/>
                <w:szCs w:val="26"/>
                <w:lang w:val="vi-VN"/>
              </w:rPr>
            </w:pPr>
            <w:r w:rsidRPr="00B15235">
              <w:rPr>
                <w:rFonts w:asciiTheme="majorHAnsi" w:hAnsiTheme="majorHAnsi" w:cstheme="majorHAnsi"/>
                <w:b/>
                <w:color w:val="000000" w:themeColor="text1"/>
                <w:sz w:val="26"/>
                <w:szCs w:val="26"/>
              </w:rPr>
              <w:t>Không thành công</w:t>
            </w:r>
          </w:p>
        </w:tc>
      </w:tr>
      <w:tr w:rsidR="006D2ECA" w:rsidRPr="009B706A" w14:paraId="2D41B65A" w14:textId="77777777" w:rsidTr="00935B30">
        <w:tc>
          <w:tcPr>
            <w:tcW w:w="1118" w:type="pct"/>
          </w:tcPr>
          <w:p w14:paraId="34F0D9AB" w14:textId="4652B18C" w:rsidR="006D2ECA" w:rsidRPr="009B706A" w:rsidRDefault="006D2ECA"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Click vào Thông tin liên hệ</w:t>
            </w:r>
          </w:p>
        </w:tc>
        <w:tc>
          <w:tcPr>
            <w:tcW w:w="1118" w:type="pct"/>
          </w:tcPr>
          <w:p w14:paraId="16DB3D34" w14:textId="03CD4732" w:rsidR="006D2ECA" w:rsidRPr="009B706A" w:rsidRDefault="006D2ECA"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Người dùng nhấn vào phần "Thông tin liên hệ"</w:t>
            </w:r>
          </w:p>
        </w:tc>
        <w:tc>
          <w:tcPr>
            <w:tcW w:w="1118" w:type="pct"/>
          </w:tcPr>
          <w:p w14:paraId="73C7C3B0" w14:textId="35198B92" w:rsidR="006D2ECA" w:rsidRPr="009B706A" w:rsidRDefault="006D2ECA"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Hiển thị các chi tiết về địa chỉ, số điện thoại và email</w:t>
            </w:r>
          </w:p>
        </w:tc>
        <w:tc>
          <w:tcPr>
            <w:tcW w:w="1646" w:type="pct"/>
          </w:tcPr>
          <w:p w14:paraId="51AB21EF" w14:textId="284DEA9C" w:rsidR="006D2ECA" w:rsidRPr="009B706A" w:rsidRDefault="006D2ECA"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Không chuyển hướng sang hiển thị giao diện Thông tin liên hệ</w:t>
            </w:r>
          </w:p>
        </w:tc>
      </w:tr>
      <w:tr w:rsidR="006D2ECA" w:rsidRPr="009B706A" w14:paraId="5D15409B" w14:textId="77777777" w:rsidTr="00935B30">
        <w:tc>
          <w:tcPr>
            <w:tcW w:w="1118" w:type="pct"/>
          </w:tcPr>
          <w:p w14:paraId="50ED4204" w14:textId="46136C69" w:rsidR="006D2ECA" w:rsidRPr="009B706A" w:rsidRDefault="006D2ECA"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Click vào Hỗ trợ khách hàng</w:t>
            </w:r>
          </w:p>
        </w:tc>
        <w:tc>
          <w:tcPr>
            <w:tcW w:w="1118" w:type="pct"/>
          </w:tcPr>
          <w:p w14:paraId="390A7130" w14:textId="70E609F1" w:rsidR="006D2ECA" w:rsidRPr="009B706A" w:rsidRDefault="006D2ECA"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Người dùng nhấn vào phần "Hỗ trợ khách hàng"</w:t>
            </w:r>
          </w:p>
        </w:tc>
        <w:tc>
          <w:tcPr>
            <w:tcW w:w="1118" w:type="pct"/>
          </w:tcPr>
          <w:p w14:paraId="60A52131" w14:textId="5B17A883" w:rsidR="006D2ECA" w:rsidRPr="009B706A" w:rsidRDefault="006D2ECA"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Hiển thị các thông tin hỗ trợ như hướng dẫn thanh toán và các dịch vụ khác</w:t>
            </w:r>
          </w:p>
        </w:tc>
        <w:tc>
          <w:tcPr>
            <w:tcW w:w="1646" w:type="pct"/>
          </w:tcPr>
          <w:p w14:paraId="342CA97C" w14:textId="77777777" w:rsidR="006D2ECA" w:rsidRPr="009B706A" w:rsidRDefault="006D2ECA"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 xml:space="preserve">Không chuyển hướng sang hiển thị giao diện </w:t>
            </w:r>
          </w:p>
          <w:p w14:paraId="39F73E13" w14:textId="306ECF2B" w:rsidR="006D2ECA" w:rsidRPr="009B706A" w:rsidRDefault="006D2ECA"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Click vào Bản đồ</w:t>
            </w:r>
          </w:p>
        </w:tc>
      </w:tr>
      <w:tr w:rsidR="006D2ECA" w:rsidRPr="009B706A" w14:paraId="7D80474B" w14:textId="77777777" w:rsidTr="00935B30">
        <w:tc>
          <w:tcPr>
            <w:tcW w:w="1118" w:type="pct"/>
          </w:tcPr>
          <w:p w14:paraId="3B811459" w14:textId="29228F99" w:rsidR="006D2ECA" w:rsidRPr="009B706A" w:rsidRDefault="006D2ECA"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Click vào Bản đồ</w:t>
            </w:r>
          </w:p>
        </w:tc>
        <w:tc>
          <w:tcPr>
            <w:tcW w:w="1118" w:type="pct"/>
          </w:tcPr>
          <w:p w14:paraId="61F664F5" w14:textId="09735940" w:rsidR="006D2ECA" w:rsidRPr="009B706A" w:rsidRDefault="006D2ECA"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Người dùng nhấn vào bản đồ để xem vị trí quán</w:t>
            </w:r>
          </w:p>
        </w:tc>
        <w:tc>
          <w:tcPr>
            <w:tcW w:w="1118" w:type="pct"/>
          </w:tcPr>
          <w:p w14:paraId="448C07E9" w14:textId="01EA77E8" w:rsidR="006D2ECA" w:rsidRPr="009B706A" w:rsidRDefault="006D2ECA"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Hiển thị vị trí các chi nhánh Coffee House trên bản đồ</w:t>
            </w:r>
          </w:p>
        </w:tc>
        <w:tc>
          <w:tcPr>
            <w:tcW w:w="1646" w:type="pct"/>
          </w:tcPr>
          <w:p w14:paraId="4B18479E" w14:textId="3EE769CB" w:rsidR="006D2ECA" w:rsidRPr="009B706A" w:rsidRDefault="006D2ECA"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Không chuyển sang hiển thị giao diện Chi nhánh Coffee House trên bản đồ</w:t>
            </w:r>
          </w:p>
        </w:tc>
      </w:tr>
    </w:tbl>
    <w:p w14:paraId="533062D8" w14:textId="565A9FC6" w:rsidR="006D2ECA" w:rsidRPr="009B706A" w:rsidRDefault="006D2ECA" w:rsidP="0049382E">
      <w:pPr>
        <w:jc w:val="both"/>
        <w:rPr>
          <w:rFonts w:asciiTheme="majorHAnsi" w:hAnsiTheme="majorHAnsi" w:cstheme="majorHAnsi"/>
          <w:b/>
          <w:bCs/>
          <w:sz w:val="26"/>
          <w:szCs w:val="26"/>
        </w:rPr>
      </w:pPr>
    </w:p>
    <w:p w14:paraId="6E4150B8" w14:textId="2B837D4A" w:rsidR="0098245B" w:rsidRPr="009B706A" w:rsidRDefault="0098245B" w:rsidP="0049382E">
      <w:pPr>
        <w:pStyle w:val="u2"/>
        <w:jc w:val="both"/>
        <w:rPr>
          <w:rFonts w:asciiTheme="majorHAnsi" w:hAnsiTheme="majorHAnsi" w:cstheme="majorHAnsi"/>
          <w:bCs/>
        </w:rPr>
      </w:pPr>
      <w:bookmarkStart w:id="35" w:name="_Toc198617461"/>
      <w:r w:rsidRPr="009B706A">
        <w:rPr>
          <w:rFonts w:asciiTheme="majorHAnsi" w:hAnsiTheme="majorHAnsi" w:cstheme="majorHAnsi"/>
          <w:bCs/>
        </w:rPr>
        <w:t>UI</w:t>
      </w:r>
      <w:r w:rsidR="00AA1B22" w:rsidRPr="009B706A">
        <w:rPr>
          <w:rFonts w:asciiTheme="majorHAnsi" w:hAnsiTheme="majorHAnsi" w:cstheme="majorHAnsi"/>
          <w:bCs/>
        </w:rPr>
        <w:t>-7</w:t>
      </w:r>
      <w:r w:rsidRPr="009B706A">
        <w:rPr>
          <w:rFonts w:asciiTheme="majorHAnsi" w:hAnsiTheme="majorHAnsi" w:cstheme="majorHAnsi"/>
          <w:bCs/>
        </w:rPr>
        <w:t xml:space="preserve"> Giao diện Gọi Món</w:t>
      </w:r>
      <w:bookmarkEnd w:id="35"/>
    </w:p>
    <w:p w14:paraId="46986CAE" w14:textId="77777777" w:rsidR="006D2ECA" w:rsidRPr="009B706A" w:rsidRDefault="006D2ECA" w:rsidP="0049382E">
      <w:pPr>
        <w:jc w:val="both"/>
        <w:rPr>
          <w:rFonts w:asciiTheme="majorHAnsi" w:hAnsiTheme="majorHAnsi" w:cstheme="majorHAnsi"/>
          <w:sz w:val="26"/>
          <w:szCs w:val="26"/>
          <w:lang w:eastAsia="en-US" w:bidi="ar-SA"/>
        </w:rPr>
      </w:pPr>
    </w:p>
    <w:p w14:paraId="25A73BB5" w14:textId="79838BD5" w:rsidR="0098245B" w:rsidRPr="009B706A" w:rsidRDefault="00770D6F" w:rsidP="0049382E">
      <w:pPr>
        <w:jc w:val="both"/>
        <w:rPr>
          <w:rFonts w:asciiTheme="majorHAnsi" w:hAnsiTheme="majorHAnsi" w:cstheme="majorHAnsi"/>
          <w:b/>
          <w:bCs/>
          <w:sz w:val="26"/>
          <w:szCs w:val="26"/>
        </w:rPr>
      </w:pPr>
      <w:r w:rsidRPr="009B706A">
        <w:rPr>
          <w:rFonts w:asciiTheme="majorHAnsi" w:hAnsiTheme="majorHAnsi" w:cstheme="majorHAnsi"/>
          <w:b/>
          <w:bCs/>
          <w:noProof/>
          <w:sz w:val="26"/>
          <w:szCs w:val="26"/>
        </w:rPr>
        <w:drawing>
          <wp:inline distT="0" distB="0" distL="0" distR="0" wp14:anchorId="104D2ABD" wp14:editId="7B6D5AF1">
            <wp:extent cx="5730737" cy="4762913"/>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0737" cy="4762913"/>
                    </a:xfrm>
                    <a:prstGeom prst="rect">
                      <a:avLst/>
                    </a:prstGeom>
                  </pic:spPr>
                </pic:pic>
              </a:graphicData>
            </a:graphic>
          </wp:inline>
        </w:drawing>
      </w:r>
    </w:p>
    <w:p w14:paraId="4811B1AC" w14:textId="77777777" w:rsidR="006D2ECA" w:rsidRPr="009B706A" w:rsidRDefault="006D2ECA" w:rsidP="0049382E">
      <w:pPr>
        <w:jc w:val="both"/>
        <w:rPr>
          <w:rFonts w:asciiTheme="majorHAnsi" w:hAnsiTheme="majorHAnsi" w:cstheme="majorHAnsi"/>
          <w:b/>
          <w:bCs/>
          <w:sz w:val="26"/>
          <w:szCs w:val="26"/>
        </w:rPr>
      </w:pPr>
    </w:p>
    <w:tbl>
      <w:tblPr>
        <w:tblStyle w:val="LiBang"/>
        <w:tblW w:w="5585" w:type="pct"/>
        <w:tblLook w:val="04A0" w:firstRow="1" w:lastRow="0" w:firstColumn="1" w:lastColumn="0" w:noHBand="0" w:noVBand="1"/>
      </w:tblPr>
      <w:tblGrid>
        <w:gridCol w:w="2252"/>
        <w:gridCol w:w="2253"/>
        <w:gridCol w:w="2253"/>
        <w:gridCol w:w="3317"/>
      </w:tblGrid>
      <w:tr w:rsidR="006D2ECA" w:rsidRPr="009B706A" w14:paraId="20DBB83A" w14:textId="77777777" w:rsidTr="00935B30">
        <w:tc>
          <w:tcPr>
            <w:tcW w:w="2236" w:type="pct"/>
            <w:gridSpan w:val="2"/>
            <w:shd w:val="clear" w:color="auto" w:fill="CCFF66"/>
          </w:tcPr>
          <w:p w14:paraId="63B7318E" w14:textId="77777777" w:rsidR="006D2ECA" w:rsidRPr="00B15235" w:rsidRDefault="006D2ECA" w:rsidP="0049382E">
            <w:pPr>
              <w:jc w:val="both"/>
              <w:rPr>
                <w:rFonts w:asciiTheme="majorHAnsi" w:hAnsiTheme="majorHAnsi" w:cstheme="majorHAnsi"/>
                <w:b/>
                <w:sz w:val="26"/>
                <w:szCs w:val="26"/>
              </w:rPr>
            </w:pPr>
            <w:r w:rsidRPr="00B15235">
              <w:rPr>
                <w:rFonts w:asciiTheme="majorHAnsi" w:hAnsiTheme="majorHAnsi" w:cstheme="majorHAnsi"/>
                <w:b/>
                <w:color w:val="000000" w:themeColor="text1"/>
                <w:sz w:val="26"/>
                <w:szCs w:val="26"/>
              </w:rPr>
              <w:lastRenderedPageBreak/>
              <w:t>Hiển thị</w:t>
            </w:r>
          </w:p>
        </w:tc>
        <w:tc>
          <w:tcPr>
            <w:tcW w:w="2764" w:type="pct"/>
            <w:gridSpan w:val="2"/>
          </w:tcPr>
          <w:p w14:paraId="05F4F15A" w14:textId="29C9F4BD" w:rsidR="006D2ECA" w:rsidRPr="009B706A" w:rsidRDefault="006D2ECA" w:rsidP="0049382E">
            <w:pPr>
              <w:jc w:val="both"/>
              <w:rPr>
                <w:rFonts w:asciiTheme="majorHAnsi" w:hAnsiTheme="majorHAnsi" w:cstheme="majorHAnsi"/>
                <w:bCs/>
                <w:sz w:val="26"/>
                <w:szCs w:val="26"/>
              </w:rPr>
            </w:pPr>
            <w:r w:rsidRPr="009B706A">
              <w:rPr>
                <w:rFonts w:asciiTheme="majorHAnsi" w:hAnsiTheme="majorHAnsi" w:cstheme="majorHAnsi"/>
                <w:bCs/>
                <w:sz w:val="26"/>
                <w:szCs w:val="26"/>
              </w:rPr>
              <w:t>Gọi món</w:t>
            </w:r>
          </w:p>
        </w:tc>
      </w:tr>
      <w:tr w:rsidR="006D2ECA" w:rsidRPr="009B706A" w14:paraId="47D9A014" w14:textId="77777777" w:rsidTr="00935B30">
        <w:tc>
          <w:tcPr>
            <w:tcW w:w="2236" w:type="pct"/>
            <w:gridSpan w:val="2"/>
            <w:shd w:val="clear" w:color="auto" w:fill="CCFF66"/>
          </w:tcPr>
          <w:p w14:paraId="28375B32" w14:textId="77777777" w:rsidR="006D2ECA" w:rsidRPr="00B15235" w:rsidRDefault="006D2ECA" w:rsidP="0049382E">
            <w:pPr>
              <w:jc w:val="both"/>
              <w:rPr>
                <w:rFonts w:asciiTheme="majorHAnsi" w:hAnsiTheme="majorHAnsi" w:cstheme="majorHAnsi"/>
                <w:b/>
                <w:sz w:val="26"/>
                <w:szCs w:val="26"/>
              </w:rPr>
            </w:pPr>
            <w:r w:rsidRPr="00B15235">
              <w:rPr>
                <w:rFonts w:asciiTheme="majorHAnsi" w:hAnsiTheme="majorHAnsi" w:cstheme="majorHAnsi"/>
                <w:b/>
                <w:color w:val="000000" w:themeColor="text1"/>
                <w:sz w:val="26"/>
                <w:szCs w:val="26"/>
              </w:rPr>
              <w:t>Mô tả</w:t>
            </w:r>
          </w:p>
        </w:tc>
        <w:tc>
          <w:tcPr>
            <w:tcW w:w="2764" w:type="pct"/>
            <w:gridSpan w:val="2"/>
          </w:tcPr>
          <w:p w14:paraId="6EB243A2" w14:textId="37BED851" w:rsidR="006D2ECA" w:rsidRPr="009B706A" w:rsidRDefault="006D2ECA" w:rsidP="0049382E">
            <w:pPr>
              <w:jc w:val="both"/>
              <w:rPr>
                <w:rFonts w:asciiTheme="majorHAnsi" w:hAnsiTheme="majorHAnsi" w:cstheme="majorHAnsi"/>
                <w:bCs/>
                <w:sz w:val="26"/>
                <w:szCs w:val="26"/>
              </w:rPr>
            </w:pPr>
            <w:r w:rsidRPr="009B706A">
              <w:rPr>
                <w:rFonts w:asciiTheme="majorHAnsi" w:hAnsiTheme="majorHAnsi" w:cstheme="majorHAnsi"/>
                <w:bCs/>
                <w:sz w:val="26"/>
                <w:szCs w:val="26"/>
              </w:rPr>
              <w:t>Hiển thị giao diện chính của đặt món Coffee House, giới thiệu sản phẩm và các chức năng chính, và sản phẩm nổi bật</w:t>
            </w:r>
          </w:p>
        </w:tc>
      </w:tr>
      <w:tr w:rsidR="006D2ECA" w:rsidRPr="009B706A" w14:paraId="640B8B21" w14:textId="77777777" w:rsidTr="00935B30">
        <w:tc>
          <w:tcPr>
            <w:tcW w:w="2236" w:type="pct"/>
            <w:gridSpan w:val="2"/>
            <w:shd w:val="clear" w:color="auto" w:fill="CCFF66"/>
          </w:tcPr>
          <w:p w14:paraId="02DEED6B" w14:textId="77777777" w:rsidR="006D2ECA" w:rsidRPr="00B15235" w:rsidRDefault="006D2ECA" w:rsidP="0049382E">
            <w:pPr>
              <w:jc w:val="both"/>
              <w:rPr>
                <w:rFonts w:asciiTheme="majorHAnsi" w:hAnsiTheme="majorHAnsi" w:cstheme="majorHAnsi"/>
                <w:b/>
                <w:sz w:val="26"/>
                <w:szCs w:val="26"/>
              </w:rPr>
            </w:pPr>
            <w:r w:rsidRPr="00B15235">
              <w:rPr>
                <w:rFonts w:asciiTheme="majorHAnsi" w:hAnsiTheme="majorHAnsi" w:cstheme="majorHAnsi"/>
                <w:b/>
                <w:color w:val="000000" w:themeColor="text1"/>
                <w:sz w:val="26"/>
                <w:szCs w:val="26"/>
              </w:rPr>
              <w:t>Hiển thị truy cập</w:t>
            </w:r>
          </w:p>
        </w:tc>
        <w:tc>
          <w:tcPr>
            <w:tcW w:w="2764" w:type="pct"/>
            <w:gridSpan w:val="2"/>
          </w:tcPr>
          <w:p w14:paraId="3D46E6A8" w14:textId="76A9D518" w:rsidR="006D2ECA" w:rsidRPr="009B706A" w:rsidRDefault="006D2ECA" w:rsidP="0049382E">
            <w:pPr>
              <w:jc w:val="both"/>
              <w:rPr>
                <w:rFonts w:asciiTheme="majorHAnsi" w:hAnsiTheme="majorHAnsi" w:cstheme="majorHAnsi"/>
                <w:bCs/>
                <w:sz w:val="26"/>
                <w:szCs w:val="26"/>
              </w:rPr>
            </w:pPr>
            <w:r w:rsidRPr="009B706A">
              <w:rPr>
                <w:rFonts w:asciiTheme="majorHAnsi" w:hAnsiTheme="majorHAnsi" w:cstheme="majorHAnsi"/>
                <w:bCs/>
                <w:sz w:val="26"/>
                <w:szCs w:val="26"/>
              </w:rPr>
              <w:t>Người dùng truy cập vào hệ thống và chọn "Đặt" từ menu chính.</w:t>
            </w:r>
          </w:p>
        </w:tc>
      </w:tr>
      <w:tr w:rsidR="006D2ECA" w:rsidRPr="009B706A" w14:paraId="60E6C579" w14:textId="77777777" w:rsidTr="00935B30">
        <w:tc>
          <w:tcPr>
            <w:tcW w:w="5000" w:type="pct"/>
            <w:gridSpan w:val="4"/>
            <w:shd w:val="clear" w:color="auto" w:fill="CCFF66"/>
          </w:tcPr>
          <w:p w14:paraId="29E56880" w14:textId="77777777" w:rsidR="006D2ECA" w:rsidRPr="00B15235" w:rsidRDefault="006D2ECA" w:rsidP="0049382E">
            <w:pPr>
              <w:jc w:val="both"/>
              <w:rPr>
                <w:rFonts w:asciiTheme="majorHAnsi" w:hAnsiTheme="majorHAnsi" w:cstheme="majorHAnsi"/>
                <w:b/>
                <w:sz w:val="26"/>
                <w:szCs w:val="26"/>
              </w:rPr>
            </w:pPr>
            <w:r w:rsidRPr="00B15235">
              <w:rPr>
                <w:rFonts w:asciiTheme="majorHAnsi" w:hAnsiTheme="majorHAnsi" w:cstheme="majorHAnsi"/>
                <w:b/>
                <w:color w:val="000000" w:themeColor="text1"/>
                <w:sz w:val="26"/>
                <w:szCs w:val="26"/>
              </w:rPr>
              <w:t>Nội dung hiển thị</w:t>
            </w:r>
          </w:p>
        </w:tc>
      </w:tr>
      <w:tr w:rsidR="006D2ECA" w:rsidRPr="009B706A" w14:paraId="4440DFA7" w14:textId="77777777" w:rsidTr="00935B30">
        <w:tc>
          <w:tcPr>
            <w:tcW w:w="1118" w:type="pct"/>
            <w:shd w:val="clear" w:color="auto" w:fill="CCFF66"/>
          </w:tcPr>
          <w:p w14:paraId="10329E08" w14:textId="77777777" w:rsidR="006D2ECA" w:rsidRPr="00B15235" w:rsidRDefault="006D2ECA" w:rsidP="00B15235">
            <w:pPr>
              <w:jc w:val="center"/>
              <w:rPr>
                <w:rFonts w:asciiTheme="majorHAnsi" w:hAnsiTheme="majorHAnsi" w:cstheme="majorHAnsi"/>
                <w:b/>
                <w:sz w:val="26"/>
                <w:szCs w:val="26"/>
              </w:rPr>
            </w:pPr>
            <w:r w:rsidRPr="00B15235">
              <w:rPr>
                <w:rFonts w:asciiTheme="majorHAnsi" w:hAnsiTheme="majorHAnsi" w:cstheme="majorHAnsi"/>
                <w:b/>
                <w:color w:val="000000" w:themeColor="text1"/>
                <w:sz w:val="26"/>
                <w:szCs w:val="26"/>
              </w:rPr>
              <w:t>Mục</w:t>
            </w:r>
          </w:p>
        </w:tc>
        <w:tc>
          <w:tcPr>
            <w:tcW w:w="1118" w:type="pct"/>
            <w:shd w:val="clear" w:color="auto" w:fill="CCFF66"/>
          </w:tcPr>
          <w:p w14:paraId="00E5620A" w14:textId="77777777" w:rsidR="006D2ECA" w:rsidRPr="00B15235" w:rsidRDefault="006D2ECA" w:rsidP="00B15235">
            <w:pPr>
              <w:jc w:val="center"/>
              <w:rPr>
                <w:rFonts w:asciiTheme="majorHAnsi" w:hAnsiTheme="majorHAnsi" w:cstheme="majorHAnsi"/>
                <w:b/>
                <w:sz w:val="26"/>
                <w:szCs w:val="26"/>
              </w:rPr>
            </w:pPr>
            <w:r w:rsidRPr="00B15235">
              <w:rPr>
                <w:rFonts w:asciiTheme="majorHAnsi" w:hAnsiTheme="majorHAnsi" w:cstheme="majorHAnsi"/>
                <w:b/>
                <w:color w:val="000000" w:themeColor="text1"/>
                <w:sz w:val="26"/>
                <w:szCs w:val="26"/>
              </w:rPr>
              <w:t>Loại</w:t>
            </w:r>
          </w:p>
        </w:tc>
        <w:tc>
          <w:tcPr>
            <w:tcW w:w="1118" w:type="pct"/>
            <w:shd w:val="clear" w:color="auto" w:fill="CCFF66"/>
          </w:tcPr>
          <w:p w14:paraId="7AEED7E5" w14:textId="77777777" w:rsidR="006D2ECA" w:rsidRPr="00B15235" w:rsidRDefault="006D2ECA" w:rsidP="00B15235">
            <w:pPr>
              <w:jc w:val="center"/>
              <w:rPr>
                <w:rFonts w:asciiTheme="majorHAnsi" w:hAnsiTheme="majorHAnsi" w:cstheme="majorHAnsi"/>
                <w:b/>
                <w:sz w:val="26"/>
                <w:szCs w:val="26"/>
              </w:rPr>
            </w:pPr>
            <w:r w:rsidRPr="00B15235">
              <w:rPr>
                <w:rFonts w:asciiTheme="majorHAnsi" w:hAnsiTheme="majorHAnsi" w:cstheme="majorHAnsi"/>
                <w:b/>
                <w:color w:val="000000" w:themeColor="text1"/>
                <w:sz w:val="26"/>
                <w:szCs w:val="26"/>
              </w:rPr>
              <w:t>Dữ liệu</w:t>
            </w:r>
          </w:p>
        </w:tc>
        <w:tc>
          <w:tcPr>
            <w:tcW w:w="1646" w:type="pct"/>
            <w:shd w:val="clear" w:color="auto" w:fill="CCFF66"/>
          </w:tcPr>
          <w:p w14:paraId="37DD6A39" w14:textId="77777777" w:rsidR="006D2ECA" w:rsidRPr="00B15235" w:rsidRDefault="006D2ECA" w:rsidP="00B15235">
            <w:pPr>
              <w:jc w:val="center"/>
              <w:rPr>
                <w:rFonts w:asciiTheme="majorHAnsi" w:hAnsiTheme="majorHAnsi" w:cstheme="majorHAnsi"/>
                <w:b/>
                <w:sz w:val="26"/>
                <w:szCs w:val="26"/>
              </w:rPr>
            </w:pPr>
            <w:r w:rsidRPr="00B15235">
              <w:rPr>
                <w:rFonts w:asciiTheme="majorHAnsi" w:hAnsiTheme="majorHAnsi" w:cstheme="majorHAnsi"/>
                <w:b/>
                <w:color w:val="000000" w:themeColor="text1"/>
                <w:sz w:val="26"/>
                <w:szCs w:val="26"/>
              </w:rPr>
              <w:t>Mô tả</w:t>
            </w:r>
          </w:p>
        </w:tc>
      </w:tr>
      <w:tr w:rsidR="006D2ECA" w:rsidRPr="009B706A" w14:paraId="71282938" w14:textId="77777777" w:rsidTr="00935B30">
        <w:tc>
          <w:tcPr>
            <w:tcW w:w="1118" w:type="pct"/>
            <w:shd w:val="clear" w:color="auto" w:fill="auto"/>
          </w:tcPr>
          <w:p w14:paraId="07D0E66F" w14:textId="3DC19B37" w:rsidR="006D2ECA" w:rsidRPr="009B706A" w:rsidRDefault="006D2ECA"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Danh mục sản phẩm</w:t>
            </w:r>
          </w:p>
        </w:tc>
        <w:tc>
          <w:tcPr>
            <w:tcW w:w="1118" w:type="pct"/>
            <w:shd w:val="clear" w:color="auto" w:fill="auto"/>
          </w:tcPr>
          <w:p w14:paraId="7424DEDA" w14:textId="67A427D3" w:rsidR="006D2ECA" w:rsidRPr="009B706A" w:rsidRDefault="006D2ECA"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Button</w:t>
            </w:r>
          </w:p>
        </w:tc>
        <w:tc>
          <w:tcPr>
            <w:tcW w:w="1118" w:type="pct"/>
            <w:shd w:val="clear" w:color="auto" w:fill="auto"/>
          </w:tcPr>
          <w:p w14:paraId="458649AE" w14:textId="4544695E" w:rsidR="006D2ECA" w:rsidRPr="009B706A" w:rsidRDefault="006D2ECA"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Tất cả sản phẩm, Cà phê, Sữa tươi, Sữa chua, Trà trái cây</w:t>
            </w:r>
          </w:p>
        </w:tc>
        <w:tc>
          <w:tcPr>
            <w:tcW w:w="1646" w:type="pct"/>
            <w:shd w:val="clear" w:color="auto" w:fill="auto"/>
          </w:tcPr>
          <w:p w14:paraId="4BC5750C" w14:textId="5B0962B2" w:rsidR="006D2ECA" w:rsidRPr="009B706A" w:rsidRDefault="006D2ECA"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Các nút để người dùng có thể chọn lọc các loại sản phẩm mà họ muốn xem.</w:t>
            </w:r>
          </w:p>
        </w:tc>
      </w:tr>
      <w:tr w:rsidR="006D2ECA" w:rsidRPr="009B706A" w14:paraId="24CBE7F5" w14:textId="77777777" w:rsidTr="00935B30">
        <w:tc>
          <w:tcPr>
            <w:tcW w:w="1118" w:type="pct"/>
            <w:shd w:val="clear" w:color="auto" w:fill="auto"/>
          </w:tcPr>
          <w:p w14:paraId="41C6197D" w14:textId="5FB24DD6" w:rsidR="006D2ECA" w:rsidRPr="009B706A" w:rsidRDefault="006D2ECA"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Tìm kiếm sản phẩm</w:t>
            </w:r>
          </w:p>
        </w:tc>
        <w:tc>
          <w:tcPr>
            <w:tcW w:w="1118" w:type="pct"/>
            <w:shd w:val="clear" w:color="auto" w:fill="auto"/>
          </w:tcPr>
          <w:p w14:paraId="67CCA7B3" w14:textId="18D01CF2" w:rsidR="006D2ECA" w:rsidRPr="009B706A" w:rsidRDefault="006D2ECA"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Input + Button</w:t>
            </w:r>
          </w:p>
        </w:tc>
        <w:tc>
          <w:tcPr>
            <w:tcW w:w="1118" w:type="pct"/>
            <w:shd w:val="clear" w:color="auto" w:fill="auto"/>
          </w:tcPr>
          <w:p w14:paraId="314A6F52" w14:textId="22A42989" w:rsidR="006D2ECA" w:rsidRPr="009B706A" w:rsidRDefault="006D2ECA"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Tìm kiếm sản phẩm</w:t>
            </w:r>
          </w:p>
        </w:tc>
        <w:tc>
          <w:tcPr>
            <w:tcW w:w="1646" w:type="pct"/>
            <w:shd w:val="clear" w:color="auto" w:fill="auto"/>
          </w:tcPr>
          <w:p w14:paraId="0F9D68D8" w14:textId="3455183F" w:rsidR="006D2ECA" w:rsidRPr="009B706A" w:rsidRDefault="006D2ECA"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Khách hàng có thể nhập tên sản phẩm để tìm kiếm nhanh các món yêu thích.</w:t>
            </w:r>
          </w:p>
        </w:tc>
      </w:tr>
      <w:tr w:rsidR="006D2ECA" w:rsidRPr="009B706A" w14:paraId="57FB37B5" w14:textId="77777777" w:rsidTr="00935B30">
        <w:tc>
          <w:tcPr>
            <w:tcW w:w="1118" w:type="pct"/>
            <w:shd w:val="clear" w:color="auto" w:fill="auto"/>
          </w:tcPr>
          <w:p w14:paraId="2D8FDC2C" w14:textId="3528725E" w:rsidR="006D2ECA" w:rsidRPr="009B706A" w:rsidRDefault="006D2ECA"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Sản phẩm</w:t>
            </w:r>
          </w:p>
        </w:tc>
        <w:tc>
          <w:tcPr>
            <w:tcW w:w="1118" w:type="pct"/>
            <w:shd w:val="clear" w:color="auto" w:fill="auto"/>
          </w:tcPr>
          <w:p w14:paraId="02FE60C0" w14:textId="030C86A0" w:rsidR="006D2ECA" w:rsidRPr="009B706A" w:rsidRDefault="006D2ECA"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Hình ảnh + Text</w:t>
            </w:r>
          </w:p>
        </w:tc>
        <w:tc>
          <w:tcPr>
            <w:tcW w:w="1118" w:type="pct"/>
            <w:shd w:val="clear" w:color="auto" w:fill="auto"/>
          </w:tcPr>
          <w:p w14:paraId="73D25447" w14:textId="6F26DF4E" w:rsidR="006D2ECA" w:rsidRPr="009B706A" w:rsidRDefault="006D2ECA"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Tên sản phẩm, Giá tiền</w:t>
            </w:r>
          </w:p>
        </w:tc>
        <w:tc>
          <w:tcPr>
            <w:tcW w:w="1646" w:type="pct"/>
            <w:shd w:val="clear" w:color="auto" w:fill="auto"/>
          </w:tcPr>
          <w:p w14:paraId="66F82047" w14:textId="3C8BCBC0" w:rsidR="006D2ECA" w:rsidRPr="009B706A" w:rsidRDefault="006D2ECA"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Hiển thị các sản phẩm có sẵn kèm theo giá tiền của từng món.</w:t>
            </w:r>
          </w:p>
        </w:tc>
      </w:tr>
      <w:tr w:rsidR="006D2ECA" w:rsidRPr="009B706A" w14:paraId="73930199" w14:textId="77777777" w:rsidTr="00935B30">
        <w:tc>
          <w:tcPr>
            <w:tcW w:w="1118" w:type="pct"/>
            <w:shd w:val="clear" w:color="auto" w:fill="auto"/>
          </w:tcPr>
          <w:p w14:paraId="3EA5483C" w14:textId="7E2889BD" w:rsidR="006D2ECA" w:rsidRPr="009B706A" w:rsidRDefault="006D2ECA"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Giỏ hàng</w:t>
            </w:r>
          </w:p>
        </w:tc>
        <w:tc>
          <w:tcPr>
            <w:tcW w:w="1118" w:type="pct"/>
            <w:shd w:val="clear" w:color="auto" w:fill="auto"/>
          </w:tcPr>
          <w:p w14:paraId="65D1057A" w14:textId="053BF573" w:rsidR="006D2ECA" w:rsidRPr="009B706A" w:rsidRDefault="006D2ECA"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Text + Button</w:t>
            </w:r>
          </w:p>
        </w:tc>
        <w:tc>
          <w:tcPr>
            <w:tcW w:w="1118" w:type="pct"/>
            <w:shd w:val="clear" w:color="auto" w:fill="auto"/>
          </w:tcPr>
          <w:p w14:paraId="1ECC17CD" w14:textId="170BA240" w:rsidR="006D2ECA" w:rsidRPr="009B706A" w:rsidRDefault="006D2ECA"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Giá gốc, Tổng tiền</w:t>
            </w:r>
          </w:p>
        </w:tc>
        <w:tc>
          <w:tcPr>
            <w:tcW w:w="1646" w:type="pct"/>
            <w:shd w:val="clear" w:color="auto" w:fill="auto"/>
          </w:tcPr>
          <w:p w14:paraId="16B9DE54" w14:textId="3CFB8D61" w:rsidR="006D2ECA" w:rsidRPr="009B706A" w:rsidRDefault="006D2ECA"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Hiển thị tổng giá trị của các món trong giỏ hàng và nút đặt hàng.</w:t>
            </w:r>
          </w:p>
        </w:tc>
      </w:tr>
      <w:tr w:rsidR="006D2ECA" w:rsidRPr="009B706A" w14:paraId="7290C5F2" w14:textId="77777777" w:rsidTr="00935B30">
        <w:tc>
          <w:tcPr>
            <w:tcW w:w="1118" w:type="pct"/>
            <w:shd w:val="clear" w:color="auto" w:fill="auto"/>
          </w:tcPr>
          <w:p w14:paraId="73C5BECC" w14:textId="766FCCE2" w:rsidR="006D2ECA" w:rsidRPr="009B706A" w:rsidRDefault="006D2ECA"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Chọn mã giảm giá</w:t>
            </w:r>
          </w:p>
        </w:tc>
        <w:tc>
          <w:tcPr>
            <w:tcW w:w="1118" w:type="pct"/>
            <w:shd w:val="clear" w:color="auto" w:fill="auto"/>
          </w:tcPr>
          <w:p w14:paraId="04359ADD" w14:textId="5672E72B" w:rsidR="006D2ECA" w:rsidRPr="009B706A" w:rsidRDefault="006D2ECA"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Input + Button</w:t>
            </w:r>
          </w:p>
        </w:tc>
        <w:tc>
          <w:tcPr>
            <w:tcW w:w="1118" w:type="pct"/>
            <w:shd w:val="clear" w:color="auto" w:fill="auto"/>
          </w:tcPr>
          <w:p w14:paraId="1782C26A" w14:textId="052678BA" w:rsidR="006D2ECA" w:rsidRPr="009B706A" w:rsidRDefault="006D2ECA"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Nhập mã giảm giá</w:t>
            </w:r>
          </w:p>
        </w:tc>
        <w:tc>
          <w:tcPr>
            <w:tcW w:w="1646" w:type="pct"/>
            <w:shd w:val="clear" w:color="auto" w:fill="auto"/>
          </w:tcPr>
          <w:p w14:paraId="5EB442B8" w14:textId="77777777" w:rsidR="006D2ECA" w:rsidRPr="009B706A" w:rsidRDefault="006D2ECA"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 xml:space="preserve">Cho phép khách hàng nhập mã giảm </w:t>
            </w:r>
          </w:p>
          <w:p w14:paraId="44708208" w14:textId="77777777" w:rsidR="006D2ECA" w:rsidRPr="009B706A" w:rsidRDefault="006D2ECA"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 xml:space="preserve">giá nếu có để được giảm giá khi thanh </w:t>
            </w:r>
          </w:p>
          <w:p w14:paraId="0E6923D8" w14:textId="2B395582" w:rsidR="006D2ECA" w:rsidRPr="009B706A" w:rsidRDefault="006D2ECA"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toán.</w:t>
            </w:r>
          </w:p>
        </w:tc>
      </w:tr>
      <w:tr w:rsidR="006D2ECA" w:rsidRPr="009B706A" w14:paraId="4C16E480" w14:textId="77777777" w:rsidTr="00935B30">
        <w:tc>
          <w:tcPr>
            <w:tcW w:w="1118" w:type="pct"/>
            <w:shd w:val="clear" w:color="auto" w:fill="auto"/>
          </w:tcPr>
          <w:p w14:paraId="3CDD1445" w14:textId="7C91BAC1" w:rsidR="006D2ECA" w:rsidRPr="009B706A" w:rsidRDefault="006D2ECA"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 xml:space="preserve"> Đặt hàng</w:t>
            </w:r>
          </w:p>
        </w:tc>
        <w:tc>
          <w:tcPr>
            <w:tcW w:w="1118" w:type="pct"/>
            <w:shd w:val="clear" w:color="auto" w:fill="auto"/>
          </w:tcPr>
          <w:p w14:paraId="085F6938" w14:textId="7FAFD6FA" w:rsidR="006D2ECA" w:rsidRPr="009B706A" w:rsidRDefault="006D2ECA"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Button</w:t>
            </w:r>
          </w:p>
        </w:tc>
        <w:tc>
          <w:tcPr>
            <w:tcW w:w="1118" w:type="pct"/>
            <w:shd w:val="clear" w:color="auto" w:fill="auto"/>
          </w:tcPr>
          <w:p w14:paraId="4F544E21" w14:textId="22F21145" w:rsidR="006D2ECA" w:rsidRPr="009B706A" w:rsidRDefault="006D2ECA"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Đặt hàng</w:t>
            </w:r>
          </w:p>
        </w:tc>
        <w:tc>
          <w:tcPr>
            <w:tcW w:w="1646" w:type="pct"/>
            <w:shd w:val="clear" w:color="auto" w:fill="auto"/>
          </w:tcPr>
          <w:p w14:paraId="70461816" w14:textId="160C7BBF" w:rsidR="006D2ECA" w:rsidRPr="009B706A" w:rsidRDefault="006D2ECA"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Nút cho phép người dùng đặt món sau khi đã lựa chọn sản phẩm trong giỏ hàng.</w:t>
            </w:r>
          </w:p>
        </w:tc>
      </w:tr>
      <w:tr w:rsidR="006D2ECA" w:rsidRPr="009B706A" w14:paraId="32C6260A" w14:textId="77777777" w:rsidTr="00935B30">
        <w:tc>
          <w:tcPr>
            <w:tcW w:w="5000" w:type="pct"/>
            <w:gridSpan w:val="4"/>
            <w:shd w:val="clear" w:color="auto" w:fill="CCFF66"/>
          </w:tcPr>
          <w:p w14:paraId="2CC23DB5" w14:textId="3D04A48D" w:rsidR="006D2ECA" w:rsidRPr="00B15235" w:rsidRDefault="006D2ECA" w:rsidP="0049382E">
            <w:pPr>
              <w:jc w:val="both"/>
              <w:rPr>
                <w:rFonts w:asciiTheme="majorHAnsi" w:hAnsiTheme="majorHAnsi" w:cstheme="majorHAnsi"/>
                <w:b/>
                <w:sz w:val="26"/>
                <w:szCs w:val="26"/>
              </w:rPr>
            </w:pPr>
            <w:r w:rsidRPr="00B15235">
              <w:rPr>
                <w:rFonts w:asciiTheme="majorHAnsi" w:hAnsiTheme="majorHAnsi" w:cstheme="majorHAnsi"/>
                <w:b/>
                <w:color w:val="000000" w:themeColor="text1"/>
                <w:sz w:val="26"/>
                <w:szCs w:val="26"/>
              </w:rPr>
              <w:t>Nội dung hiển thị</w:t>
            </w:r>
          </w:p>
        </w:tc>
      </w:tr>
      <w:tr w:rsidR="006D2ECA" w:rsidRPr="009B706A" w14:paraId="6C280B4F" w14:textId="77777777" w:rsidTr="00935B30">
        <w:tc>
          <w:tcPr>
            <w:tcW w:w="1118" w:type="pct"/>
            <w:shd w:val="clear" w:color="auto" w:fill="CCFF66"/>
          </w:tcPr>
          <w:p w14:paraId="76AE2CF0" w14:textId="77777777" w:rsidR="006D2ECA" w:rsidRPr="00B15235" w:rsidRDefault="006D2ECA" w:rsidP="00B15235">
            <w:pPr>
              <w:jc w:val="center"/>
              <w:rPr>
                <w:rFonts w:asciiTheme="majorHAnsi" w:hAnsiTheme="majorHAnsi" w:cstheme="majorHAnsi"/>
                <w:b/>
                <w:sz w:val="26"/>
                <w:szCs w:val="26"/>
                <w:lang w:val="vi-VN"/>
              </w:rPr>
            </w:pPr>
            <w:r w:rsidRPr="00B15235">
              <w:rPr>
                <w:rFonts w:asciiTheme="majorHAnsi" w:hAnsiTheme="majorHAnsi" w:cstheme="majorHAnsi"/>
                <w:b/>
                <w:color w:val="000000" w:themeColor="text1"/>
                <w:sz w:val="26"/>
                <w:szCs w:val="26"/>
              </w:rPr>
              <w:t>Tên hành động</w:t>
            </w:r>
          </w:p>
        </w:tc>
        <w:tc>
          <w:tcPr>
            <w:tcW w:w="1118" w:type="pct"/>
            <w:shd w:val="clear" w:color="auto" w:fill="CCFF66"/>
          </w:tcPr>
          <w:p w14:paraId="12FEF531" w14:textId="77777777" w:rsidR="006D2ECA" w:rsidRPr="00B15235" w:rsidRDefault="006D2ECA" w:rsidP="00B15235">
            <w:pPr>
              <w:jc w:val="center"/>
              <w:rPr>
                <w:rFonts w:asciiTheme="majorHAnsi" w:hAnsiTheme="majorHAnsi" w:cstheme="majorHAnsi"/>
                <w:b/>
                <w:sz w:val="26"/>
                <w:szCs w:val="26"/>
                <w:lang w:val="vi-VN"/>
              </w:rPr>
            </w:pPr>
            <w:r w:rsidRPr="00B15235">
              <w:rPr>
                <w:rFonts w:asciiTheme="majorHAnsi" w:hAnsiTheme="majorHAnsi" w:cstheme="majorHAnsi"/>
                <w:b/>
                <w:color w:val="000000" w:themeColor="text1"/>
                <w:sz w:val="26"/>
                <w:szCs w:val="26"/>
              </w:rPr>
              <w:t>Mô tả</w:t>
            </w:r>
          </w:p>
        </w:tc>
        <w:tc>
          <w:tcPr>
            <w:tcW w:w="1118" w:type="pct"/>
            <w:shd w:val="clear" w:color="auto" w:fill="CCFF66"/>
          </w:tcPr>
          <w:p w14:paraId="5A1111F8" w14:textId="77777777" w:rsidR="006D2ECA" w:rsidRPr="00B15235" w:rsidRDefault="006D2ECA" w:rsidP="00B15235">
            <w:pPr>
              <w:jc w:val="center"/>
              <w:rPr>
                <w:rFonts w:asciiTheme="majorHAnsi" w:hAnsiTheme="majorHAnsi" w:cstheme="majorHAnsi"/>
                <w:b/>
                <w:sz w:val="26"/>
                <w:szCs w:val="26"/>
                <w:lang w:val="vi-VN"/>
              </w:rPr>
            </w:pPr>
            <w:r w:rsidRPr="00B15235">
              <w:rPr>
                <w:rFonts w:asciiTheme="majorHAnsi" w:hAnsiTheme="majorHAnsi" w:cstheme="majorHAnsi"/>
                <w:b/>
                <w:color w:val="000000" w:themeColor="text1"/>
                <w:sz w:val="26"/>
                <w:szCs w:val="26"/>
              </w:rPr>
              <w:t>Thành công</w:t>
            </w:r>
          </w:p>
        </w:tc>
        <w:tc>
          <w:tcPr>
            <w:tcW w:w="1646" w:type="pct"/>
            <w:shd w:val="clear" w:color="auto" w:fill="CCFF66"/>
          </w:tcPr>
          <w:p w14:paraId="5BEB47A2" w14:textId="77777777" w:rsidR="006D2ECA" w:rsidRPr="00B15235" w:rsidRDefault="006D2ECA" w:rsidP="00B15235">
            <w:pPr>
              <w:jc w:val="center"/>
              <w:rPr>
                <w:rFonts w:asciiTheme="majorHAnsi" w:hAnsiTheme="majorHAnsi" w:cstheme="majorHAnsi"/>
                <w:b/>
                <w:sz w:val="26"/>
                <w:szCs w:val="26"/>
                <w:lang w:val="vi-VN"/>
              </w:rPr>
            </w:pPr>
            <w:r w:rsidRPr="00B15235">
              <w:rPr>
                <w:rFonts w:asciiTheme="majorHAnsi" w:hAnsiTheme="majorHAnsi" w:cstheme="majorHAnsi"/>
                <w:b/>
                <w:color w:val="000000" w:themeColor="text1"/>
                <w:sz w:val="26"/>
                <w:szCs w:val="26"/>
              </w:rPr>
              <w:t>Không thành công</w:t>
            </w:r>
          </w:p>
        </w:tc>
      </w:tr>
      <w:tr w:rsidR="006D2ECA" w:rsidRPr="009B706A" w14:paraId="4B476E63" w14:textId="77777777" w:rsidTr="00935B30">
        <w:tc>
          <w:tcPr>
            <w:tcW w:w="1118" w:type="pct"/>
          </w:tcPr>
          <w:p w14:paraId="5746C065" w14:textId="27F7C162" w:rsidR="006D2ECA" w:rsidRPr="009B706A" w:rsidRDefault="006D2ECA"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Click vào Tìm kiếm</w:t>
            </w:r>
          </w:p>
        </w:tc>
        <w:tc>
          <w:tcPr>
            <w:tcW w:w="1118" w:type="pct"/>
          </w:tcPr>
          <w:p w14:paraId="504FD5B5" w14:textId="4DF6A001" w:rsidR="006D2ECA" w:rsidRPr="009B706A" w:rsidRDefault="006D2ECA"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Người dùng nhập tên sản phẩm vào ô tìm kiếm và nhấn nút tìm kiếm</w:t>
            </w:r>
          </w:p>
        </w:tc>
        <w:tc>
          <w:tcPr>
            <w:tcW w:w="1118" w:type="pct"/>
          </w:tcPr>
          <w:p w14:paraId="21C653A0" w14:textId="22B97CFA" w:rsidR="006D2ECA" w:rsidRPr="009B706A" w:rsidRDefault="006D2ECA"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Hiển thị các sản phẩm liên quan đến tìm kiếm</w:t>
            </w:r>
          </w:p>
        </w:tc>
        <w:tc>
          <w:tcPr>
            <w:tcW w:w="1646" w:type="pct"/>
          </w:tcPr>
          <w:p w14:paraId="5082F6EB" w14:textId="50762A14" w:rsidR="006D2ECA" w:rsidRPr="009B706A" w:rsidRDefault="006D2ECA"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Không điều hướng sang hiển thị Sản phẩm liên quan</w:t>
            </w:r>
          </w:p>
        </w:tc>
      </w:tr>
      <w:tr w:rsidR="006D2ECA" w:rsidRPr="009B706A" w14:paraId="22E2AB7E" w14:textId="77777777" w:rsidTr="00935B30">
        <w:tc>
          <w:tcPr>
            <w:tcW w:w="1118" w:type="pct"/>
          </w:tcPr>
          <w:p w14:paraId="6AC882D1" w14:textId="3BBD38F4" w:rsidR="006D2ECA" w:rsidRPr="009B706A" w:rsidRDefault="006D2ECA"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Click vào Chọn sản phẩm</w:t>
            </w:r>
          </w:p>
        </w:tc>
        <w:tc>
          <w:tcPr>
            <w:tcW w:w="1118" w:type="pct"/>
          </w:tcPr>
          <w:p w14:paraId="294F8310" w14:textId="38463181" w:rsidR="006D2ECA" w:rsidRPr="009B706A" w:rsidRDefault="006D2ECA"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Người dùng nhấn vào sản phẩm để thêm vào giỏ hàng</w:t>
            </w:r>
          </w:p>
        </w:tc>
        <w:tc>
          <w:tcPr>
            <w:tcW w:w="1118" w:type="pct"/>
          </w:tcPr>
          <w:p w14:paraId="6A63CF75" w14:textId="50326ACB" w:rsidR="006D2ECA" w:rsidRPr="009B706A" w:rsidRDefault="006D2ECA"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Sản phẩm được thêm vào giỏ hàng</w:t>
            </w:r>
          </w:p>
        </w:tc>
        <w:tc>
          <w:tcPr>
            <w:tcW w:w="1646" w:type="pct"/>
          </w:tcPr>
          <w:p w14:paraId="121AA2C2" w14:textId="33DE596E" w:rsidR="006D2ECA" w:rsidRPr="009B706A" w:rsidRDefault="006D2ECA"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Không điều hướng sang hiển thị Sản phẩm được thêm vào giỏ hàng.</w:t>
            </w:r>
          </w:p>
        </w:tc>
      </w:tr>
      <w:tr w:rsidR="006D2ECA" w:rsidRPr="009B706A" w14:paraId="6E9041DD" w14:textId="77777777" w:rsidTr="00935B30">
        <w:tc>
          <w:tcPr>
            <w:tcW w:w="1118" w:type="pct"/>
          </w:tcPr>
          <w:p w14:paraId="1EBDE591" w14:textId="6E561232" w:rsidR="006D2ECA" w:rsidRPr="009B706A" w:rsidRDefault="006D2ECA"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Click vào Đặt hàng</w:t>
            </w:r>
          </w:p>
        </w:tc>
        <w:tc>
          <w:tcPr>
            <w:tcW w:w="1118" w:type="pct"/>
          </w:tcPr>
          <w:p w14:paraId="761CA6B8" w14:textId="3480BEA2" w:rsidR="006D2ECA" w:rsidRPr="009B706A" w:rsidRDefault="006D2ECA"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Người dùng nhấn vào nút "Đặt hàng"</w:t>
            </w:r>
          </w:p>
        </w:tc>
        <w:tc>
          <w:tcPr>
            <w:tcW w:w="1118" w:type="pct"/>
          </w:tcPr>
          <w:p w14:paraId="4434CB48" w14:textId="73A05644" w:rsidR="006D2ECA" w:rsidRPr="009B706A" w:rsidRDefault="006D2ECA"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Hoàn tất đặt hàng và chuyển đến trang thanh toán</w:t>
            </w:r>
          </w:p>
        </w:tc>
        <w:tc>
          <w:tcPr>
            <w:tcW w:w="1646" w:type="pct"/>
          </w:tcPr>
          <w:p w14:paraId="386750B7" w14:textId="18E474B6" w:rsidR="006D2ECA" w:rsidRPr="009B706A" w:rsidRDefault="006D2ECA"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Không đặt hang và không chuyển hướng sang giao diện Thanh toán</w:t>
            </w:r>
          </w:p>
        </w:tc>
      </w:tr>
      <w:tr w:rsidR="006D2ECA" w:rsidRPr="009B706A" w14:paraId="1D73E606" w14:textId="77777777" w:rsidTr="00935B30">
        <w:tc>
          <w:tcPr>
            <w:tcW w:w="1118" w:type="pct"/>
          </w:tcPr>
          <w:p w14:paraId="060C9452" w14:textId="4A9D38C8" w:rsidR="006D2ECA" w:rsidRPr="009B706A" w:rsidRDefault="006D2ECA"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Click vào Giỏ hàng</w:t>
            </w:r>
          </w:p>
        </w:tc>
        <w:tc>
          <w:tcPr>
            <w:tcW w:w="1118" w:type="pct"/>
          </w:tcPr>
          <w:p w14:paraId="2BA2CE9B" w14:textId="66C6C366" w:rsidR="006D2ECA" w:rsidRPr="009B706A" w:rsidRDefault="006D2ECA"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Người dùng nhấn vào giỏ hàng để xem lại các món đã chọn</w:t>
            </w:r>
          </w:p>
        </w:tc>
        <w:tc>
          <w:tcPr>
            <w:tcW w:w="1118" w:type="pct"/>
          </w:tcPr>
          <w:p w14:paraId="1FDCC85B" w14:textId="54E8DFE0" w:rsidR="006D2ECA" w:rsidRPr="009B706A" w:rsidRDefault="006D2ECA"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Hiển thị chi tiết giỏ hàng, tổng tiền</w:t>
            </w:r>
          </w:p>
        </w:tc>
        <w:tc>
          <w:tcPr>
            <w:tcW w:w="1646" w:type="pct"/>
          </w:tcPr>
          <w:p w14:paraId="73FF1FCD" w14:textId="2DBE2A0A" w:rsidR="006D2ECA" w:rsidRPr="009B706A" w:rsidRDefault="006D2ECA"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Không điều hướng sang hiển thị Chi tiết giỏ hàng, tổng tiền.</w:t>
            </w:r>
          </w:p>
        </w:tc>
      </w:tr>
    </w:tbl>
    <w:p w14:paraId="67A923E0" w14:textId="77777777" w:rsidR="006D2ECA" w:rsidRPr="009B706A" w:rsidRDefault="006D2ECA" w:rsidP="0049382E">
      <w:pPr>
        <w:jc w:val="both"/>
        <w:rPr>
          <w:rFonts w:asciiTheme="majorHAnsi" w:hAnsiTheme="majorHAnsi" w:cstheme="majorHAnsi"/>
          <w:b/>
          <w:bCs/>
          <w:sz w:val="26"/>
          <w:szCs w:val="26"/>
        </w:rPr>
      </w:pPr>
    </w:p>
    <w:p w14:paraId="0A80919F" w14:textId="168261E9" w:rsidR="0098245B" w:rsidRPr="009B706A" w:rsidRDefault="0098245B" w:rsidP="0049382E">
      <w:pPr>
        <w:pStyle w:val="u2"/>
        <w:jc w:val="both"/>
        <w:rPr>
          <w:rFonts w:asciiTheme="majorHAnsi" w:hAnsiTheme="majorHAnsi" w:cstheme="majorHAnsi"/>
          <w:b w:val="0"/>
          <w:bCs/>
        </w:rPr>
      </w:pPr>
      <w:bookmarkStart w:id="36" w:name="_Toc198617462"/>
      <w:r w:rsidRPr="009B706A">
        <w:rPr>
          <w:rFonts w:asciiTheme="majorHAnsi" w:hAnsiTheme="majorHAnsi" w:cstheme="majorHAnsi"/>
          <w:bCs/>
        </w:rPr>
        <w:lastRenderedPageBreak/>
        <w:t>UI-</w:t>
      </w:r>
      <w:r w:rsidR="00AA1B22" w:rsidRPr="009B706A">
        <w:rPr>
          <w:rFonts w:asciiTheme="majorHAnsi" w:hAnsiTheme="majorHAnsi" w:cstheme="majorHAnsi"/>
          <w:bCs/>
        </w:rPr>
        <w:t>8</w:t>
      </w:r>
      <w:r w:rsidRPr="009B706A">
        <w:rPr>
          <w:rFonts w:asciiTheme="majorHAnsi" w:hAnsiTheme="majorHAnsi" w:cstheme="majorHAnsi"/>
          <w:bCs/>
        </w:rPr>
        <w:t xml:space="preserve"> Giao diện Quản lý Giỏ Hàng</w:t>
      </w:r>
      <w:bookmarkEnd w:id="36"/>
    </w:p>
    <w:p w14:paraId="2E99544A" w14:textId="33456AF1" w:rsidR="0098245B" w:rsidRPr="009B706A" w:rsidRDefault="00087016" w:rsidP="0049382E">
      <w:pPr>
        <w:jc w:val="both"/>
        <w:rPr>
          <w:rFonts w:asciiTheme="majorHAnsi" w:hAnsiTheme="majorHAnsi" w:cstheme="majorHAnsi"/>
          <w:b/>
          <w:bCs/>
          <w:sz w:val="26"/>
          <w:szCs w:val="26"/>
        </w:rPr>
      </w:pPr>
      <w:r w:rsidRPr="009B706A">
        <w:rPr>
          <w:rFonts w:asciiTheme="majorHAnsi" w:hAnsiTheme="majorHAnsi" w:cstheme="majorHAnsi"/>
          <w:b/>
          <w:bCs/>
          <w:noProof/>
          <w:sz w:val="26"/>
          <w:szCs w:val="26"/>
        </w:rPr>
        <w:drawing>
          <wp:inline distT="0" distB="0" distL="0" distR="0" wp14:anchorId="0924635D" wp14:editId="5404A905">
            <wp:extent cx="5258256" cy="4374259"/>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58256" cy="4374259"/>
                    </a:xfrm>
                    <a:prstGeom prst="rect">
                      <a:avLst/>
                    </a:prstGeom>
                  </pic:spPr>
                </pic:pic>
              </a:graphicData>
            </a:graphic>
          </wp:inline>
        </w:drawing>
      </w:r>
    </w:p>
    <w:tbl>
      <w:tblPr>
        <w:tblStyle w:val="LiBang"/>
        <w:tblW w:w="5585" w:type="pct"/>
        <w:tblLook w:val="04A0" w:firstRow="1" w:lastRow="0" w:firstColumn="1" w:lastColumn="0" w:noHBand="0" w:noVBand="1"/>
      </w:tblPr>
      <w:tblGrid>
        <w:gridCol w:w="2252"/>
        <w:gridCol w:w="2253"/>
        <w:gridCol w:w="2253"/>
        <w:gridCol w:w="3317"/>
      </w:tblGrid>
      <w:tr w:rsidR="006D2ECA" w:rsidRPr="009B706A" w14:paraId="696E097B" w14:textId="77777777" w:rsidTr="00935B30">
        <w:tc>
          <w:tcPr>
            <w:tcW w:w="2236" w:type="pct"/>
            <w:gridSpan w:val="2"/>
            <w:shd w:val="clear" w:color="auto" w:fill="CCFF66"/>
          </w:tcPr>
          <w:p w14:paraId="2351773F" w14:textId="77777777" w:rsidR="006D2ECA" w:rsidRPr="00041217" w:rsidRDefault="006D2ECA" w:rsidP="0049382E">
            <w:pPr>
              <w:jc w:val="both"/>
              <w:rPr>
                <w:rFonts w:asciiTheme="majorHAnsi" w:hAnsiTheme="majorHAnsi" w:cstheme="majorHAnsi"/>
                <w:b/>
                <w:sz w:val="26"/>
                <w:szCs w:val="26"/>
              </w:rPr>
            </w:pPr>
            <w:r w:rsidRPr="00041217">
              <w:rPr>
                <w:rFonts w:asciiTheme="majorHAnsi" w:hAnsiTheme="majorHAnsi" w:cstheme="majorHAnsi"/>
                <w:b/>
                <w:color w:val="000000" w:themeColor="text1"/>
                <w:sz w:val="26"/>
                <w:szCs w:val="26"/>
              </w:rPr>
              <w:t>Hiển thị</w:t>
            </w:r>
          </w:p>
        </w:tc>
        <w:tc>
          <w:tcPr>
            <w:tcW w:w="2764" w:type="pct"/>
            <w:gridSpan w:val="2"/>
          </w:tcPr>
          <w:p w14:paraId="07588189" w14:textId="6458928D" w:rsidR="006D2ECA" w:rsidRPr="009B706A" w:rsidRDefault="006D2ECA" w:rsidP="0049382E">
            <w:pPr>
              <w:jc w:val="both"/>
              <w:rPr>
                <w:rFonts w:asciiTheme="majorHAnsi" w:hAnsiTheme="majorHAnsi" w:cstheme="majorHAnsi"/>
                <w:bCs/>
                <w:sz w:val="26"/>
                <w:szCs w:val="26"/>
              </w:rPr>
            </w:pPr>
            <w:r w:rsidRPr="009B706A">
              <w:rPr>
                <w:rFonts w:asciiTheme="majorHAnsi" w:hAnsiTheme="majorHAnsi" w:cstheme="majorHAnsi"/>
                <w:bCs/>
                <w:sz w:val="26"/>
                <w:szCs w:val="26"/>
              </w:rPr>
              <w:t>Giao diện quản lý giỏ hàng</w:t>
            </w:r>
          </w:p>
        </w:tc>
      </w:tr>
      <w:tr w:rsidR="006D2ECA" w:rsidRPr="009B706A" w14:paraId="4E7834E3" w14:textId="77777777" w:rsidTr="00935B30">
        <w:tc>
          <w:tcPr>
            <w:tcW w:w="2236" w:type="pct"/>
            <w:gridSpan w:val="2"/>
            <w:shd w:val="clear" w:color="auto" w:fill="CCFF66"/>
          </w:tcPr>
          <w:p w14:paraId="3D6EB409" w14:textId="77777777" w:rsidR="006D2ECA" w:rsidRPr="00041217" w:rsidRDefault="006D2ECA" w:rsidP="0049382E">
            <w:pPr>
              <w:jc w:val="both"/>
              <w:rPr>
                <w:rFonts w:asciiTheme="majorHAnsi" w:hAnsiTheme="majorHAnsi" w:cstheme="majorHAnsi"/>
                <w:b/>
                <w:sz w:val="26"/>
                <w:szCs w:val="26"/>
              </w:rPr>
            </w:pPr>
            <w:r w:rsidRPr="00041217">
              <w:rPr>
                <w:rFonts w:asciiTheme="majorHAnsi" w:hAnsiTheme="majorHAnsi" w:cstheme="majorHAnsi"/>
                <w:b/>
                <w:color w:val="000000" w:themeColor="text1"/>
                <w:sz w:val="26"/>
                <w:szCs w:val="26"/>
              </w:rPr>
              <w:t>Mô tả</w:t>
            </w:r>
          </w:p>
        </w:tc>
        <w:tc>
          <w:tcPr>
            <w:tcW w:w="2764" w:type="pct"/>
            <w:gridSpan w:val="2"/>
          </w:tcPr>
          <w:p w14:paraId="5AFD9CE0" w14:textId="6C652617" w:rsidR="006D2ECA" w:rsidRPr="009B706A" w:rsidRDefault="006D2ECA" w:rsidP="0049382E">
            <w:pPr>
              <w:jc w:val="both"/>
              <w:rPr>
                <w:rFonts w:asciiTheme="majorHAnsi" w:hAnsiTheme="majorHAnsi" w:cstheme="majorHAnsi"/>
                <w:bCs/>
                <w:sz w:val="26"/>
                <w:szCs w:val="26"/>
              </w:rPr>
            </w:pPr>
            <w:r w:rsidRPr="009B706A">
              <w:rPr>
                <w:rFonts w:asciiTheme="majorHAnsi" w:hAnsiTheme="majorHAnsi" w:cstheme="majorHAnsi"/>
                <w:bCs/>
                <w:sz w:val="26"/>
                <w:szCs w:val="26"/>
              </w:rPr>
              <w:t>Hiển thị giao diện chính của quản lý giỏ hang Coffee House, giới thiệu sản phẩm và các chức năng chính, và sản phẩm nổi bật. Và các sản phẩm trong giỏ hang, thành tiền, tổng tiền và số lượng món trong giỏ</w:t>
            </w:r>
          </w:p>
        </w:tc>
      </w:tr>
      <w:tr w:rsidR="006D2ECA" w:rsidRPr="009B706A" w14:paraId="0109B80D" w14:textId="77777777" w:rsidTr="00935B30">
        <w:tc>
          <w:tcPr>
            <w:tcW w:w="2236" w:type="pct"/>
            <w:gridSpan w:val="2"/>
            <w:shd w:val="clear" w:color="auto" w:fill="CCFF66"/>
          </w:tcPr>
          <w:p w14:paraId="7491B770" w14:textId="77777777" w:rsidR="006D2ECA" w:rsidRPr="00041217" w:rsidRDefault="006D2ECA" w:rsidP="0049382E">
            <w:pPr>
              <w:jc w:val="both"/>
              <w:rPr>
                <w:rFonts w:asciiTheme="majorHAnsi" w:hAnsiTheme="majorHAnsi" w:cstheme="majorHAnsi"/>
                <w:b/>
                <w:sz w:val="26"/>
                <w:szCs w:val="26"/>
              </w:rPr>
            </w:pPr>
            <w:r w:rsidRPr="00041217">
              <w:rPr>
                <w:rFonts w:asciiTheme="majorHAnsi" w:hAnsiTheme="majorHAnsi" w:cstheme="majorHAnsi"/>
                <w:b/>
                <w:color w:val="000000" w:themeColor="text1"/>
                <w:sz w:val="26"/>
                <w:szCs w:val="26"/>
              </w:rPr>
              <w:t>Hiển thị truy cập</w:t>
            </w:r>
          </w:p>
        </w:tc>
        <w:tc>
          <w:tcPr>
            <w:tcW w:w="2764" w:type="pct"/>
            <w:gridSpan w:val="2"/>
          </w:tcPr>
          <w:p w14:paraId="15372EC3" w14:textId="0AB8471E" w:rsidR="006D2ECA" w:rsidRPr="009B706A" w:rsidRDefault="006D2ECA" w:rsidP="0049382E">
            <w:pPr>
              <w:jc w:val="both"/>
              <w:rPr>
                <w:rFonts w:asciiTheme="majorHAnsi" w:hAnsiTheme="majorHAnsi" w:cstheme="majorHAnsi"/>
                <w:bCs/>
                <w:sz w:val="26"/>
                <w:szCs w:val="26"/>
              </w:rPr>
            </w:pPr>
            <w:r w:rsidRPr="009B706A">
              <w:rPr>
                <w:rFonts w:asciiTheme="majorHAnsi" w:hAnsiTheme="majorHAnsi" w:cstheme="majorHAnsi"/>
                <w:bCs/>
                <w:sz w:val="26"/>
                <w:szCs w:val="26"/>
              </w:rPr>
              <w:t>Người dùng truy cập vào “Đặt món” và chọn món muốn sử dụng rồi kiểm tra giỏ hàng ở bên phải</w:t>
            </w:r>
          </w:p>
        </w:tc>
      </w:tr>
      <w:tr w:rsidR="006D2ECA" w:rsidRPr="009B706A" w14:paraId="5E6DBFC3" w14:textId="77777777" w:rsidTr="00935B30">
        <w:tc>
          <w:tcPr>
            <w:tcW w:w="5000" w:type="pct"/>
            <w:gridSpan w:val="4"/>
            <w:shd w:val="clear" w:color="auto" w:fill="CCFF66"/>
          </w:tcPr>
          <w:p w14:paraId="6CE66997" w14:textId="77777777" w:rsidR="006D2ECA" w:rsidRPr="00041217" w:rsidRDefault="006D2ECA" w:rsidP="0049382E">
            <w:pPr>
              <w:jc w:val="both"/>
              <w:rPr>
                <w:rFonts w:asciiTheme="majorHAnsi" w:hAnsiTheme="majorHAnsi" w:cstheme="majorHAnsi"/>
                <w:b/>
                <w:sz w:val="26"/>
                <w:szCs w:val="26"/>
              </w:rPr>
            </w:pPr>
            <w:r w:rsidRPr="00041217">
              <w:rPr>
                <w:rFonts w:asciiTheme="majorHAnsi" w:hAnsiTheme="majorHAnsi" w:cstheme="majorHAnsi"/>
                <w:b/>
                <w:color w:val="000000" w:themeColor="text1"/>
                <w:sz w:val="26"/>
                <w:szCs w:val="26"/>
              </w:rPr>
              <w:t>Nội dung hiển thị</w:t>
            </w:r>
          </w:p>
        </w:tc>
      </w:tr>
      <w:tr w:rsidR="006D2ECA" w:rsidRPr="009B706A" w14:paraId="1575C6F3" w14:textId="77777777" w:rsidTr="00935B30">
        <w:tc>
          <w:tcPr>
            <w:tcW w:w="1118" w:type="pct"/>
            <w:shd w:val="clear" w:color="auto" w:fill="CCFF66"/>
          </w:tcPr>
          <w:p w14:paraId="33629599" w14:textId="77777777" w:rsidR="006D2ECA" w:rsidRPr="00041217" w:rsidRDefault="006D2ECA" w:rsidP="00041217">
            <w:pPr>
              <w:jc w:val="center"/>
              <w:rPr>
                <w:rFonts w:asciiTheme="majorHAnsi" w:hAnsiTheme="majorHAnsi" w:cstheme="majorHAnsi"/>
                <w:b/>
                <w:sz w:val="26"/>
                <w:szCs w:val="26"/>
              </w:rPr>
            </w:pPr>
            <w:r w:rsidRPr="00041217">
              <w:rPr>
                <w:rFonts w:asciiTheme="majorHAnsi" w:hAnsiTheme="majorHAnsi" w:cstheme="majorHAnsi"/>
                <w:b/>
                <w:color w:val="000000" w:themeColor="text1"/>
                <w:sz w:val="26"/>
                <w:szCs w:val="26"/>
              </w:rPr>
              <w:t>Mục</w:t>
            </w:r>
          </w:p>
        </w:tc>
        <w:tc>
          <w:tcPr>
            <w:tcW w:w="1118" w:type="pct"/>
            <w:shd w:val="clear" w:color="auto" w:fill="CCFF66"/>
          </w:tcPr>
          <w:p w14:paraId="6811EECA" w14:textId="77777777" w:rsidR="006D2ECA" w:rsidRPr="00041217" w:rsidRDefault="006D2ECA" w:rsidP="00041217">
            <w:pPr>
              <w:jc w:val="center"/>
              <w:rPr>
                <w:rFonts w:asciiTheme="majorHAnsi" w:hAnsiTheme="majorHAnsi" w:cstheme="majorHAnsi"/>
                <w:b/>
                <w:sz w:val="26"/>
                <w:szCs w:val="26"/>
              </w:rPr>
            </w:pPr>
            <w:r w:rsidRPr="00041217">
              <w:rPr>
                <w:rFonts w:asciiTheme="majorHAnsi" w:hAnsiTheme="majorHAnsi" w:cstheme="majorHAnsi"/>
                <w:b/>
                <w:color w:val="000000" w:themeColor="text1"/>
                <w:sz w:val="26"/>
                <w:szCs w:val="26"/>
              </w:rPr>
              <w:t>Loại</w:t>
            </w:r>
          </w:p>
        </w:tc>
        <w:tc>
          <w:tcPr>
            <w:tcW w:w="1118" w:type="pct"/>
            <w:shd w:val="clear" w:color="auto" w:fill="CCFF66"/>
          </w:tcPr>
          <w:p w14:paraId="13029DEB" w14:textId="77777777" w:rsidR="006D2ECA" w:rsidRPr="00041217" w:rsidRDefault="006D2ECA" w:rsidP="00041217">
            <w:pPr>
              <w:jc w:val="center"/>
              <w:rPr>
                <w:rFonts w:asciiTheme="majorHAnsi" w:hAnsiTheme="majorHAnsi" w:cstheme="majorHAnsi"/>
                <w:b/>
                <w:sz w:val="26"/>
                <w:szCs w:val="26"/>
              </w:rPr>
            </w:pPr>
            <w:r w:rsidRPr="00041217">
              <w:rPr>
                <w:rFonts w:asciiTheme="majorHAnsi" w:hAnsiTheme="majorHAnsi" w:cstheme="majorHAnsi"/>
                <w:b/>
                <w:color w:val="000000" w:themeColor="text1"/>
                <w:sz w:val="26"/>
                <w:szCs w:val="26"/>
              </w:rPr>
              <w:t>Dữ liệu</w:t>
            </w:r>
          </w:p>
        </w:tc>
        <w:tc>
          <w:tcPr>
            <w:tcW w:w="1646" w:type="pct"/>
            <w:shd w:val="clear" w:color="auto" w:fill="CCFF66"/>
          </w:tcPr>
          <w:p w14:paraId="6670EE60" w14:textId="77777777" w:rsidR="006D2ECA" w:rsidRPr="00041217" w:rsidRDefault="006D2ECA" w:rsidP="00041217">
            <w:pPr>
              <w:jc w:val="center"/>
              <w:rPr>
                <w:rFonts w:asciiTheme="majorHAnsi" w:hAnsiTheme="majorHAnsi" w:cstheme="majorHAnsi"/>
                <w:b/>
                <w:sz w:val="26"/>
                <w:szCs w:val="26"/>
              </w:rPr>
            </w:pPr>
            <w:r w:rsidRPr="00041217">
              <w:rPr>
                <w:rFonts w:asciiTheme="majorHAnsi" w:hAnsiTheme="majorHAnsi" w:cstheme="majorHAnsi"/>
                <w:b/>
                <w:color w:val="000000" w:themeColor="text1"/>
                <w:sz w:val="26"/>
                <w:szCs w:val="26"/>
              </w:rPr>
              <w:t>Mô tả</w:t>
            </w:r>
          </w:p>
        </w:tc>
      </w:tr>
      <w:tr w:rsidR="006D2ECA" w:rsidRPr="009B706A" w14:paraId="75CD5D29" w14:textId="77777777" w:rsidTr="00935B30">
        <w:tc>
          <w:tcPr>
            <w:tcW w:w="1118" w:type="pct"/>
            <w:shd w:val="clear" w:color="auto" w:fill="auto"/>
          </w:tcPr>
          <w:p w14:paraId="625E053C" w14:textId="6B1D2DDA" w:rsidR="006D2ECA" w:rsidRPr="009B706A" w:rsidRDefault="006D2ECA"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Danh mục sản phẩm</w:t>
            </w:r>
          </w:p>
        </w:tc>
        <w:tc>
          <w:tcPr>
            <w:tcW w:w="1118" w:type="pct"/>
            <w:shd w:val="clear" w:color="auto" w:fill="auto"/>
          </w:tcPr>
          <w:p w14:paraId="4BFBA809" w14:textId="577E5B28" w:rsidR="006D2ECA" w:rsidRPr="009B706A" w:rsidRDefault="006D2ECA"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Button</w:t>
            </w:r>
          </w:p>
        </w:tc>
        <w:tc>
          <w:tcPr>
            <w:tcW w:w="1118" w:type="pct"/>
            <w:shd w:val="clear" w:color="auto" w:fill="auto"/>
          </w:tcPr>
          <w:p w14:paraId="106A47ED" w14:textId="304B3A01" w:rsidR="006D2ECA" w:rsidRPr="009B706A" w:rsidRDefault="006D2ECA"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Tất cả sản phẩm, Cà phê, Sữa tươi, Trà trái cây, Soda</w:t>
            </w:r>
          </w:p>
        </w:tc>
        <w:tc>
          <w:tcPr>
            <w:tcW w:w="1646" w:type="pct"/>
            <w:shd w:val="clear" w:color="auto" w:fill="auto"/>
          </w:tcPr>
          <w:p w14:paraId="5855FCBA" w14:textId="7F6A7E3E" w:rsidR="006D2ECA" w:rsidRPr="009B706A" w:rsidRDefault="006D2ECA"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Các nút lựa chọn giúp người dùng lọc sản phẩm theo danh mục (Cà phê, Sữa tươi, v.v.).</w:t>
            </w:r>
          </w:p>
        </w:tc>
      </w:tr>
      <w:tr w:rsidR="006D2ECA" w:rsidRPr="009B706A" w14:paraId="5864D8EC" w14:textId="77777777" w:rsidTr="00935B30">
        <w:tc>
          <w:tcPr>
            <w:tcW w:w="1118" w:type="pct"/>
            <w:shd w:val="clear" w:color="auto" w:fill="auto"/>
          </w:tcPr>
          <w:p w14:paraId="7E0BA65A" w14:textId="2398C818" w:rsidR="006D2ECA" w:rsidRPr="009B706A" w:rsidRDefault="006D2ECA"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Tìm kiếm sản phẩm</w:t>
            </w:r>
          </w:p>
        </w:tc>
        <w:tc>
          <w:tcPr>
            <w:tcW w:w="1118" w:type="pct"/>
            <w:shd w:val="clear" w:color="auto" w:fill="auto"/>
          </w:tcPr>
          <w:p w14:paraId="1FF9C3DB" w14:textId="14F65D8A" w:rsidR="006D2ECA" w:rsidRPr="009B706A" w:rsidRDefault="006D2ECA"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Input + Button</w:t>
            </w:r>
          </w:p>
        </w:tc>
        <w:tc>
          <w:tcPr>
            <w:tcW w:w="1118" w:type="pct"/>
            <w:shd w:val="clear" w:color="auto" w:fill="auto"/>
          </w:tcPr>
          <w:p w14:paraId="4BDB7775" w14:textId="659845F5" w:rsidR="006D2ECA" w:rsidRPr="009B706A" w:rsidRDefault="006D2ECA"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Tìm kiếm sản phẩm</w:t>
            </w:r>
          </w:p>
        </w:tc>
        <w:tc>
          <w:tcPr>
            <w:tcW w:w="1646" w:type="pct"/>
            <w:shd w:val="clear" w:color="auto" w:fill="auto"/>
          </w:tcPr>
          <w:p w14:paraId="3D82A79C" w14:textId="7ADF54BD" w:rsidR="006D2ECA" w:rsidRPr="009B706A" w:rsidRDefault="00BF7F42" w:rsidP="0049382E">
            <w:pPr>
              <w:jc w:val="both"/>
              <w:rPr>
                <w:rFonts w:asciiTheme="majorHAnsi" w:hAnsiTheme="majorHAnsi" w:cstheme="majorHAnsi"/>
                <w:sz w:val="26"/>
                <w:szCs w:val="26"/>
              </w:rPr>
            </w:pPr>
            <w:r w:rsidRPr="009B706A">
              <w:rPr>
                <w:rFonts w:asciiTheme="majorHAnsi" w:hAnsiTheme="majorHAnsi" w:cstheme="majorHAnsi"/>
                <w:bCs/>
                <w:color w:val="000000" w:themeColor="text1"/>
                <w:sz w:val="26"/>
                <w:szCs w:val="26"/>
              </w:rPr>
              <w:t>Người dùng có thể nhập tên sản phẩm vào ô tìm kiếm và nhấn nút "Tìm kiếm" để tìm các sản phẩm cụ thể.</w:t>
            </w:r>
          </w:p>
        </w:tc>
      </w:tr>
      <w:tr w:rsidR="00BF7F42" w:rsidRPr="009B706A" w14:paraId="27963E55" w14:textId="77777777" w:rsidTr="00935B30">
        <w:tc>
          <w:tcPr>
            <w:tcW w:w="1118" w:type="pct"/>
            <w:shd w:val="clear" w:color="auto" w:fill="auto"/>
          </w:tcPr>
          <w:p w14:paraId="38022CFD" w14:textId="6FE036EA" w:rsidR="00BF7F42" w:rsidRPr="009B706A" w:rsidRDefault="00BF7F42"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Sản phẩm</w:t>
            </w:r>
          </w:p>
        </w:tc>
        <w:tc>
          <w:tcPr>
            <w:tcW w:w="1118" w:type="pct"/>
            <w:shd w:val="clear" w:color="auto" w:fill="auto"/>
          </w:tcPr>
          <w:p w14:paraId="4684A992" w14:textId="03C0978A" w:rsidR="00BF7F42" w:rsidRPr="009B706A" w:rsidRDefault="00BF7F42"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Hình ảnh + Text</w:t>
            </w:r>
          </w:p>
        </w:tc>
        <w:tc>
          <w:tcPr>
            <w:tcW w:w="1118" w:type="pct"/>
            <w:shd w:val="clear" w:color="auto" w:fill="auto"/>
          </w:tcPr>
          <w:p w14:paraId="6A6A20B3" w14:textId="16FFA85D" w:rsidR="00BF7F42" w:rsidRPr="009B706A" w:rsidRDefault="00BF7F42"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Tên sản phẩm, Giá tiền</w:t>
            </w:r>
          </w:p>
        </w:tc>
        <w:tc>
          <w:tcPr>
            <w:tcW w:w="1646" w:type="pct"/>
            <w:shd w:val="clear" w:color="auto" w:fill="auto"/>
          </w:tcPr>
          <w:p w14:paraId="04756AFE" w14:textId="23A8DB52" w:rsidR="00BF7F42" w:rsidRPr="009B706A" w:rsidRDefault="00BF7F42"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Hiển thị các sản phẩm có sẵn kèm theo giá tiền của từng món.</w:t>
            </w:r>
          </w:p>
        </w:tc>
      </w:tr>
      <w:tr w:rsidR="00BF7F42" w:rsidRPr="009B706A" w14:paraId="35AD5B9C" w14:textId="77777777" w:rsidTr="00935B30">
        <w:tc>
          <w:tcPr>
            <w:tcW w:w="1118" w:type="pct"/>
            <w:shd w:val="clear" w:color="auto" w:fill="auto"/>
          </w:tcPr>
          <w:p w14:paraId="5729C504" w14:textId="1C9F3785" w:rsidR="00BF7F42" w:rsidRPr="009B706A" w:rsidRDefault="00BF7F42"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Giỏ hàng</w:t>
            </w:r>
          </w:p>
        </w:tc>
        <w:tc>
          <w:tcPr>
            <w:tcW w:w="1118" w:type="pct"/>
            <w:shd w:val="clear" w:color="auto" w:fill="auto"/>
          </w:tcPr>
          <w:p w14:paraId="7878111A" w14:textId="327B899A" w:rsidR="00BF7F42" w:rsidRPr="009B706A" w:rsidRDefault="00BF7F42"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Text + Button</w:t>
            </w:r>
          </w:p>
        </w:tc>
        <w:tc>
          <w:tcPr>
            <w:tcW w:w="1118" w:type="pct"/>
            <w:shd w:val="clear" w:color="auto" w:fill="auto"/>
          </w:tcPr>
          <w:p w14:paraId="31350CCE" w14:textId="02078186" w:rsidR="00BF7F42" w:rsidRPr="009B706A" w:rsidRDefault="00BF7F42"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Giá gốc, Tổng tiền</w:t>
            </w:r>
          </w:p>
        </w:tc>
        <w:tc>
          <w:tcPr>
            <w:tcW w:w="1646" w:type="pct"/>
            <w:shd w:val="clear" w:color="auto" w:fill="auto"/>
          </w:tcPr>
          <w:p w14:paraId="5B390623" w14:textId="5461C61A" w:rsidR="00BF7F42" w:rsidRPr="009B706A" w:rsidRDefault="00BF7F42"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Hiển thị tổng giá trị của các món trong giỏ hàng và nút "Đặt hàng".</w:t>
            </w:r>
          </w:p>
        </w:tc>
      </w:tr>
      <w:tr w:rsidR="00BF7F42" w:rsidRPr="009B706A" w14:paraId="6919F75C" w14:textId="77777777" w:rsidTr="00935B30">
        <w:tc>
          <w:tcPr>
            <w:tcW w:w="1118" w:type="pct"/>
            <w:shd w:val="clear" w:color="auto" w:fill="auto"/>
          </w:tcPr>
          <w:p w14:paraId="7C5A84C1" w14:textId="323D7594" w:rsidR="00BF7F42" w:rsidRPr="009B706A" w:rsidRDefault="00BF7F42"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Nhập ghi chú</w:t>
            </w:r>
          </w:p>
        </w:tc>
        <w:tc>
          <w:tcPr>
            <w:tcW w:w="1118" w:type="pct"/>
            <w:shd w:val="clear" w:color="auto" w:fill="auto"/>
          </w:tcPr>
          <w:p w14:paraId="37A3E5A3" w14:textId="7D3684AF" w:rsidR="00BF7F42" w:rsidRPr="009B706A" w:rsidRDefault="00BF7F42"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Input</w:t>
            </w:r>
          </w:p>
        </w:tc>
        <w:tc>
          <w:tcPr>
            <w:tcW w:w="1118" w:type="pct"/>
            <w:shd w:val="clear" w:color="auto" w:fill="auto"/>
          </w:tcPr>
          <w:p w14:paraId="25AD6C11" w14:textId="73D5A65B" w:rsidR="00BF7F42" w:rsidRPr="009B706A" w:rsidRDefault="00BF7F42"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Nhập ghi chú</w:t>
            </w:r>
          </w:p>
        </w:tc>
        <w:tc>
          <w:tcPr>
            <w:tcW w:w="1646" w:type="pct"/>
            <w:shd w:val="clear" w:color="auto" w:fill="auto"/>
          </w:tcPr>
          <w:p w14:paraId="09179774" w14:textId="44B02929" w:rsidR="00BF7F42" w:rsidRPr="009B706A" w:rsidRDefault="00BF7F42"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Khách hàng có thể nhập ghi chú về đơn hàng trước khi đặt.</w:t>
            </w:r>
          </w:p>
        </w:tc>
      </w:tr>
      <w:tr w:rsidR="00BF7F42" w:rsidRPr="009B706A" w14:paraId="7BF69367" w14:textId="77777777" w:rsidTr="00935B30">
        <w:tc>
          <w:tcPr>
            <w:tcW w:w="1118" w:type="pct"/>
            <w:shd w:val="clear" w:color="auto" w:fill="auto"/>
          </w:tcPr>
          <w:p w14:paraId="454CAA17" w14:textId="40E9145F" w:rsidR="00BF7F42" w:rsidRPr="009B706A" w:rsidRDefault="00BF7F42"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lastRenderedPageBreak/>
              <w:t>Chọn mã giảm giá</w:t>
            </w:r>
          </w:p>
        </w:tc>
        <w:tc>
          <w:tcPr>
            <w:tcW w:w="1118" w:type="pct"/>
            <w:shd w:val="clear" w:color="auto" w:fill="auto"/>
          </w:tcPr>
          <w:p w14:paraId="2926146A" w14:textId="4DBCE773" w:rsidR="00BF7F42" w:rsidRPr="009B706A" w:rsidRDefault="00BF7F42"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Input + Button</w:t>
            </w:r>
          </w:p>
        </w:tc>
        <w:tc>
          <w:tcPr>
            <w:tcW w:w="1118" w:type="pct"/>
            <w:shd w:val="clear" w:color="auto" w:fill="auto"/>
          </w:tcPr>
          <w:p w14:paraId="34E9FB1A" w14:textId="63E7C903" w:rsidR="00BF7F42" w:rsidRPr="009B706A" w:rsidRDefault="00BF7F42"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Nhập mã giảm giá</w:t>
            </w:r>
          </w:p>
        </w:tc>
        <w:tc>
          <w:tcPr>
            <w:tcW w:w="1646" w:type="pct"/>
            <w:shd w:val="clear" w:color="auto" w:fill="auto"/>
          </w:tcPr>
          <w:p w14:paraId="0F52F10F" w14:textId="735F133B" w:rsidR="00BF7F42" w:rsidRPr="009B706A" w:rsidRDefault="00BF7F42"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Khách hàng có thể nhập mã giảm giá nếu có để được giảm giá khi thanh toán.</w:t>
            </w:r>
          </w:p>
        </w:tc>
      </w:tr>
      <w:tr w:rsidR="00BF7F42" w:rsidRPr="009B706A" w14:paraId="0DE274D0" w14:textId="77777777" w:rsidTr="00935B30">
        <w:tc>
          <w:tcPr>
            <w:tcW w:w="1118" w:type="pct"/>
            <w:shd w:val="clear" w:color="auto" w:fill="auto"/>
          </w:tcPr>
          <w:p w14:paraId="31FF9D54" w14:textId="1BF19E3D" w:rsidR="00BF7F42" w:rsidRPr="009B706A" w:rsidRDefault="00BF7F42"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Đặt hàng</w:t>
            </w:r>
          </w:p>
        </w:tc>
        <w:tc>
          <w:tcPr>
            <w:tcW w:w="1118" w:type="pct"/>
            <w:shd w:val="clear" w:color="auto" w:fill="auto"/>
          </w:tcPr>
          <w:p w14:paraId="36437A41" w14:textId="356D01DF" w:rsidR="00BF7F42" w:rsidRPr="009B706A" w:rsidRDefault="00BF7F42"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Button</w:t>
            </w:r>
          </w:p>
        </w:tc>
        <w:tc>
          <w:tcPr>
            <w:tcW w:w="1118" w:type="pct"/>
            <w:shd w:val="clear" w:color="auto" w:fill="auto"/>
          </w:tcPr>
          <w:p w14:paraId="55B5E82D" w14:textId="5CE49C69" w:rsidR="00BF7F42" w:rsidRPr="009B706A" w:rsidRDefault="00BF7F42"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Đặt hàng</w:t>
            </w:r>
          </w:p>
        </w:tc>
        <w:tc>
          <w:tcPr>
            <w:tcW w:w="1646" w:type="pct"/>
            <w:shd w:val="clear" w:color="auto" w:fill="auto"/>
          </w:tcPr>
          <w:p w14:paraId="3E98FB03" w14:textId="79775FBD" w:rsidR="00BF7F42" w:rsidRPr="009B706A" w:rsidRDefault="00BF7F42"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Nút cho phép người dùng hoàn tất đặt món và chuyển sang bước thanh toán.</w:t>
            </w:r>
          </w:p>
        </w:tc>
      </w:tr>
      <w:tr w:rsidR="006D2ECA" w:rsidRPr="009B706A" w14:paraId="43C6B0BB" w14:textId="77777777" w:rsidTr="00935B30">
        <w:tc>
          <w:tcPr>
            <w:tcW w:w="5000" w:type="pct"/>
            <w:gridSpan w:val="4"/>
            <w:shd w:val="clear" w:color="auto" w:fill="CCFF66"/>
          </w:tcPr>
          <w:p w14:paraId="627BD5D1" w14:textId="77777777" w:rsidR="006D2ECA" w:rsidRPr="00041217" w:rsidRDefault="006D2ECA" w:rsidP="0049382E">
            <w:pPr>
              <w:jc w:val="both"/>
              <w:rPr>
                <w:rFonts w:asciiTheme="majorHAnsi" w:hAnsiTheme="majorHAnsi" w:cstheme="majorHAnsi"/>
                <w:b/>
                <w:sz w:val="26"/>
                <w:szCs w:val="26"/>
              </w:rPr>
            </w:pPr>
            <w:r w:rsidRPr="00041217">
              <w:rPr>
                <w:rFonts w:asciiTheme="majorHAnsi" w:hAnsiTheme="majorHAnsi" w:cstheme="majorHAnsi"/>
                <w:b/>
                <w:color w:val="000000" w:themeColor="text1"/>
                <w:sz w:val="26"/>
                <w:szCs w:val="26"/>
              </w:rPr>
              <w:t>Nội dung hiển thị</w:t>
            </w:r>
          </w:p>
        </w:tc>
      </w:tr>
      <w:tr w:rsidR="006D2ECA" w:rsidRPr="009B706A" w14:paraId="1C81A98D" w14:textId="77777777" w:rsidTr="00935B30">
        <w:tc>
          <w:tcPr>
            <w:tcW w:w="1118" w:type="pct"/>
            <w:shd w:val="clear" w:color="auto" w:fill="CCFF66"/>
          </w:tcPr>
          <w:p w14:paraId="3876CECD" w14:textId="77777777" w:rsidR="006D2ECA" w:rsidRPr="00041217" w:rsidRDefault="006D2ECA" w:rsidP="00041217">
            <w:pPr>
              <w:jc w:val="center"/>
              <w:rPr>
                <w:rFonts w:asciiTheme="majorHAnsi" w:hAnsiTheme="majorHAnsi" w:cstheme="majorHAnsi"/>
                <w:b/>
                <w:sz w:val="26"/>
                <w:szCs w:val="26"/>
                <w:lang w:val="vi-VN"/>
              </w:rPr>
            </w:pPr>
            <w:r w:rsidRPr="00041217">
              <w:rPr>
                <w:rFonts w:asciiTheme="majorHAnsi" w:hAnsiTheme="majorHAnsi" w:cstheme="majorHAnsi"/>
                <w:b/>
                <w:color w:val="000000" w:themeColor="text1"/>
                <w:sz w:val="26"/>
                <w:szCs w:val="26"/>
              </w:rPr>
              <w:t>Tên hành động</w:t>
            </w:r>
          </w:p>
        </w:tc>
        <w:tc>
          <w:tcPr>
            <w:tcW w:w="1118" w:type="pct"/>
            <w:shd w:val="clear" w:color="auto" w:fill="CCFF66"/>
          </w:tcPr>
          <w:p w14:paraId="40E85248" w14:textId="77777777" w:rsidR="006D2ECA" w:rsidRPr="00041217" w:rsidRDefault="006D2ECA" w:rsidP="00041217">
            <w:pPr>
              <w:jc w:val="center"/>
              <w:rPr>
                <w:rFonts w:asciiTheme="majorHAnsi" w:hAnsiTheme="majorHAnsi" w:cstheme="majorHAnsi"/>
                <w:b/>
                <w:sz w:val="26"/>
                <w:szCs w:val="26"/>
                <w:lang w:val="vi-VN"/>
              </w:rPr>
            </w:pPr>
            <w:r w:rsidRPr="00041217">
              <w:rPr>
                <w:rFonts w:asciiTheme="majorHAnsi" w:hAnsiTheme="majorHAnsi" w:cstheme="majorHAnsi"/>
                <w:b/>
                <w:color w:val="000000" w:themeColor="text1"/>
                <w:sz w:val="26"/>
                <w:szCs w:val="26"/>
              </w:rPr>
              <w:t>Mô tả</w:t>
            </w:r>
          </w:p>
        </w:tc>
        <w:tc>
          <w:tcPr>
            <w:tcW w:w="1118" w:type="pct"/>
            <w:shd w:val="clear" w:color="auto" w:fill="CCFF66"/>
          </w:tcPr>
          <w:p w14:paraId="2BA97CC2" w14:textId="77777777" w:rsidR="006D2ECA" w:rsidRPr="00041217" w:rsidRDefault="006D2ECA" w:rsidP="00041217">
            <w:pPr>
              <w:jc w:val="center"/>
              <w:rPr>
                <w:rFonts w:asciiTheme="majorHAnsi" w:hAnsiTheme="majorHAnsi" w:cstheme="majorHAnsi"/>
                <w:b/>
                <w:sz w:val="26"/>
                <w:szCs w:val="26"/>
                <w:lang w:val="vi-VN"/>
              </w:rPr>
            </w:pPr>
            <w:r w:rsidRPr="00041217">
              <w:rPr>
                <w:rFonts w:asciiTheme="majorHAnsi" w:hAnsiTheme="majorHAnsi" w:cstheme="majorHAnsi"/>
                <w:b/>
                <w:color w:val="000000" w:themeColor="text1"/>
                <w:sz w:val="26"/>
                <w:szCs w:val="26"/>
              </w:rPr>
              <w:t>Thành công</w:t>
            </w:r>
          </w:p>
        </w:tc>
        <w:tc>
          <w:tcPr>
            <w:tcW w:w="1646" w:type="pct"/>
            <w:shd w:val="clear" w:color="auto" w:fill="CCFF66"/>
          </w:tcPr>
          <w:p w14:paraId="2023E7D5" w14:textId="77777777" w:rsidR="006D2ECA" w:rsidRPr="00041217" w:rsidRDefault="006D2ECA" w:rsidP="00041217">
            <w:pPr>
              <w:jc w:val="center"/>
              <w:rPr>
                <w:rFonts w:asciiTheme="majorHAnsi" w:hAnsiTheme="majorHAnsi" w:cstheme="majorHAnsi"/>
                <w:b/>
                <w:sz w:val="26"/>
                <w:szCs w:val="26"/>
                <w:lang w:val="vi-VN"/>
              </w:rPr>
            </w:pPr>
            <w:r w:rsidRPr="00041217">
              <w:rPr>
                <w:rFonts w:asciiTheme="majorHAnsi" w:hAnsiTheme="majorHAnsi" w:cstheme="majorHAnsi"/>
                <w:b/>
                <w:color w:val="000000" w:themeColor="text1"/>
                <w:sz w:val="26"/>
                <w:szCs w:val="26"/>
              </w:rPr>
              <w:t>Không thành công</w:t>
            </w:r>
          </w:p>
        </w:tc>
      </w:tr>
      <w:tr w:rsidR="006D2ECA" w:rsidRPr="009B706A" w14:paraId="5157F653" w14:textId="77777777" w:rsidTr="00935B30">
        <w:tc>
          <w:tcPr>
            <w:tcW w:w="1118" w:type="pct"/>
          </w:tcPr>
          <w:p w14:paraId="35525187" w14:textId="21CF5787" w:rsidR="006D2ECA" w:rsidRPr="009B706A" w:rsidRDefault="00BF7F42"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Click vào Tìm kiếm</w:t>
            </w:r>
          </w:p>
        </w:tc>
        <w:tc>
          <w:tcPr>
            <w:tcW w:w="1118" w:type="pct"/>
          </w:tcPr>
          <w:p w14:paraId="320E7093" w14:textId="528D05C2" w:rsidR="006D2ECA" w:rsidRPr="009B706A" w:rsidRDefault="00BF7F42"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Người dùng nhập tên sản phẩm vào ô tìm kiếm và nhấn nút "Tìm kiếm"</w:t>
            </w:r>
          </w:p>
        </w:tc>
        <w:tc>
          <w:tcPr>
            <w:tcW w:w="1118" w:type="pct"/>
          </w:tcPr>
          <w:p w14:paraId="6F018AA5" w14:textId="41F76859" w:rsidR="006D2ECA" w:rsidRPr="009B706A" w:rsidRDefault="00BF7F42"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Hiển thị sản phẩm phù hợp với từ khóa tìm kiếm</w:t>
            </w:r>
          </w:p>
        </w:tc>
        <w:tc>
          <w:tcPr>
            <w:tcW w:w="1646" w:type="pct"/>
          </w:tcPr>
          <w:p w14:paraId="2930D494" w14:textId="49F3C671" w:rsidR="006D2ECA" w:rsidRPr="009B706A" w:rsidRDefault="00BF7F42"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Không chuyển hướng sang hiển thị giao diện Sản phẩm phù hợp với từ khóa tìm kiếm</w:t>
            </w:r>
          </w:p>
        </w:tc>
      </w:tr>
      <w:tr w:rsidR="00BF7F42" w:rsidRPr="009B706A" w14:paraId="401B3F66" w14:textId="77777777" w:rsidTr="00935B30">
        <w:tc>
          <w:tcPr>
            <w:tcW w:w="1118" w:type="pct"/>
          </w:tcPr>
          <w:p w14:paraId="68C601D8" w14:textId="0DD7C2A0" w:rsidR="00BF7F42" w:rsidRPr="009B706A" w:rsidRDefault="00BF7F42"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Click vào Chọn sản phẩm</w:t>
            </w:r>
          </w:p>
        </w:tc>
        <w:tc>
          <w:tcPr>
            <w:tcW w:w="1118" w:type="pct"/>
          </w:tcPr>
          <w:p w14:paraId="0F41A199" w14:textId="215A3629" w:rsidR="00BF7F42" w:rsidRPr="009B706A" w:rsidRDefault="00BF7F42"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Người dùng nhấn vào sản phẩm để thêm vào giỏ hàng</w:t>
            </w:r>
          </w:p>
        </w:tc>
        <w:tc>
          <w:tcPr>
            <w:tcW w:w="1118" w:type="pct"/>
          </w:tcPr>
          <w:p w14:paraId="63E13429" w14:textId="6E85E608" w:rsidR="00BF7F42" w:rsidRPr="009B706A" w:rsidRDefault="00BF7F42"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Sản phẩm được thêm vào giỏ hàng</w:t>
            </w:r>
          </w:p>
        </w:tc>
        <w:tc>
          <w:tcPr>
            <w:tcW w:w="1646" w:type="pct"/>
          </w:tcPr>
          <w:p w14:paraId="519AF0F8" w14:textId="32B08444" w:rsidR="00BF7F42" w:rsidRPr="009B706A" w:rsidRDefault="00BF7F42"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Không chuyển hướng sang hiển thị giao diện Sản phẩm được thêm vào giỏ hàng</w:t>
            </w:r>
          </w:p>
        </w:tc>
      </w:tr>
      <w:tr w:rsidR="00BF7F42" w:rsidRPr="009B706A" w14:paraId="743F61F7" w14:textId="77777777" w:rsidTr="00935B30">
        <w:tc>
          <w:tcPr>
            <w:tcW w:w="1118" w:type="pct"/>
          </w:tcPr>
          <w:p w14:paraId="0CFEB134" w14:textId="35F4E25C" w:rsidR="00BF7F42" w:rsidRPr="009B706A" w:rsidRDefault="00BF7F42"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Click vào Giỏ hàng</w:t>
            </w:r>
          </w:p>
        </w:tc>
        <w:tc>
          <w:tcPr>
            <w:tcW w:w="1118" w:type="pct"/>
          </w:tcPr>
          <w:p w14:paraId="21E0BEA1" w14:textId="6BD11868" w:rsidR="00BF7F42" w:rsidRPr="009B706A" w:rsidRDefault="00BF7F42"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Người dùng nhấn vào giỏ hàng để xem lại các món đã chọn</w:t>
            </w:r>
          </w:p>
        </w:tc>
        <w:tc>
          <w:tcPr>
            <w:tcW w:w="1118" w:type="pct"/>
          </w:tcPr>
          <w:p w14:paraId="45FDFCCE" w14:textId="3CA3ABF8" w:rsidR="00BF7F42" w:rsidRPr="009B706A" w:rsidRDefault="00BF7F42"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Hiển thị chi tiết giỏ hàng, tổng tiền</w:t>
            </w:r>
          </w:p>
        </w:tc>
        <w:tc>
          <w:tcPr>
            <w:tcW w:w="1646" w:type="pct"/>
          </w:tcPr>
          <w:p w14:paraId="3BD84E44" w14:textId="2E1EC6E8" w:rsidR="00BF7F42" w:rsidRPr="009B706A" w:rsidRDefault="00BF7F42"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Không điều hướng sang hiển thị giao diện Chi tiết giỏ hàng, Tổng tiền.</w:t>
            </w:r>
          </w:p>
        </w:tc>
      </w:tr>
      <w:tr w:rsidR="00BF7F42" w:rsidRPr="009B706A" w14:paraId="4FFF5205" w14:textId="77777777" w:rsidTr="00935B30">
        <w:tc>
          <w:tcPr>
            <w:tcW w:w="1118" w:type="pct"/>
          </w:tcPr>
          <w:p w14:paraId="4110A162" w14:textId="524DC143" w:rsidR="00BF7F42" w:rsidRPr="009B706A" w:rsidRDefault="00BF7F42"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Click vào Đặt hàng</w:t>
            </w:r>
          </w:p>
        </w:tc>
        <w:tc>
          <w:tcPr>
            <w:tcW w:w="1118" w:type="pct"/>
          </w:tcPr>
          <w:p w14:paraId="360C119B" w14:textId="23F44E99" w:rsidR="00BF7F42" w:rsidRPr="009B706A" w:rsidRDefault="00BF7F42"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Người dùng nhấn vào nút "Đặt hàng"</w:t>
            </w:r>
          </w:p>
        </w:tc>
        <w:tc>
          <w:tcPr>
            <w:tcW w:w="1118" w:type="pct"/>
          </w:tcPr>
          <w:p w14:paraId="080C3B75" w14:textId="71ADC465" w:rsidR="00BF7F42" w:rsidRPr="009B706A" w:rsidRDefault="00BF7F42"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Hoàn tất đặt hàng và chuyển đến trang thanh toán</w:t>
            </w:r>
          </w:p>
        </w:tc>
        <w:tc>
          <w:tcPr>
            <w:tcW w:w="1646" w:type="pct"/>
          </w:tcPr>
          <w:p w14:paraId="5851AA4E" w14:textId="7F6144D2" w:rsidR="00BF7F42" w:rsidRPr="009B706A" w:rsidRDefault="00BF7F42"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Không điều hướng sang hiển thị giao diện Hoàn tất đặt hàng và chuyển đến thanh toán</w:t>
            </w:r>
          </w:p>
        </w:tc>
      </w:tr>
    </w:tbl>
    <w:p w14:paraId="2C96E430" w14:textId="77777777" w:rsidR="00DD64F0" w:rsidRPr="009B706A" w:rsidRDefault="00DD64F0" w:rsidP="0049382E">
      <w:pPr>
        <w:pStyle w:val="oancuaDanhsach"/>
        <w:spacing w:before="120" w:after="120"/>
        <w:ind w:left="0"/>
        <w:jc w:val="both"/>
        <w:rPr>
          <w:rFonts w:asciiTheme="majorHAnsi" w:hAnsiTheme="majorHAnsi" w:cstheme="majorHAnsi"/>
          <w:b/>
          <w:bCs/>
          <w:color w:val="000000"/>
          <w:szCs w:val="26"/>
        </w:rPr>
      </w:pPr>
    </w:p>
    <w:p w14:paraId="31C311D6" w14:textId="77777777" w:rsidR="006D2ECA" w:rsidRPr="009B706A" w:rsidRDefault="006D2ECA" w:rsidP="0049382E">
      <w:pPr>
        <w:pStyle w:val="oancuaDanhsach"/>
        <w:spacing w:before="120" w:after="120"/>
        <w:ind w:left="0"/>
        <w:jc w:val="both"/>
        <w:rPr>
          <w:rFonts w:asciiTheme="majorHAnsi" w:hAnsiTheme="majorHAnsi" w:cstheme="majorHAnsi"/>
          <w:b/>
          <w:bCs/>
          <w:color w:val="000000"/>
          <w:szCs w:val="26"/>
        </w:rPr>
      </w:pPr>
    </w:p>
    <w:p w14:paraId="6DA48BE1" w14:textId="1C56964D" w:rsidR="00DD64F0" w:rsidRPr="009B706A" w:rsidRDefault="00DD64F0" w:rsidP="0049382E">
      <w:pPr>
        <w:jc w:val="both"/>
        <w:rPr>
          <w:rFonts w:asciiTheme="majorHAnsi" w:hAnsiTheme="majorHAnsi" w:cstheme="majorHAnsi"/>
          <w:b/>
          <w:bCs/>
          <w:sz w:val="26"/>
          <w:szCs w:val="26"/>
        </w:rPr>
      </w:pPr>
    </w:p>
    <w:p w14:paraId="26C76D81" w14:textId="5F39437F" w:rsidR="00DD64F0" w:rsidRPr="009B706A" w:rsidRDefault="00DD64F0" w:rsidP="0049382E">
      <w:pPr>
        <w:pStyle w:val="u2"/>
        <w:jc w:val="both"/>
        <w:rPr>
          <w:rFonts w:asciiTheme="majorHAnsi" w:hAnsiTheme="majorHAnsi" w:cstheme="majorHAnsi"/>
          <w:bCs/>
        </w:rPr>
      </w:pPr>
      <w:bookmarkStart w:id="37" w:name="_Toc198617463"/>
      <w:r w:rsidRPr="009B706A">
        <w:rPr>
          <w:rFonts w:asciiTheme="majorHAnsi" w:hAnsiTheme="majorHAnsi" w:cstheme="majorHAnsi"/>
          <w:bCs/>
        </w:rPr>
        <w:lastRenderedPageBreak/>
        <w:t>UI-</w:t>
      </w:r>
      <w:r w:rsidR="00AA1B22" w:rsidRPr="009B706A">
        <w:rPr>
          <w:rFonts w:asciiTheme="majorHAnsi" w:hAnsiTheme="majorHAnsi" w:cstheme="majorHAnsi"/>
          <w:bCs/>
        </w:rPr>
        <w:t>9</w:t>
      </w:r>
      <w:r w:rsidRPr="009B706A">
        <w:rPr>
          <w:rFonts w:asciiTheme="majorHAnsi" w:hAnsiTheme="majorHAnsi" w:cstheme="majorHAnsi"/>
          <w:bCs/>
        </w:rPr>
        <w:t xml:space="preserve"> Giao diện Gợi ý Món Bán Chạy</w:t>
      </w:r>
      <w:bookmarkEnd w:id="37"/>
    </w:p>
    <w:p w14:paraId="23D16E8A" w14:textId="53C34422" w:rsidR="00DD64F0" w:rsidRPr="009B706A" w:rsidRDefault="00744CDE" w:rsidP="0049382E">
      <w:pPr>
        <w:jc w:val="both"/>
        <w:rPr>
          <w:rFonts w:asciiTheme="majorHAnsi" w:hAnsiTheme="majorHAnsi" w:cstheme="majorHAnsi"/>
          <w:b/>
          <w:bCs/>
          <w:sz w:val="26"/>
          <w:szCs w:val="26"/>
        </w:rPr>
      </w:pPr>
      <w:r w:rsidRPr="009B706A">
        <w:rPr>
          <w:rFonts w:asciiTheme="majorHAnsi" w:hAnsiTheme="majorHAnsi" w:cstheme="majorHAnsi"/>
          <w:b/>
          <w:bCs/>
          <w:noProof/>
          <w:sz w:val="26"/>
          <w:szCs w:val="26"/>
        </w:rPr>
        <w:drawing>
          <wp:inline distT="0" distB="0" distL="0" distR="0" wp14:anchorId="0519A346" wp14:editId="1041E464">
            <wp:extent cx="5734050" cy="4677410"/>
            <wp:effectExtent l="0" t="0" r="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4050" cy="4677410"/>
                    </a:xfrm>
                    <a:prstGeom prst="rect">
                      <a:avLst/>
                    </a:prstGeom>
                  </pic:spPr>
                </pic:pic>
              </a:graphicData>
            </a:graphic>
          </wp:inline>
        </w:drawing>
      </w:r>
    </w:p>
    <w:tbl>
      <w:tblPr>
        <w:tblStyle w:val="LiBang"/>
        <w:tblW w:w="5585" w:type="pct"/>
        <w:tblLook w:val="04A0" w:firstRow="1" w:lastRow="0" w:firstColumn="1" w:lastColumn="0" w:noHBand="0" w:noVBand="1"/>
      </w:tblPr>
      <w:tblGrid>
        <w:gridCol w:w="2252"/>
        <w:gridCol w:w="2253"/>
        <w:gridCol w:w="2253"/>
        <w:gridCol w:w="3317"/>
      </w:tblGrid>
      <w:tr w:rsidR="00BF7F42" w:rsidRPr="009B706A" w14:paraId="2BAF708B" w14:textId="77777777" w:rsidTr="00935B30">
        <w:tc>
          <w:tcPr>
            <w:tcW w:w="2236" w:type="pct"/>
            <w:gridSpan w:val="2"/>
            <w:shd w:val="clear" w:color="auto" w:fill="CCFF66"/>
          </w:tcPr>
          <w:p w14:paraId="7CE13636" w14:textId="77777777" w:rsidR="00BF7F42" w:rsidRPr="00041217" w:rsidRDefault="00BF7F42" w:rsidP="0049382E">
            <w:pPr>
              <w:jc w:val="both"/>
              <w:rPr>
                <w:rFonts w:asciiTheme="majorHAnsi" w:hAnsiTheme="majorHAnsi" w:cstheme="majorHAnsi"/>
                <w:b/>
                <w:sz w:val="26"/>
                <w:szCs w:val="26"/>
              </w:rPr>
            </w:pPr>
            <w:r w:rsidRPr="00041217">
              <w:rPr>
                <w:rFonts w:asciiTheme="majorHAnsi" w:hAnsiTheme="majorHAnsi" w:cstheme="majorHAnsi"/>
                <w:b/>
                <w:color w:val="000000" w:themeColor="text1"/>
                <w:sz w:val="26"/>
                <w:szCs w:val="26"/>
              </w:rPr>
              <w:t>Hiển thị</w:t>
            </w:r>
          </w:p>
        </w:tc>
        <w:tc>
          <w:tcPr>
            <w:tcW w:w="2764" w:type="pct"/>
            <w:gridSpan w:val="2"/>
          </w:tcPr>
          <w:p w14:paraId="66E9A017" w14:textId="1E79F8C3" w:rsidR="00BF7F42" w:rsidRPr="009B706A" w:rsidRDefault="00BF7F42" w:rsidP="0049382E">
            <w:pPr>
              <w:jc w:val="both"/>
              <w:rPr>
                <w:rFonts w:asciiTheme="majorHAnsi" w:hAnsiTheme="majorHAnsi" w:cstheme="majorHAnsi"/>
                <w:bCs/>
                <w:sz w:val="26"/>
                <w:szCs w:val="26"/>
              </w:rPr>
            </w:pPr>
            <w:r w:rsidRPr="009B706A">
              <w:rPr>
                <w:rFonts w:asciiTheme="majorHAnsi" w:hAnsiTheme="majorHAnsi" w:cstheme="majorHAnsi"/>
                <w:bCs/>
                <w:sz w:val="26"/>
                <w:szCs w:val="26"/>
              </w:rPr>
              <w:t>Gợi ý món bán chạy</w:t>
            </w:r>
          </w:p>
        </w:tc>
      </w:tr>
      <w:tr w:rsidR="00BF7F42" w:rsidRPr="009B706A" w14:paraId="01A19457" w14:textId="77777777" w:rsidTr="00935B30">
        <w:tc>
          <w:tcPr>
            <w:tcW w:w="2236" w:type="pct"/>
            <w:gridSpan w:val="2"/>
            <w:shd w:val="clear" w:color="auto" w:fill="CCFF66"/>
          </w:tcPr>
          <w:p w14:paraId="047D4457" w14:textId="77777777" w:rsidR="00BF7F42" w:rsidRPr="00041217" w:rsidRDefault="00BF7F42" w:rsidP="0049382E">
            <w:pPr>
              <w:jc w:val="both"/>
              <w:rPr>
                <w:rFonts w:asciiTheme="majorHAnsi" w:hAnsiTheme="majorHAnsi" w:cstheme="majorHAnsi"/>
                <w:b/>
                <w:sz w:val="26"/>
                <w:szCs w:val="26"/>
              </w:rPr>
            </w:pPr>
            <w:r w:rsidRPr="00041217">
              <w:rPr>
                <w:rFonts w:asciiTheme="majorHAnsi" w:hAnsiTheme="majorHAnsi" w:cstheme="majorHAnsi"/>
                <w:b/>
                <w:color w:val="000000" w:themeColor="text1"/>
                <w:sz w:val="26"/>
                <w:szCs w:val="26"/>
              </w:rPr>
              <w:t>Mô tả</w:t>
            </w:r>
          </w:p>
        </w:tc>
        <w:tc>
          <w:tcPr>
            <w:tcW w:w="2764" w:type="pct"/>
            <w:gridSpan w:val="2"/>
          </w:tcPr>
          <w:p w14:paraId="54B367CA" w14:textId="51187A65" w:rsidR="00BF7F42" w:rsidRPr="009B706A" w:rsidRDefault="00BF7F42" w:rsidP="0049382E">
            <w:pPr>
              <w:jc w:val="both"/>
              <w:rPr>
                <w:rFonts w:asciiTheme="majorHAnsi" w:hAnsiTheme="majorHAnsi" w:cstheme="majorHAnsi"/>
                <w:bCs/>
                <w:sz w:val="26"/>
                <w:szCs w:val="26"/>
              </w:rPr>
            </w:pPr>
            <w:r w:rsidRPr="009B706A">
              <w:rPr>
                <w:rFonts w:asciiTheme="majorHAnsi" w:hAnsiTheme="majorHAnsi" w:cstheme="majorHAnsi"/>
                <w:bCs/>
                <w:sz w:val="26"/>
                <w:szCs w:val="26"/>
              </w:rPr>
              <w:t>Hiển thị giao diện chính của hiển thị món bán chạy Coffee House, giới thiệu sản phẩm nổi bật</w:t>
            </w:r>
          </w:p>
        </w:tc>
      </w:tr>
      <w:tr w:rsidR="00BF7F42" w:rsidRPr="009B706A" w14:paraId="688ACD96" w14:textId="77777777" w:rsidTr="00935B30">
        <w:tc>
          <w:tcPr>
            <w:tcW w:w="2236" w:type="pct"/>
            <w:gridSpan w:val="2"/>
            <w:shd w:val="clear" w:color="auto" w:fill="CCFF66"/>
          </w:tcPr>
          <w:p w14:paraId="2EC48CEC" w14:textId="77777777" w:rsidR="00BF7F42" w:rsidRPr="00041217" w:rsidRDefault="00BF7F42" w:rsidP="0049382E">
            <w:pPr>
              <w:jc w:val="both"/>
              <w:rPr>
                <w:rFonts w:asciiTheme="majorHAnsi" w:hAnsiTheme="majorHAnsi" w:cstheme="majorHAnsi"/>
                <w:b/>
                <w:sz w:val="26"/>
                <w:szCs w:val="26"/>
              </w:rPr>
            </w:pPr>
            <w:r w:rsidRPr="00041217">
              <w:rPr>
                <w:rFonts w:asciiTheme="majorHAnsi" w:hAnsiTheme="majorHAnsi" w:cstheme="majorHAnsi"/>
                <w:b/>
                <w:color w:val="000000" w:themeColor="text1"/>
                <w:sz w:val="26"/>
                <w:szCs w:val="26"/>
              </w:rPr>
              <w:t>Hiển thị truy cập</w:t>
            </w:r>
          </w:p>
        </w:tc>
        <w:tc>
          <w:tcPr>
            <w:tcW w:w="2764" w:type="pct"/>
            <w:gridSpan w:val="2"/>
          </w:tcPr>
          <w:p w14:paraId="455EFFDE" w14:textId="23F537D9" w:rsidR="00BF7F42" w:rsidRPr="009B706A" w:rsidRDefault="00BF7F42" w:rsidP="0049382E">
            <w:pPr>
              <w:jc w:val="both"/>
              <w:rPr>
                <w:rFonts w:asciiTheme="majorHAnsi" w:hAnsiTheme="majorHAnsi" w:cstheme="majorHAnsi"/>
                <w:bCs/>
                <w:sz w:val="26"/>
                <w:szCs w:val="26"/>
              </w:rPr>
            </w:pPr>
            <w:r w:rsidRPr="009B706A">
              <w:rPr>
                <w:rFonts w:asciiTheme="majorHAnsi" w:hAnsiTheme="majorHAnsi" w:cstheme="majorHAnsi"/>
                <w:bCs/>
                <w:sz w:val="26"/>
                <w:szCs w:val="26"/>
              </w:rPr>
              <w:t>Người dùng truy cập vào hệ thống chọn "Gợi ý món" từ menu chính của “Đặt món”.</w:t>
            </w:r>
          </w:p>
        </w:tc>
      </w:tr>
      <w:tr w:rsidR="00BF7F42" w:rsidRPr="009B706A" w14:paraId="3A4FFE4C" w14:textId="77777777" w:rsidTr="00935B30">
        <w:tc>
          <w:tcPr>
            <w:tcW w:w="5000" w:type="pct"/>
            <w:gridSpan w:val="4"/>
            <w:shd w:val="clear" w:color="auto" w:fill="CCFF66"/>
          </w:tcPr>
          <w:p w14:paraId="2FFDE53C" w14:textId="77777777" w:rsidR="00BF7F42" w:rsidRPr="00041217" w:rsidRDefault="00BF7F42" w:rsidP="0049382E">
            <w:pPr>
              <w:jc w:val="both"/>
              <w:rPr>
                <w:rFonts w:asciiTheme="majorHAnsi" w:hAnsiTheme="majorHAnsi" w:cstheme="majorHAnsi"/>
                <w:b/>
                <w:sz w:val="26"/>
                <w:szCs w:val="26"/>
              </w:rPr>
            </w:pPr>
            <w:r w:rsidRPr="00041217">
              <w:rPr>
                <w:rFonts w:asciiTheme="majorHAnsi" w:hAnsiTheme="majorHAnsi" w:cstheme="majorHAnsi"/>
                <w:b/>
                <w:color w:val="000000" w:themeColor="text1"/>
                <w:sz w:val="26"/>
                <w:szCs w:val="26"/>
              </w:rPr>
              <w:t>Nội dung hiển thị</w:t>
            </w:r>
          </w:p>
        </w:tc>
      </w:tr>
      <w:tr w:rsidR="00BF7F42" w:rsidRPr="009B706A" w14:paraId="5A7596E4" w14:textId="77777777" w:rsidTr="00935B30">
        <w:tc>
          <w:tcPr>
            <w:tcW w:w="1118" w:type="pct"/>
            <w:shd w:val="clear" w:color="auto" w:fill="CCFF66"/>
          </w:tcPr>
          <w:p w14:paraId="29DB78BC" w14:textId="77777777" w:rsidR="00BF7F42" w:rsidRPr="00041217" w:rsidRDefault="00BF7F42" w:rsidP="00041217">
            <w:pPr>
              <w:jc w:val="center"/>
              <w:rPr>
                <w:rFonts w:asciiTheme="majorHAnsi" w:hAnsiTheme="majorHAnsi" w:cstheme="majorHAnsi"/>
                <w:b/>
                <w:sz w:val="26"/>
                <w:szCs w:val="26"/>
              </w:rPr>
            </w:pPr>
            <w:r w:rsidRPr="00041217">
              <w:rPr>
                <w:rFonts w:asciiTheme="majorHAnsi" w:hAnsiTheme="majorHAnsi" w:cstheme="majorHAnsi"/>
                <w:b/>
                <w:color w:val="000000" w:themeColor="text1"/>
                <w:sz w:val="26"/>
                <w:szCs w:val="26"/>
              </w:rPr>
              <w:t>Mục</w:t>
            </w:r>
          </w:p>
        </w:tc>
        <w:tc>
          <w:tcPr>
            <w:tcW w:w="1118" w:type="pct"/>
            <w:shd w:val="clear" w:color="auto" w:fill="CCFF66"/>
          </w:tcPr>
          <w:p w14:paraId="63B396F1" w14:textId="77777777" w:rsidR="00BF7F42" w:rsidRPr="00041217" w:rsidRDefault="00BF7F42" w:rsidP="00041217">
            <w:pPr>
              <w:jc w:val="center"/>
              <w:rPr>
                <w:rFonts w:asciiTheme="majorHAnsi" w:hAnsiTheme="majorHAnsi" w:cstheme="majorHAnsi"/>
                <w:b/>
                <w:sz w:val="26"/>
                <w:szCs w:val="26"/>
              </w:rPr>
            </w:pPr>
            <w:r w:rsidRPr="00041217">
              <w:rPr>
                <w:rFonts w:asciiTheme="majorHAnsi" w:hAnsiTheme="majorHAnsi" w:cstheme="majorHAnsi"/>
                <w:b/>
                <w:color w:val="000000" w:themeColor="text1"/>
                <w:sz w:val="26"/>
                <w:szCs w:val="26"/>
              </w:rPr>
              <w:t>Loại</w:t>
            </w:r>
          </w:p>
        </w:tc>
        <w:tc>
          <w:tcPr>
            <w:tcW w:w="1118" w:type="pct"/>
            <w:shd w:val="clear" w:color="auto" w:fill="CCFF66"/>
          </w:tcPr>
          <w:p w14:paraId="7BB282CC" w14:textId="77777777" w:rsidR="00BF7F42" w:rsidRPr="00041217" w:rsidRDefault="00BF7F42" w:rsidP="00041217">
            <w:pPr>
              <w:jc w:val="center"/>
              <w:rPr>
                <w:rFonts w:asciiTheme="majorHAnsi" w:hAnsiTheme="majorHAnsi" w:cstheme="majorHAnsi"/>
                <w:b/>
                <w:sz w:val="26"/>
                <w:szCs w:val="26"/>
              </w:rPr>
            </w:pPr>
            <w:r w:rsidRPr="00041217">
              <w:rPr>
                <w:rFonts w:asciiTheme="majorHAnsi" w:hAnsiTheme="majorHAnsi" w:cstheme="majorHAnsi"/>
                <w:b/>
                <w:color w:val="000000" w:themeColor="text1"/>
                <w:sz w:val="26"/>
                <w:szCs w:val="26"/>
              </w:rPr>
              <w:t>Dữ liệu</w:t>
            </w:r>
          </w:p>
        </w:tc>
        <w:tc>
          <w:tcPr>
            <w:tcW w:w="1646" w:type="pct"/>
            <w:shd w:val="clear" w:color="auto" w:fill="CCFF66"/>
          </w:tcPr>
          <w:p w14:paraId="0A50D7DB" w14:textId="77777777" w:rsidR="00BF7F42" w:rsidRPr="00041217" w:rsidRDefault="00BF7F42" w:rsidP="00041217">
            <w:pPr>
              <w:jc w:val="center"/>
              <w:rPr>
                <w:rFonts w:asciiTheme="majorHAnsi" w:hAnsiTheme="majorHAnsi" w:cstheme="majorHAnsi"/>
                <w:b/>
                <w:sz w:val="26"/>
                <w:szCs w:val="26"/>
              </w:rPr>
            </w:pPr>
            <w:r w:rsidRPr="00041217">
              <w:rPr>
                <w:rFonts w:asciiTheme="majorHAnsi" w:hAnsiTheme="majorHAnsi" w:cstheme="majorHAnsi"/>
                <w:b/>
                <w:color w:val="000000" w:themeColor="text1"/>
                <w:sz w:val="26"/>
                <w:szCs w:val="26"/>
              </w:rPr>
              <w:t>Mô tả</w:t>
            </w:r>
          </w:p>
        </w:tc>
      </w:tr>
      <w:tr w:rsidR="00BF7F42" w:rsidRPr="009B706A" w14:paraId="7A7040A3" w14:textId="77777777" w:rsidTr="00935B30">
        <w:tc>
          <w:tcPr>
            <w:tcW w:w="1118" w:type="pct"/>
            <w:shd w:val="clear" w:color="auto" w:fill="auto"/>
          </w:tcPr>
          <w:p w14:paraId="6C2A9AB7" w14:textId="0CE741B3" w:rsidR="00BF7F42" w:rsidRPr="009B706A" w:rsidRDefault="00BF7F42"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Gợi ý món bán chạy</w:t>
            </w:r>
          </w:p>
        </w:tc>
        <w:tc>
          <w:tcPr>
            <w:tcW w:w="1118" w:type="pct"/>
            <w:shd w:val="clear" w:color="auto" w:fill="auto"/>
          </w:tcPr>
          <w:p w14:paraId="397E6248" w14:textId="456F4045" w:rsidR="00BF7F42" w:rsidRPr="009B706A" w:rsidRDefault="00BF7F42"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Popup</w:t>
            </w:r>
          </w:p>
        </w:tc>
        <w:tc>
          <w:tcPr>
            <w:tcW w:w="1118" w:type="pct"/>
            <w:shd w:val="clear" w:color="auto" w:fill="auto"/>
          </w:tcPr>
          <w:p w14:paraId="408D2B1D" w14:textId="1CCEE6AE" w:rsidR="00BF7F42" w:rsidRPr="009B706A" w:rsidRDefault="00BF7F42"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Tên món, Giá tiền</w:t>
            </w:r>
          </w:p>
        </w:tc>
        <w:tc>
          <w:tcPr>
            <w:tcW w:w="1646" w:type="pct"/>
            <w:shd w:val="clear" w:color="auto" w:fill="auto"/>
          </w:tcPr>
          <w:p w14:paraId="02BBD1E7" w14:textId="6A2C3D17" w:rsidR="00BF7F42" w:rsidRPr="009B706A" w:rsidRDefault="00BF7F42"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Hiển thị các món bán chạy, người dùng có thể thêm vào giỏ hàng từ đây.</w:t>
            </w:r>
          </w:p>
        </w:tc>
      </w:tr>
      <w:tr w:rsidR="00BF7F42" w:rsidRPr="009B706A" w14:paraId="0FBCA59D" w14:textId="77777777" w:rsidTr="00935B30">
        <w:tc>
          <w:tcPr>
            <w:tcW w:w="1118" w:type="pct"/>
            <w:shd w:val="clear" w:color="auto" w:fill="auto"/>
          </w:tcPr>
          <w:p w14:paraId="2CAA0353" w14:textId="4CFE0A65" w:rsidR="00BF7F42" w:rsidRPr="009B706A" w:rsidRDefault="00BF7F42"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Sản phẩm</w:t>
            </w:r>
          </w:p>
        </w:tc>
        <w:tc>
          <w:tcPr>
            <w:tcW w:w="1118" w:type="pct"/>
            <w:shd w:val="clear" w:color="auto" w:fill="auto"/>
          </w:tcPr>
          <w:p w14:paraId="114E5CF3" w14:textId="4CB7934A" w:rsidR="00BF7F42" w:rsidRPr="009B706A" w:rsidRDefault="00BF7F42"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Hình ảnh + Text</w:t>
            </w:r>
          </w:p>
        </w:tc>
        <w:tc>
          <w:tcPr>
            <w:tcW w:w="1118" w:type="pct"/>
            <w:shd w:val="clear" w:color="auto" w:fill="auto"/>
          </w:tcPr>
          <w:p w14:paraId="065088EF" w14:textId="21A70D99" w:rsidR="00BF7F42" w:rsidRPr="009B706A" w:rsidRDefault="00BF7F42"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Tên sản phẩm, Giá tiền</w:t>
            </w:r>
          </w:p>
        </w:tc>
        <w:tc>
          <w:tcPr>
            <w:tcW w:w="1646" w:type="pct"/>
            <w:shd w:val="clear" w:color="auto" w:fill="auto"/>
          </w:tcPr>
          <w:p w14:paraId="5AA1E435" w14:textId="3976CED9" w:rsidR="00BF7F42" w:rsidRPr="009B706A" w:rsidRDefault="00BF7F42"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Các sản phẩm sẽ được hiển thị cùng với giá tiền, và người dùng có thể chọn sản phẩm để thêm vào giỏ.</w:t>
            </w:r>
          </w:p>
        </w:tc>
      </w:tr>
      <w:tr w:rsidR="00BF7F42" w:rsidRPr="009B706A" w14:paraId="345BC056" w14:textId="77777777" w:rsidTr="00935B30">
        <w:tc>
          <w:tcPr>
            <w:tcW w:w="1118" w:type="pct"/>
            <w:shd w:val="clear" w:color="auto" w:fill="auto"/>
          </w:tcPr>
          <w:p w14:paraId="60ECFD42" w14:textId="3D3C2CF7" w:rsidR="00BF7F42" w:rsidRPr="009B706A" w:rsidRDefault="00BF7F42"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Giỏ hàng</w:t>
            </w:r>
          </w:p>
        </w:tc>
        <w:tc>
          <w:tcPr>
            <w:tcW w:w="1118" w:type="pct"/>
            <w:shd w:val="clear" w:color="auto" w:fill="auto"/>
          </w:tcPr>
          <w:p w14:paraId="7EBCB69F" w14:textId="546A24B5" w:rsidR="00BF7F42" w:rsidRPr="009B706A" w:rsidRDefault="00BF7F42"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Text + Button</w:t>
            </w:r>
          </w:p>
        </w:tc>
        <w:tc>
          <w:tcPr>
            <w:tcW w:w="1118" w:type="pct"/>
            <w:shd w:val="clear" w:color="auto" w:fill="auto"/>
          </w:tcPr>
          <w:p w14:paraId="28B6F650" w14:textId="39C76B26" w:rsidR="00BF7F42" w:rsidRPr="009B706A" w:rsidRDefault="00BF7F42"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Giá gốc, Tổng tiền</w:t>
            </w:r>
          </w:p>
        </w:tc>
        <w:tc>
          <w:tcPr>
            <w:tcW w:w="1646" w:type="pct"/>
            <w:shd w:val="clear" w:color="auto" w:fill="auto"/>
          </w:tcPr>
          <w:p w14:paraId="0E141AFB" w14:textId="2456C999" w:rsidR="00BF7F42" w:rsidRPr="009B706A" w:rsidRDefault="00BF7F42"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Hiển thị tổng giá trị của các món trong giỏ hàng và nút "Đặt hàng".</w:t>
            </w:r>
          </w:p>
        </w:tc>
      </w:tr>
      <w:tr w:rsidR="00BF7F42" w:rsidRPr="009B706A" w14:paraId="202206FC" w14:textId="77777777" w:rsidTr="00935B30">
        <w:tc>
          <w:tcPr>
            <w:tcW w:w="1118" w:type="pct"/>
            <w:shd w:val="clear" w:color="auto" w:fill="auto"/>
          </w:tcPr>
          <w:p w14:paraId="3AF18DB4" w14:textId="3DC390A4" w:rsidR="00BF7F42" w:rsidRPr="009B706A" w:rsidRDefault="00BF7F42"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Đặt hàng</w:t>
            </w:r>
          </w:p>
        </w:tc>
        <w:tc>
          <w:tcPr>
            <w:tcW w:w="1118" w:type="pct"/>
            <w:shd w:val="clear" w:color="auto" w:fill="auto"/>
          </w:tcPr>
          <w:p w14:paraId="5FD5FCCB" w14:textId="720696E9" w:rsidR="00BF7F42" w:rsidRPr="009B706A" w:rsidRDefault="00BF7F42"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Button</w:t>
            </w:r>
          </w:p>
        </w:tc>
        <w:tc>
          <w:tcPr>
            <w:tcW w:w="1118" w:type="pct"/>
            <w:shd w:val="clear" w:color="auto" w:fill="auto"/>
          </w:tcPr>
          <w:p w14:paraId="2F4FDFBF" w14:textId="2FDD13C2" w:rsidR="00BF7F42" w:rsidRPr="009B706A" w:rsidRDefault="00BF7F42"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Đặt hàng</w:t>
            </w:r>
          </w:p>
        </w:tc>
        <w:tc>
          <w:tcPr>
            <w:tcW w:w="1646" w:type="pct"/>
            <w:shd w:val="clear" w:color="auto" w:fill="auto"/>
          </w:tcPr>
          <w:p w14:paraId="264780B9" w14:textId="14E154A8" w:rsidR="00BF7F42" w:rsidRPr="009B706A" w:rsidRDefault="00BF7F42"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Nút cho phép người dùng hoàn tất đặt món và chuyển sang bước thanh toán.</w:t>
            </w:r>
          </w:p>
        </w:tc>
      </w:tr>
      <w:tr w:rsidR="00BF7F42" w:rsidRPr="009B706A" w14:paraId="08B395B9" w14:textId="77777777" w:rsidTr="00935B30">
        <w:tc>
          <w:tcPr>
            <w:tcW w:w="1118" w:type="pct"/>
            <w:shd w:val="clear" w:color="auto" w:fill="auto"/>
          </w:tcPr>
          <w:p w14:paraId="18132FB2" w14:textId="468DF30B" w:rsidR="00BF7F42" w:rsidRPr="009B706A" w:rsidRDefault="00BF7F42"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Xóa sản phẩm</w:t>
            </w:r>
          </w:p>
        </w:tc>
        <w:tc>
          <w:tcPr>
            <w:tcW w:w="1118" w:type="pct"/>
            <w:shd w:val="clear" w:color="auto" w:fill="auto"/>
          </w:tcPr>
          <w:p w14:paraId="33198EA4" w14:textId="415467A9" w:rsidR="00BF7F42" w:rsidRPr="009B706A" w:rsidRDefault="00BF7F42"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Button</w:t>
            </w:r>
          </w:p>
        </w:tc>
        <w:tc>
          <w:tcPr>
            <w:tcW w:w="1118" w:type="pct"/>
            <w:shd w:val="clear" w:color="auto" w:fill="auto"/>
          </w:tcPr>
          <w:p w14:paraId="7681EE49" w14:textId="22A59D75" w:rsidR="00BF7F42" w:rsidRPr="009B706A" w:rsidRDefault="00BF7F42"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Xóa sản phẩm khỏi giỏ hàng</w:t>
            </w:r>
          </w:p>
        </w:tc>
        <w:tc>
          <w:tcPr>
            <w:tcW w:w="1646" w:type="pct"/>
            <w:shd w:val="clear" w:color="auto" w:fill="auto"/>
          </w:tcPr>
          <w:p w14:paraId="719F5603" w14:textId="6870CBE2" w:rsidR="00BF7F42" w:rsidRPr="009B706A" w:rsidRDefault="00BF7F42"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Cho phép người dùng xóa sản phẩm khỏi giỏ hàng trước khi thanh toán.</w:t>
            </w:r>
          </w:p>
        </w:tc>
      </w:tr>
      <w:tr w:rsidR="00BF7F42" w:rsidRPr="009B706A" w14:paraId="48A19AF9" w14:textId="77777777" w:rsidTr="00935B30">
        <w:tc>
          <w:tcPr>
            <w:tcW w:w="5000" w:type="pct"/>
            <w:gridSpan w:val="4"/>
            <w:shd w:val="clear" w:color="auto" w:fill="CCFF66"/>
          </w:tcPr>
          <w:p w14:paraId="3F6CB67C" w14:textId="77777777" w:rsidR="00BF7F42" w:rsidRPr="00041217" w:rsidRDefault="00BF7F42" w:rsidP="0049382E">
            <w:pPr>
              <w:jc w:val="both"/>
              <w:rPr>
                <w:rFonts w:asciiTheme="majorHAnsi" w:hAnsiTheme="majorHAnsi" w:cstheme="majorHAnsi"/>
                <w:b/>
                <w:sz w:val="26"/>
                <w:szCs w:val="26"/>
              </w:rPr>
            </w:pPr>
            <w:r w:rsidRPr="00041217">
              <w:rPr>
                <w:rFonts w:asciiTheme="majorHAnsi" w:hAnsiTheme="majorHAnsi" w:cstheme="majorHAnsi"/>
                <w:b/>
                <w:color w:val="000000" w:themeColor="text1"/>
                <w:sz w:val="26"/>
                <w:szCs w:val="26"/>
              </w:rPr>
              <w:lastRenderedPageBreak/>
              <w:t>Nội dung hiển thị</w:t>
            </w:r>
          </w:p>
        </w:tc>
      </w:tr>
      <w:tr w:rsidR="00BF7F42" w:rsidRPr="009B706A" w14:paraId="3D0BA376" w14:textId="77777777" w:rsidTr="00935B30">
        <w:tc>
          <w:tcPr>
            <w:tcW w:w="1118" w:type="pct"/>
            <w:shd w:val="clear" w:color="auto" w:fill="CCFF66"/>
          </w:tcPr>
          <w:p w14:paraId="7AC319D2" w14:textId="77777777" w:rsidR="00BF7F42" w:rsidRPr="00041217" w:rsidRDefault="00BF7F42" w:rsidP="00041217">
            <w:pPr>
              <w:jc w:val="center"/>
              <w:rPr>
                <w:rFonts w:asciiTheme="majorHAnsi" w:hAnsiTheme="majorHAnsi" w:cstheme="majorHAnsi"/>
                <w:b/>
                <w:sz w:val="26"/>
                <w:szCs w:val="26"/>
                <w:lang w:val="vi-VN"/>
              </w:rPr>
            </w:pPr>
            <w:r w:rsidRPr="00041217">
              <w:rPr>
                <w:rFonts w:asciiTheme="majorHAnsi" w:hAnsiTheme="majorHAnsi" w:cstheme="majorHAnsi"/>
                <w:b/>
                <w:color w:val="000000" w:themeColor="text1"/>
                <w:sz w:val="26"/>
                <w:szCs w:val="26"/>
              </w:rPr>
              <w:t>Tên hành động</w:t>
            </w:r>
          </w:p>
        </w:tc>
        <w:tc>
          <w:tcPr>
            <w:tcW w:w="1118" w:type="pct"/>
            <w:shd w:val="clear" w:color="auto" w:fill="CCFF66"/>
          </w:tcPr>
          <w:p w14:paraId="29C2858D" w14:textId="77777777" w:rsidR="00BF7F42" w:rsidRPr="00041217" w:rsidRDefault="00BF7F42" w:rsidP="00041217">
            <w:pPr>
              <w:jc w:val="center"/>
              <w:rPr>
                <w:rFonts w:asciiTheme="majorHAnsi" w:hAnsiTheme="majorHAnsi" w:cstheme="majorHAnsi"/>
                <w:b/>
                <w:sz w:val="26"/>
                <w:szCs w:val="26"/>
                <w:lang w:val="vi-VN"/>
              </w:rPr>
            </w:pPr>
            <w:r w:rsidRPr="00041217">
              <w:rPr>
                <w:rFonts w:asciiTheme="majorHAnsi" w:hAnsiTheme="majorHAnsi" w:cstheme="majorHAnsi"/>
                <w:b/>
                <w:color w:val="000000" w:themeColor="text1"/>
                <w:sz w:val="26"/>
                <w:szCs w:val="26"/>
              </w:rPr>
              <w:t>Mô tả</w:t>
            </w:r>
          </w:p>
        </w:tc>
        <w:tc>
          <w:tcPr>
            <w:tcW w:w="1118" w:type="pct"/>
            <w:shd w:val="clear" w:color="auto" w:fill="CCFF66"/>
          </w:tcPr>
          <w:p w14:paraId="268A3A3B" w14:textId="77777777" w:rsidR="00BF7F42" w:rsidRPr="00041217" w:rsidRDefault="00BF7F42" w:rsidP="00041217">
            <w:pPr>
              <w:jc w:val="center"/>
              <w:rPr>
                <w:rFonts w:asciiTheme="majorHAnsi" w:hAnsiTheme="majorHAnsi" w:cstheme="majorHAnsi"/>
                <w:b/>
                <w:sz w:val="26"/>
                <w:szCs w:val="26"/>
                <w:lang w:val="vi-VN"/>
              </w:rPr>
            </w:pPr>
            <w:r w:rsidRPr="00041217">
              <w:rPr>
                <w:rFonts w:asciiTheme="majorHAnsi" w:hAnsiTheme="majorHAnsi" w:cstheme="majorHAnsi"/>
                <w:b/>
                <w:color w:val="000000" w:themeColor="text1"/>
                <w:sz w:val="26"/>
                <w:szCs w:val="26"/>
              </w:rPr>
              <w:t>Thành công</w:t>
            </w:r>
          </w:p>
        </w:tc>
        <w:tc>
          <w:tcPr>
            <w:tcW w:w="1646" w:type="pct"/>
            <w:shd w:val="clear" w:color="auto" w:fill="CCFF66"/>
          </w:tcPr>
          <w:p w14:paraId="1FE8B244" w14:textId="77777777" w:rsidR="00BF7F42" w:rsidRPr="00041217" w:rsidRDefault="00BF7F42" w:rsidP="00041217">
            <w:pPr>
              <w:jc w:val="center"/>
              <w:rPr>
                <w:rFonts w:asciiTheme="majorHAnsi" w:hAnsiTheme="majorHAnsi" w:cstheme="majorHAnsi"/>
                <w:b/>
                <w:sz w:val="26"/>
                <w:szCs w:val="26"/>
                <w:lang w:val="vi-VN"/>
              </w:rPr>
            </w:pPr>
            <w:r w:rsidRPr="00041217">
              <w:rPr>
                <w:rFonts w:asciiTheme="majorHAnsi" w:hAnsiTheme="majorHAnsi" w:cstheme="majorHAnsi"/>
                <w:b/>
                <w:color w:val="000000" w:themeColor="text1"/>
                <w:sz w:val="26"/>
                <w:szCs w:val="26"/>
              </w:rPr>
              <w:t>Không thành công</w:t>
            </w:r>
          </w:p>
        </w:tc>
      </w:tr>
      <w:tr w:rsidR="00BF7F42" w:rsidRPr="009B706A" w14:paraId="03A10F52" w14:textId="77777777" w:rsidTr="00935B30">
        <w:tc>
          <w:tcPr>
            <w:tcW w:w="1118" w:type="pct"/>
          </w:tcPr>
          <w:p w14:paraId="028AA7A9" w14:textId="2B8E00C0" w:rsidR="00BF7F42" w:rsidRPr="009B706A" w:rsidRDefault="00BF7F42"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Click vào Gợi ý món bán chạy</w:t>
            </w:r>
          </w:p>
        </w:tc>
        <w:tc>
          <w:tcPr>
            <w:tcW w:w="1118" w:type="pct"/>
          </w:tcPr>
          <w:p w14:paraId="1C4E9DF1" w14:textId="4B4D7F87" w:rsidR="00BF7F42" w:rsidRPr="009B706A" w:rsidRDefault="00BF7F42"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Người dùng nhấn vào món bán chạy để thêm vào giỏ hàng</w:t>
            </w:r>
          </w:p>
        </w:tc>
        <w:tc>
          <w:tcPr>
            <w:tcW w:w="1118" w:type="pct"/>
          </w:tcPr>
          <w:p w14:paraId="0F0DEC17" w14:textId="45F469E2" w:rsidR="00BF7F42" w:rsidRPr="009B706A" w:rsidRDefault="00BF7F42"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Món bán chạy được thêm vào giỏ hàng</w:t>
            </w:r>
          </w:p>
        </w:tc>
        <w:tc>
          <w:tcPr>
            <w:tcW w:w="1646" w:type="pct"/>
          </w:tcPr>
          <w:p w14:paraId="2426E80D" w14:textId="03020B88" w:rsidR="00BF7F42" w:rsidRPr="009B706A" w:rsidRDefault="00BF7F42"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Không chuyển hướng sang giao diện</w:t>
            </w:r>
          </w:p>
        </w:tc>
      </w:tr>
      <w:tr w:rsidR="00BF7F42" w:rsidRPr="009B706A" w14:paraId="598FB182" w14:textId="77777777" w:rsidTr="00935B30">
        <w:tc>
          <w:tcPr>
            <w:tcW w:w="1118" w:type="pct"/>
          </w:tcPr>
          <w:p w14:paraId="247AEF2D" w14:textId="73CDBFD6" w:rsidR="00BF7F42" w:rsidRPr="009B706A" w:rsidRDefault="00BF7F42"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Click vào Đặt hàng</w:t>
            </w:r>
          </w:p>
        </w:tc>
        <w:tc>
          <w:tcPr>
            <w:tcW w:w="1118" w:type="pct"/>
          </w:tcPr>
          <w:p w14:paraId="1B366A71" w14:textId="236F5C39" w:rsidR="00BF7F42" w:rsidRPr="009B706A" w:rsidRDefault="00BF7F42"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Người dùng nhấn vào nút "Đặt hàng"</w:t>
            </w:r>
          </w:p>
        </w:tc>
        <w:tc>
          <w:tcPr>
            <w:tcW w:w="1118" w:type="pct"/>
          </w:tcPr>
          <w:p w14:paraId="119E2368" w14:textId="67C99043" w:rsidR="00BF7F42" w:rsidRPr="009B706A" w:rsidRDefault="00BF7F42"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Hoàn tất đặt hàng và chuyển đến trang thanh toán</w:t>
            </w:r>
          </w:p>
        </w:tc>
        <w:tc>
          <w:tcPr>
            <w:tcW w:w="1646" w:type="pct"/>
          </w:tcPr>
          <w:p w14:paraId="57A6ABF3" w14:textId="77777777" w:rsidR="00BF7F42" w:rsidRPr="009B706A" w:rsidRDefault="00BF7F42"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 xml:space="preserve">Không chuyển hướng sang giao hiện </w:t>
            </w:r>
          </w:p>
          <w:p w14:paraId="7AC102A7" w14:textId="41EA87E3" w:rsidR="00BF7F42" w:rsidRPr="009B706A" w:rsidRDefault="00BF7F42" w:rsidP="0049382E">
            <w:pPr>
              <w:jc w:val="both"/>
              <w:rPr>
                <w:rFonts w:asciiTheme="majorHAnsi" w:hAnsiTheme="majorHAnsi" w:cstheme="majorHAnsi"/>
                <w:bCs/>
                <w:color w:val="000000" w:themeColor="text1"/>
                <w:sz w:val="26"/>
                <w:szCs w:val="26"/>
              </w:rPr>
            </w:pPr>
          </w:p>
        </w:tc>
      </w:tr>
      <w:tr w:rsidR="00BF7F42" w:rsidRPr="009B706A" w14:paraId="348C9AA6" w14:textId="77777777" w:rsidTr="00935B30">
        <w:tc>
          <w:tcPr>
            <w:tcW w:w="1118" w:type="pct"/>
          </w:tcPr>
          <w:p w14:paraId="10DDFC05" w14:textId="1C6838B6" w:rsidR="00BF7F42" w:rsidRPr="009B706A" w:rsidRDefault="00BF7F42"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Click vào Xóa sản phẩm</w:t>
            </w:r>
          </w:p>
        </w:tc>
        <w:tc>
          <w:tcPr>
            <w:tcW w:w="1118" w:type="pct"/>
          </w:tcPr>
          <w:p w14:paraId="2F1A0F07" w14:textId="584BC84D" w:rsidR="00BF7F42" w:rsidRPr="009B706A" w:rsidRDefault="00BF7F42"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Người dùng nhấn vào nút "Xóa sản phẩm" để xóa khỏi giỏ hàng</w:t>
            </w:r>
          </w:p>
        </w:tc>
        <w:tc>
          <w:tcPr>
            <w:tcW w:w="1118" w:type="pct"/>
          </w:tcPr>
          <w:p w14:paraId="15BF56C3" w14:textId="4CF9B44F" w:rsidR="00BF7F42" w:rsidRPr="009B706A" w:rsidRDefault="00BF7F42"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Sản phẩm bị xóa khỏi giỏ hàng</w:t>
            </w:r>
          </w:p>
        </w:tc>
        <w:tc>
          <w:tcPr>
            <w:tcW w:w="1646" w:type="pct"/>
          </w:tcPr>
          <w:p w14:paraId="68703ACC" w14:textId="1E4E7779" w:rsidR="00BF7F42" w:rsidRPr="009B706A" w:rsidRDefault="00BF7F42"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Sản phẩm không bị xóa khỏi giỏ hàng.</w:t>
            </w:r>
          </w:p>
        </w:tc>
      </w:tr>
    </w:tbl>
    <w:p w14:paraId="19B5DCAC" w14:textId="57342633" w:rsidR="00DD64F0" w:rsidRPr="009B706A" w:rsidRDefault="00392D47" w:rsidP="0049382E">
      <w:pPr>
        <w:pStyle w:val="u2"/>
        <w:jc w:val="both"/>
        <w:rPr>
          <w:rFonts w:asciiTheme="majorHAnsi" w:hAnsiTheme="majorHAnsi" w:cstheme="majorHAnsi"/>
          <w:bCs/>
        </w:rPr>
      </w:pPr>
      <w:bookmarkStart w:id="38" w:name="_Toc198617464"/>
      <w:r w:rsidRPr="009B706A">
        <w:rPr>
          <w:rFonts w:asciiTheme="majorHAnsi" w:hAnsiTheme="majorHAnsi" w:cstheme="majorHAnsi"/>
          <w:bCs/>
        </w:rPr>
        <w:t>UI-</w:t>
      </w:r>
      <w:r w:rsidR="00AA1B22" w:rsidRPr="009B706A">
        <w:rPr>
          <w:rFonts w:asciiTheme="majorHAnsi" w:hAnsiTheme="majorHAnsi" w:cstheme="majorHAnsi"/>
          <w:bCs/>
        </w:rPr>
        <w:t>10</w:t>
      </w:r>
      <w:r w:rsidRPr="009B706A">
        <w:rPr>
          <w:rFonts w:asciiTheme="majorHAnsi" w:hAnsiTheme="majorHAnsi" w:cstheme="majorHAnsi"/>
          <w:bCs/>
        </w:rPr>
        <w:t xml:space="preserve"> Giao diện Chatbox</w:t>
      </w:r>
      <w:bookmarkEnd w:id="38"/>
    </w:p>
    <w:p w14:paraId="289E3141" w14:textId="77777777" w:rsidR="00B70496" w:rsidRPr="009B706A" w:rsidRDefault="00B70496" w:rsidP="0049382E">
      <w:pPr>
        <w:jc w:val="both"/>
        <w:rPr>
          <w:ins w:id="39" w:author="Microsoft Word" w:date="2025-05-17T12:31:00Z"/>
          <w:rFonts w:asciiTheme="majorHAnsi" w:hAnsiTheme="majorHAnsi" w:cstheme="majorHAnsi"/>
          <w:sz w:val="26"/>
          <w:szCs w:val="26"/>
          <w:lang w:eastAsia="en-US" w:bidi="ar-SA"/>
        </w:rPr>
      </w:pPr>
    </w:p>
    <w:p w14:paraId="4C3F9161" w14:textId="52231B6E" w:rsidR="00392D47" w:rsidRPr="009B706A" w:rsidRDefault="0006312E" w:rsidP="0049382E">
      <w:pPr>
        <w:jc w:val="both"/>
        <w:rPr>
          <w:rFonts w:asciiTheme="majorHAnsi" w:hAnsiTheme="majorHAnsi" w:cstheme="majorHAnsi"/>
          <w:b/>
          <w:bCs/>
          <w:sz w:val="26"/>
          <w:szCs w:val="26"/>
        </w:rPr>
      </w:pPr>
      <w:r w:rsidRPr="009B706A">
        <w:rPr>
          <w:rFonts w:asciiTheme="majorHAnsi" w:hAnsiTheme="majorHAnsi" w:cstheme="majorHAnsi"/>
          <w:b/>
          <w:bCs/>
          <w:noProof/>
          <w:sz w:val="26"/>
          <w:szCs w:val="26"/>
        </w:rPr>
        <w:drawing>
          <wp:inline distT="0" distB="0" distL="0" distR="0" wp14:anchorId="27E02A59" wp14:editId="5DC55493">
            <wp:extent cx="5265876" cy="440474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65876" cy="4404742"/>
                    </a:xfrm>
                    <a:prstGeom prst="rect">
                      <a:avLst/>
                    </a:prstGeom>
                  </pic:spPr>
                </pic:pic>
              </a:graphicData>
            </a:graphic>
          </wp:inline>
        </w:drawing>
      </w:r>
    </w:p>
    <w:tbl>
      <w:tblPr>
        <w:tblStyle w:val="LiBang"/>
        <w:tblW w:w="5585" w:type="pct"/>
        <w:tblLook w:val="04A0" w:firstRow="1" w:lastRow="0" w:firstColumn="1" w:lastColumn="0" w:noHBand="0" w:noVBand="1"/>
      </w:tblPr>
      <w:tblGrid>
        <w:gridCol w:w="2252"/>
        <w:gridCol w:w="2253"/>
        <w:gridCol w:w="2253"/>
        <w:gridCol w:w="3317"/>
      </w:tblGrid>
      <w:tr w:rsidR="00BF7F42" w:rsidRPr="009B706A" w14:paraId="4992CBC1" w14:textId="77777777" w:rsidTr="00935B30">
        <w:tc>
          <w:tcPr>
            <w:tcW w:w="2236" w:type="pct"/>
            <w:gridSpan w:val="2"/>
            <w:shd w:val="clear" w:color="auto" w:fill="CCFF66"/>
          </w:tcPr>
          <w:p w14:paraId="6720966F" w14:textId="77777777" w:rsidR="00BF7F42" w:rsidRPr="00041217" w:rsidRDefault="00BF7F42" w:rsidP="0049382E">
            <w:pPr>
              <w:jc w:val="both"/>
              <w:rPr>
                <w:rFonts w:asciiTheme="majorHAnsi" w:hAnsiTheme="majorHAnsi" w:cstheme="majorHAnsi"/>
                <w:b/>
                <w:sz w:val="26"/>
                <w:szCs w:val="26"/>
              </w:rPr>
            </w:pPr>
            <w:r w:rsidRPr="00041217">
              <w:rPr>
                <w:rFonts w:asciiTheme="majorHAnsi" w:hAnsiTheme="majorHAnsi" w:cstheme="majorHAnsi"/>
                <w:b/>
                <w:color w:val="000000" w:themeColor="text1"/>
                <w:sz w:val="26"/>
                <w:szCs w:val="26"/>
              </w:rPr>
              <w:t>Hiển thị</w:t>
            </w:r>
          </w:p>
        </w:tc>
        <w:tc>
          <w:tcPr>
            <w:tcW w:w="2764" w:type="pct"/>
            <w:gridSpan w:val="2"/>
          </w:tcPr>
          <w:p w14:paraId="68380E8B" w14:textId="5C16449E" w:rsidR="00BF7F42" w:rsidRPr="009B706A" w:rsidRDefault="00BF7F42" w:rsidP="0049382E">
            <w:pPr>
              <w:jc w:val="both"/>
              <w:rPr>
                <w:rFonts w:asciiTheme="majorHAnsi" w:hAnsiTheme="majorHAnsi" w:cstheme="majorHAnsi"/>
                <w:bCs/>
                <w:sz w:val="26"/>
                <w:szCs w:val="26"/>
              </w:rPr>
            </w:pPr>
            <w:r w:rsidRPr="009B706A">
              <w:rPr>
                <w:rFonts w:asciiTheme="majorHAnsi" w:hAnsiTheme="majorHAnsi" w:cstheme="majorHAnsi"/>
                <w:bCs/>
                <w:sz w:val="26"/>
                <w:szCs w:val="26"/>
              </w:rPr>
              <w:t>Chatbox</w:t>
            </w:r>
          </w:p>
        </w:tc>
      </w:tr>
      <w:tr w:rsidR="00BF7F42" w:rsidRPr="009B706A" w14:paraId="10D3455B" w14:textId="77777777" w:rsidTr="00935B30">
        <w:tc>
          <w:tcPr>
            <w:tcW w:w="2236" w:type="pct"/>
            <w:gridSpan w:val="2"/>
            <w:shd w:val="clear" w:color="auto" w:fill="CCFF66"/>
          </w:tcPr>
          <w:p w14:paraId="1F9F7C1D" w14:textId="77777777" w:rsidR="00BF7F42" w:rsidRPr="00041217" w:rsidRDefault="00BF7F42" w:rsidP="0049382E">
            <w:pPr>
              <w:jc w:val="both"/>
              <w:rPr>
                <w:rFonts w:asciiTheme="majorHAnsi" w:hAnsiTheme="majorHAnsi" w:cstheme="majorHAnsi"/>
                <w:b/>
                <w:sz w:val="26"/>
                <w:szCs w:val="26"/>
              </w:rPr>
            </w:pPr>
            <w:r w:rsidRPr="00041217">
              <w:rPr>
                <w:rFonts w:asciiTheme="majorHAnsi" w:hAnsiTheme="majorHAnsi" w:cstheme="majorHAnsi"/>
                <w:b/>
                <w:color w:val="000000" w:themeColor="text1"/>
                <w:sz w:val="26"/>
                <w:szCs w:val="26"/>
              </w:rPr>
              <w:t>Mô tả</w:t>
            </w:r>
          </w:p>
        </w:tc>
        <w:tc>
          <w:tcPr>
            <w:tcW w:w="2764" w:type="pct"/>
            <w:gridSpan w:val="2"/>
          </w:tcPr>
          <w:p w14:paraId="44692593" w14:textId="68F6D53C" w:rsidR="00BF7F42" w:rsidRPr="009B706A" w:rsidRDefault="00BF7F42" w:rsidP="0049382E">
            <w:pPr>
              <w:jc w:val="both"/>
              <w:rPr>
                <w:rFonts w:asciiTheme="majorHAnsi" w:hAnsiTheme="majorHAnsi" w:cstheme="majorHAnsi"/>
                <w:bCs/>
                <w:sz w:val="26"/>
                <w:szCs w:val="26"/>
              </w:rPr>
            </w:pPr>
            <w:r w:rsidRPr="009B706A">
              <w:rPr>
                <w:rFonts w:asciiTheme="majorHAnsi" w:hAnsiTheme="majorHAnsi" w:cstheme="majorHAnsi"/>
                <w:bCs/>
                <w:sz w:val="26"/>
                <w:szCs w:val="26"/>
              </w:rPr>
              <w:t>Hiển thị giao diện chatbox chính của Coffee House, giới thiệu sản phẩm và các chức năng chính, và sản phẩm nổi bật thông qua gợi ý trong chatbox</w:t>
            </w:r>
          </w:p>
        </w:tc>
      </w:tr>
      <w:tr w:rsidR="00BF7F42" w:rsidRPr="009B706A" w14:paraId="3C6263F0" w14:textId="77777777" w:rsidTr="00935B30">
        <w:tc>
          <w:tcPr>
            <w:tcW w:w="2236" w:type="pct"/>
            <w:gridSpan w:val="2"/>
            <w:shd w:val="clear" w:color="auto" w:fill="CCFF66"/>
          </w:tcPr>
          <w:p w14:paraId="14187C71" w14:textId="77777777" w:rsidR="00BF7F42" w:rsidRPr="00041217" w:rsidRDefault="00BF7F42" w:rsidP="0049382E">
            <w:pPr>
              <w:jc w:val="both"/>
              <w:rPr>
                <w:rFonts w:asciiTheme="majorHAnsi" w:hAnsiTheme="majorHAnsi" w:cstheme="majorHAnsi"/>
                <w:b/>
                <w:sz w:val="26"/>
                <w:szCs w:val="26"/>
              </w:rPr>
            </w:pPr>
            <w:r w:rsidRPr="00041217">
              <w:rPr>
                <w:rFonts w:asciiTheme="majorHAnsi" w:hAnsiTheme="majorHAnsi" w:cstheme="majorHAnsi"/>
                <w:b/>
                <w:color w:val="000000" w:themeColor="text1"/>
                <w:sz w:val="26"/>
                <w:szCs w:val="26"/>
              </w:rPr>
              <w:t>Hiển thị truy cập</w:t>
            </w:r>
          </w:p>
        </w:tc>
        <w:tc>
          <w:tcPr>
            <w:tcW w:w="2764" w:type="pct"/>
            <w:gridSpan w:val="2"/>
          </w:tcPr>
          <w:p w14:paraId="0A6AC05D" w14:textId="60F95C1E" w:rsidR="00BF7F42" w:rsidRPr="009B706A" w:rsidRDefault="00BF7F42" w:rsidP="0049382E">
            <w:pPr>
              <w:jc w:val="both"/>
              <w:rPr>
                <w:rFonts w:asciiTheme="majorHAnsi" w:hAnsiTheme="majorHAnsi" w:cstheme="majorHAnsi"/>
                <w:bCs/>
                <w:sz w:val="26"/>
                <w:szCs w:val="26"/>
              </w:rPr>
            </w:pPr>
            <w:r w:rsidRPr="009B706A">
              <w:rPr>
                <w:rFonts w:asciiTheme="majorHAnsi" w:hAnsiTheme="majorHAnsi" w:cstheme="majorHAnsi"/>
                <w:bCs/>
                <w:sz w:val="26"/>
                <w:szCs w:val="26"/>
              </w:rPr>
              <w:t>Người dùng truy cập vào hệ thống chọn "Chatbox" từ menu chính của “Đặt món”.</w:t>
            </w:r>
          </w:p>
        </w:tc>
      </w:tr>
      <w:tr w:rsidR="00BF7F42" w:rsidRPr="009B706A" w14:paraId="20D3AC7F" w14:textId="77777777" w:rsidTr="00935B30">
        <w:tc>
          <w:tcPr>
            <w:tcW w:w="5000" w:type="pct"/>
            <w:gridSpan w:val="4"/>
            <w:shd w:val="clear" w:color="auto" w:fill="CCFF66"/>
          </w:tcPr>
          <w:p w14:paraId="25A0B1DA" w14:textId="77777777" w:rsidR="00BF7F42" w:rsidRPr="00041217" w:rsidRDefault="00BF7F42" w:rsidP="0049382E">
            <w:pPr>
              <w:jc w:val="both"/>
              <w:rPr>
                <w:rFonts w:asciiTheme="majorHAnsi" w:hAnsiTheme="majorHAnsi" w:cstheme="majorHAnsi"/>
                <w:b/>
                <w:sz w:val="26"/>
                <w:szCs w:val="26"/>
              </w:rPr>
            </w:pPr>
            <w:r w:rsidRPr="00041217">
              <w:rPr>
                <w:rFonts w:asciiTheme="majorHAnsi" w:hAnsiTheme="majorHAnsi" w:cstheme="majorHAnsi"/>
                <w:b/>
                <w:color w:val="000000" w:themeColor="text1"/>
                <w:sz w:val="26"/>
                <w:szCs w:val="26"/>
              </w:rPr>
              <w:t>Nội dung hiển thị</w:t>
            </w:r>
          </w:p>
        </w:tc>
      </w:tr>
      <w:tr w:rsidR="00BF7F42" w:rsidRPr="009B706A" w14:paraId="2AB11336" w14:textId="77777777" w:rsidTr="00935B30">
        <w:tc>
          <w:tcPr>
            <w:tcW w:w="1118" w:type="pct"/>
            <w:shd w:val="clear" w:color="auto" w:fill="CCFF66"/>
          </w:tcPr>
          <w:p w14:paraId="738D55BB" w14:textId="77777777" w:rsidR="00BF7F42" w:rsidRPr="00041217" w:rsidRDefault="00BF7F42" w:rsidP="00041217">
            <w:pPr>
              <w:jc w:val="center"/>
              <w:rPr>
                <w:rFonts w:asciiTheme="majorHAnsi" w:hAnsiTheme="majorHAnsi" w:cstheme="majorHAnsi"/>
                <w:b/>
                <w:sz w:val="26"/>
                <w:szCs w:val="26"/>
              </w:rPr>
            </w:pPr>
            <w:r w:rsidRPr="00041217">
              <w:rPr>
                <w:rFonts w:asciiTheme="majorHAnsi" w:hAnsiTheme="majorHAnsi" w:cstheme="majorHAnsi"/>
                <w:b/>
                <w:color w:val="000000" w:themeColor="text1"/>
                <w:sz w:val="26"/>
                <w:szCs w:val="26"/>
              </w:rPr>
              <w:t>Mục</w:t>
            </w:r>
          </w:p>
        </w:tc>
        <w:tc>
          <w:tcPr>
            <w:tcW w:w="1118" w:type="pct"/>
            <w:shd w:val="clear" w:color="auto" w:fill="CCFF66"/>
          </w:tcPr>
          <w:p w14:paraId="101EDFB9" w14:textId="77777777" w:rsidR="00BF7F42" w:rsidRPr="00041217" w:rsidRDefault="00BF7F42" w:rsidP="00041217">
            <w:pPr>
              <w:jc w:val="center"/>
              <w:rPr>
                <w:rFonts w:asciiTheme="majorHAnsi" w:hAnsiTheme="majorHAnsi" w:cstheme="majorHAnsi"/>
                <w:b/>
                <w:sz w:val="26"/>
                <w:szCs w:val="26"/>
              </w:rPr>
            </w:pPr>
            <w:r w:rsidRPr="00041217">
              <w:rPr>
                <w:rFonts w:asciiTheme="majorHAnsi" w:hAnsiTheme="majorHAnsi" w:cstheme="majorHAnsi"/>
                <w:b/>
                <w:color w:val="000000" w:themeColor="text1"/>
                <w:sz w:val="26"/>
                <w:szCs w:val="26"/>
              </w:rPr>
              <w:t>Loại</w:t>
            </w:r>
          </w:p>
        </w:tc>
        <w:tc>
          <w:tcPr>
            <w:tcW w:w="1118" w:type="pct"/>
            <w:shd w:val="clear" w:color="auto" w:fill="CCFF66"/>
          </w:tcPr>
          <w:p w14:paraId="0B796832" w14:textId="77777777" w:rsidR="00BF7F42" w:rsidRPr="00041217" w:rsidRDefault="00BF7F42" w:rsidP="00041217">
            <w:pPr>
              <w:jc w:val="center"/>
              <w:rPr>
                <w:rFonts w:asciiTheme="majorHAnsi" w:hAnsiTheme="majorHAnsi" w:cstheme="majorHAnsi"/>
                <w:b/>
                <w:sz w:val="26"/>
                <w:szCs w:val="26"/>
              </w:rPr>
            </w:pPr>
            <w:r w:rsidRPr="00041217">
              <w:rPr>
                <w:rFonts w:asciiTheme="majorHAnsi" w:hAnsiTheme="majorHAnsi" w:cstheme="majorHAnsi"/>
                <w:b/>
                <w:color w:val="000000" w:themeColor="text1"/>
                <w:sz w:val="26"/>
                <w:szCs w:val="26"/>
              </w:rPr>
              <w:t>Dữ liệu</w:t>
            </w:r>
          </w:p>
        </w:tc>
        <w:tc>
          <w:tcPr>
            <w:tcW w:w="1646" w:type="pct"/>
            <w:shd w:val="clear" w:color="auto" w:fill="CCFF66"/>
          </w:tcPr>
          <w:p w14:paraId="4B9EEB2E" w14:textId="77777777" w:rsidR="00BF7F42" w:rsidRPr="00041217" w:rsidRDefault="00BF7F42" w:rsidP="00041217">
            <w:pPr>
              <w:jc w:val="center"/>
              <w:rPr>
                <w:rFonts w:asciiTheme="majorHAnsi" w:hAnsiTheme="majorHAnsi" w:cstheme="majorHAnsi"/>
                <w:b/>
                <w:sz w:val="26"/>
                <w:szCs w:val="26"/>
              </w:rPr>
            </w:pPr>
            <w:r w:rsidRPr="00041217">
              <w:rPr>
                <w:rFonts w:asciiTheme="majorHAnsi" w:hAnsiTheme="majorHAnsi" w:cstheme="majorHAnsi"/>
                <w:b/>
                <w:color w:val="000000" w:themeColor="text1"/>
                <w:sz w:val="26"/>
                <w:szCs w:val="26"/>
              </w:rPr>
              <w:t>Mô tả</w:t>
            </w:r>
          </w:p>
        </w:tc>
      </w:tr>
      <w:tr w:rsidR="00BF7F42" w:rsidRPr="009B706A" w14:paraId="50C38B31" w14:textId="77777777" w:rsidTr="00935B30">
        <w:tc>
          <w:tcPr>
            <w:tcW w:w="1118" w:type="pct"/>
            <w:shd w:val="clear" w:color="auto" w:fill="auto"/>
          </w:tcPr>
          <w:p w14:paraId="663ACDBD" w14:textId="2C5A671D" w:rsidR="00BF7F42" w:rsidRPr="009B706A" w:rsidRDefault="00BF7F42"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Chat với quán</w:t>
            </w:r>
          </w:p>
        </w:tc>
        <w:tc>
          <w:tcPr>
            <w:tcW w:w="1118" w:type="pct"/>
            <w:shd w:val="clear" w:color="auto" w:fill="auto"/>
          </w:tcPr>
          <w:p w14:paraId="78F3C4AB" w14:textId="37E24458" w:rsidR="00BF7F42" w:rsidRPr="009B706A" w:rsidRDefault="00BF7F42"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Chatbox</w:t>
            </w:r>
          </w:p>
        </w:tc>
        <w:tc>
          <w:tcPr>
            <w:tcW w:w="1118" w:type="pct"/>
            <w:shd w:val="clear" w:color="auto" w:fill="auto"/>
          </w:tcPr>
          <w:p w14:paraId="3ACCBB5F" w14:textId="7AAECE09" w:rsidR="00BF7F42" w:rsidRPr="009B706A" w:rsidRDefault="00BF7F42"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Tin nhắn chatbot</w:t>
            </w:r>
          </w:p>
        </w:tc>
        <w:tc>
          <w:tcPr>
            <w:tcW w:w="1646" w:type="pct"/>
            <w:shd w:val="clear" w:color="auto" w:fill="auto"/>
          </w:tcPr>
          <w:p w14:paraId="557D2C34" w14:textId="77777777" w:rsidR="00BF7F42" w:rsidRPr="009B706A" w:rsidRDefault="00BF7F42"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 xml:space="preserve">Giao diện chat với chatbot của quán, </w:t>
            </w:r>
          </w:p>
          <w:p w14:paraId="5B3D110A" w14:textId="51E755A4" w:rsidR="00BF7F42" w:rsidRPr="009B706A" w:rsidRDefault="00BF7F42"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lastRenderedPageBreak/>
              <w:t>giúp khách hàng hỏi về thông tin như giờ mở cửa, menu, địa chỉ quán, v.v.</w:t>
            </w:r>
          </w:p>
        </w:tc>
      </w:tr>
      <w:tr w:rsidR="00BF7F42" w:rsidRPr="009B706A" w14:paraId="1487CCE0" w14:textId="77777777" w:rsidTr="00935B30">
        <w:tc>
          <w:tcPr>
            <w:tcW w:w="1118" w:type="pct"/>
            <w:shd w:val="clear" w:color="auto" w:fill="auto"/>
          </w:tcPr>
          <w:p w14:paraId="2C5D71C0" w14:textId="117830ED" w:rsidR="00BF7F42" w:rsidRPr="009B706A" w:rsidRDefault="00BF7F42"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Các câu hỏi gợi ý</w:t>
            </w:r>
          </w:p>
        </w:tc>
        <w:tc>
          <w:tcPr>
            <w:tcW w:w="1118" w:type="pct"/>
            <w:shd w:val="clear" w:color="auto" w:fill="auto"/>
          </w:tcPr>
          <w:p w14:paraId="17E1AA7E" w14:textId="2B6F528A" w:rsidR="00BF7F42" w:rsidRPr="009B706A" w:rsidRDefault="00BF7F42"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Text + Button</w:t>
            </w:r>
          </w:p>
        </w:tc>
        <w:tc>
          <w:tcPr>
            <w:tcW w:w="1118" w:type="pct"/>
            <w:shd w:val="clear" w:color="auto" w:fill="auto"/>
          </w:tcPr>
          <w:p w14:paraId="47567226" w14:textId="55E2EE9F" w:rsidR="00BF7F42" w:rsidRPr="009B706A" w:rsidRDefault="00BF7F42"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Câu hỏi gợi ý (giới thiệu quán, giờ mở cửa, menu)</w:t>
            </w:r>
          </w:p>
        </w:tc>
        <w:tc>
          <w:tcPr>
            <w:tcW w:w="1646" w:type="pct"/>
            <w:shd w:val="clear" w:color="auto" w:fill="auto"/>
          </w:tcPr>
          <w:p w14:paraId="5A65F57E" w14:textId="02EFB63D" w:rsidR="00BF7F42" w:rsidRPr="009B706A" w:rsidRDefault="00BF7F42"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Chatbot cung cấp các câu hỏi gợi ý như "Quán mở mấy giờ?", "Quán ở đâu?" giúp khách hàng dễ dàng hỏi nhanh.</w:t>
            </w:r>
          </w:p>
        </w:tc>
      </w:tr>
      <w:tr w:rsidR="00BF7F42" w:rsidRPr="009B706A" w14:paraId="27F00F52" w14:textId="77777777" w:rsidTr="00935B30">
        <w:tc>
          <w:tcPr>
            <w:tcW w:w="1118" w:type="pct"/>
            <w:shd w:val="clear" w:color="auto" w:fill="auto"/>
          </w:tcPr>
          <w:p w14:paraId="1B4C1D6E" w14:textId="7D2F9DFA" w:rsidR="00BF7F42" w:rsidRPr="009B706A" w:rsidRDefault="00BF7F42"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Nhập tin nhắn</w:t>
            </w:r>
          </w:p>
        </w:tc>
        <w:tc>
          <w:tcPr>
            <w:tcW w:w="1118" w:type="pct"/>
            <w:shd w:val="clear" w:color="auto" w:fill="auto"/>
          </w:tcPr>
          <w:p w14:paraId="5211BBF5" w14:textId="1CED57CE" w:rsidR="00BF7F42" w:rsidRPr="009B706A" w:rsidRDefault="00BF7F42"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Input</w:t>
            </w:r>
          </w:p>
        </w:tc>
        <w:tc>
          <w:tcPr>
            <w:tcW w:w="1118" w:type="pct"/>
            <w:shd w:val="clear" w:color="auto" w:fill="auto"/>
          </w:tcPr>
          <w:p w14:paraId="0D648C49" w14:textId="6B5E36DB" w:rsidR="00BF7F42" w:rsidRPr="009B706A" w:rsidRDefault="00BF7F42"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Tin nhắn của khách hàng</w:t>
            </w:r>
          </w:p>
        </w:tc>
        <w:tc>
          <w:tcPr>
            <w:tcW w:w="1646" w:type="pct"/>
            <w:shd w:val="clear" w:color="auto" w:fill="auto"/>
          </w:tcPr>
          <w:p w14:paraId="65667DAC" w14:textId="3CF6F034" w:rsidR="00BF7F42" w:rsidRPr="009B706A" w:rsidRDefault="00BF7F42"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Khách hàng có thể nhập tin nhắn của mình để chatbot hoặc nhân viên quán hỗ trợ trực tiếp.</w:t>
            </w:r>
          </w:p>
        </w:tc>
      </w:tr>
      <w:tr w:rsidR="00BF7F42" w:rsidRPr="009B706A" w14:paraId="6E3B85FD" w14:textId="77777777" w:rsidTr="00935B30">
        <w:tc>
          <w:tcPr>
            <w:tcW w:w="5000" w:type="pct"/>
            <w:gridSpan w:val="4"/>
            <w:shd w:val="clear" w:color="auto" w:fill="CCFF66"/>
          </w:tcPr>
          <w:p w14:paraId="78BFB97A" w14:textId="77777777" w:rsidR="00BF7F42" w:rsidRPr="00041217" w:rsidRDefault="00BF7F42" w:rsidP="00041217">
            <w:pPr>
              <w:jc w:val="center"/>
              <w:rPr>
                <w:rFonts w:asciiTheme="majorHAnsi" w:hAnsiTheme="majorHAnsi" w:cstheme="majorHAnsi"/>
                <w:b/>
                <w:sz w:val="26"/>
                <w:szCs w:val="26"/>
              </w:rPr>
            </w:pPr>
            <w:r w:rsidRPr="00041217">
              <w:rPr>
                <w:rFonts w:asciiTheme="majorHAnsi" w:hAnsiTheme="majorHAnsi" w:cstheme="majorHAnsi"/>
                <w:b/>
                <w:color w:val="000000" w:themeColor="text1"/>
                <w:sz w:val="26"/>
                <w:szCs w:val="26"/>
              </w:rPr>
              <w:t>Nội dung hiển thị</w:t>
            </w:r>
          </w:p>
        </w:tc>
      </w:tr>
      <w:tr w:rsidR="00BF7F42" w:rsidRPr="009B706A" w14:paraId="5867D494" w14:textId="77777777" w:rsidTr="00935B30">
        <w:tc>
          <w:tcPr>
            <w:tcW w:w="1118" w:type="pct"/>
            <w:shd w:val="clear" w:color="auto" w:fill="CCFF66"/>
          </w:tcPr>
          <w:p w14:paraId="7C9020BC" w14:textId="77777777" w:rsidR="00BF7F42" w:rsidRPr="00041217" w:rsidRDefault="00BF7F42" w:rsidP="00041217">
            <w:pPr>
              <w:jc w:val="center"/>
              <w:rPr>
                <w:rFonts w:asciiTheme="majorHAnsi" w:hAnsiTheme="majorHAnsi" w:cstheme="majorHAnsi"/>
                <w:b/>
                <w:sz w:val="26"/>
                <w:szCs w:val="26"/>
                <w:lang w:val="vi-VN"/>
              </w:rPr>
            </w:pPr>
            <w:r w:rsidRPr="00041217">
              <w:rPr>
                <w:rFonts w:asciiTheme="majorHAnsi" w:hAnsiTheme="majorHAnsi" w:cstheme="majorHAnsi"/>
                <w:b/>
                <w:color w:val="000000" w:themeColor="text1"/>
                <w:sz w:val="26"/>
                <w:szCs w:val="26"/>
              </w:rPr>
              <w:t>Tên hành động</w:t>
            </w:r>
          </w:p>
        </w:tc>
        <w:tc>
          <w:tcPr>
            <w:tcW w:w="1118" w:type="pct"/>
            <w:shd w:val="clear" w:color="auto" w:fill="CCFF66"/>
          </w:tcPr>
          <w:p w14:paraId="4044C6CE" w14:textId="77777777" w:rsidR="00BF7F42" w:rsidRPr="00041217" w:rsidRDefault="00BF7F42" w:rsidP="00041217">
            <w:pPr>
              <w:jc w:val="center"/>
              <w:rPr>
                <w:rFonts w:asciiTheme="majorHAnsi" w:hAnsiTheme="majorHAnsi" w:cstheme="majorHAnsi"/>
                <w:b/>
                <w:sz w:val="26"/>
                <w:szCs w:val="26"/>
                <w:lang w:val="vi-VN"/>
              </w:rPr>
            </w:pPr>
            <w:r w:rsidRPr="00041217">
              <w:rPr>
                <w:rFonts w:asciiTheme="majorHAnsi" w:hAnsiTheme="majorHAnsi" w:cstheme="majorHAnsi"/>
                <w:b/>
                <w:color w:val="000000" w:themeColor="text1"/>
                <w:sz w:val="26"/>
                <w:szCs w:val="26"/>
              </w:rPr>
              <w:t>Mô tả</w:t>
            </w:r>
          </w:p>
        </w:tc>
        <w:tc>
          <w:tcPr>
            <w:tcW w:w="1118" w:type="pct"/>
            <w:shd w:val="clear" w:color="auto" w:fill="CCFF66"/>
          </w:tcPr>
          <w:p w14:paraId="298BA614" w14:textId="77777777" w:rsidR="00BF7F42" w:rsidRPr="00041217" w:rsidRDefault="00BF7F42" w:rsidP="00041217">
            <w:pPr>
              <w:jc w:val="center"/>
              <w:rPr>
                <w:rFonts w:asciiTheme="majorHAnsi" w:hAnsiTheme="majorHAnsi" w:cstheme="majorHAnsi"/>
                <w:b/>
                <w:sz w:val="26"/>
                <w:szCs w:val="26"/>
                <w:lang w:val="vi-VN"/>
              </w:rPr>
            </w:pPr>
            <w:r w:rsidRPr="00041217">
              <w:rPr>
                <w:rFonts w:asciiTheme="majorHAnsi" w:hAnsiTheme="majorHAnsi" w:cstheme="majorHAnsi"/>
                <w:b/>
                <w:color w:val="000000" w:themeColor="text1"/>
                <w:sz w:val="26"/>
                <w:szCs w:val="26"/>
              </w:rPr>
              <w:t>Thành công</w:t>
            </w:r>
          </w:p>
        </w:tc>
        <w:tc>
          <w:tcPr>
            <w:tcW w:w="1646" w:type="pct"/>
            <w:shd w:val="clear" w:color="auto" w:fill="CCFF66"/>
          </w:tcPr>
          <w:p w14:paraId="6D6F0D8D" w14:textId="77777777" w:rsidR="00BF7F42" w:rsidRPr="00041217" w:rsidRDefault="00BF7F42" w:rsidP="00041217">
            <w:pPr>
              <w:jc w:val="center"/>
              <w:rPr>
                <w:rFonts w:asciiTheme="majorHAnsi" w:hAnsiTheme="majorHAnsi" w:cstheme="majorHAnsi"/>
                <w:b/>
                <w:sz w:val="26"/>
                <w:szCs w:val="26"/>
                <w:lang w:val="vi-VN"/>
              </w:rPr>
            </w:pPr>
            <w:r w:rsidRPr="00041217">
              <w:rPr>
                <w:rFonts w:asciiTheme="majorHAnsi" w:hAnsiTheme="majorHAnsi" w:cstheme="majorHAnsi"/>
                <w:b/>
                <w:color w:val="000000" w:themeColor="text1"/>
                <w:sz w:val="26"/>
                <w:szCs w:val="26"/>
              </w:rPr>
              <w:t>Không thành công</w:t>
            </w:r>
          </w:p>
        </w:tc>
      </w:tr>
      <w:tr w:rsidR="00BF7F42" w:rsidRPr="009B706A" w14:paraId="1477AC96" w14:textId="77777777" w:rsidTr="00935B30">
        <w:tc>
          <w:tcPr>
            <w:tcW w:w="1118" w:type="pct"/>
          </w:tcPr>
          <w:p w14:paraId="2253236F" w14:textId="518DCE63" w:rsidR="00BF7F42" w:rsidRPr="009B706A" w:rsidRDefault="00BF7F42"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Click vào Chatbot</w:t>
            </w:r>
          </w:p>
        </w:tc>
        <w:tc>
          <w:tcPr>
            <w:tcW w:w="1118" w:type="pct"/>
          </w:tcPr>
          <w:p w14:paraId="6A8321DA" w14:textId="3D49A5DC" w:rsidR="00BF7F42" w:rsidRPr="009B706A" w:rsidRDefault="00BF7F42"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Người dùng nhấn vào chatbot để bắt đầu trò chuyện</w:t>
            </w:r>
          </w:p>
        </w:tc>
        <w:tc>
          <w:tcPr>
            <w:tcW w:w="1118" w:type="pct"/>
          </w:tcPr>
          <w:p w14:paraId="43B6A1CE" w14:textId="392270FF" w:rsidR="00BF7F42" w:rsidRPr="009B706A" w:rsidRDefault="00BF7F42"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Mở giao diện chat và khách hàng có thể nhắn tin trực tiếp</w:t>
            </w:r>
          </w:p>
        </w:tc>
        <w:tc>
          <w:tcPr>
            <w:tcW w:w="1646" w:type="pct"/>
          </w:tcPr>
          <w:p w14:paraId="506A2E1B" w14:textId="63889540" w:rsidR="00BF7F42" w:rsidRPr="009B706A" w:rsidRDefault="00BF7F42"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 xml:space="preserve">Không hiển thị giao diện chat </w:t>
            </w:r>
          </w:p>
        </w:tc>
      </w:tr>
      <w:tr w:rsidR="00BF7F42" w:rsidRPr="009B706A" w14:paraId="5B139138" w14:textId="77777777" w:rsidTr="00935B30">
        <w:tc>
          <w:tcPr>
            <w:tcW w:w="1118" w:type="pct"/>
          </w:tcPr>
          <w:p w14:paraId="321155B9" w14:textId="69446627" w:rsidR="00BF7F42" w:rsidRPr="009B706A" w:rsidRDefault="00BF7F42"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Click vào Câu hỏi gợi ý</w:t>
            </w:r>
          </w:p>
        </w:tc>
        <w:tc>
          <w:tcPr>
            <w:tcW w:w="1118" w:type="pct"/>
          </w:tcPr>
          <w:p w14:paraId="5E1268BB" w14:textId="2E287F64" w:rsidR="00BF7F42" w:rsidRPr="009B706A" w:rsidRDefault="00BF7F42"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Người dùng chọn câu hỏi gợi ý từ chatbot (ví dụ: Quán mở mấy giờ?)</w:t>
            </w:r>
          </w:p>
        </w:tc>
        <w:tc>
          <w:tcPr>
            <w:tcW w:w="1118" w:type="pct"/>
          </w:tcPr>
          <w:p w14:paraId="0348B590" w14:textId="535F6FCF" w:rsidR="00BF7F42" w:rsidRPr="009B706A" w:rsidRDefault="00BF7F42"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Chatbot phản hồi nhanh với thông tin khách yêu cầu</w:t>
            </w:r>
          </w:p>
        </w:tc>
        <w:tc>
          <w:tcPr>
            <w:tcW w:w="1646" w:type="pct"/>
          </w:tcPr>
          <w:p w14:paraId="176A10CF" w14:textId="0EFD22C4" w:rsidR="00BF7F42" w:rsidRPr="009B706A" w:rsidRDefault="00BF7F42"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Chatbox không phản hồi</w:t>
            </w:r>
          </w:p>
        </w:tc>
      </w:tr>
      <w:tr w:rsidR="00BF7F42" w:rsidRPr="009B706A" w14:paraId="1B62151B" w14:textId="77777777" w:rsidTr="00935B30">
        <w:tc>
          <w:tcPr>
            <w:tcW w:w="1118" w:type="pct"/>
          </w:tcPr>
          <w:p w14:paraId="4F7732F7" w14:textId="58A80300" w:rsidR="00BF7F42" w:rsidRPr="009B706A" w:rsidRDefault="00BF7F42"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Nhập tin nhắn</w:t>
            </w:r>
          </w:p>
        </w:tc>
        <w:tc>
          <w:tcPr>
            <w:tcW w:w="1118" w:type="pct"/>
          </w:tcPr>
          <w:p w14:paraId="2AEB08EB" w14:textId="5F3244F6" w:rsidR="00BF7F42" w:rsidRPr="009B706A" w:rsidRDefault="00BF7F42"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Người dùng nhập tin nhắn và nhấn gửi</w:t>
            </w:r>
          </w:p>
        </w:tc>
        <w:tc>
          <w:tcPr>
            <w:tcW w:w="1118" w:type="pct"/>
          </w:tcPr>
          <w:p w14:paraId="15C1FB63" w14:textId="2E49B812" w:rsidR="00BF7F42" w:rsidRPr="009B706A" w:rsidRDefault="00BF7F42"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Gửi tin nhắn tới chatbot hoặc nhân viên hỗ trợ</w:t>
            </w:r>
          </w:p>
        </w:tc>
        <w:tc>
          <w:tcPr>
            <w:tcW w:w="1646" w:type="pct"/>
          </w:tcPr>
          <w:p w14:paraId="4DD5BA8A" w14:textId="3CABE786" w:rsidR="00BF7F42" w:rsidRPr="009B706A" w:rsidRDefault="00BF7F42"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Không thể gửi tin nhắn</w:t>
            </w:r>
          </w:p>
        </w:tc>
      </w:tr>
    </w:tbl>
    <w:p w14:paraId="5373181F" w14:textId="2DF93FEE" w:rsidR="00392D47" w:rsidRPr="009B706A" w:rsidRDefault="00392D47" w:rsidP="0049382E">
      <w:pPr>
        <w:pStyle w:val="u2"/>
        <w:jc w:val="both"/>
        <w:rPr>
          <w:rFonts w:asciiTheme="majorHAnsi" w:hAnsiTheme="majorHAnsi" w:cstheme="majorHAnsi"/>
          <w:b w:val="0"/>
          <w:bCs/>
        </w:rPr>
      </w:pPr>
      <w:bookmarkStart w:id="40" w:name="_Toc198617465"/>
      <w:r w:rsidRPr="009B706A">
        <w:rPr>
          <w:rFonts w:asciiTheme="majorHAnsi" w:hAnsiTheme="majorHAnsi" w:cstheme="majorHAnsi"/>
          <w:bCs/>
        </w:rPr>
        <w:lastRenderedPageBreak/>
        <w:t>UI-</w:t>
      </w:r>
      <w:r w:rsidR="00AA1B22" w:rsidRPr="009B706A">
        <w:rPr>
          <w:rFonts w:asciiTheme="majorHAnsi" w:hAnsiTheme="majorHAnsi" w:cstheme="majorHAnsi"/>
          <w:bCs/>
        </w:rPr>
        <w:t>11</w:t>
      </w:r>
      <w:r w:rsidRPr="009B706A">
        <w:rPr>
          <w:rFonts w:asciiTheme="majorHAnsi" w:hAnsiTheme="majorHAnsi" w:cstheme="majorHAnsi"/>
          <w:bCs/>
        </w:rPr>
        <w:t xml:space="preserve"> Giao diện Chọn Phương Thức Thanh Toán (cash or bank)</w:t>
      </w:r>
      <w:bookmarkEnd w:id="40"/>
    </w:p>
    <w:p w14:paraId="594BE16D" w14:textId="2AAA0B2B" w:rsidR="00392D47" w:rsidRPr="009B706A" w:rsidRDefault="0006312E" w:rsidP="0049382E">
      <w:pPr>
        <w:jc w:val="both"/>
        <w:rPr>
          <w:rFonts w:asciiTheme="majorHAnsi" w:hAnsiTheme="majorHAnsi" w:cstheme="majorHAnsi"/>
          <w:b/>
          <w:bCs/>
          <w:sz w:val="26"/>
          <w:szCs w:val="26"/>
        </w:rPr>
      </w:pPr>
      <w:r w:rsidRPr="009B706A">
        <w:rPr>
          <w:rFonts w:asciiTheme="majorHAnsi" w:hAnsiTheme="majorHAnsi" w:cstheme="majorHAnsi"/>
          <w:b/>
          <w:bCs/>
          <w:noProof/>
          <w:sz w:val="26"/>
          <w:szCs w:val="26"/>
        </w:rPr>
        <w:drawing>
          <wp:inline distT="0" distB="0" distL="0" distR="0" wp14:anchorId="587B49DC" wp14:editId="0CCD6394">
            <wp:extent cx="5250635" cy="4328535"/>
            <wp:effectExtent l="0" t="0" r="762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50635" cy="4328535"/>
                    </a:xfrm>
                    <a:prstGeom prst="rect">
                      <a:avLst/>
                    </a:prstGeom>
                  </pic:spPr>
                </pic:pic>
              </a:graphicData>
            </a:graphic>
          </wp:inline>
        </w:drawing>
      </w:r>
    </w:p>
    <w:tbl>
      <w:tblPr>
        <w:tblStyle w:val="LiBang"/>
        <w:tblW w:w="5585" w:type="pct"/>
        <w:tblLook w:val="04A0" w:firstRow="1" w:lastRow="0" w:firstColumn="1" w:lastColumn="0" w:noHBand="0" w:noVBand="1"/>
      </w:tblPr>
      <w:tblGrid>
        <w:gridCol w:w="2252"/>
        <w:gridCol w:w="2253"/>
        <w:gridCol w:w="2253"/>
        <w:gridCol w:w="3317"/>
      </w:tblGrid>
      <w:tr w:rsidR="00BF7F42" w:rsidRPr="009B706A" w14:paraId="28D9D8FB" w14:textId="77777777" w:rsidTr="00935B30">
        <w:tc>
          <w:tcPr>
            <w:tcW w:w="2236" w:type="pct"/>
            <w:gridSpan w:val="2"/>
            <w:shd w:val="clear" w:color="auto" w:fill="CCFF66"/>
          </w:tcPr>
          <w:p w14:paraId="21BCC00B" w14:textId="77777777" w:rsidR="00BF7F42" w:rsidRPr="001314AA" w:rsidRDefault="00BF7F42" w:rsidP="0049382E">
            <w:pPr>
              <w:jc w:val="both"/>
              <w:rPr>
                <w:rFonts w:asciiTheme="majorHAnsi" w:hAnsiTheme="majorHAnsi" w:cstheme="majorHAnsi"/>
                <w:b/>
                <w:sz w:val="26"/>
                <w:szCs w:val="26"/>
              </w:rPr>
            </w:pPr>
            <w:r w:rsidRPr="001314AA">
              <w:rPr>
                <w:rFonts w:asciiTheme="majorHAnsi" w:hAnsiTheme="majorHAnsi" w:cstheme="majorHAnsi"/>
                <w:b/>
                <w:color w:val="000000" w:themeColor="text1"/>
                <w:sz w:val="26"/>
                <w:szCs w:val="26"/>
              </w:rPr>
              <w:t>Hiển thị</w:t>
            </w:r>
          </w:p>
        </w:tc>
        <w:tc>
          <w:tcPr>
            <w:tcW w:w="2764" w:type="pct"/>
            <w:gridSpan w:val="2"/>
          </w:tcPr>
          <w:p w14:paraId="61202289" w14:textId="7719BDCE" w:rsidR="00BF7F42" w:rsidRPr="009B706A" w:rsidRDefault="00BF7F42" w:rsidP="0049382E">
            <w:pPr>
              <w:jc w:val="both"/>
              <w:rPr>
                <w:rFonts w:asciiTheme="majorHAnsi" w:hAnsiTheme="majorHAnsi" w:cstheme="majorHAnsi"/>
                <w:bCs/>
                <w:sz w:val="26"/>
                <w:szCs w:val="26"/>
              </w:rPr>
            </w:pPr>
            <w:r w:rsidRPr="009B706A">
              <w:rPr>
                <w:rFonts w:asciiTheme="majorHAnsi" w:hAnsiTheme="majorHAnsi" w:cstheme="majorHAnsi"/>
                <w:bCs/>
                <w:sz w:val="26"/>
                <w:szCs w:val="26"/>
              </w:rPr>
              <w:t>Chọn phương thức thanh toán</w:t>
            </w:r>
          </w:p>
        </w:tc>
      </w:tr>
      <w:tr w:rsidR="00BF7F42" w:rsidRPr="009B706A" w14:paraId="3B6E9522" w14:textId="77777777" w:rsidTr="00935B30">
        <w:tc>
          <w:tcPr>
            <w:tcW w:w="2236" w:type="pct"/>
            <w:gridSpan w:val="2"/>
            <w:shd w:val="clear" w:color="auto" w:fill="CCFF66"/>
          </w:tcPr>
          <w:p w14:paraId="4865EEA6" w14:textId="77777777" w:rsidR="00BF7F42" w:rsidRPr="001314AA" w:rsidRDefault="00BF7F42" w:rsidP="0049382E">
            <w:pPr>
              <w:jc w:val="both"/>
              <w:rPr>
                <w:rFonts w:asciiTheme="majorHAnsi" w:hAnsiTheme="majorHAnsi" w:cstheme="majorHAnsi"/>
                <w:b/>
                <w:sz w:val="26"/>
                <w:szCs w:val="26"/>
              </w:rPr>
            </w:pPr>
            <w:r w:rsidRPr="001314AA">
              <w:rPr>
                <w:rFonts w:asciiTheme="majorHAnsi" w:hAnsiTheme="majorHAnsi" w:cstheme="majorHAnsi"/>
                <w:b/>
                <w:color w:val="000000" w:themeColor="text1"/>
                <w:sz w:val="26"/>
                <w:szCs w:val="26"/>
              </w:rPr>
              <w:t>Mô tả</w:t>
            </w:r>
          </w:p>
        </w:tc>
        <w:tc>
          <w:tcPr>
            <w:tcW w:w="2764" w:type="pct"/>
            <w:gridSpan w:val="2"/>
          </w:tcPr>
          <w:p w14:paraId="09812B80" w14:textId="741C3974" w:rsidR="00BF7F42" w:rsidRPr="009B706A" w:rsidRDefault="00BF7F42" w:rsidP="0049382E">
            <w:pPr>
              <w:jc w:val="both"/>
              <w:rPr>
                <w:rFonts w:asciiTheme="majorHAnsi" w:hAnsiTheme="majorHAnsi" w:cstheme="majorHAnsi"/>
                <w:bCs/>
                <w:sz w:val="26"/>
                <w:szCs w:val="26"/>
              </w:rPr>
            </w:pPr>
            <w:r w:rsidRPr="009B706A">
              <w:rPr>
                <w:rFonts w:asciiTheme="majorHAnsi" w:hAnsiTheme="majorHAnsi" w:cstheme="majorHAnsi"/>
                <w:bCs/>
                <w:sz w:val="26"/>
                <w:szCs w:val="26"/>
              </w:rPr>
              <w:t>Hiển thị giao diện chính của chọn phương thức thanh toán của Coffee House</w:t>
            </w:r>
          </w:p>
        </w:tc>
      </w:tr>
      <w:tr w:rsidR="00BF7F42" w:rsidRPr="009B706A" w14:paraId="51575707" w14:textId="77777777" w:rsidTr="00935B30">
        <w:tc>
          <w:tcPr>
            <w:tcW w:w="2236" w:type="pct"/>
            <w:gridSpan w:val="2"/>
            <w:shd w:val="clear" w:color="auto" w:fill="CCFF66"/>
          </w:tcPr>
          <w:p w14:paraId="1C5C05B5" w14:textId="77777777" w:rsidR="00BF7F42" w:rsidRPr="001314AA" w:rsidRDefault="00BF7F42" w:rsidP="0049382E">
            <w:pPr>
              <w:jc w:val="both"/>
              <w:rPr>
                <w:rFonts w:asciiTheme="majorHAnsi" w:hAnsiTheme="majorHAnsi" w:cstheme="majorHAnsi"/>
                <w:b/>
                <w:sz w:val="26"/>
                <w:szCs w:val="26"/>
              </w:rPr>
            </w:pPr>
            <w:r w:rsidRPr="001314AA">
              <w:rPr>
                <w:rFonts w:asciiTheme="majorHAnsi" w:hAnsiTheme="majorHAnsi" w:cstheme="majorHAnsi"/>
                <w:b/>
                <w:color w:val="000000" w:themeColor="text1"/>
                <w:sz w:val="26"/>
                <w:szCs w:val="26"/>
              </w:rPr>
              <w:t>Hiển thị truy cập</w:t>
            </w:r>
          </w:p>
        </w:tc>
        <w:tc>
          <w:tcPr>
            <w:tcW w:w="2764" w:type="pct"/>
            <w:gridSpan w:val="2"/>
          </w:tcPr>
          <w:p w14:paraId="1153A7C1" w14:textId="72E57160" w:rsidR="00BF7F42" w:rsidRPr="009B706A" w:rsidRDefault="00BF7F42" w:rsidP="0049382E">
            <w:pPr>
              <w:jc w:val="both"/>
              <w:rPr>
                <w:rFonts w:asciiTheme="majorHAnsi" w:hAnsiTheme="majorHAnsi" w:cstheme="majorHAnsi"/>
                <w:bCs/>
                <w:sz w:val="26"/>
                <w:szCs w:val="26"/>
              </w:rPr>
            </w:pPr>
            <w:r w:rsidRPr="009B706A">
              <w:rPr>
                <w:rFonts w:asciiTheme="majorHAnsi" w:hAnsiTheme="majorHAnsi" w:cstheme="majorHAnsi"/>
                <w:bCs/>
                <w:sz w:val="26"/>
                <w:szCs w:val="26"/>
              </w:rPr>
              <w:t>Người dùng truy cập vào hệ thống hoặc chọn "Đặt món" từ menu chính. Chọn món muốn đặt và click thanh toán.</w:t>
            </w:r>
          </w:p>
        </w:tc>
      </w:tr>
      <w:tr w:rsidR="00BF7F42" w:rsidRPr="009B706A" w14:paraId="40C14248" w14:textId="77777777" w:rsidTr="00935B30">
        <w:tc>
          <w:tcPr>
            <w:tcW w:w="5000" w:type="pct"/>
            <w:gridSpan w:val="4"/>
            <w:shd w:val="clear" w:color="auto" w:fill="CCFF66"/>
          </w:tcPr>
          <w:p w14:paraId="1EB27F10" w14:textId="77777777" w:rsidR="00BF7F42" w:rsidRPr="001314AA" w:rsidRDefault="00BF7F42" w:rsidP="001314AA">
            <w:pPr>
              <w:jc w:val="center"/>
              <w:rPr>
                <w:rFonts w:asciiTheme="majorHAnsi" w:hAnsiTheme="majorHAnsi" w:cstheme="majorHAnsi"/>
                <w:b/>
                <w:sz w:val="26"/>
                <w:szCs w:val="26"/>
              </w:rPr>
            </w:pPr>
            <w:r w:rsidRPr="001314AA">
              <w:rPr>
                <w:rFonts w:asciiTheme="majorHAnsi" w:hAnsiTheme="majorHAnsi" w:cstheme="majorHAnsi"/>
                <w:b/>
                <w:color w:val="000000" w:themeColor="text1"/>
                <w:sz w:val="26"/>
                <w:szCs w:val="26"/>
              </w:rPr>
              <w:t>Nội dung hiển thị</w:t>
            </w:r>
          </w:p>
        </w:tc>
      </w:tr>
      <w:tr w:rsidR="00BF7F42" w:rsidRPr="009B706A" w14:paraId="1CC80608" w14:textId="77777777" w:rsidTr="00935B30">
        <w:tc>
          <w:tcPr>
            <w:tcW w:w="1118" w:type="pct"/>
            <w:shd w:val="clear" w:color="auto" w:fill="CCFF66"/>
          </w:tcPr>
          <w:p w14:paraId="5118AA35" w14:textId="77777777" w:rsidR="00BF7F42" w:rsidRPr="001314AA" w:rsidRDefault="00BF7F42" w:rsidP="001314AA">
            <w:pPr>
              <w:jc w:val="center"/>
              <w:rPr>
                <w:rFonts w:asciiTheme="majorHAnsi" w:hAnsiTheme="majorHAnsi" w:cstheme="majorHAnsi"/>
                <w:b/>
                <w:sz w:val="26"/>
                <w:szCs w:val="26"/>
              </w:rPr>
            </w:pPr>
            <w:r w:rsidRPr="001314AA">
              <w:rPr>
                <w:rFonts w:asciiTheme="majorHAnsi" w:hAnsiTheme="majorHAnsi" w:cstheme="majorHAnsi"/>
                <w:b/>
                <w:color w:val="000000" w:themeColor="text1"/>
                <w:sz w:val="26"/>
                <w:szCs w:val="26"/>
              </w:rPr>
              <w:t>Mục</w:t>
            </w:r>
          </w:p>
        </w:tc>
        <w:tc>
          <w:tcPr>
            <w:tcW w:w="1118" w:type="pct"/>
            <w:shd w:val="clear" w:color="auto" w:fill="CCFF66"/>
          </w:tcPr>
          <w:p w14:paraId="3A469C3B" w14:textId="77777777" w:rsidR="00BF7F42" w:rsidRPr="001314AA" w:rsidRDefault="00BF7F42" w:rsidP="001314AA">
            <w:pPr>
              <w:jc w:val="center"/>
              <w:rPr>
                <w:rFonts w:asciiTheme="majorHAnsi" w:hAnsiTheme="majorHAnsi" w:cstheme="majorHAnsi"/>
                <w:b/>
                <w:sz w:val="26"/>
                <w:szCs w:val="26"/>
              </w:rPr>
            </w:pPr>
            <w:r w:rsidRPr="001314AA">
              <w:rPr>
                <w:rFonts w:asciiTheme="majorHAnsi" w:hAnsiTheme="majorHAnsi" w:cstheme="majorHAnsi"/>
                <w:b/>
                <w:color w:val="000000" w:themeColor="text1"/>
                <w:sz w:val="26"/>
                <w:szCs w:val="26"/>
              </w:rPr>
              <w:t>Loại</w:t>
            </w:r>
          </w:p>
        </w:tc>
        <w:tc>
          <w:tcPr>
            <w:tcW w:w="1118" w:type="pct"/>
            <w:shd w:val="clear" w:color="auto" w:fill="CCFF66"/>
          </w:tcPr>
          <w:p w14:paraId="41E44944" w14:textId="77777777" w:rsidR="00BF7F42" w:rsidRPr="001314AA" w:rsidRDefault="00BF7F42" w:rsidP="001314AA">
            <w:pPr>
              <w:jc w:val="center"/>
              <w:rPr>
                <w:rFonts w:asciiTheme="majorHAnsi" w:hAnsiTheme="majorHAnsi" w:cstheme="majorHAnsi"/>
                <w:b/>
                <w:sz w:val="26"/>
                <w:szCs w:val="26"/>
              </w:rPr>
            </w:pPr>
            <w:r w:rsidRPr="001314AA">
              <w:rPr>
                <w:rFonts w:asciiTheme="majorHAnsi" w:hAnsiTheme="majorHAnsi" w:cstheme="majorHAnsi"/>
                <w:b/>
                <w:color w:val="000000" w:themeColor="text1"/>
                <w:sz w:val="26"/>
                <w:szCs w:val="26"/>
              </w:rPr>
              <w:t>Dữ liệu</w:t>
            </w:r>
          </w:p>
        </w:tc>
        <w:tc>
          <w:tcPr>
            <w:tcW w:w="1646" w:type="pct"/>
            <w:shd w:val="clear" w:color="auto" w:fill="CCFF66"/>
          </w:tcPr>
          <w:p w14:paraId="6DDB9AA1" w14:textId="77777777" w:rsidR="00BF7F42" w:rsidRPr="001314AA" w:rsidRDefault="00BF7F42" w:rsidP="001314AA">
            <w:pPr>
              <w:jc w:val="center"/>
              <w:rPr>
                <w:rFonts w:asciiTheme="majorHAnsi" w:hAnsiTheme="majorHAnsi" w:cstheme="majorHAnsi"/>
                <w:b/>
                <w:sz w:val="26"/>
                <w:szCs w:val="26"/>
              </w:rPr>
            </w:pPr>
            <w:r w:rsidRPr="001314AA">
              <w:rPr>
                <w:rFonts w:asciiTheme="majorHAnsi" w:hAnsiTheme="majorHAnsi" w:cstheme="majorHAnsi"/>
                <w:b/>
                <w:color w:val="000000" w:themeColor="text1"/>
                <w:sz w:val="26"/>
                <w:szCs w:val="26"/>
              </w:rPr>
              <w:t>Mô tả</w:t>
            </w:r>
          </w:p>
        </w:tc>
      </w:tr>
      <w:tr w:rsidR="00BF7F42" w:rsidRPr="009B706A" w14:paraId="575CC26B" w14:textId="77777777" w:rsidTr="00935B30">
        <w:tc>
          <w:tcPr>
            <w:tcW w:w="1118" w:type="pct"/>
            <w:shd w:val="clear" w:color="auto" w:fill="auto"/>
          </w:tcPr>
          <w:p w14:paraId="409C17FB" w14:textId="42EC9E29" w:rsidR="00BF7F42" w:rsidRPr="009B706A" w:rsidRDefault="00C5705F"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Chọn phương thức thanh toán</w:t>
            </w:r>
          </w:p>
        </w:tc>
        <w:tc>
          <w:tcPr>
            <w:tcW w:w="1118" w:type="pct"/>
            <w:shd w:val="clear" w:color="auto" w:fill="auto"/>
          </w:tcPr>
          <w:p w14:paraId="3F50BF11" w14:textId="6F1BB894" w:rsidR="00BF7F42" w:rsidRPr="009B706A" w:rsidRDefault="00C5705F"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Popup + Button</w:t>
            </w:r>
          </w:p>
        </w:tc>
        <w:tc>
          <w:tcPr>
            <w:tcW w:w="1118" w:type="pct"/>
            <w:shd w:val="clear" w:color="auto" w:fill="auto"/>
          </w:tcPr>
          <w:p w14:paraId="17BEC293" w14:textId="516AD4BA" w:rsidR="00BF7F42" w:rsidRPr="009B706A" w:rsidRDefault="00C5705F"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Thanh toán bằng tiền mặt, Thanh toán chuyển khoản</w:t>
            </w:r>
          </w:p>
        </w:tc>
        <w:tc>
          <w:tcPr>
            <w:tcW w:w="1646" w:type="pct"/>
            <w:shd w:val="clear" w:color="auto" w:fill="auto"/>
          </w:tcPr>
          <w:p w14:paraId="0C3B3B40" w14:textId="4251A66F" w:rsidR="00BF7F42" w:rsidRPr="009B706A" w:rsidRDefault="00C5705F"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Người dùng chọn phương thức thanh toán giữa tiền mặt hoặc chuyển khoản.</w:t>
            </w:r>
          </w:p>
        </w:tc>
      </w:tr>
      <w:tr w:rsidR="00BF7F42" w:rsidRPr="009B706A" w14:paraId="0E6EAD3C" w14:textId="77777777" w:rsidTr="00935B30">
        <w:tc>
          <w:tcPr>
            <w:tcW w:w="5000" w:type="pct"/>
            <w:gridSpan w:val="4"/>
            <w:shd w:val="clear" w:color="auto" w:fill="CCFF66"/>
          </w:tcPr>
          <w:p w14:paraId="1C9B573E" w14:textId="77777777" w:rsidR="00BF7F42" w:rsidRPr="001314AA" w:rsidRDefault="00BF7F42" w:rsidP="001314AA">
            <w:pPr>
              <w:jc w:val="center"/>
              <w:rPr>
                <w:rFonts w:asciiTheme="majorHAnsi" w:hAnsiTheme="majorHAnsi" w:cstheme="majorHAnsi"/>
                <w:b/>
                <w:sz w:val="26"/>
                <w:szCs w:val="26"/>
              </w:rPr>
            </w:pPr>
            <w:r w:rsidRPr="001314AA">
              <w:rPr>
                <w:rFonts w:asciiTheme="majorHAnsi" w:hAnsiTheme="majorHAnsi" w:cstheme="majorHAnsi"/>
                <w:b/>
                <w:color w:val="000000" w:themeColor="text1"/>
                <w:sz w:val="26"/>
                <w:szCs w:val="26"/>
              </w:rPr>
              <w:t>Nội dung hiển thị</w:t>
            </w:r>
          </w:p>
        </w:tc>
      </w:tr>
      <w:tr w:rsidR="00BF7F42" w:rsidRPr="009B706A" w14:paraId="4BF62ABE" w14:textId="77777777" w:rsidTr="00935B30">
        <w:tc>
          <w:tcPr>
            <w:tcW w:w="1118" w:type="pct"/>
            <w:shd w:val="clear" w:color="auto" w:fill="CCFF66"/>
          </w:tcPr>
          <w:p w14:paraId="46F883C1" w14:textId="77777777" w:rsidR="00BF7F42" w:rsidRPr="001314AA" w:rsidRDefault="00BF7F42" w:rsidP="001314AA">
            <w:pPr>
              <w:jc w:val="center"/>
              <w:rPr>
                <w:rFonts w:asciiTheme="majorHAnsi" w:hAnsiTheme="majorHAnsi" w:cstheme="majorHAnsi"/>
                <w:b/>
                <w:sz w:val="26"/>
                <w:szCs w:val="26"/>
                <w:lang w:val="vi-VN"/>
              </w:rPr>
            </w:pPr>
            <w:r w:rsidRPr="001314AA">
              <w:rPr>
                <w:rFonts w:asciiTheme="majorHAnsi" w:hAnsiTheme="majorHAnsi" w:cstheme="majorHAnsi"/>
                <w:b/>
                <w:color w:val="000000" w:themeColor="text1"/>
                <w:sz w:val="26"/>
                <w:szCs w:val="26"/>
              </w:rPr>
              <w:t>Tên hành động</w:t>
            </w:r>
          </w:p>
        </w:tc>
        <w:tc>
          <w:tcPr>
            <w:tcW w:w="1118" w:type="pct"/>
            <w:shd w:val="clear" w:color="auto" w:fill="CCFF66"/>
          </w:tcPr>
          <w:p w14:paraId="46E35C5A" w14:textId="77777777" w:rsidR="00BF7F42" w:rsidRPr="001314AA" w:rsidRDefault="00BF7F42" w:rsidP="001314AA">
            <w:pPr>
              <w:jc w:val="center"/>
              <w:rPr>
                <w:rFonts w:asciiTheme="majorHAnsi" w:hAnsiTheme="majorHAnsi" w:cstheme="majorHAnsi"/>
                <w:b/>
                <w:sz w:val="26"/>
                <w:szCs w:val="26"/>
                <w:lang w:val="vi-VN"/>
              </w:rPr>
            </w:pPr>
            <w:r w:rsidRPr="001314AA">
              <w:rPr>
                <w:rFonts w:asciiTheme="majorHAnsi" w:hAnsiTheme="majorHAnsi" w:cstheme="majorHAnsi"/>
                <w:b/>
                <w:color w:val="000000" w:themeColor="text1"/>
                <w:sz w:val="26"/>
                <w:szCs w:val="26"/>
              </w:rPr>
              <w:t>Mô tả</w:t>
            </w:r>
          </w:p>
        </w:tc>
        <w:tc>
          <w:tcPr>
            <w:tcW w:w="1118" w:type="pct"/>
            <w:shd w:val="clear" w:color="auto" w:fill="CCFF66"/>
          </w:tcPr>
          <w:p w14:paraId="1B5ACF5A" w14:textId="77777777" w:rsidR="00BF7F42" w:rsidRPr="001314AA" w:rsidRDefault="00BF7F42" w:rsidP="001314AA">
            <w:pPr>
              <w:jc w:val="center"/>
              <w:rPr>
                <w:rFonts w:asciiTheme="majorHAnsi" w:hAnsiTheme="majorHAnsi" w:cstheme="majorHAnsi"/>
                <w:b/>
                <w:sz w:val="26"/>
                <w:szCs w:val="26"/>
                <w:lang w:val="vi-VN"/>
              </w:rPr>
            </w:pPr>
            <w:r w:rsidRPr="001314AA">
              <w:rPr>
                <w:rFonts w:asciiTheme="majorHAnsi" w:hAnsiTheme="majorHAnsi" w:cstheme="majorHAnsi"/>
                <w:b/>
                <w:color w:val="000000" w:themeColor="text1"/>
                <w:sz w:val="26"/>
                <w:szCs w:val="26"/>
              </w:rPr>
              <w:t>Thành công</w:t>
            </w:r>
          </w:p>
        </w:tc>
        <w:tc>
          <w:tcPr>
            <w:tcW w:w="1646" w:type="pct"/>
            <w:shd w:val="clear" w:color="auto" w:fill="CCFF66"/>
          </w:tcPr>
          <w:p w14:paraId="05D15D55" w14:textId="77777777" w:rsidR="00BF7F42" w:rsidRPr="001314AA" w:rsidRDefault="00BF7F42" w:rsidP="001314AA">
            <w:pPr>
              <w:jc w:val="center"/>
              <w:rPr>
                <w:rFonts w:asciiTheme="majorHAnsi" w:hAnsiTheme="majorHAnsi" w:cstheme="majorHAnsi"/>
                <w:b/>
                <w:sz w:val="26"/>
                <w:szCs w:val="26"/>
                <w:lang w:val="vi-VN"/>
              </w:rPr>
            </w:pPr>
            <w:r w:rsidRPr="001314AA">
              <w:rPr>
                <w:rFonts w:asciiTheme="majorHAnsi" w:hAnsiTheme="majorHAnsi" w:cstheme="majorHAnsi"/>
                <w:b/>
                <w:color w:val="000000" w:themeColor="text1"/>
                <w:sz w:val="26"/>
                <w:szCs w:val="26"/>
              </w:rPr>
              <w:t>Không thành công</w:t>
            </w:r>
          </w:p>
        </w:tc>
      </w:tr>
      <w:tr w:rsidR="00BF7F42" w:rsidRPr="009B706A" w14:paraId="7362EB7E" w14:textId="77777777" w:rsidTr="00935B30">
        <w:tc>
          <w:tcPr>
            <w:tcW w:w="1118" w:type="pct"/>
          </w:tcPr>
          <w:p w14:paraId="3DD2A2F3" w14:textId="0EE5FDDA" w:rsidR="00BF7F42" w:rsidRPr="009B706A" w:rsidRDefault="00C5705F"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Click vào Thanh toán bằng tiền mặt</w:t>
            </w:r>
          </w:p>
        </w:tc>
        <w:tc>
          <w:tcPr>
            <w:tcW w:w="1118" w:type="pct"/>
          </w:tcPr>
          <w:p w14:paraId="54C21BA5" w14:textId="17E6F8B1" w:rsidR="00BF7F42" w:rsidRPr="009B706A" w:rsidRDefault="00C5705F"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Người dùng chọn thanh toán bằng tiền mặt</w:t>
            </w:r>
          </w:p>
        </w:tc>
        <w:tc>
          <w:tcPr>
            <w:tcW w:w="1118" w:type="pct"/>
          </w:tcPr>
          <w:p w14:paraId="35AB5AD7" w14:textId="198F6D9C" w:rsidR="00BF7F42" w:rsidRPr="009B706A" w:rsidRDefault="00C5705F"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Điều hướng đơn hàng sang nhân viên và hiển thị thông báo thành công</w:t>
            </w:r>
          </w:p>
        </w:tc>
        <w:tc>
          <w:tcPr>
            <w:tcW w:w="1646" w:type="pct"/>
          </w:tcPr>
          <w:p w14:paraId="09C8B20A" w14:textId="13BFF1D9" w:rsidR="00BF7F42" w:rsidRPr="009B706A" w:rsidRDefault="00C5705F"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Không hiển thị Popup xác nhận đơn hàng thành công và không điều hướng đơn hàng sang nhân viên</w:t>
            </w:r>
          </w:p>
        </w:tc>
      </w:tr>
      <w:tr w:rsidR="00C5705F" w:rsidRPr="009B706A" w14:paraId="68570AF5" w14:textId="77777777" w:rsidTr="00935B30">
        <w:tc>
          <w:tcPr>
            <w:tcW w:w="1118" w:type="pct"/>
          </w:tcPr>
          <w:p w14:paraId="15ABFD80" w14:textId="7D901CCD" w:rsidR="00C5705F" w:rsidRPr="009B706A" w:rsidRDefault="00C5705F"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Click vào Thanh toán chuyển khoản</w:t>
            </w:r>
          </w:p>
        </w:tc>
        <w:tc>
          <w:tcPr>
            <w:tcW w:w="1118" w:type="pct"/>
          </w:tcPr>
          <w:p w14:paraId="0228DD43" w14:textId="5ED73470" w:rsidR="00C5705F" w:rsidRPr="009B706A" w:rsidRDefault="00C5705F"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Người dùng chọn thanh toán chuyển khoản</w:t>
            </w:r>
          </w:p>
        </w:tc>
        <w:tc>
          <w:tcPr>
            <w:tcW w:w="1118" w:type="pct"/>
          </w:tcPr>
          <w:p w14:paraId="74BD0AEF" w14:textId="093C4150" w:rsidR="00C5705F" w:rsidRPr="009B706A" w:rsidRDefault="00C5705F"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Điều hướng người dung sang trang thanh toán bằng chuyển khoản</w:t>
            </w:r>
          </w:p>
        </w:tc>
        <w:tc>
          <w:tcPr>
            <w:tcW w:w="1646" w:type="pct"/>
          </w:tcPr>
          <w:p w14:paraId="13596A7D" w14:textId="53A87612" w:rsidR="00C5705F" w:rsidRPr="009B706A" w:rsidRDefault="00C5705F"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Không chuyển hướng sang thanh toán chuyển khoản</w:t>
            </w:r>
          </w:p>
        </w:tc>
      </w:tr>
      <w:tr w:rsidR="00C5705F" w:rsidRPr="009B706A" w14:paraId="0BB6F50B" w14:textId="77777777" w:rsidTr="00935B30">
        <w:tc>
          <w:tcPr>
            <w:tcW w:w="1118" w:type="pct"/>
          </w:tcPr>
          <w:p w14:paraId="0E61CA40" w14:textId="2D05126B" w:rsidR="00C5705F" w:rsidRPr="009B706A" w:rsidRDefault="00C5705F"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Click vào Hủy</w:t>
            </w:r>
          </w:p>
        </w:tc>
        <w:tc>
          <w:tcPr>
            <w:tcW w:w="1118" w:type="pct"/>
          </w:tcPr>
          <w:p w14:paraId="5898B052" w14:textId="7ACBDB04" w:rsidR="00C5705F" w:rsidRPr="009B706A" w:rsidRDefault="00C5705F"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 xml:space="preserve">Người dùng nhấn vào nút "Hủy" để đóng popup chọn </w:t>
            </w:r>
            <w:r w:rsidRPr="009B706A">
              <w:rPr>
                <w:rFonts w:asciiTheme="majorHAnsi" w:hAnsiTheme="majorHAnsi" w:cstheme="majorHAnsi"/>
                <w:bCs/>
                <w:color w:val="000000" w:themeColor="text1"/>
                <w:sz w:val="26"/>
                <w:szCs w:val="26"/>
              </w:rPr>
              <w:lastRenderedPageBreak/>
              <w:t>phương thức thanh toán</w:t>
            </w:r>
          </w:p>
        </w:tc>
        <w:tc>
          <w:tcPr>
            <w:tcW w:w="1118" w:type="pct"/>
          </w:tcPr>
          <w:p w14:paraId="74B12708" w14:textId="52CCEB7B" w:rsidR="00C5705F" w:rsidRPr="009B706A" w:rsidRDefault="00C5705F"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lastRenderedPageBreak/>
              <w:t xml:space="preserve">Đóng popup mà không thay đổi </w:t>
            </w:r>
            <w:r w:rsidRPr="009B706A">
              <w:rPr>
                <w:rFonts w:asciiTheme="majorHAnsi" w:hAnsiTheme="majorHAnsi" w:cstheme="majorHAnsi"/>
                <w:bCs/>
                <w:color w:val="000000" w:themeColor="text1"/>
                <w:sz w:val="26"/>
                <w:szCs w:val="26"/>
              </w:rPr>
              <w:lastRenderedPageBreak/>
              <w:t>phương thức thanh toán</w:t>
            </w:r>
          </w:p>
        </w:tc>
        <w:tc>
          <w:tcPr>
            <w:tcW w:w="1646" w:type="pct"/>
          </w:tcPr>
          <w:p w14:paraId="4B3357AA" w14:textId="727E6F65" w:rsidR="00C5705F" w:rsidRPr="009B706A" w:rsidRDefault="00C5705F"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lastRenderedPageBreak/>
              <w:t>Không điều hướng về chọn phương thức thanh toán ban đầu</w:t>
            </w:r>
          </w:p>
        </w:tc>
      </w:tr>
    </w:tbl>
    <w:p w14:paraId="7E64B527" w14:textId="77777777" w:rsidR="00BF7F42" w:rsidRPr="009B706A" w:rsidRDefault="00BF7F42" w:rsidP="0049382E">
      <w:pPr>
        <w:jc w:val="both"/>
        <w:rPr>
          <w:rFonts w:asciiTheme="majorHAnsi" w:hAnsiTheme="majorHAnsi" w:cstheme="majorHAnsi"/>
          <w:b/>
          <w:bCs/>
          <w:sz w:val="26"/>
          <w:szCs w:val="26"/>
        </w:rPr>
      </w:pPr>
    </w:p>
    <w:p w14:paraId="2279F4F5" w14:textId="1B3DE3D9" w:rsidR="00392D47" w:rsidRPr="009B706A" w:rsidRDefault="00E87C11" w:rsidP="0049382E">
      <w:pPr>
        <w:pStyle w:val="u2"/>
        <w:jc w:val="both"/>
        <w:rPr>
          <w:rFonts w:asciiTheme="majorHAnsi" w:hAnsiTheme="majorHAnsi" w:cstheme="majorHAnsi"/>
          <w:b w:val="0"/>
          <w:bCs/>
        </w:rPr>
      </w:pPr>
      <w:bookmarkStart w:id="41" w:name="_Toc198617466"/>
      <w:r w:rsidRPr="009B706A">
        <w:rPr>
          <w:rFonts w:asciiTheme="majorHAnsi" w:hAnsiTheme="majorHAnsi" w:cstheme="majorHAnsi"/>
          <w:bCs/>
        </w:rPr>
        <w:t>UI-</w:t>
      </w:r>
      <w:r w:rsidR="00AA1B22" w:rsidRPr="009B706A">
        <w:rPr>
          <w:rFonts w:asciiTheme="majorHAnsi" w:hAnsiTheme="majorHAnsi" w:cstheme="majorHAnsi"/>
          <w:bCs/>
        </w:rPr>
        <w:t>12</w:t>
      </w:r>
      <w:r w:rsidRPr="009B706A">
        <w:rPr>
          <w:rFonts w:asciiTheme="majorHAnsi" w:hAnsiTheme="majorHAnsi" w:cstheme="majorHAnsi"/>
          <w:bCs/>
        </w:rPr>
        <w:t xml:space="preserve"> Giao diện </w:t>
      </w:r>
      <w:r w:rsidR="00C83727" w:rsidRPr="009B706A">
        <w:rPr>
          <w:rFonts w:asciiTheme="majorHAnsi" w:hAnsiTheme="majorHAnsi" w:cstheme="majorHAnsi"/>
          <w:bCs/>
        </w:rPr>
        <w:t xml:space="preserve">Chi </w:t>
      </w:r>
      <w:r w:rsidR="0018434D" w:rsidRPr="009B706A">
        <w:rPr>
          <w:rFonts w:asciiTheme="majorHAnsi" w:hAnsiTheme="majorHAnsi" w:cstheme="majorHAnsi"/>
          <w:bCs/>
        </w:rPr>
        <w:t>tiết nhân viên</w:t>
      </w:r>
      <w:bookmarkEnd w:id="41"/>
    </w:p>
    <w:p w14:paraId="719599AC" w14:textId="4ECF04A3" w:rsidR="00E87C11" w:rsidRPr="009B706A" w:rsidRDefault="00C83727" w:rsidP="0049382E">
      <w:pPr>
        <w:jc w:val="both"/>
        <w:rPr>
          <w:rFonts w:asciiTheme="majorHAnsi" w:hAnsiTheme="majorHAnsi" w:cstheme="majorHAnsi"/>
          <w:b/>
          <w:bCs/>
          <w:sz w:val="26"/>
          <w:szCs w:val="26"/>
        </w:rPr>
      </w:pPr>
      <w:r w:rsidRPr="009B706A">
        <w:rPr>
          <w:rFonts w:asciiTheme="majorHAnsi" w:hAnsiTheme="majorHAnsi" w:cstheme="majorHAnsi"/>
          <w:b/>
          <w:bCs/>
          <w:noProof/>
          <w:sz w:val="26"/>
          <w:szCs w:val="26"/>
        </w:rPr>
        <w:drawing>
          <wp:inline distT="0" distB="0" distL="0" distR="0" wp14:anchorId="76F1B91A" wp14:editId="07943F98">
            <wp:extent cx="5734050" cy="3127375"/>
            <wp:effectExtent l="0" t="0" r="0" b="0"/>
            <wp:docPr id="111552839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528391" name="Picture 1" descr="A screenshot of a computer&#10;&#10;AI-generated content may be incorrect."/>
                    <pic:cNvPicPr/>
                  </pic:nvPicPr>
                  <pic:blipFill>
                    <a:blip r:embed="rId21"/>
                    <a:stretch>
                      <a:fillRect/>
                    </a:stretch>
                  </pic:blipFill>
                  <pic:spPr>
                    <a:xfrm>
                      <a:off x="0" y="0"/>
                      <a:ext cx="5734050" cy="3127375"/>
                    </a:xfrm>
                    <a:prstGeom prst="rect">
                      <a:avLst/>
                    </a:prstGeom>
                  </pic:spPr>
                </pic:pic>
              </a:graphicData>
            </a:graphic>
          </wp:inline>
        </w:drawing>
      </w:r>
    </w:p>
    <w:p w14:paraId="74BE523B" w14:textId="77777777" w:rsidR="00C5705F" w:rsidRPr="009B706A" w:rsidRDefault="00C5705F" w:rsidP="0049382E">
      <w:pPr>
        <w:jc w:val="both"/>
        <w:rPr>
          <w:rFonts w:asciiTheme="majorHAnsi" w:hAnsiTheme="majorHAnsi" w:cstheme="majorHAnsi"/>
          <w:b/>
          <w:bCs/>
          <w:sz w:val="26"/>
          <w:szCs w:val="26"/>
        </w:rPr>
      </w:pPr>
    </w:p>
    <w:p w14:paraId="0AF0D0CA" w14:textId="77777777" w:rsidR="00C5705F" w:rsidRPr="009B706A" w:rsidRDefault="00C5705F" w:rsidP="0049382E">
      <w:pPr>
        <w:jc w:val="both"/>
        <w:rPr>
          <w:rFonts w:asciiTheme="majorHAnsi" w:hAnsiTheme="majorHAnsi" w:cstheme="majorHAnsi"/>
          <w:b/>
          <w:bCs/>
          <w:sz w:val="26"/>
          <w:szCs w:val="26"/>
        </w:rPr>
      </w:pPr>
    </w:p>
    <w:tbl>
      <w:tblPr>
        <w:tblStyle w:val="LiBang"/>
        <w:tblW w:w="4995" w:type="pct"/>
        <w:tblLook w:val="04A0" w:firstRow="1" w:lastRow="0" w:firstColumn="1" w:lastColumn="0" w:noHBand="0" w:noVBand="1"/>
      </w:tblPr>
      <w:tblGrid>
        <w:gridCol w:w="2252"/>
        <w:gridCol w:w="2253"/>
        <w:gridCol w:w="2253"/>
        <w:gridCol w:w="2253"/>
      </w:tblGrid>
      <w:tr w:rsidR="00C5705F" w:rsidRPr="009B706A" w14:paraId="1A19E63E" w14:textId="77777777" w:rsidTr="005D3980">
        <w:tc>
          <w:tcPr>
            <w:tcW w:w="2500" w:type="pct"/>
            <w:gridSpan w:val="2"/>
            <w:shd w:val="clear" w:color="auto" w:fill="CCFF66"/>
          </w:tcPr>
          <w:p w14:paraId="4B6F3127" w14:textId="77777777" w:rsidR="00C5705F" w:rsidRPr="001314AA" w:rsidRDefault="00C5705F" w:rsidP="0049382E">
            <w:pPr>
              <w:jc w:val="both"/>
              <w:rPr>
                <w:rFonts w:asciiTheme="majorHAnsi" w:hAnsiTheme="majorHAnsi" w:cstheme="majorHAnsi"/>
                <w:b/>
                <w:sz w:val="26"/>
                <w:szCs w:val="26"/>
              </w:rPr>
            </w:pPr>
            <w:r w:rsidRPr="001314AA">
              <w:rPr>
                <w:rFonts w:asciiTheme="majorHAnsi" w:hAnsiTheme="majorHAnsi" w:cstheme="majorHAnsi"/>
                <w:b/>
                <w:color w:val="000000" w:themeColor="text1"/>
                <w:sz w:val="26"/>
                <w:szCs w:val="26"/>
              </w:rPr>
              <w:t>Hiển thị</w:t>
            </w:r>
          </w:p>
        </w:tc>
        <w:tc>
          <w:tcPr>
            <w:tcW w:w="2500" w:type="pct"/>
            <w:gridSpan w:val="2"/>
          </w:tcPr>
          <w:p w14:paraId="03BD8EBF" w14:textId="5B0EF4C7" w:rsidR="00C5705F" w:rsidRPr="009B706A" w:rsidRDefault="00C5705F" w:rsidP="0049382E">
            <w:pPr>
              <w:jc w:val="both"/>
              <w:rPr>
                <w:rFonts w:asciiTheme="majorHAnsi" w:hAnsiTheme="majorHAnsi" w:cstheme="majorHAnsi"/>
                <w:bCs/>
                <w:sz w:val="26"/>
                <w:szCs w:val="26"/>
              </w:rPr>
            </w:pPr>
            <w:r w:rsidRPr="009B706A">
              <w:rPr>
                <w:rFonts w:asciiTheme="majorHAnsi" w:hAnsiTheme="majorHAnsi" w:cstheme="majorHAnsi"/>
                <w:bCs/>
                <w:sz w:val="26"/>
                <w:szCs w:val="26"/>
              </w:rPr>
              <w:t>Chi tiết người dùng (Pop-up)</w:t>
            </w:r>
          </w:p>
        </w:tc>
      </w:tr>
      <w:tr w:rsidR="00C5705F" w:rsidRPr="009B706A" w14:paraId="6D5378F8" w14:textId="77777777" w:rsidTr="005D3980">
        <w:tc>
          <w:tcPr>
            <w:tcW w:w="2500" w:type="pct"/>
            <w:gridSpan w:val="2"/>
            <w:shd w:val="clear" w:color="auto" w:fill="CCFF66"/>
          </w:tcPr>
          <w:p w14:paraId="6EA29C7B" w14:textId="77777777" w:rsidR="00C5705F" w:rsidRPr="001314AA" w:rsidRDefault="00C5705F" w:rsidP="0049382E">
            <w:pPr>
              <w:jc w:val="both"/>
              <w:rPr>
                <w:rFonts w:asciiTheme="majorHAnsi" w:hAnsiTheme="majorHAnsi" w:cstheme="majorHAnsi"/>
                <w:b/>
                <w:sz w:val="26"/>
                <w:szCs w:val="26"/>
              </w:rPr>
            </w:pPr>
            <w:r w:rsidRPr="001314AA">
              <w:rPr>
                <w:rFonts w:asciiTheme="majorHAnsi" w:hAnsiTheme="majorHAnsi" w:cstheme="majorHAnsi"/>
                <w:b/>
                <w:color w:val="000000" w:themeColor="text1"/>
                <w:sz w:val="26"/>
                <w:szCs w:val="26"/>
              </w:rPr>
              <w:t>Mô tả</w:t>
            </w:r>
          </w:p>
        </w:tc>
        <w:tc>
          <w:tcPr>
            <w:tcW w:w="2500" w:type="pct"/>
            <w:gridSpan w:val="2"/>
          </w:tcPr>
          <w:p w14:paraId="6F5A1138" w14:textId="78654701" w:rsidR="00C5705F" w:rsidRPr="009B706A" w:rsidRDefault="00C5705F" w:rsidP="0049382E">
            <w:pPr>
              <w:jc w:val="both"/>
              <w:rPr>
                <w:rFonts w:asciiTheme="majorHAnsi" w:hAnsiTheme="majorHAnsi" w:cstheme="majorHAnsi"/>
                <w:bCs/>
                <w:sz w:val="26"/>
                <w:szCs w:val="26"/>
              </w:rPr>
            </w:pPr>
            <w:r w:rsidRPr="009B706A">
              <w:rPr>
                <w:rFonts w:asciiTheme="majorHAnsi" w:hAnsiTheme="majorHAnsi" w:cstheme="majorHAnsi"/>
                <w:bCs/>
                <w:sz w:val="26"/>
                <w:szCs w:val="26"/>
              </w:rPr>
              <w:t>Hiển thị thông tin chi tiết của nhân viên khi người dùng nhấn vào biểu tượng con mắt (xem chi tiết).</w:t>
            </w:r>
          </w:p>
        </w:tc>
      </w:tr>
      <w:tr w:rsidR="00C5705F" w:rsidRPr="009B706A" w14:paraId="7D6AFA96" w14:textId="77777777" w:rsidTr="005D3980">
        <w:tc>
          <w:tcPr>
            <w:tcW w:w="2500" w:type="pct"/>
            <w:gridSpan w:val="2"/>
            <w:shd w:val="clear" w:color="auto" w:fill="CCFF66"/>
          </w:tcPr>
          <w:p w14:paraId="3654A407" w14:textId="77777777" w:rsidR="00C5705F" w:rsidRPr="001314AA" w:rsidRDefault="00C5705F" w:rsidP="0049382E">
            <w:pPr>
              <w:jc w:val="both"/>
              <w:rPr>
                <w:rFonts w:asciiTheme="majorHAnsi" w:hAnsiTheme="majorHAnsi" w:cstheme="majorHAnsi"/>
                <w:b/>
                <w:sz w:val="26"/>
                <w:szCs w:val="26"/>
              </w:rPr>
            </w:pPr>
            <w:r w:rsidRPr="001314AA">
              <w:rPr>
                <w:rFonts w:asciiTheme="majorHAnsi" w:hAnsiTheme="majorHAnsi" w:cstheme="majorHAnsi"/>
                <w:b/>
                <w:color w:val="000000" w:themeColor="text1"/>
                <w:sz w:val="26"/>
                <w:szCs w:val="26"/>
              </w:rPr>
              <w:t>Hiển thị truy cập</w:t>
            </w:r>
          </w:p>
        </w:tc>
        <w:tc>
          <w:tcPr>
            <w:tcW w:w="2500" w:type="pct"/>
            <w:gridSpan w:val="2"/>
          </w:tcPr>
          <w:p w14:paraId="6825639A" w14:textId="2829B4BD" w:rsidR="00C5705F" w:rsidRPr="009B706A" w:rsidRDefault="00C5705F" w:rsidP="0049382E">
            <w:pPr>
              <w:jc w:val="both"/>
              <w:rPr>
                <w:rFonts w:asciiTheme="majorHAnsi" w:hAnsiTheme="majorHAnsi" w:cstheme="majorHAnsi"/>
                <w:bCs/>
                <w:sz w:val="26"/>
                <w:szCs w:val="26"/>
              </w:rPr>
            </w:pPr>
            <w:r w:rsidRPr="009B706A">
              <w:rPr>
                <w:rFonts w:asciiTheme="majorHAnsi" w:hAnsiTheme="majorHAnsi" w:cstheme="majorHAnsi"/>
                <w:bCs/>
                <w:sz w:val="26"/>
                <w:szCs w:val="26"/>
              </w:rPr>
              <w:t>Người dùng truy cập vào mục “Tạo và quản lý nhân viên, sau đó nhấn nút xem chi tiết (icon hình con mắt) tại dòng thông tin nhân viên.</w:t>
            </w:r>
          </w:p>
        </w:tc>
      </w:tr>
      <w:tr w:rsidR="00C5705F" w:rsidRPr="009B706A" w14:paraId="32ABF1F3" w14:textId="77777777" w:rsidTr="005D3980">
        <w:tc>
          <w:tcPr>
            <w:tcW w:w="5000" w:type="pct"/>
            <w:gridSpan w:val="4"/>
            <w:shd w:val="clear" w:color="auto" w:fill="CCFF66"/>
          </w:tcPr>
          <w:p w14:paraId="0C1C3F10" w14:textId="77777777" w:rsidR="00C5705F" w:rsidRPr="001314AA" w:rsidRDefault="00C5705F" w:rsidP="001314AA">
            <w:pPr>
              <w:jc w:val="center"/>
              <w:rPr>
                <w:rFonts w:asciiTheme="majorHAnsi" w:hAnsiTheme="majorHAnsi" w:cstheme="majorHAnsi"/>
                <w:b/>
                <w:sz w:val="26"/>
                <w:szCs w:val="26"/>
              </w:rPr>
            </w:pPr>
            <w:r w:rsidRPr="001314AA">
              <w:rPr>
                <w:rFonts w:asciiTheme="majorHAnsi" w:hAnsiTheme="majorHAnsi" w:cstheme="majorHAnsi"/>
                <w:b/>
                <w:color w:val="000000" w:themeColor="text1"/>
                <w:sz w:val="26"/>
                <w:szCs w:val="26"/>
              </w:rPr>
              <w:t>Nội dung hiển thị</w:t>
            </w:r>
          </w:p>
        </w:tc>
      </w:tr>
      <w:tr w:rsidR="00C5705F" w:rsidRPr="009B706A" w14:paraId="5106CC6C" w14:textId="77777777" w:rsidTr="005D3980">
        <w:tc>
          <w:tcPr>
            <w:tcW w:w="1250" w:type="pct"/>
            <w:shd w:val="clear" w:color="auto" w:fill="CCFF66"/>
          </w:tcPr>
          <w:p w14:paraId="096DC668" w14:textId="77777777" w:rsidR="00C5705F" w:rsidRPr="001314AA" w:rsidRDefault="00C5705F" w:rsidP="001314AA">
            <w:pPr>
              <w:jc w:val="center"/>
              <w:rPr>
                <w:rFonts w:asciiTheme="majorHAnsi" w:hAnsiTheme="majorHAnsi" w:cstheme="majorHAnsi"/>
                <w:b/>
                <w:sz w:val="26"/>
                <w:szCs w:val="26"/>
              </w:rPr>
            </w:pPr>
            <w:r w:rsidRPr="001314AA">
              <w:rPr>
                <w:rFonts w:asciiTheme="majorHAnsi" w:hAnsiTheme="majorHAnsi" w:cstheme="majorHAnsi"/>
                <w:b/>
                <w:color w:val="000000" w:themeColor="text1"/>
                <w:sz w:val="26"/>
                <w:szCs w:val="26"/>
              </w:rPr>
              <w:t>Mục</w:t>
            </w:r>
          </w:p>
        </w:tc>
        <w:tc>
          <w:tcPr>
            <w:tcW w:w="1250" w:type="pct"/>
            <w:shd w:val="clear" w:color="auto" w:fill="CCFF66"/>
          </w:tcPr>
          <w:p w14:paraId="53613010" w14:textId="77777777" w:rsidR="00C5705F" w:rsidRPr="001314AA" w:rsidRDefault="00C5705F" w:rsidP="001314AA">
            <w:pPr>
              <w:jc w:val="center"/>
              <w:rPr>
                <w:rFonts w:asciiTheme="majorHAnsi" w:hAnsiTheme="majorHAnsi" w:cstheme="majorHAnsi"/>
                <w:b/>
                <w:sz w:val="26"/>
                <w:szCs w:val="26"/>
              </w:rPr>
            </w:pPr>
            <w:r w:rsidRPr="001314AA">
              <w:rPr>
                <w:rFonts w:asciiTheme="majorHAnsi" w:hAnsiTheme="majorHAnsi" w:cstheme="majorHAnsi"/>
                <w:b/>
                <w:color w:val="000000" w:themeColor="text1"/>
                <w:sz w:val="26"/>
                <w:szCs w:val="26"/>
              </w:rPr>
              <w:t>Loại</w:t>
            </w:r>
          </w:p>
        </w:tc>
        <w:tc>
          <w:tcPr>
            <w:tcW w:w="1250" w:type="pct"/>
            <w:shd w:val="clear" w:color="auto" w:fill="CCFF66"/>
          </w:tcPr>
          <w:p w14:paraId="527DBD10" w14:textId="77777777" w:rsidR="00C5705F" w:rsidRPr="001314AA" w:rsidRDefault="00C5705F" w:rsidP="001314AA">
            <w:pPr>
              <w:jc w:val="center"/>
              <w:rPr>
                <w:rFonts w:asciiTheme="majorHAnsi" w:hAnsiTheme="majorHAnsi" w:cstheme="majorHAnsi"/>
                <w:b/>
                <w:sz w:val="26"/>
                <w:szCs w:val="26"/>
              </w:rPr>
            </w:pPr>
            <w:r w:rsidRPr="001314AA">
              <w:rPr>
                <w:rFonts w:asciiTheme="majorHAnsi" w:hAnsiTheme="majorHAnsi" w:cstheme="majorHAnsi"/>
                <w:b/>
                <w:color w:val="000000" w:themeColor="text1"/>
                <w:sz w:val="26"/>
                <w:szCs w:val="26"/>
              </w:rPr>
              <w:t>Dữ liệu</w:t>
            </w:r>
          </w:p>
        </w:tc>
        <w:tc>
          <w:tcPr>
            <w:tcW w:w="1250" w:type="pct"/>
            <w:shd w:val="clear" w:color="auto" w:fill="CCFF66"/>
          </w:tcPr>
          <w:p w14:paraId="3CCAF431" w14:textId="77777777" w:rsidR="00C5705F" w:rsidRPr="001314AA" w:rsidRDefault="00C5705F" w:rsidP="001314AA">
            <w:pPr>
              <w:jc w:val="center"/>
              <w:rPr>
                <w:rFonts w:asciiTheme="majorHAnsi" w:hAnsiTheme="majorHAnsi" w:cstheme="majorHAnsi"/>
                <w:b/>
                <w:sz w:val="26"/>
                <w:szCs w:val="26"/>
              </w:rPr>
            </w:pPr>
            <w:r w:rsidRPr="001314AA">
              <w:rPr>
                <w:rFonts w:asciiTheme="majorHAnsi" w:hAnsiTheme="majorHAnsi" w:cstheme="majorHAnsi"/>
                <w:b/>
                <w:color w:val="000000" w:themeColor="text1"/>
                <w:sz w:val="26"/>
                <w:szCs w:val="26"/>
              </w:rPr>
              <w:t>Mô tả</w:t>
            </w:r>
          </w:p>
        </w:tc>
      </w:tr>
      <w:tr w:rsidR="00C5705F" w:rsidRPr="009B706A" w14:paraId="75EA0856" w14:textId="77777777" w:rsidTr="005D3980">
        <w:tc>
          <w:tcPr>
            <w:tcW w:w="1250" w:type="pct"/>
            <w:shd w:val="clear" w:color="auto" w:fill="auto"/>
          </w:tcPr>
          <w:p w14:paraId="0CDD3629" w14:textId="015CBADC" w:rsidR="00C5705F" w:rsidRPr="009B706A" w:rsidRDefault="00C5705F"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Chi tiết người dùng</w:t>
            </w:r>
          </w:p>
        </w:tc>
        <w:tc>
          <w:tcPr>
            <w:tcW w:w="1250" w:type="pct"/>
            <w:shd w:val="clear" w:color="auto" w:fill="auto"/>
          </w:tcPr>
          <w:p w14:paraId="1D737E17" w14:textId="63DBD0ED" w:rsidR="00C5705F" w:rsidRPr="009B706A" w:rsidRDefault="00C5705F"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Popup</w:t>
            </w:r>
          </w:p>
        </w:tc>
        <w:tc>
          <w:tcPr>
            <w:tcW w:w="1250" w:type="pct"/>
            <w:shd w:val="clear" w:color="auto" w:fill="auto"/>
          </w:tcPr>
          <w:p w14:paraId="72B8FEDC" w14:textId="6034FDE8" w:rsidR="00C5705F" w:rsidRPr="009B706A" w:rsidRDefault="00C5705F"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Họ tên, địa chỉ, email, số điện thoại, ngày sinh, vai trò, giới tính</w:t>
            </w:r>
          </w:p>
        </w:tc>
        <w:tc>
          <w:tcPr>
            <w:tcW w:w="1250" w:type="pct"/>
            <w:shd w:val="clear" w:color="auto" w:fill="auto"/>
          </w:tcPr>
          <w:p w14:paraId="3E163B34" w14:textId="2CCBD76F" w:rsidR="00C5705F" w:rsidRPr="009B706A" w:rsidRDefault="00C5705F"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Hiển thị đầy đủ thông tin người dùng với định dạng rõ ràng, hình đại diện và các trường liên quan đến tài khoản.</w:t>
            </w:r>
          </w:p>
        </w:tc>
      </w:tr>
      <w:tr w:rsidR="00C5705F" w:rsidRPr="009B706A" w14:paraId="20E53A78" w14:textId="77777777" w:rsidTr="005D3980">
        <w:tc>
          <w:tcPr>
            <w:tcW w:w="5000" w:type="pct"/>
            <w:gridSpan w:val="4"/>
            <w:shd w:val="clear" w:color="auto" w:fill="CCFF66"/>
          </w:tcPr>
          <w:p w14:paraId="2E4ED244" w14:textId="77777777" w:rsidR="00C5705F" w:rsidRPr="001314AA" w:rsidRDefault="00C5705F" w:rsidP="001314AA">
            <w:pPr>
              <w:jc w:val="center"/>
              <w:rPr>
                <w:rFonts w:asciiTheme="majorHAnsi" w:hAnsiTheme="majorHAnsi" w:cstheme="majorHAnsi"/>
                <w:b/>
                <w:sz w:val="26"/>
                <w:szCs w:val="26"/>
              </w:rPr>
            </w:pPr>
            <w:r w:rsidRPr="001314AA">
              <w:rPr>
                <w:rFonts w:asciiTheme="majorHAnsi" w:hAnsiTheme="majorHAnsi" w:cstheme="majorHAnsi"/>
                <w:b/>
                <w:color w:val="000000" w:themeColor="text1"/>
                <w:sz w:val="26"/>
                <w:szCs w:val="26"/>
              </w:rPr>
              <w:t>Nội dung hiển thị</w:t>
            </w:r>
          </w:p>
        </w:tc>
      </w:tr>
      <w:tr w:rsidR="00C5705F" w:rsidRPr="009B706A" w14:paraId="12385A40" w14:textId="77777777" w:rsidTr="005D3980">
        <w:tc>
          <w:tcPr>
            <w:tcW w:w="1250" w:type="pct"/>
            <w:shd w:val="clear" w:color="auto" w:fill="CCFF66"/>
          </w:tcPr>
          <w:p w14:paraId="1500D72D" w14:textId="77777777" w:rsidR="00C5705F" w:rsidRPr="001314AA" w:rsidRDefault="00C5705F" w:rsidP="001314AA">
            <w:pPr>
              <w:jc w:val="center"/>
              <w:rPr>
                <w:rFonts w:asciiTheme="majorHAnsi" w:hAnsiTheme="majorHAnsi" w:cstheme="majorHAnsi"/>
                <w:b/>
                <w:sz w:val="26"/>
                <w:szCs w:val="26"/>
                <w:lang w:val="vi-VN"/>
              </w:rPr>
            </w:pPr>
            <w:r w:rsidRPr="001314AA">
              <w:rPr>
                <w:rFonts w:asciiTheme="majorHAnsi" w:hAnsiTheme="majorHAnsi" w:cstheme="majorHAnsi"/>
                <w:b/>
                <w:color w:val="000000" w:themeColor="text1"/>
                <w:sz w:val="26"/>
                <w:szCs w:val="26"/>
              </w:rPr>
              <w:t>Tên hành động</w:t>
            </w:r>
          </w:p>
        </w:tc>
        <w:tc>
          <w:tcPr>
            <w:tcW w:w="1250" w:type="pct"/>
            <w:shd w:val="clear" w:color="auto" w:fill="CCFF66"/>
          </w:tcPr>
          <w:p w14:paraId="5C4B9B0F" w14:textId="77777777" w:rsidR="00C5705F" w:rsidRPr="001314AA" w:rsidRDefault="00C5705F" w:rsidP="001314AA">
            <w:pPr>
              <w:jc w:val="center"/>
              <w:rPr>
                <w:rFonts w:asciiTheme="majorHAnsi" w:hAnsiTheme="majorHAnsi" w:cstheme="majorHAnsi"/>
                <w:b/>
                <w:sz w:val="26"/>
                <w:szCs w:val="26"/>
                <w:lang w:val="vi-VN"/>
              </w:rPr>
            </w:pPr>
            <w:r w:rsidRPr="001314AA">
              <w:rPr>
                <w:rFonts w:asciiTheme="majorHAnsi" w:hAnsiTheme="majorHAnsi" w:cstheme="majorHAnsi"/>
                <w:b/>
                <w:color w:val="000000" w:themeColor="text1"/>
                <w:sz w:val="26"/>
                <w:szCs w:val="26"/>
              </w:rPr>
              <w:t>Mô tả</w:t>
            </w:r>
          </w:p>
        </w:tc>
        <w:tc>
          <w:tcPr>
            <w:tcW w:w="1250" w:type="pct"/>
            <w:shd w:val="clear" w:color="auto" w:fill="CCFF66"/>
          </w:tcPr>
          <w:p w14:paraId="5B8873C0" w14:textId="77777777" w:rsidR="00C5705F" w:rsidRPr="001314AA" w:rsidRDefault="00C5705F" w:rsidP="001314AA">
            <w:pPr>
              <w:jc w:val="center"/>
              <w:rPr>
                <w:rFonts w:asciiTheme="majorHAnsi" w:hAnsiTheme="majorHAnsi" w:cstheme="majorHAnsi"/>
                <w:b/>
                <w:sz w:val="26"/>
                <w:szCs w:val="26"/>
                <w:lang w:val="vi-VN"/>
              </w:rPr>
            </w:pPr>
            <w:r w:rsidRPr="001314AA">
              <w:rPr>
                <w:rFonts w:asciiTheme="majorHAnsi" w:hAnsiTheme="majorHAnsi" w:cstheme="majorHAnsi"/>
                <w:b/>
                <w:color w:val="000000" w:themeColor="text1"/>
                <w:sz w:val="26"/>
                <w:szCs w:val="26"/>
              </w:rPr>
              <w:t>Thành công</w:t>
            </w:r>
          </w:p>
        </w:tc>
        <w:tc>
          <w:tcPr>
            <w:tcW w:w="1250" w:type="pct"/>
            <w:shd w:val="clear" w:color="auto" w:fill="CCFF66"/>
          </w:tcPr>
          <w:p w14:paraId="1CCD7CC5" w14:textId="77777777" w:rsidR="00C5705F" w:rsidRPr="001314AA" w:rsidRDefault="00C5705F" w:rsidP="001314AA">
            <w:pPr>
              <w:jc w:val="center"/>
              <w:rPr>
                <w:rFonts w:asciiTheme="majorHAnsi" w:hAnsiTheme="majorHAnsi" w:cstheme="majorHAnsi"/>
                <w:b/>
                <w:sz w:val="26"/>
                <w:szCs w:val="26"/>
                <w:lang w:val="vi-VN"/>
              </w:rPr>
            </w:pPr>
            <w:r w:rsidRPr="001314AA">
              <w:rPr>
                <w:rFonts w:asciiTheme="majorHAnsi" w:hAnsiTheme="majorHAnsi" w:cstheme="majorHAnsi"/>
                <w:b/>
                <w:color w:val="000000" w:themeColor="text1"/>
                <w:sz w:val="26"/>
                <w:szCs w:val="26"/>
              </w:rPr>
              <w:t>Không thành công</w:t>
            </w:r>
          </w:p>
        </w:tc>
      </w:tr>
      <w:tr w:rsidR="00C5705F" w:rsidRPr="009B706A" w14:paraId="4FADEAB6" w14:textId="77777777" w:rsidTr="005D3980">
        <w:tc>
          <w:tcPr>
            <w:tcW w:w="1250" w:type="pct"/>
          </w:tcPr>
          <w:p w14:paraId="16EB0412" w14:textId="24451984" w:rsidR="00C5705F" w:rsidRPr="009B706A" w:rsidRDefault="00C5705F"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Click vào Xem chi tiết</w:t>
            </w:r>
          </w:p>
        </w:tc>
        <w:tc>
          <w:tcPr>
            <w:tcW w:w="1250" w:type="pct"/>
          </w:tcPr>
          <w:p w14:paraId="5107F091" w14:textId="162515E5" w:rsidR="00C5705F" w:rsidRPr="009B706A" w:rsidRDefault="00C5705F"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Người dùng nhấn vào biểu tượng con mắt tại dòng nhân viên</w:t>
            </w:r>
          </w:p>
        </w:tc>
        <w:tc>
          <w:tcPr>
            <w:tcW w:w="1250" w:type="pct"/>
          </w:tcPr>
          <w:p w14:paraId="38A4D633" w14:textId="050DBDBC" w:rsidR="00C5705F" w:rsidRPr="009B706A" w:rsidRDefault="00C5705F"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Hiển thị pop-up thông tin chi tiết người dùng</w:t>
            </w:r>
          </w:p>
        </w:tc>
        <w:tc>
          <w:tcPr>
            <w:tcW w:w="1250" w:type="pct"/>
          </w:tcPr>
          <w:p w14:paraId="26BA2F1B" w14:textId="00F748E2" w:rsidR="00C5705F" w:rsidRPr="009B706A" w:rsidRDefault="00C5705F"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Hiển thị pop-up thông tin chi tiết người dùng</w:t>
            </w:r>
          </w:p>
        </w:tc>
      </w:tr>
    </w:tbl>
    <w:p w14:paraId="03661ABE" w14:textId="77777777" w:rsidR="00C5705F" w:rsidRPr="009B706A" w:rsidRDefault="00C5705F" w:rsidP="0049382E">
      <w:pPr>
        <w:jc w:val="both"/>
        <w:rPr>
          <w:rFonts w:asciiTheme="majorHAnsi" w:hAnsiTheme="majorHAnsi" w:cstheme="majorHAnsi"/>
          <w:b/>
          <w:bCs/>
          <w:sz w:val="26"/>
          <w:szCs w:val="26"/>
        </w:rPr>
      </w:pPr>
    </w:p>
    <w:p w14:paraId="086C5DA3" w14:textId="7CB48004" w:rsidR="00E87C11" w:rsidRPr="009B706A" w:rsidRDefault="00E87C11" w:rsidP="0049382E">
      <w:pPr>
        <w:pStyle w:val="u2"/>
        <w:jc w:val="both"/>
        <w:rPr>
          <w:rFonts w:asciiTheme="majorHAnsi" w:hAnsiTheme="majorHAnsi" w:cstheme="majorHAnsi"/>
          <w:b w:val="0"/>
          <w:bCs/>
        </w:rPr>
      </w:pPr>
      <w:bookmarkStart w:id="42" w:name="_Toc198617467"/>
      <w:r w:rsidRPr="009B706A">
        <w:rPr>
          <w:rFonts w:asciiTheme="majorHAnsi" w:hAnsiTheme="majorHAnsi" w:cstheme="majorHAnsi"/>
          <w:bCs/>
        </w:rPr>
        <w:lastRenderedPageBreak/>
        <w:t>UI-</w:t>
      </w:r>
      <w:r w:rsidR="00AA1B22" w:rsidRPr="009B706A">
        <w:rPr>
          <w:rFonts w:asciiTheme="majorHAnsi" w:hAnsiTheme="majorHAnsi" w:cstheme="majorHAnsi"/>
          <w:bCs/>
        </w:rPr>
        <w:t>13</w:t>
      </w:r>
      <w:r w:rsidRPr="009B706A">
        <w:rPr>
          <w:rFonts w:asciiTheme="majorHAnsi" w:hAnsiTheme="majorHAnsi" w:cstheme="majorHAnsi"/>
          <w:bCs/>
        </w:rPr>
        <w:t xml:space="preserve"> Giao diện Thanh Toán Thành Công</w:t>
      </w:r>
      <w:bookmarkEnd w:id="42"/>
    </w:p>
    <w:p w14:paraId="7B5F0694" w14:textId="465EA720" w:rsidR="00E87C11" w:rsidRPr="009B706A" w:rsidRDefault="00657211" w:rsidP="0049382E">
      <w:pPr>
        <w:jc w:val="both"/>
        <w:rPr>
          <w:rFonts w:asciiTheme="majorHAnsi" w:hAnsiTheme="majorHAnsi" w:cstheme="majorHAnsi"/>
          <w:b/>
          <w:bCs/>
          <w:sz w:val="26"/>
          <w:szCs w:val="26"/>
        </w:rPr>
      </w:pPr>
      <w:r w:rsidRPr="009B706A">
        <w:rPr>
          <w:rFonts w:asciiTheme="majorHAnsi" w:hAnsiTheme="majorHAnsi" w:cstheme="majorHAnsi"/>
          <w:b/>
          <w:bCs/>
          <w:noProof/>
          <w:sz w:val="26"/>
          <w:szCs w:val="26"/>
        </w:rPr>
        <w:drawing>
          <wp:inline distT="0" distB="0" distL="0" distR="0" wp14:anchorId="383E4B12" wp14:editId="32B74E49">
            <wp:extent cx="5734050" cy="42195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4050" cy="4219575"/>
                    </a:xfrm>
                    <a:prstGeom prst="rect">
                      <a:avLst/>
                    </a:prstGeom>
                  </pic:spPr>
                </pic:pic>
              </a:graphicData>
            </a:graphic>
          </wp:inline>
        </w:drawing>
      </w:r>
    </w:p>
    <w:tbl>
      <w:tblPr>
        <w:tblStyle w:val="LiBang"/>
        <w:tblW w:w="5585" w:type="pct"/>
        <w:tblLook w:val="04A0" w:firstRow="1" w:lastRow="0" w:firstColumn="1" w:lastColumn="0" w:noHBand="0" w:noVBand="1"/>
      </w:tblPr>
      <w:tblGrid>
        <w:gridCol w:w="2252"/>
        <w:gridCol w:w="2253"/>
        <w:gridCol w:w="2253"/>
        <w:gridCol w:w="3317"/>
      </w:tblGrid>
      <w:tr w:rsidR="00C5705F" w:rsidRPr="009B706A" w14:paraId="7284ECE9" w14:textId="77777777" w:rsidTr="00935B30">
        <w:tc>
          <w:tcPr>
            <w:tcW w:w="2236" w:type="pct"/>
            <w:gridSpan w:val="2"/>
            <w:shd w:val="clear" w:color="auto" w:fill="CCFF66"/>
          </w:tcPr>
          <w:p w14:paraId="2A5BD054" w14:textId="77777777" w:rsidR="00C5705F" w:rsidRPr="001314AA" w:rsidRDefault="00C5705F" w:rsidP="0049382E">
            <w:pPr>
              <w:jc w:val="both"/>
              <w:rPr>
                <w:rFonts w:asciiTheme="majorHAnsi" w:hAnsiTheme="majorHAnsi" w:cstheme="majorHAnsi"/>
                <w:b/>
                <w:sz w:val="26"/>
                <w:szCs w:val="26"/>
              </w:rPr>
            </w:pPr>
            <w:r w:rsidRPr="001314AA">
              <w:rPr>
                <w:rFonts w:asciiTheme="majorHAnsi" w:hAnsiTheme="majorHAnsi" w:cstheme="majorHAnsi"/>
                <w:b/>
                <w:color w:val="000000" w:themeColor="text1"/>
                <w:sz w:val="26"/>
                <w:szCs w:val="26"/>
              </w:rPr>
              <w:t>Hiển thị</w:t>
            </w:r>
          </w:p>
        </w:tc>
        <w:tc>
          <w:tcPr>
            <w:tcW w:w="2764" w:type="pct"/>
            <w:gridSpan w:val="2"/>
          </w:tcPr>
          <w:p w14:paraId="1F53F258" w14:textId="71576733" w:rsidR="00C5705F" w:rsidRPr="009B706A" w:rsidRDefault="00C5705F" w:rsidP="0049382E">
            <w:pPr>
              <w:jc w:val="both"/>
              <w:rPr>
                <w:rFonts w:asciiTheme="majorHAnsi" w:hAnsiTheme="majorHAnsi" w:cstheme="majorHAnsi"/>
                <w:bCs/>
                <w:sz w:val="26"/>
                <w:szCs w:val="26"/>
              </w:rPr>
            </w:pPr>
            <w:r w:rsidRPr="009B706A">
              <w:rPr>
                <w:rFonts w:asciiTheme="majorHAnsi" w:hAnsiTheme="majorHAnsi" w:cstheme="majorHAnsi"/>
                <w:bCs/>
                <w:sz w:val="26"/>
                <w:szCs w:val="26"/>
              </w:rPr>
              <w:t>Thanh toán thành công</w:t>
            </w:r>
          </w:p>
        </w:tc>
      </w:tr>
      <w:tr w:rsidR="00C5705F" w:rsidRPr="009B706A" w14:paraId="6975A3CD" w14:textId="77777777" w:rsidTr="00935B30">
        <w:tc>
          <w:tcPr>
            <w:tcW w:w="2236" w:type="pct"/>
            <w:gridSpan w:val="2"/>
            <w:shd w:val="clear" w:color="auto" w:fill="CCFF66"/>
          </w:tcPr>
          <w:p w14:paraId="7081A9C4" w14:textId="77777777" w:rsidR="00C5705F" w:rsidRPr="001314AA" w:rsidRDefault="00C5705F" w:rsidP="0049382E">
            <w:pPr>
              <w:jc w:val="both"/>
              <w:rPr>
                <w:rFonts w:asciiTheme="majorHAnsi" w:hAnsiTheme="majorHAnsi" w:cstheme="majorHAnsi"/>
                <w:b/>
                <w:sz w:val="26"/>
                <w:szCs w:val="26"/>
              </w:rPr>
            </w:pPr>
            <w:r w:rsidRPr="001314AA">
              <w:rPr>
                <w:rFonts w:asciiTheme="majorHAnsi" w:hAnsiTheme="majorHAnsi" w:cstheme="majorHAnsi"/>
                <w:b/>
                <w:color w:val="000000" w:themeColor="text1"/>
                <w:sz w:val="26"/>
                <w:szCs w:val="26"/>
              </w:rPr>
              <w:t>Mô tả</w:t>
            </w:r>
          </w:p>
        </w:tc>
        <w:tc>
          <w:tcPr>
            <w:tcW w:w="2764" w:type="pct"/>
            <w:gridSpan w:val="2"/>
          </w:tcPr>
          <w:p w14:paraId="395ABF9C" w14:textId="2A28B17E" w:rsidR="00C5705F" w:rsidRPr="009B706A" w:rsidRDefault="00C5705F" w:rsidP="0049382E">
            <w:pPr>
              <w:jc w:val="both"/>
              <w:rPr>
                <w:rFonts w:asciiTheme="majorHAnsi" w:hAnsiTheme="majorHAnsi" w:cstheme="majorHAnsi"/>
                <w:bCs/>
                <w:sz w:val="26"/>
                <w:szCs w:val="26"/>
              </w:rPr>
            </w:pPr>
            <w:r w:rsidRPr="009B706A">
              <w:rPr>
                <w:rFonts w:asciiTheme="majorHAnsi" w:hAnsiTheme="majorHAnsi" w:cstheme="majorHAnsi"/>
                <w:bCs/>
                <w:sz w:val="26"/>
                <w:szCs w:val="26"/>
              </w:rPr>
              <w:t>Hiển thị giao diện chính của thanh toán hoá đơn thành công bằng phương thức chuyển khoản của Coffee House</w:t>
            </w:r>
          </w:p>
        </w:tc>
      </w:tr>
      <w:tr w:rsidR="00C5705F" w:rsidRPr="009B706A" w14:paraId="548AF831" w14:textId="77777777" w:rsidTr="00935B30">
        <w:tc>
          <w:tcPr>
            <w:tcW w:w="2236" w:type="pct"/>
            <w:gridSpan w:val="2"/>
            <w:shd w:val="clear" w:color="auto" w:fill="CCFF66"/>
          </w:tcPr>
          <w:p w14:paraId="6119F166" w14:textId="77777777" w:rsidR="00C5705F" w:rsidRPr="001314AA" w:rsidRDefault="00C5705F" w:rsidP="0049382E">
            <w:pPr>
              <w:jc w:val="both"/>
              <w:rPr>
                <w:rFonts w:asciiTheme="majorHAnsi" w:hAnsiTheme="majorHAnsi" w:cstheme="majorHAnsi"/>
                <w:b/>
                <w:sz w:val="26"/>
                <w:szCs w:val="26"/>
              </w:rPr>
            </w:pPr>
            <w:r w:rsidRPr="001314AA">
              <w:rPr>
                <w:rFonts w:asciiTheme="majorHAnsi" w:hAnsiTheme="majorHAnsi" w:cstheme="majorHAnsi"/>
                <w:b/>
                <w:color w:val="000000" w:themeColor="text1"/>
                <w:sz w:val="26"/>
                <w:szCs w:val="26"/>
              </w:rPr>
              <w:t>Hiển thị truy cập</w:t>
            </w:r>
          </w:p>
        </w:tc>
        <w:tc>
          <w:tcPr>
            <w:tcW w:w="2764" w:type="pct"/>
            <w:gridSpan w:val="2"/>
          </w:tcPr>
          <w:p w14:paraId="3B4EAE8C" w14:textId="6CABA398" w:rsidR="00C5705F" w:rsidRPr="009B706A" w:rsidRDefault="00C5705F" w:rsidP="0049382E">
            <w:pPr>
              <w:jc w:val="both"/>
              <w:rPr>
                <w:rFonts w:asciiTheme="majorHAnsi" w:hAnsiTheme="majorHAnsi" w:cstheme="majorHAnsi"/>
                <w:bCs/>
                <w:sz w:val="26"/>
                <w:szCs w:val="26"/>
              </w:rPr>
            </w:pPr>
            <w:r w:rsidRPr="009B706A">
              <w:rPr>
                <w:rFonts w:asciiTheme="majorHAnsi" w:hAnsiTheme="majorHAnsi" w:cstheme="majorHAnsi"/>
                <w:bCs/>
                <w:sz w:val="26"/>
                <w:szCs w:val="26"/>
              </w:rPr>
              <w:t>Người dùng truy cập vào hệ thống và chọn "Thanh toán chuyển khoản" và khi thanh toán thành công sẽ có thông báo.</w:t>
            </w:r>
          </w:p>
        </w:tc>
      </w:tr>
      <w:tr w:rsidR="00C5705F" w:rsidRPr="009B706A" w14:paraId="7282EF6C" w14:textId="77777777" w:rsidTr="00935B30">
        <w:tc>
          <w:tcPr>
            <w:tcW w:w="5000" w:type="pct"/>
            <w:gridSpan w:val="4"/>
            <w:shd w:val="clear" w:color="auto" w:fill="CCFF66"/>
          </w:tcPr>
          <w:p w14:paraId="726046A4" w14:textId="77777777" w:rsidR="00C5705F" w:rsidRPr="001314AA" w:rsidRDefault="00C5705F" w:rsidP="001314AA">
            <w:pPr>
              <w:jc w:val="center"/>
              <w:rPr>
                <w:rFonts w:asciiTheme="majorHAnsi" w:hAnsiTheme="majorHAnsi" w:cstheme="majorHAnsi"/>
                <w:b/>
                <w:sz w:val="26"/>
                <w:szCs w:val="26"/>
              </w:rPr>
            </w:pPr>
            <w:r w:rsidRPr="001314AA">
              <w:rPr>
                <w:rFonts w:asciiTheme="majorHAnsi" w:hAnsiTheme="majorHAnsi" w:cstheme="majorHAnsi"/>
                <w:b/>
                <w:color w:val="000000" w:themeColor="text1"/>
                <w:sz w:val="26"/>
                <w:szCs w:val="26"/>
              </w:rPr>
              <w:t>Nội dung hiển thị</w:t>
            </w:r>
          </w:p>
        </w:tc>
      </w:tr>
      <w:tr w:rsidR="00C5705F" w:rsidRPr="009B706A" w14:paraId="5A937219" w14:textId="77777777" w:rsidTr="00935B30">
        <w:tc>
          <w:tcPr>
            <w:tcW w:w="1118" w:type="pct"/>
            <w:shd w:val="clear" w:color="auto" w:fill="CCFF66"/>
          </w:tcPr>
          <w:p w14:paraId="2427E72A" w14:textId="77777777" w:rsidR="00C5705F" w:rsidRPr="001314AA" w:rsidRDefault="00C5705F" w:rsidP="001314AA">
            <w:pPr>
              <w:jc w:val="center"/>
              <w:rPr>
                <w:rFonts w:asciiTheme="majorHAnsi" w:hAnsiTheme="majorHAnsi" w:cstheme="majorHAnsi"/>
                <w:b/>
                <w:sz w:val="26"/>
                <w:szCs w:val="26"/>
              </w:rPr>
            </w:pPr>
            <w:r w:rsidRPr="001314AA">
              <w:rPr>
                <w:rFonts w:asciiTheme="majorHAnsi" w:hAnsiTheme="majorHAnsi" w:cstheme="majorHAnsi"/>
                <w:b/>
                <w:color w:val="000000" w:themeColor="text1"/>
                <w:sz w:val="26"/>
                <w:szCs w:val="26"/>
              </w:rPr>
              <w:t>Mục</w:t>
            </w:r>
          </w:p>
        </w:tc>
        <w:tc>
          <w:tcPr>
            <w:tcW w:w="1118" w:type="pct"/>
            <w:shd w:val="clear" w:color="auto" w:fill="CCFF66"/>
          </w:tcPr>
          <w:p w14:paraId="29DC0383" w14:textId="77777777" w:rsidR="00C5705F" w:rsidRPr="001314AA" w:rsidRDefault="00C5705F" w:rsidP="001314AA">
            <w:pPr>
              <w:jc w:val="center"/>
              <w:rPr>
                <w:rFonts w:asciiTheme="majorHAnsi" w:hAnsiTheme="majorHAnsi" w:cstheme="majorHAnsi"/>
                <w:b/>
                <w:sz w:val="26"/>
                <w:szCs w:val="26"/>
              </w:rPr>
            </w:pPr>
            <w:r w:rsidRPr="001314AA">
              <w:rPr>
                <w:rFonts w:asciiTheme="majorHAnsi" w:hAnsiTheme="majorHAnsi" w:cstheme="majorHAnsi"/>
                <w:b/>
                <w:color w:val="000000" w:themeColor="text1"/>
                <w:sz w:val="26"/>
                <w:szCs w:val="26"/>
              </w:rPr>
              <w:t>Loại</w:t>
            </w:r>
          </w:p>
        </w:tc>
        <w:tc>
          <w:tcPr>
            <w:tcW w:w="1118" w:type="pct"/>
            <w:shd w:val="clear" w:color="auto" w:fill="CCFF66"/>
          </w:tcPr>
          <w:p w14:paraId="787F767A" w14:textId="77777777" w:rsidR="00C5705F" w:rsidRPr="001314AA" w:rsidRDefault="00C5705F" w:rsidP="001314AA">
            <w:pPr>
              <w:jc w:val="center"/>
              <w:rPr>
                <w:rFonts w:asciiTheme="majorHAnsi" w:hAnsiTheme="majorHAnsi" w:cstheme="majorHAnsi"/>
                <w:b/>
                <w:sz w:val="26"/>
                <w:szCs w:val="26"/>
              </w:rPr>
            </w:pPr>
            <w:r w:rsidRPr="001314AA">
              <w:rPr>
                <w:rFonts w:asciiTheme="majorHAnsi" w:hAnsiTheme="majorHAnsi" w:cstheme="majorHAnsi"/>
                <w:b/>
                <w:color w:val="000000" w:themeColor="text1"/>
                <w:sz w:val="26"/>
                <w:szCs w:val="26"/>
              </w:rPr>
              <w:t>Dữ liệu</w:t>
            </w:r>
          </w:p>
        </w:tc>
        <w:tc>
          <w:tcPr>
            <w:tcW w:w="1646" w:type="pct"/>
            <w:shd w:val="clear" w:color="auto" w:fill="CCFF66"/>
          </w:tcPr>
          <w:p w14:paraId="4CF127DF" w14:textId="77777777" w:rsidR="00C5705F" w:rsidRPr="001314AA" w:rsidRDefault="00C5705F" w:rsidP="001314AA">
            <w:pPr>
              <w:jc w:val="center"/>
              <w:rPr>
                <w:rFonts w:asciiTheme="majorHAnsi" w:hAnsiTheme="majorHAnsi" w:cstheme="majorHAnsi"/>
                <w:b/>
                <w:sz w:val="26"/>
                <w:szCs w:val="26"/>
              </w:rPr>
            </w:pPr>
            <w:r w:rsidRPr="001314AA">
              <w:rPr>
                <w:rFonts w:asciiTheme="majorHAnsi" w:hAnsiTheme="majorHAnsi" w:cstheme="majorHAnsi"/>
                <w:b/>
                <w:color w:val="000000" w:themeColor="text1"/>
                <w:sz w:val="26"/>
                <w:szCs w:val="26"/>
              </w:rPr>
              <w:t>Mô tả</w:t>
            </w:r>
          </w:p>
        </w:tc>
      </w:tr>
      <w:tr w:rsidR="00C5705F" w:rsidRPr="009B706A" w14:paraId="5A2C30C2" w14:textId="77777777" w:rsidTr="00935B30">
        <w:tc>
          <w:tcPr>
            <w:tcW w:w="1118" w:type="pct"/>
            <w:shd w:val="clear" w:color="auto" w:fill="auto"/>
          </w:tcPr>
          <w:p w14:paraId="658D0BFC" w14:textId="1718AB7B" w:rsidR="00C5705F" w:rsidRPr="009B706A" w:rsidRDefault="00C5705F"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Thông báo thanh toán thành công</w:t>
            </w:r>
          </w:p>
        </w:tc>
        <w:tc>
          <w:tcPr>
            <w:tcW w:w="1118" w:type="pct"/>
            <w:shd w:val="clear" w:color="auto" w:fill="auto"/>
          </w:tcPr>
          <w:p w14:paraId="6F11B9C1" w14:textId="4F7ADA64" w:rsidR="00C5705F" w:rsidRPr="009B706A" w:rsidRDefault="00C5705F"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Popup</w:t>
            </w:r>
          </w:p>
        </w:tc>
        <w:tc>
          <w:tcPr>
            <w:tcW w:w="1118" w:type="pct"/>
            <w:shd w:val="clear" w:color="auto" w:fill="auto"/>
          </w:tcPr>
          <w:p w14:paraId="161020F2" w14:textId="085B7CAB" w:rsidR="00C5705F" w:rsidRPr="009B706A" w:rsidRDefault="00C5705F"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Thông báo thành công, Số tiền, Nội dung đơn hàng, Ngân hàng</w:t>
            </w:r>
          </w:p>
        </w:tc>
        <w:tc>
          <w:tcPr>
            <w:tcW w:w="1646" w:type="pct"/>
            <w:shd w:val="clear" w:color="auto" w:fill="auto"/>
          </w:tcPr>
          <w:p w14:paraId="03CC92E6" w14:textId="6B2E33C6" w:rsidR="00C5705F" w:rsidRPr="009B706A" w:rsidRDefault="00C5705F"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Hiển thị thông báo khi thanh toán thành công, bao gồm số tiền thanh toán, nội dung đơn hàng và ngân hàng thực hiện giao dịch.</w:t>
            </w:r>
          </w:p>
        </w:tc>
      </w:tr>
      <w:tr w:rsidR="00C5705F" w:rsidRPr="009B706A" w14:paraId="527DBEB0" w14:textId="77777777" w:rsidTr="00935B30">
        <w:tc>
          <w:tcPr>
            <w:tcW w:w="1118" w:type="pct"/>
            <w:shd w:val="clear" w:color="auto" w:fill="auto"/>
          </w:tcPr>
          <w:p w14:paraId="3C01900A" w14:textId="6995DF05" w:rsidR="00C5705F" w:rsidRPr="009B706A" w:rsidRDefault="00C5705F"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Quay lại trang chủ</w:t>
            </w:r>
          </w:p>
        </w:tc>
        <w:tc>
          <w:tcPr>
            <w:tcW w:w="1118" w:type="pct"/>
            <w:shd w:val="clear" w:color="auto" w:fill="auto"/>
          </w:tcPr>
          <w:p w14:paraId="22FFA1FB" w14:textId="3426E3DA" w:rsidR="00C5705F" w:rsidRPr="009B706A" w:rsidRDefault="00C5705F"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Button</w:t>
            </w:r>
          </w:p>
        </w:tc>
        <w:tc>
          <w:tcPr>
            <w:tcW w:w="1118" w:type="pct"/>
            <w:shd w:val="clear" w:color="auto" w:fill="auto"/>
          </w:tcPr>
          <w:p w14:paraId="43F5E590" w14:textId="68E0F334" w:rsidR="00C5705F" w:rsidRPr="009B706A" w:rsidRDefault="00C5705F"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Quay lại trang chủ</w:t>
            </w:r>
          </w:p>
        </w:tc>
        <w:tc>
          <w:tcPr>
            <w:tcW w:w="1646" w:type="pct"/>
            <w:shd w:val="clear" w:color="auto" w:fill="auto"/>
          </w:tcPr>
          <w:p w14:paraId="4B7494D0" w14:textId="66C6E933" w:rsidR="00C5705F" w:rsidRPr="009B706A" w:rsidRDefault="00C5705F"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Cho phép người dùng quay lại trang chủ sau khi thanh toán thành công.</w:t>
            </w:r>
          </w:p>
        </w:tc>
      </w:tr>
      <w:tr w:rsidR="00C5705F" w:rsidRPr="009B706A" w14:paraId="70FB8462" w14:textId="77777777" w:rsidTr="00935B30">
        <w:tc>
          <w:tcPr>
            <w:tcW w:w="5000" w:type="pct"/>
            <w:gridSpan w:val="4"/>
            <w:shd w:val="clear" w:color="auto" w:fill="CCFF66"/>
          </w:tcPr>
          <w:p w14:paraId="6C576CF3" w14:textId="77777777" w:rsidR="00C5705F" w:rsidRPr="001314AA" w:rsidRDefault="00C5705F" w:rsidP="001314AA">
            <w:pPr>
              <w:jc w:val="center"/>
              <w:rPr>
                <w:rFonts w:asciiTheme="majorHAnsi" w:hAnsiTheme="majorHAnsi" w:cstheme="majorHAnsi"/>
                <w:b/>
                <w:sz w:val="26"/>
                <w:szCs w:val="26"/>
              </w:rPr>
            </w:pPr>
            <w:r w:rsidRPr="001314AA">
              <w:rPr>
                <w:rFonts w:asciiTheme="majorHAnsi" w:hAnsiTheme="majorHAnsi" w:cstheme="majorHAnsi"/>
                <w:b/>
                <w:color w:val="000000" w:themeColor="text1"/>
                <w:sz w:val="26"/>
                <w:szCs w:val="26"/>
              </w:rPr>
              <w:t>Nội dung hiển thị</w:t>
            </w:r>
          </w:p>
        </w:tc>
      </w:tr>
      <w:tr w:rsidR="00C5705F" w:rsidRPr="009B706A" w14:paraId="6B061868" w14:textId="77777777" w:rsidTr="00935B30">
        <w:tc>
          <w:tcPr>
            <w:tcW w:w="1118" w:type="pct"/>
            <w:shd w:val="clear" w:color="auto" w:fill="CCFF66"/>
          </w:tcPr>
          <w:p w14:paraId="7C12A932" w14:textId="77777777" w:rsidR="00C5705F" w:rsidRPr="001314AA" w:rsidRDefault="00C5705F" w:rsidP="001314AA">
            <w:pPr>
              <w:jc w:val="center"/>
              <w:rPr>
                <w:rFonts w:asciiTheme="majorHAnsi" w:hAnsiTheme="majorHAnsi" w:cstheme="majorHAnsi"/>
                <w:b/>
                <w:sz w:val="26"/>
                <w:szCs w:val="26"/>
                <w:lang w:val="vi-VN"/>
              </w:rPr>
            </w:pPr>
            <w:r w:rsidRPr="001314AA">
              <w:rPr>
                <w:rFonts w:asciiTheme="majorHAnsi" w:hAnsiTheme="majorHAnsi" w:cstheme="majorHAnsi"/>
                <w:b/>
                <w:color w:val="000000" w:themeColor="text1"/>
                <w:sz w:val="26"/>
                <w:szCs w:val="26"/>
              </w:rPr>
              <w:t>Tên hành động</w:t>
            </w:r>
          </w:p>
        </w:tc>
        <w:tc>
          <w:tcPr>
            <w:tcW w:w="1118" w:type="pct"/>
            <w:shd w:val="clear" w:color="auto" w:fill="CCFF66"/>
          </w:tcPr>
          <w:p w14:paraId="72F1DE45" w14:textId="77777777" w:rsidR="00C5705F" w:rsidRPr="001314AA" w:rsidRDefault="00C5705F" w:rsidP="001314AA">
            <w:pPr>
              <w:jc w:val="center"/>
              <w:rPr>
                <w:rFonts w:asciiTheme="majorHAnsi" w:hAnsiTheme="majorHAnsi" w:cstheme="majorHAnsi"/>
                <w:b/>
                <w:sz w:val="26"/>
                <w:szCs w:val="26"/>
                <w:lang w:val="vi-VN"/>
              </w:rPr>
            </w:pPr>
            <w:r w:rsidRPr="001314AA">
              <w:rPr>
                <w:rFonts w:asciiTheme="majorHAnsi" w:hAnsiTheme="majorHAnsi" w:cstheme="majorHAnsi"/>
                <w:b/>
                <w:color w:val="000000" w:themeColor="text1"/>
                <w:sz w:val="26"/>
                <w:szCs w:val="26"/>
              </w:rPr>
              <w:t>Mô tả</w:t>
            </w:r>
          </w:p>
        </w:tc>
        <w:tc>
          <w:tcPr>
            <w:tcW w:w="1118" w:type="pct"/>
            <w:shd w:val="clear" w:color="auto" w:fill="CCFF66"/>
          </w:tcPr>
          <w:p w14:paraId="43E8E7B1" w14:textId="77777777" w:rsidR="00C5705F" w:rsidRPr="001314AA" w:rsidRDefault="00C5705F" w:rsidP="001314AA">
            <w:pPr>
              <w:jc w:val="center"/>
              <w:rPr>
                <w:rFonts w:asciiTheme="majorHAnsi" w:hAnsiTheme="majorHAnsi" w:cstheme="majorHAnsi"/>
                <w:b/>
                <w:sz w:val="26"/>
                <w:szCs w:val="26"/>
                <w:lang w:val="vi-VN"/>
              </w:rPr>
            </w:pPr>
            <w:r w:rsidRPr="001314AA">
              <w:rPr>
                <w:rFonts w:asciiTheme="majorHAnsi" w:hAnsiTheme="majorHAnsi" w:cstheme="majorHAnsi"/>
                <w:b/>
                <w:color w:val="000000" w:themeColor="text1"/>
                <w:sz w:val="26"/>
                <w:szCs w:val="26"/>
              </w:rPr>
              <w:t>Thành công</w:t>
            </w:r>
          </w:p>
        </w:tc>
        <w:tc>
          <w:tcPr>
            <w:tcW w:w="1646" w:type="pct"/>
            <w:shd w:val="clear" w:color="auto" w:fill="CCFF66"/>
          </w:tcPr>
          <w:p w14:paraId="590D370F" w14:textId="77777777" w:rsidR="00C5705F" w:rsidRPr="001314AA" w:rsidRDefault="00C5705F" w:rsidP="001314AA">
            <w:pPr>
              <w:jc w:val="center"/>
              <w:rPr>
                <w:rFonts w:asciiTheme="majorHAnsi" w:hAnsiTheme="majorHAnsi" w:cstheme="majorHAnsi"/>
                <w:b/>
                <w:sz w:val="26"/>
                <w:szCs w:val="26"/>
                <w:lang w:val="vi-VN"/>
              </w:rPr>
            </w:pPr>
            <w:r w:rsidRPr="001314AA">
              <w:rPr>
                <w:rFonts w:asciiTheme="majorHAnsi" w:hAnsiTheme="majorHAnsi" w:cstheme="majorHAnsi"/>
                <w:b/>
                <w:color w:val="000000" w:themeColor="text1"/>
                <w:sz w:val="26"/>
                <w:szCs w:val="26"/>
              </w:rPr>
              <w:t>Không thành công</w:t>
            </w:r>
          </w:p>
        </w:tc>
      </w:tr>
      <w:tr w:rsidR="00C5705F" w:rsidRPr="009B706A" w14:paraId="0E73C593" w14:textId="77777777" w:rsidTr="00935B30">
        <w:tc>
          <w:tcPr>
            <w:tcW w:w="1118" w:type="pct"/>
          </w:tcPr>
          <w:p w14:paraId="63E34571" w14:textId="40E7569A" w:rsidR="00C5705F" w:rsidRPr="009B706A" w:rsidRDefault="00C5705F"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Click vào Quay lại trang chủ</w:t>
            </w:r>
          </w:p>
        </w:tc>
        <w:tc>
          <w:tcPr>
            <w:tcW w:w="1118" w:type="pct"/>
          </w:tcPr>
          <w:p w14:paraId="20EBDD0A" w14:textId="2028FC26" w:rsidR="00C5705F" w:rsidRPr="009B706A" w:rsidRDefault="00C5705F"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Người dùng nhấn vào nút "Quay lại trang chủ"</w:t>
            </w:r>
          </w:p>
        </w:tc>
        <w:tc>
          <w:tcPr>
            <w:tcW w:w="1118" w:type="pct"/>
          </w:tcPr>
          <w:p w14:paraId="138B8C12" w14:textId="5F7DD402" w:rsidR="00C5705F" w:rsidRPr="009B706A" w:rsidRDefault="00C5705F"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Hệ thống đưa người dùng trở về trang chủ</w:t>
            </w:r>
          </w:p>
        </w:tc>
        <w:tc>
          <w:tcPr>
            <w:tcW w:w="1646" w:type="pct"/>
          </w:tcPr>
          <w:p w14:paraId="6B89544C" w14:textId="0AF61DA0" w:rsidR="00C5705F" w:rsidRPr="009B706A" w:rsidRDefault="00C5705F"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Không điều hướng về giao diện Trang chủ</w:t>
            </w:r>
          </w:p>
        </w:tc>
      </w:tr>
    </w:tbl>
    <w:p w14:paraId="2533683C" w14:textId="1F43563B" w:rsidR="00E87C11" w:rsidRPr="009B706A" w:rsidRDefault="00E87C11" w:rsidP="0049382E">
      <w:pPr>
        <w:pStyle w:val="u2"/>
        <w:jc w:val="both"/>
        <w:rPr>
          <w:rFonts w:asciiTheme="majorHAnsi" w:hAnsiTheme="majorHAnsi" w:cstheme="majorHAnsi"/>
          <w:b w:val="0"/>
          <w:bCs/>
        </w:rPr>
      </w:pPr>
      <w:bookmarkStart w:id="43" w:name="_Toc198617468"/>
      <w:r w:rsidRPr="009B706A">
        <w:rPr>
          <w:rFonts w:asciiTheme="majorHAnsi" w:hAnsiTheme="majorHAnsi" w:cstheme="majorHAnsi"/>
          <w:bCs/>
        </w:rPr>
        <w:lastRenderedPageBreak/>
        <w:t>UI-</w:t>
      </w:r>
      <w:r w:rsidR="00AA1B22" w:rsidRPr="009B706A">
        <w:rPr>
          <w:rFonts w:asciiTheme="majorHAnsi" w:hAnsiTheme="majorHAnsi" w:cstheme="majorHAnsi"/>
          <w:bCs/>
        </w:rPr>
        <w:t>14</w:t>
      </w:r>
      <w:r w:rsidRPr="009B706A">
        <w:rPr>
          <w:rFonts w:asciiTheme="majorHAnsi" w:hAnsiTheme="majorHAnsi" w:cstheme="majorHAnsi"/>
          <w:bCs/>
        </w:rPr>
        <w:t xml:space="preserve"> Giao diện Đánh Giá Dịch Vụ</w:t>
      </w:r>
      <w:bookmarkEnd w:id="43"/>
    </w:p>
    <w:p w14:paraId="26568919" w14:textId="754FE36E" w:rsidR="00E87C11" w:rsidRPr="009B706A" w:rsidRDefault="00657211" w:rsidP="0049382E">
      <w:pPr>
        <w:jc w:val="both"/>
        <w:rPr>
          <w:rFonts w:asciiTheme="majorHAnsi" w:hAnsiTheme="majorHAnsi" w:cstheme="majorHAnsi"/>
          <w:b/>
          <w:bCs/>
          <w:sz w:val="26"/>
          <w:szCs w:val="26"/>
        </w:rPr>
      </w:pPr>
      <w:r w:rsidRPr="009B706A">
        <w:rPr>
          <w:rFonts w:asciiTheme="majorHAnsi" w:hAnsiTheme="majorHAnsi" w:cstheme="majorHAnsi"/>
          <w:b/>
          <w:bCs/>
          <w:noProof/>
          <w:sz w:val="26"/>
          <w:szCs w:val="26"/>
        </w:rPr>
        <w:drawing>
          <wp:inline distT="0" distB="0" distL="0" distR="0" wp14:anchorId="12134B51" wp14:editId="01D18733">
            <wp:extent cx="5734050" cy="46748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4050" cy="4674870"/>
                    </a:xfrm>
                    <a:prstGeom prst="rect">
                      <a:avLst/>
                    </a:prstGeom>
                  </pic:spPr>
                </pic:pic>
              </a:graphicData>
            </a:graphic>
          </wp:inline>
        </w:drawing>
      </w:r>
    </w:p>
    <w:tbl>
      <w:tblPr>
        <w:tblStyle w:val="LiBang"/>
        <w:tblW w:w="5585" w:type="pct"/>
        <w:tblLook w:val="04A0" w:firstRow="1" w:lastRow="0" w:firstColumn="1" w:lastColumn="0" w:noHBand="0" w:noVBand="1"/>
      </w:tblPr>
      <w:tblGrid>
        <w:gridCol w:w="2252"/>
        <w:gridCol w:w="2253"/>
        <w:gridCol w:w="2253"/>
        <w:gridCol w:w="3317"/>
      </w:tblGrid>
      <w:tr w:rsidR="00C5705F" w:rsidRPr="009B706A" w14:paraId="155B5413" w14:textId="77777777" w:rsidTr="00935B30">
        <w:tc>
          <w:tcPr>
            <w:tcW w:w="2236" w:type="pct"/>
            <w:gridSpan w:val="2"/>
            <w:shd w:val="clear" w:color="auto" w:fill="CCFF66"/>
          </w:tcPr>
          <w:p w14:paraId="0C225D42" w14:textId="77777777" w:rsidR="00C5705F" w:rsidRPr="001314AA" w:rsidRDefault="00C5705F" w:rsidP="0049382E">
            <w:pPr>
              <w:jc w:val="both"/>
              <w:rPr>
                <w:rFonts w:asciiTheme="majorHAnsi" w:hAnsiTheme="majorHAnsi" w:cstheme="majorHAnsi"/>
                <w:b/>
                <w:sz w:val="26"/>
                <w:szCs w:val="26"/>
              </w:rPr>
            </w:pPr>
            <w:r w:rsidRPr="001314AA">
              <w:rPr>
                <w:rFonts w:asciiTheme="majorHAnsi" w:hAnsiTheme="majorHAnsi" w:cstheme="majorHAnsi"/>
                <w:b/>
                <w:color w:val="000000" w:themeColor="text1"/>
                <w:sz w:val="26"/>
                <w:szCs w:val="26"/>
              </w:rPr>
              <w:t>Hiển thị</w:t>
            </w:r>
          </w:p>
        </w:tc>
        <w:tc>
          <w:tcPr>
            <w:tcW w:w="2764" w:type="pct"/>
            <w:gridSpan w:val="2"/>
          </w:tcPr>
          <w:p w14:paraId="1D60604E" w14:textId="73538B82" w:rsidR="00C5705F" w:rsidRPr="009B706A" w:rsidRDefault="00C5705F" w:rsidP="0049382E">
            <w:pPr>
              <w:jc w:val="both"/>
              <w:rPr>
                <w:rFonts w:asciiTheme="majorHAnsi" w:hAnsiTheme="majorHAnsi" w:cstheme="majorHAnsi"/>
                <w:bCs/>
                <w:sz w:val="26"/>
                <w:szCs w:val="26"/>
              </w:rPr>
            </w:pPr>
            <w:r w:rsidRPr="009B706A">
              <w:rPr>
                <w:rFonts w:asciiTheme="majorHAnsi" w:hAnsiTheme="majorHAnsi" w:cstheme="majorHAnsi"/>
                <w:bCs/>
                <w:sz w:val="26"/>
                <w:szCs w:val="26"/>
              </w:rPr>
              <w:t>Đánh giá dịch vụ</w:t>
            </w:r>
          </w:p>
        </w:tc>
      </w:tr>
      <w:tr w:rsidR="00C5705F" w:rsidRPr="009B706A" w14:paraId="7E100ACF" w14:textId="77777777" w:rsidTr="00935B30">
        <w:tc>
          <w:tcPr>
            <w:tcW w:w="2236" w:type="pct"/>
            <w:gridSpan w:val="2"/>
            <w:shd w:val="clear" w:color="auto" w:fill="CCFF66"/>
          </w:tcPr>
          <w:p w14:paraId="6BB5182B" w14:textId="77777777" w:rsidR="00C5705F" w:rsidRPr="001314AA" w:rsidRDefault="00C5705F" w:rsidP="0049382E">
            <w:pPr>
              <w:jc w:val="both"/>
              <w:rPr>
                <w:rFonts w:asciiTheme="majorHAnsi" w:hAnsiTheme="majorHAnsi" w:cstheme="majorHAnsi"/>
                <w:b/>
                <w:sz w:val="26"/>
                <w:szCs w:val="26"/>
              </w:rPr>
            </w:pPr>
            <w:r w:rsidRPr="001314AA">
              <w:rPr>
                <w:rFonts w:asciiTheme="majorHAnsi" w:hAnsiTheme="majorHAnsi" w:cstheme="majorHAnsi"/>
                <w:b/>
                <w:color w:val="000000" w:themeColor="text1"/>
                <w:sz w:val="26"/>
                <w:szCs w:val="26"/>
              </w:rPr>
              <w:t>Mô tả</w:t>
            </w:r>
          </w:p>
        </w:tc>
        <w:tc>
          <w:tcPr>
            <w:tcW w:w="2764" w:type="pct"/>
            <w:gridSpan w:val="2"/>
          </w:tcPr>
          <w:p w14:paraId="1D6D1D76" w14:textId="02734492" w:rsidR="00C5705F" w:rsidRPr="009B706A" w:rsidRDefault="00C5705F" w:rsidP="0049382E">
            <w:pPr>
              <w:jc w:val="both"/>
              <w:rPr>
                <w:rFonts w:asciiTheme="majorHAnsi" w:hAnsiTheme="majorHAnsi" w:cstheme="majorHAnsi"/>
                <w:bCs/>
                <w:sz w:val="26"/>
                <w:szCs w:val="26"/>
              </w:rPr>
            </w:pPr>
            <w:r w:rsidRPr="009B706A">
              <w:rPr>
                <w:rFonts w:asciiTheme="majorHAnsi" w:hAnsiTheme="majorHAnsi" w:cstheme="majorHAnsi"/>
                <w:bCs/>
                <w:sz w:val="26"/>
                <w:szCs w:val="26"/>
              </w:rPr>
              <w:t>Hiển thị giao diện chính của đánh giá Coffee House,</w:t>
            </w:r>
          </w:p>
        </w:tc>
      </w:tr>
      <w:tr w:rsidR="00C5705F" w:rsidRPr="009B706A" w14:paraId="3F1AE939" w14:textId="77777777" w:rsidTr="00935B30">
        <w:tc>
          <w:tcPr>
            <w:tcW w:w="2236" w:type="pct"/>
            <w:gridSpan w:val="2"/>
            <w:shd w:val="clear" w:color="auto" w:fill="CCFF66"/>
          </w:tcPr>
          <w:p w14:paraId="487BAA53" w14:textId="77777777" w:rsidR="00C5705F" w:rsidRPr="001314AA" w:rsidRDefault="00C5705F" w:rsidP="0049382E">
            <w:pPr>
              <w:jc w:val="both"/>
              <w:rPr>
                <w:rFonts w:asciiTheme="majorHAnsi" w:hAnsiTheme="majorHAnsi" w:cstheme="majorHAnsi"/>
                <w:b/>
                <w:sz w:val="26"/>
                <w:szCs w:val="26"/>
              </w:rPr>
            </w:pPr>
            <w:r w:rsidRPr="001314AA">
              <w:rPr>
                <w:rFonts w:asciiTheme="majorHAnsi" w:hAnsiTheme="majorHAnsi" w:cstheme="majorHAnsi"/>
                <w:b/>
                <w:color w:val="000000" w:themeColor="text1"/>
                <w:sz w:val="26"/>
                <w:szCs w:val="26"/>
              </w:rPr>
              <w:t>Hiển thị truy cập</w:t>
            </w:r>
          </w:p>
        </w:tc>
        <w:tc>
          <w:tcPr>
            <w:tcW w:w="2764" w:type="pct"/>
            <w:gridSpan w:val="2"/>
          </w:tcPr>
          <w:p w14:paraId="4B420732" w14:textId="5DD2D17D" w:rsidR="00C5705F" w:rsidRPr="009B706A" w:rsidRDefault="00C5705F" w:rsidP="0049382E">
            <w:pPr>
              <w:jc w:val="both"/>
              <w:rPr>
                <w:rFonts w:asciiTheme="majorHAnsi" w:hAnsiTheme="majorHAnsi" w:cstheme="majorHAnsi"/>
                <w:bCs/>
                <w:sz w:val="26"/>
                <w:szCs w:val="26"/>
              </w:rPr>
            </w:pPr>
            <w:r w:rsidRPr="009B706A">
              <w:rPr>
                <w:rFonts w:asciiTheme="majorHAnsi" w:hAnsiTheme="majorHAnsi" w:cstheme="majorHAnsi"/>
                <w:bCs/>
                <w:sz w:val="26"/>
                <w:szCs w:val="26"/>
              </w:rPr>
              <w:t>Sau khi người dùng thực hiện việc đặt hàng và thanh toán thành công thì hệ thống sẽ tự động xuất hiện 1 giao diện để người dung có thể đánh giá dịch vụ của quán.</w:t>
            </w:r>
          </w:p>
        </w:tc>
      </w:tr>
      <w:tr w:rsidR="00C5705F" w:rsidRPr="009B706A" w14:paraId="5F1BDA95" w14:textId="77777777" w:rsidTr="00935B30">
        <w:tc>
          <w:tcPr>
            <w:tcW w:w="5000" w:type="pct"/>
            <w:gridSpan w:val="4"/>
            <w:shd w:val="clear" w:color="auto" w:fill="CCFF66"/>
          </w:tcPr>
          <w:p w14:paraId="0672044E" w14:textId="77777777" w:rsidR="00C5705F" w:rsidRPr="001314AA" w:rsidRDefault="00C5705F" w:rsidP="001314AA">
            <w:pPr>
              <w:jc w:val="center"/>
              <w:rPr>
                <w:rFonts w:asciiTheme="majorHAnsi" w:hAnsiTheme="majorHAnsi" w:cstheme="majorHAnsi"/>
                <w:b/>
                <w:sz w:val="26"/>
                <w:szCs w:val="26"/>
              </w:rPr>
            </w:pPr>
            <w:r w:rsidRPr="001314AA">
              <w:rPr>
                <w:rFonts w:asciiTheme="majorHAnsi" w:hAnsiTheme="majorHAnsi" w:cstheme="majorHAnsi"/>
                <w:b/>
                <w:color w:val="000000" w:themeColor="text1"/>
                <w:sz w:val="26"/>
                <w:szCs w:val="26"/>
              </w:rPr>
              <w:t>Nội dung hiển thị</w:t>
            </w:r>
          </w:p>
        </w:tc>
      </w:tr>
      <w:tr w:rsidR="00C5705F" w:rsidRPr="009B706A" w14:paraId="52C72C1B" w14:textId="77777777" w:rsidTr="00935B30">
        <w:tc>
          <w:tcPr>
            <w:tcW w:w="1118" w:type="pct"/>
            <w:shd w:val="clear" w:color="auto" w:fill="CCFF66"/>
          </w:tcPr>
          <w:p w14:paraId="4A9D7373" w14:textId="77777777" w:rsidR="00C5705F" w:rsidRPr="001314AA" w:rsidRDefault="00C5705F" w:rsidP="001314AA">
            <w:pPr>
              <w:jc w:val="center"/>
              <w:rPr>
                <w:rFonts w:asciiTheme="majorHAnsi" w:hAnsiTheme="majorHAnsi" w:cstheme="majorHAnsi"/>
                <w:b/>
                <w:sz w:val="26"/>
                <w:szCs w:val="26"/>
              </w:rPr>
            </w:pPr>
            <w:r w:rsidRPr="001314AA">
              <w:rPr>
                <w:rFonts w:asciiTheme="majorHAnsi" w:hAnsiTheme="majorHAnsi" w:cstheme="majorHAnsi"/>
                <w:b/>
                <w:color w:val="000000" w:themeColor="text1"/>
                <w:sz w:val="26"/>
                <w:szCs w:val="26"/>
              </w:rPr>
              <w:t>Mục</w:t>
            </w:r>
          </w:p>
        </w:tc>
        <w:tc>
          <w:tcPr>
            <w:tcW w:w="1118" w:type="pct"/>
            <w:shd w:val="clear" w:color="auto" w:fill="CCFF66"/>
          </w:tcPr>
          <w:p w14:paraId="1562DD25" w14:textId="77777777" w:rsidR="00C5705F" w:rsidRPr="001314AA" w:rsidRDefault="00C5705F" w:rsidP="001314AA">
            <w:pPr>
              <w:jc w:val="center"/>
              <w:rPr>
                <w:rFonts w:asciiTheme="majorHAnsi" w:hAnsiTheme="majorHAnsi" w:cstheme="majorHAnsi"/>
                <w:b/>
                <w:sz w:val="26"/>
                <w:szCs w:val="26"/>
              </w:rPr>
            </w:pPr>
            <w:r w:rsidRPr="001314AA">
              <w:rPr>
                <w:rFonts w:asciiTheme="majorHAnsi" w:hAnsiTheme="majorHAnsi" w:cstheme="majorHAnsi"/>
                <w:b/>
                <w:color w:val="000000" w:themeColor="text1"/>
                <w:sz w:val="26"/>
                <w:szCs w:val="26"/>
              </w:rPr>
              <w:t>Loại</w:t>
            </w:r>
          </w:p>
        </w:tc>
        <w:tc>
          <w:tcPr>
            <w:tcW w:w="1118" w:type="pct"/>
            <w:shd w:val="clear" w:color="auto" w:fill="CCFF66"/>
          </w:tcPr>
          <w:p w14:paraId="0CCA8A2B" w14:textId="77777777" w:rsidR="00C5705F" w:rsidRPr="001314AA" w:rsidRDefault="00C5705F" w:rsidP="001314AA">
            <w:pPr>
              <w:jc w:val="center"/>
              <w:rPr>
                <w:rFonts w:asciiTheme="majorHAnsi" w:hAnsiTheme="majorHAnsi" w:cstheme="majorHAnsi"/>
                <w:b/>
                <w:sz w:val="26"/>
                <w:szCs w:val="26"/>
              </w:rPr>
            </w:pPr>
            <w:r w:rsidRPr="001314AA">
              <w:rPr>
                <w:rFonts w:asciiTheme="majorHAnsi" w:hAnsiTheme="majorHAnsi" w:cstheme="majorHAnsi"/>
                <w:b/>
                <w:color w:val="000000" w:themeColor="text1"/>
                <w:sz w:val="26"/>
                <w:szCs w:val="26"/>
              </w:rPr>
              <w:t>Dữ liệu</w:t>
            </w:r>
          </w:p>
        </w:tc>
        <w:tc>
          <w:tcPr>
            <w:tcW w:w="1646" w:type="pct"/>
            <w:shd w:val="clear" w:color="auto" w:fill="CCFF66"/>
          </w:tcPr>
          <w:p w14:paraId="5123502A" w14:textId="77777777" w:rsidR="00C5705F" w:rsidRPr="001314AA" w:rsidRDefault="00C5705F" w:rsidP="001314AA">
            <w:pPr>
              <w:jc w:val="center"/>
              <w:rPr>
                <w:rFonts w:asciiTheme="majorHAnsi" w:hAnsiTheme="majorHAnsi" w:cstheme="majorHAnsi"/>
                <w:b/>
                <w:sz w:val="26"/>
                <w:szCs w:val="26"/>
              </w:rPr>
            </w:pPr>
            <w:r w:rsidRPr="001314AA">
              <w:rPr>
                <w:rFonts w:asciiTheme="majorHAnsi" w:hAnsiTheme="majorHAnsi" w:cstheme="majorHAnsi"/>
                <w:b/>
                <w:color w:val="000000" w:themeColor="text1"/>
                <w:sz w:val="26"/>
                <w:szCs w:val="26"/>
              </w:rPr>
              <w:t>Mô tả</w:t>
            </w:r>
          </w:p>
        </w:tc>
      </w:tr>
      <w:tr w:rsidR="00C5705F" w:rsidRPr="009B706A" w14:paraId="4AD51C73" w14:textId="77777777" w:rsidTr="00935B30">
        <w:tc>
          <w:tcPr>
            <w:tcW w:w="1118" w:type="pct"/>
            <w:shd w:val="clear" w:color="auto" w:fill="auto"/>
          </w:tcPr>
          <w:p w14:paraId="3DF3E146" w14:textId="6609D7AE" w:rsidR="00C5705F" w:rsidRPr="009B706A" w:rsidRDefault="00C5705F"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Đánh giá dịch vụ</w:t>
            </w:r>
          </w:p>
        </w:tc>
        <w:tc>
          <w:tcPr>
            <w:tcW w:w="1118" w:type="pct"/>
            <w:shd w:val="clear" w:color="auto" w:fill="auto"/>
          </w:tcPr>
          <w:p w14:paraId="50160F9F" w14:textId="13A38842" w:rsidR="00C5705F" w:rsidRPr="009B706A" w:rsidRDefault="00C5705F"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Popup</w:t>
            </w:r>
          </w:p>
        </w:tc>
        <w:tc>
          <w:tcPr>
            <w:tcW w:w="1118" w:type="pct"/>
            <w:shd w:val="clear" w:color="auto" w:fill="auto"/>
          </w:tcPr>
          <w:p w14:paraId="796234C1" w14:textId="2B9C53DD" w:rsidR="00C5705F" w:rsidRPr="009B706A" w:rsidRDefault="00C5705F"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Chất lượng, Nhập đánh giá, Nhập tên</w:t>
            </w:r>
          </w:p>
        </w:tc>
        <w:tc>
          <w:tcPr>
            <w:tcW w:w="1646" w:type="pct"/>
            <w:shd w:val="clear" w:color="auto" w:fill="auto"/>
          </w:tcPr>
          <w:p w14:paraId="478EC2D4" w14:textId="792F4BDE" w:rsidR="00C5705F" w:rsidRPr="009B706A" w:rsidRDefault="00C5705F"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Cho phép khách hàng đánh giá chất lượng dịch vụ, nhập đánh giá và tên của họ để gửi phản hồi.</w:t>
            </w:r>
          </w:p>
        </w:tc>
      </w:tr>
      <w:tr w:rsidR="00C5705F" w:rsidRPr="009B706A" w14:paraId="7EE1F8F2" w14:textId="77777777" w:rsidTr="00935B30">
        <w:tc>
          <w:tcPr>
            <w:tcW w:w="1118" w:type="pct"/>
            <w:shd w:val="clear" w:color="auto" w:fill="auto"/>
          </w:tcPr>
          <w:p w14:paraId="7436B385" w14:textId="3D3C6075" w:rsidR="00C5705F" w:rsidRPr="009B706A" w:rsidRDefault="00C5705F"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Chất lượng</w:t>
            </w:r>
          </w:p>
        </w:tc>
        <w:tc>
          <w:tcPr>
            <w:tcW w:w="1118" w:type="pct"/>
            <w:shd w:val="clear" w:color="auto" w:fill="auto"/>
          </w:tcPr>
          <w:p w14:paraId="7191F285" w14:textId="28A912BD" w:rsidR="00C5705F" w:rsidRPr="009B706A" w:rsidRDefault="00C5705F"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Stars Rating</w:t>
            </w:r>
          </w:p>
        </w:tc>
        <w:tc>
          <w:tcPr>
            <w:tcW w:w="1118" w:type="pct"/>
            <w:shd w:val="clear" w:color="auto" w:fill="auto"/>
          </w:tcPr>
          <w:p w14:paraId="0711D3E1" w14:textId="7D3A3197" w:rsidR="00C5705F" w:rsidRPr="009B706A" w:rsidRDefault="00C5705F"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Sao</w:t>
            </w:r>
          </w:p>
        </w:tc>
        <w:tc>
          <w:tcPr>
            <w:tcW w:w="1646" w:type="pct"/>
            <w:shd w:val="clear" w:color="auto" w:fill="auto"/>
          </w:tcPr>
          <w:p w14:paraId="51FA0015" w14:textId="5F93ED16" w:rsidR="00C5705F" w:rsidRPr="009B706A" w:rsidRDefault="00C5705F"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Người dùng chọn số sao để đánh giá chất lượng dịch vụ (5 sao là tối đa).</w:t>
            </w:r>
          </w:p>
        </w:tc>
      </w:tr>
      <w:tr w:rsidR="00C5705F" w:rsidRPr="009B706A" w14:paraId="0983924C" w14:textId="77777777" w:rsidTr="00935B30">
        <w:tc>
          <w:tcPr>
            <w:tcW w:w="1118" w:type="pct"/>
            <w:shd w:val="clear" w:color="auto" w:fill="auto"/>
          </w:tcPr>
          <w:p w14:paraId="3EC57F38" w14:textId="36B4E285" w:rsidR="00C5705F" w:rsidRPr="009B706A" w:rsidRDefault="00C5705F"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Nhập đánh giá</w:t>
            </w:r>
          </w:p>
        </w:tc>
        <w:tc>
          <w:tcPr>
            <w:tcW w:w="1118" w:type="pct"/>
            <w:shd w:val="clear" w:color="auto" w:fill="auto"/>
          </w:tcPr>
          <w:p w14:paraId="39AE5E7C" w14:textId="0C74F43D" w:rsidR="00C5705F" w:rsidRPr="009B706A" w:rsidRDefault="00C5705F"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Input</w:t>
            </w:r>
          </w:p>
        </w:tc>
        <w:tc>
          <w:tcPr>
            <w:tcW w:w="1118" w:type="pct"/>
            <w:shd w:val="clear" w:color="auto" w:fill="auto"/>
          </w:tcPr>
          <w:p w14:paraId="716B9E66" w14:textId="40E03BD8" w:rsidR="00C5705F" w:rsidRPr="009B706A" w:rsidRDefault="00C5705F"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Đánh giá của khách hàng</w:t>
            </w:r>
          </w:p>
        </w:tc>
        <w:tc>
          <w:tcPr>
            <w:tcW w:w="1646" w:type="pct"/>
            <w:shd w:val="clear" w:color="auto" w:fill="auto"/>
          </w:tcPr>
          <w:p w14:paraId="3FE6CB89" w14:textId="77777777" w:rsidR="00C5705F" w:rsidRPr="009B706A" w:rsidRDefault="00C5705F"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 xml:space="preserve">Khách hàng có thể nhập cảm nhận </w:t>
            </w:r>
          </w:p>
          <w:p w14:paraId="48A8A9B6" w14:textId="69B408E9" w:rsidR="00C5705F" w:rsidRPr="009B706A" w:rsidRDefault="00C5705F"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hoặc đánh giá chi tiết về dịch vụ của quán.</w:t>
            </w:r>
          </w:p>
        </w:tc>
      </w:tr>
      <w:tr w:rsidR="00C5705F" w:rsidRPr="009B706A" w14:paraId="10801CBE" w14:textId="77777777" w:rsidTr="00935B30">
        <w:tc>
          <w:tcPr>
            <w:tcW w:w="1118" w:type="pct"/>
            <w:shd w:val="clear" w:color="auto" w:fill="auto"/>
          </w:tcPr>
          <w:p w14:paraId="1F7A2AB6" w14:textId="6C00641A" w:rsidR="00C5705F" w:rsidRPr="009B706A" w:rsidRDefault="00C5705F"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Nhập tên</w:t>
            </w:r>
          </w:p>
        </w:tc>
        <w:tc>
          <w:tcPr>
            <w:tcW w:w="1118" w:type="pct"/>
            <w:shd w:val="clear" w:color="auto" w:fill="auto"/>
          </w:tcPr>
          <w:p w14:paraId="2CC555E5" w14:textId="677C5876" w:rsidR="00C5705F" w:rsidRPr="009B706A" w:rsidRDefault="00C5705F"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Input</w:t>
            </w:r>
          </w:p>
        </w:tc>
        <w:tc>
          <w:tcPr>
            <w:tcW w:w="1118" w:type="pct"/>
            <w:shd w:val="clear" w:color="auto" w:fill="auto"/>
          </w:tcPr>
          <w:p w14:paraId="297CFA80" w14:textId="48491BE4" w:rsidR="00C5705F" w:rsidRPr="009B706A" w:rsidRDefault="00C5705F"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Tên khách hàng</w:t>
            </w:r>
          </w:p>
        </w:tc>
        <w:tc>
          <w:tcPr>
            <w:tcW w:w="1646" w:type="pct"/>
            <w:shd w:val="clear" w:color="auto" w:fill="auto"/>
          </w:tcPr>
          <w:p w14:paraId="3AA2BED7" w14:textId="33C157D1" w:rsidR="00C5705F" w:rsidRPr="009B706A" w:rsidRDefault="00C5705F"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Khách hàng điền tên của mình để hoàn tất quá trình đánh giá.</w:t>
            </w:r>
          </w:p>
        </w:tc>
      </w:tr>
      <w:tr w:rsidR="00C5705F" w:rsidRPr="009B706A" w14:paraId="6A179A93" w14:textId="77777777" w:rsidTr="00935B30">
        <w:tc>
          <w:tcPr>
            <w:tcW w:w="5000" w:type="pct"/>
            <w:gridSpan w:val="4"/>
            <w:shd w:val="clear" w:color="auto" w:fill="CCFF66"/>
          </w:tcPr>
          <w:p w14:paraId="6CB15505" w14:textId="690C565B" w:rsidR="00C5705F" w:rsidRPr="001314AA" w:rsidRDefault="00C5705F" w:rsidP="001314AA">
            <w:pPr>
              <w:jc w:val="center"/>
              <w:rPr>
                <w:rFonts w:asciiTheme="majorHAnsi" w:hAnsiTheme="majorHAnsi" w:cstheme="majorHAnsi"/>
                <w:b/>
                <w:color w:val="000000" w:themeColor="text1"/>
                <w:sz w:val="26"/>
                <w:szCs w:val="26"/>
              </w:rPr>
            </w:pPr>
            <w:r w:rsidRPr="001314AA">
              <w:rPr>
                <w:rFonts w:asciiTheme="majorHAnsi" w:hAnsiTheme="majorHAnsi" w:cstheme="majorHAnsi"/>
                <w:b/>
                <w:color w:val="000000" w:themeColor="text1"/>
                <w:sz w:val="26"/>
                <w:szCs w:val="26"/>
              </w:rPr>
              <w:t>Nội dung hiển thị</w:t>
            </w:r>
          </w:p>
        </w:tc>
      </w:tr>
      <w:tr w:rsidR="00C5705F" w:rsidRPr="009B706A" w14:paraId="5A28100C" w14:textId="77777777" w:rsidTr="00935B30">
        <w:tc>
          <w:tcPr>
            <w:tcW w:w="1118" w:type="pct"/>
            <w:shd w:val="clear" w:color="auto" w:fill="CCFF66"/>
          </w:tcPr>
          <w:p w14:paraId="2691D9B0" w14:textId="77777777" w:rsidR="00C5705F" w:rsidRPr="001314AA" w:rsidRDefault="00C5705F" w:rsidP="001314AA">
            <w:pPr>
              <w:jc w:val="center"/>
              <w:rPr>
                <w:rFonts w:asciiTheme="majorHAnsi" w:hAnsiTheme="majorHAnsi" w:cstheme="majorHAnsi"/>
                <w:b/>
                <w:sz w:val="26"/>
                <w:szCs w:val="26"/>
                <w:lang w:val="vi-VN"/>
              </w:rPr>
            </w:pPr>
            <w:r w:rsidRPr="001314AA">
              <w:rPr>
                <w:rFonts w:asciiTheme="majorHAnsi" w:hAnsiTheme="majorHAnsi" w:cstheme="majorHAnsi"/>
                <w:b/>
                <w:color w:val="000000" w:themeColor="text1"/>
                <w:sz w:val="26"/>
                <w:szCs w:val="26"/>
              </w:rPr>
              <w:t>Tên hành động</w:t>
            </w:r>
          </w:p>
        </w:tc>
        <w:tc>
          <w:tcPr>
            <w:tcW w:w="1118" w:type="pct"/>
            <w:shd w:val="clear" w:color="auto" w:fill="CCFF66"/>
          </w:tcPr>
          <w:p w14:paraId="4458F813" w14:textId="77777777" w:rsidR="00C5705F" w:rsidRPr="001314AA" w:rsidRDefault="00C5705F" w:rsidP="001314AA">
            <w:pPr>
              <w:jc w:val="center"/>
              <w:rPr>
                <w:rFonts w:asciiTheme="majorHAnsi" w:hAnsiTheme="majorHAnsi" w:cstheme="majorHAnsi"/>
                <w:b/>
                <w:sz w:val="26"/>
                <w:szCs w:val="26"/>
                <w:lang w:val="vi-VN"/>
              </w:rPr>
            </w:pPr>
            <w:r w:rsidRPr="001314AA">
              <w:rPr>
                <w:rFonts w:asciiTheme="majorHAnsi" w:hAnsiTheme="majorHAnsi" w:cstheme="majorHAnsi"/>
                <w:b/>
                <w:color w:val="000000" w:themeColor="text1"/>
                <w:sz w:val="26"/>
                <w:szCs w:val="26"/>
              </w:rPr>
              <w:t>Mô tả</w:t>
            </w:r>
          </w:p>
        </w:tc>
        <w:tc>
          <w:tcPr>
            <w:tcW w:w="1118" w:type="pct"/>
            <w:shd w:val="clear" w:color="auto" w:fill="CCFF66"/>
          </w:tcPr>
          <w:p w14:paraId="2431C127" w14:textId="77777777" w:rsidR="00C5705F" w:rsidRPr="001314AA" w:rsidRDefault="00C5705F" w:rsidP="001314AA">
            <w:pPr>
              <w:jc w:val="center"/>
              <w:rPr>
                <w:rFonts w:asciiTheme="majorHAnsi" w:hAnsiTheme="majorHAnsi" w:cstheme="majorHAnsi"/>
                <w:b/>
                <w:sz w:val="26"/>
                <w:szCs w:val="26"/>
                <w:lang w:val="vi-VN"/>
              </w:rPr>
            </w:pPr>
            <w:r w:rsidRPr="001314AA">
              <w:rPr>
                <w:rFonts w:asciiTheme="majorHAnsi" w:hAnsiTheme="majorHAnsi" w:cstheme="majorHAnsi"/>
                <w:b/>
                <w:color w:val="000000" w:themeColor="text1"/>
                <w:sz w:val="26"/>
                <w:szCs w:val="26"/>
              </w:rPr>
              <w:t>Thành công</w:t>
            </w:r>
          </w:p>
        </w:tc>
        <w:tc>
          <w:tcPr>
            <w:tcW w:w="1646" w:type="pct"/>
            <w:shd w:val="clear" w:color="auto" w:fill="CCFF66"/>
          </w:tcPr>
          <w:p w14:paraId="23CBBD40" w14:textId="77777777" w:rsidR="00C5705F" w:rsidRPr="001314AA" w:rsidRDefault="00C5705F" w:rsidP="001314AA">
            <w:pPr>
              <w:jc w:val="center"/>
              <w:rPr>
                <w:rFonts w:asciiTheme="majorHAnsi" w:hAnsiTheme="majorHAnsi" w:cstheme="majorHAnsi"/>
                <w:b/>
                <w:sz w:val="26"/>
                <w:szCs w:val="26"/>
                <w:lang w:val="vi-VN"/>
              </w:rPr>
            </w:pPr>
            <w:r w:rsidRPr="001314AA">
              <w:rPr>
                <w:rFonts w:asciiTheme="majorHAnsi" w:hAnsiTheme="majorHAnsi" w:cstheme="majorHAnsi"/>
                <w:b/>
                <w:color w:val="000000" w:themeColor="text1"/>
                <w:sz w:val="26"/>
                <w:szCs w:val="26"/>
              </w:rPr>
              <w:t>Không thành công</w:t>
            </w:r>
          </w:p>
        </w:tc>
      </w:tr>
      <w:tr w:rsidR="00C5705F" w:rsidRPr="009B706A" w14:paraId="74C5BA93" w14:textId="77777777" w:rsidTr="00935B30">
        <w:tc>
          <w:tcPr>
            <w:tcW w:w="1118" w:type="pct"/>
          </w:tcPr>
          <w:p w14:paraId="4DFC875B" w14:textId="4937053E" w:rsidR="00C5705F" w:rsidRPr="009B706A" w:rsidRDefault="00C5705F"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lastRenderedPageBreak/>
              <w:t>Click vào Gửi đánh giá</w:t>
            </w:r>
          </w:p>
        </w:tc>
        <w:tc>
          <w:tcPr>
            <w:tcW w:w="1118" w:type="pct"/>
          </w:tcPr>
          <w:p w14:paraId="6BE19695" w14:textId="670978E8" w:rsidR="00C5705F" w:rsidRPr="009B706A" w:rsidRDefault="00C5705F"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Người dùng nhấn vào nút "Gửi đánh giá" sau khi nhập thông tin</w:t>
            </w:r>
          </w:p>
        </w:tc>
        <w:tc>
          <w:tcPr>
            <w:tcW w:w="1118" w:type="pct"/>
          </w:tcPr>
          <w:p w14:paraId="485ABAE1" w14:textId="2FAAA1A0" w:rsidR="00C5705F" w:rsidRPr="009B706A" w:rsidRDefault="00C5705F"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Đánh giá được gửi và hiển thị thông báo thành công</w:t>
            </w:r>
          </w:p>
        </w:tc>
        <w:tc>
          <w:tcPr>
            <w:tcW w:w="1646" w:type="pct"/>
          </w:tcPr>
          <w:p w14:paraId="5BC0212E" w14:textId="5D07048E" w:rsidR="00C5705F" w:rsidRPr="009B706A" w:rsidRDefault="00C5705F"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Không hiển thị thông báo thành công và đánh giá không được gửi đi</w:t>
            </w:r>
          </w:p>
        </w:tc>
      </w:tr>
      <w:tr w:rsidR="00C5705F" w:rsidRPr="009B706A" w14:paraId="7EB66B6C" w14:textId="77777777" w:rsidTr="00935B30">
        <w:tc>
          <w:tcPr>
            <w:tcW w:w="1118" w:type="pct"/>
          </w:tcPr>
          <w:p w14:paraId="6C4C74B6" w14:textId="53D18A80" w:rsidR="00C5705F" w:rsidRPr="009B706A" w:rsidRDefault="00C5705F"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Click vào Hủy</w:t>
            </w:r>
          </w:p>
        </w:tc>
        <w:tc>
          <w:tcPr>
            <w:tcW w:w="1118" w:type="pct"/>
          </w:tcPr>
          <w:p w14:paraId="4C265138" w14:textId="02B77B83" w:rsidR="00C5705F" w:rsidRPr="009B706A" w:rsidRDefault="00C5705F"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Người dùng nhấn vào nút "Hủy" để đóng popup</w:t>
            </w:r>
          </w:p>
        </w:tc>
        <w:tc>
          <w:tcPr>
            <w:tcW w:w="1118" w:type="pct"/>
          </w:tcPr>
          <w:p w14:paraId="7506A8C8" w14:textId="68AFAAA1" w:rsidR="00C5705F" w:rsidRPr="009B706A" w:rsidRDefault="00C5705F"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Đóng popup mà không gửi đánh giá</w:t>
            </w:r>
          </w:p>
        </w:tc>
        <w:tc>
          <w:tcPr>
            <w:tcW w:w="1646" w:type="pct"/>
          </w:tcPr>
          <w:p w14:paraId="1B85FFE3" w14:textId="509EFA25" w:rsidR="00C5705F" w:rsidRPr="009B706A" w:rsidRDefault="00C5705F"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Không đóng popup và hiển thị đánh giá còn nguyên.</w:t>
            </w:r>
          </w:p>
        </w:tc>
      </w:tr>
    </w:tbl>
    <w:p w14:paraId="4578EEB2" w14:textId="77777777" w:rsidR="00E87C11" w:rsidRPr="009B706A" w:rsidRDefault="00E87C11" w:rsidP="0049382E">
      <w:pPr>
        <w:jc w:val="both"/>
        <w:rPr>
          <w:rFonts w:asciiTheme="majorHAnsi" w:hAnsiTheme="majorHAnsi" w:cstheme="majorHAnsi"/>
          <w:sz w:val="26"/>
          <w:szCs w:val="26"/>
        </w:rPr>
      </w:pPr>
    </w:p>
    <w:p w14:paraId="313882DC" w14:textId="1E3DF612" w:rsidR="00E87C11" w:rsidRPr="009B706A" w:rsidRDefault="007F5EAC" w:rsidP="0049382E">
      <w:pPr>
        <w:pStyle w:val="u2"/>
        <w:jc w:val="both"/>
        <w:rPr>
          <w:rFonts w:asciiTheme="majorHAnsi" w:hAnsiTheme="majorHAnsi" w:cstheme="majorHAnsi"/>
          <w:b w:val="0"/>
          <w:bCs/>
        </w:rPr>
      </w:pPr>
      <w:bookmarkStart w:id="44" w:name="_Toc198617469"/>
      <w:r w:rsidRPr="009B706A">
        <w:rPr>
          <w:rFonts w:asciiTheme="majorHAnsi" w:hAnsiTheme="majorHAnsi" w:cstheme="majorHAnsi"/>
          <w:bCs/>
        </w:rPr>
        <w:t>UI-</w:t>
      </w:r>
      <w:r w:rsidR="009929A8" w:rsidRPr="009B706A">
        <w:rPr>
          <w:rFonts w:asciiTheme="majorHAnsi" w:hAnsiTheme="majorHAnsi" w:cstheme="majorHAnsi"/>
          <w:bCs/>
        </w:rPr>
        <w:t>15</w:t>
      </w:r>
      <w:r w:rsidRPr="009B706A">
        <w:rPr>
          <w:rFonts w:asciiTheme="majorHAnsi" w:hAnsiTheme="majorHAnsi" w:cstheme="majorHAnsi"/>
          <w:bCs/>
        </w:rPr>
        <w:t xml:space="preserve"> Giao diện Yêu Cầu Người Dùng</w:t>
      </w:r>
      <w:bookmarkEnd w:id="44"/>
    </w:p>
    <w:p w14:paraId="41B988C6" w14:textId="33037908" w:rsidR="007F5EAC" w:rsidRPr="009B706A" w:rsidRDefault="00657211" w:rsidP="0049382E">
      <w:pPr>
        <w:jc w:val="both"/>
        <w:rPr>
          <w:rFonts w:asciiTheme="majorHAnsi" w:hAnsiTheme="majorHAnsi" w:cstheme="majorHAnsi"/>
          <w:b/>
          <w:bCs/>
          <w:sz w:val="26"/>
          <w:szCs w:val="26"/>
        </w:rPr>
      </w:pPr>
      <w:r w:rsidRPr="009B706A">
        <w:rPr>
          <w:rFonts w:asciiTheme="majorHAnsi" w:hAnsiTheme="majorHAnsi" w:cstheme="majorHAnsi"/>
          <w:b/>
          <w:bCs/>
          <w:noProof/>
          <w:sz w:val="26"/>
          <w:szCs w:val="26"/>
        </w:rPr>
        <w:drawing>
          <wp:inline distT="0" distB="0" distL="0" distR="0" wp14:anchorId="0619FDA8" wp14:editId="416F9448">
            <wp:extent cx="5734050" cy="4704715"/>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4050" cy="4704715"/>
                    </a:xfrm>
                    <a:prstGeom prst="rect">
                      <a:avLst/>
                    </a:prstGeom>
                  </pic:spPr>
                </pic:pic>
              </a:graphicData>
            </a:graphic>
          </wp:inline>
        </w:drawing>
      </w:r>
    </w:p>
    <w:tbl>
      <w:tblPr>
        <w:tblStyle w:val="LiBang"/>
        <w:tblW w:w="5585" w:type="pct"/>
        <w:tblLook w:val="04A0" w:firstRow="1" w:lastRow="0" w:firstColumn="1" w:lastColumn="0" w:noHBand="0" w:noVBand="1"/>
      </w:tblPr>
      <w:tblGrid>
        <w:gridCol w:w="2252"/>
        <w:gridCol w:w="2253"/>
        <w:gridCol w:w="2253"/>
        <w:gridCol w:w="3317"/>
      </w:tblGrid>
      <w:tr w:rsidR="00C5705F" w:rsidRPr="009B706A" w14:paraId="74E501A1" w14:textId="77777777" w:rsidTr="00935B30">
        <w:tc>
          <w:tcPr>
            <w:tcW w:w="2236" w:type="pct"/>
            <w:gridSpan w:val="2"/>
            <w:shd w:val="clear" w:color="auto" w:fill="CCFF66"/>
          </w:tcPr>
          <w:p w14:paraId="4300DC63" w14:textId="77777777" w:rsidR="00C5705F" w:rsidRPr="0078712D" w:rsidRDefault="00C5705F" w:rsidP="0049382E">
            <w:pPr>
              <w:jc w:val="both"/>
              <w:rPr>
                <w:rFonts w:asciiTheme="majorHAnsi" w:hAnsiTheme="majorHAnsi" w:cstheme="majorHAnsi"/>
                <w:b/>
                <w:sz w:val="26"/>
                <w:szCs w:val="26"/>
              </w:rPr>
            </w:pPr>
            <w:r w:rsidRPr="0078712D">
              <w:rPr>
                <w:rFonts w:asciiTheme="majorHAnsi" w:hAnsiTheme="majorHAnsi" w:cstheme="majorHAnsi"/>
                <w:b/>
                <w:color w:val="000000" w:themeColor="text1"/>
                <w:sz w:val="26"/>
                <w:szCs w:val="26"/>
              </w:rPr>
              <w:t>Hiển thị</w:t>
            </w:r>
          </w:p>
        </w:tc>
        <w:tc>
          <w:tcPr>
            <w:tcW w:w="2764" w:type="pct"/>
            <w:gridSpan w:val="2"/>
          </w:tcPr>
          <w:p w14:paraId="1313AD1E" w14:textId="52ED1513" w:rsidR="00C5705F" w:rsidRPr="009B706A" w:rsidRDefault="00C5705F" w:rsidP="0049382E">
            <w:pPr>
              <w:jc w:val="both"/>
              <w:rPr>
                <w:rFonts w:asciiTheme="majorHAnsi" w:hAnsiTheme="majorHAnsi" w:cstheme="majorHAnsi"/>
                <w:bCs/>
                <w:sz w:val="26"/>
                <w:szCs w:val="26"/>
              </w:rPr>
            </w:pPr>
            <w:r w:rsidRPr="009B706A">
              <w:rPr>
                <w:rFonts w:asciiTheme="majorHAnsi" w:hAnsiTheme="majorHAnsi" w:cstheme="majorHAnsi"/>
                <w:bCs/>
                <w:sz w:val="26"/>
                <w:szCs w:val="26"/>
              </w:rPr>
              <w:t>Chọn yêu cầu</w:t>
            </w:r>
          </w:p>
        </w:tc>
      </w:tr>
      <w:tr w:rsidR="00C5705F" w:rsidRPr="009B706A" w14:paraId="42E8BA1E" w14:textId="77777777" w:rsidTr="00935B30">
        <w:tc>
          <w:tcPr>
            <w:tcW w:w="2236" w:type="pct"/>
            <w:gridSpan w:val="2"/>
            <w:shd w:val="clear" w:color="auto" w:fill="CCFF66"/>
          </w:tcPr>
          <w:p w14:paraId="107C845D" w14:textId="77777777" w:rsidR="00C5705F" w:rsidRPr="0078712D" w:rsidRDefault="00C5705F" w:rsidP="0049382E">
            <w:pPr>
              <w:jc w:val="both"/>
              <w:rPr>
                <w:rFonts w:asciiTheme="majorHAnsi" w:hAnsiTheme="majorHAnsi" w:cstheme="majorHAnsi"/>
                <w:b/>
                <w:sz w:val="26"/>
                <w:szCs w:val="26"/>
              </w:rPr>
            </w:pPr>
            <w:r w:rsidRPr="0078712D">
              <w:rPr>
                <w:rFonts w:asciiTheme="majorHAnsi" w:hAnsiTheme="majorHAnsi" w:cstheme="majorHAnsi"/>
                <w:b/>
                <w:color w:val="000000" w:themeColor="text1"/>
                <w:sz w:val="26"/>
                <w:szCs w:val="26"/>
              </w:rPr>
              <w:t>Mô tả</w:t>
            </w:r>
          </w:p>
        </w:tc>
        <w:tc>
          <w:tcPr>
            <w:tcW w:w="2764" w:type="pct"/>
            <w:gridSpan w:val="2"/>
          </w:tcPr>
          <w:p w14:paraId="13EE9577" w14:textId="2CB2EC6C" w:rsidR="00C5705F" w:rsidRPr="009B706A" w:rsidRDefault="00C5705F" w:rsidP="0049382E">
            <w:pPr>
              <w:jc w:val="both"/>
              <w:rPr>
                <w:rFonts w:asciiTheme="majorHAnsi" w:hAnsiTheme="majorHAnsi" w:cstheme="majorHAnsi"/>
                <w:bCs/>
                <w:sz w:val="26"/>
                <w:szCs w:val="26"/>
              </w:rPr>
            </w:pPr>
            <w:r w:rsidRPr="009B706A">
              <w:rPr>
                <w:rFonts w:asciiTheme="majorHAnsi" w:hAnsiTheme="majorHAnsi" w:cstheme="majorHAnsi"/>
                <w:bCs/>
                <w:sz w:val="26"/>
                <w:szCs w:val="26"/>
              </w:rPr>
              <w:t>Hiển thị giao diện chính của chọn yêu cầu của Coffee House</w:t>
            </w:r>
          </w:p>
        </w:tc>
      </w:tr>
      <w:tr w:rsidR="00C5705F" w:rsidRPr="009B706A" w14:paraId="17C5908B" w14:textId="77777777" w:rsidTr="00935B30">
        <w:tc>
          <w:tcPr>
            <w:tcW w:w="2236" w:type="pct"/>
            <w:gridSpan w:val="2"/>
            <w:shd w:val="clear" w:color="auto" w:fill="CCFF66"/>
          </w:tcPr>
          <w:p w14:paraId="7538DA1A" w14:textId="77777777" w:rsidR="00C5705F" w:rsidRPr="0078712D" w:rsidRDefault="00C5705F" w:rsidP="0049382E">
            <w:pPr>
              <w:jc w:val="both"/>
              <w:rPr>
                <w:rFonts w:asciiTheme="majorHAnsi" w:hAnsiTheme="majorHAnsi" w:cstheme="majorHAnsi"/>
                <w:b/>
                <w:sz w:val="26"/>
                <w:szCs w:val="26"/>
              </w:rPr>
            </w:pPr>
            <w:r w:rsidRPr="0078712D">
              <w:rPr>
                <w:rFonts w:asciiTheme="majorHAnsi" w:hAnsiTheme="majorHAnsi" w:cstheme="majorHAnsi"/>
                <w:b/>
                <w:color w:val="000000" w:themeColor="text1"/>
                <w:sz w:val="26"/>
                <w:szCs w:val="26"/>
              </w:rPr>
              <w:t>Hiển thị truy cập</w:t>
            </w:r>
          </w:p>
        </w:tc>
        <w:tc>
          <w:tcPr>
            <w:tcW w:w="2764" w:type="pct"/>
            <w:gridSpan w:val="2"/>
          </w:tcPr>
          <w:p w14:paraId="2114030B" w14:textId="38B34973" w:rsidR="00C5705F" w:rsidRPr="009B706A" w:rsidRDefault="00C5705F" w:rsidP="0049382E">
            <w:pPr>
              <w:jc w:val="both"/>
              <w:rPr>
                <w:rFonts w:asciiTheme="majorHAnsi" w:hAnsiTheme="majorHAnsi" w:cstheme="majorHAnsi"/>
                <w:bCs/>
                <w:sz w:val="26"/>
                <w:szCs w:val="26"/>
              </w:rPr>
            </w:pPr>
            <w:r w:rsidRPr="009B706A">
              <w:rPr>
                <w:rFonts w:asciiTheme="majorHAnsi" w:hAnsiTheme="majorHAnsi" w:cstheme="majorHAnsi"/>
                <w:bCs/>
                <w:sz w:val="26"/>
                <w:szCs w:val="26"/>
              </w:rPr>
              <w:t>Người dùng truy cập vào hệ thống và vào Menu “Đặt món” , sau đó chọn vào mục “gọi phục vụ” để mở giao diện chọn tác vụ muốn gửi.</w:t>
            </w:r>
          </w:p>
        </w:tc>
      </w:tr>
      <w:tr w:rsidR="00C5705F" w:rsidRPr="009B706A" w14:paraId="68E33A14" w14:textId="77777777" w:rsidTr="00935B30">
        <w:tc>
          <w:tcPr>
            <w:tcW w:w="5000" w:type="pct"/>
            <w:gridSpan w:val="4"/>
            <w:shd w:val="clear" w:color="auto" w:fill="CCFF66"/>
          </w:tcPr>
          <w:p w14:paraId="1146EC48" w14:textId="77777777" w:rsidR="00C5705F" w:rsidRPr="0078712D" w:rsidRDefault="00C5705F" w:rsidP="0078712D">
            <w:pPr>
              <w:jc w:val="center"/>
              <w:rPr>
                <w:rFonts w:asciiTheme="majorHAnsi" w:hAnsiTheme="majorHAnsi" w:cstheme="majorHAnsi"/>
                <w:b/>
                <w:sz w:val="26"/>
                <w:szCs w:val="26"/>
              </w:rPr>
            </w:pPr>
            <w:r w:rsidRPr="0078712D">
              <w:rPr>
                <w:rFonts w:asciiTheme="majorHAnsi" w:hAnsiTheme="majorHAnsi" w:cstheme="majorHAnsi"/>
                <w:b/>
                <w:color w:val="000000" w:themeColor="text1"/>
                <w:sz w:val="26"/>
                <w:szCs w:val="26"/>
              </w:rPr>
              <w:t>Nội dung hiển thị</w:t>
            </w:r>
          </w:p>
        </w:tc>
      </w:tr>
      <w:tr w:rsidR="00C5705F" w:rsidRPr="009B706A" w14:paraId="44D3434F" w14:textId="77777777" w:rsidTr="00935B30">
        <w:tc>
          <w:tcPr>
            <w:tcW w:w="1118" w:type="pct"/>
            <w:shd w:val="clear" w:color="auto" w:fill="CCFF66"/>
          </w:tcPr>
          <w:p w14:paraId="70380CBF" w14:textId="77777777" w:rsidR="00C5705F" w:rsidRPr="0078712D" w:rsidRDefault="00C5705F" w:rsidP="0078712D">
            <w:pPr>
              <w:jc w:val="center"/>
              <w:rPr>
                <w:rFonts w:asciiTheme="majorHAnsi" w:hAnsiTheme="majorHAnsi" w:cstheme="majorHAnsi"/>
                <w:b/>
                <w:sz w:val="26"/>
                <w:szCs w:val="26"/>
              </w:rPr>
            </w:pPr>
            <w:r w:rsidRPr="0078712D">
              <w:rPr>
                <w:rFonts w:asciiTheme="majorHAnsi" w:hAnsiTheme="majorHAnsi" w:cstheme="majorHAnsi"/>
                <w:b/>
                <w:color w:val="000000" w:themeColor="text1"/>
                <w:sz w:val="26"/>
                <w:szCs w:val="26"/>
              </w:rPr>
              <w:t>Mục</w:t>
            </w:r>
          </w:p>
        </w:tc>
        <w:tc>
          <w:tcPr>
            <w:tcW w:w="1118" w:type="pct"/>
            <w:shd w:val="clear" w:color="auto" w:fill="CCFF66"/>
          </w:tcPr>
          <w:p w14:paraId="314DE26A" w14:textId="77777777" w:rsidR="00C5705F" w:rsidRPr="0078712D" w:rsidRDefault="00C5705F" w:rsidP="0078712D">
            <w:pPr>
              <w:jc w:val="center"/>
              <w:rPr>
                <w:rFonts w:asciiTheme="majorHAnsi" w:hAnsiTheme="majorHAnsi" w:cstheme="majorHAnsi"/>
                <w:b/>
                <w:sz w:val="26"/>
                <w:szCs w:val="26"/>
              </w:rPr>
            </w:pPr>
            <w:r w:rsidRPr="0078712D">
              <w:rPr>
                <w:rFonts w:asciiTheme="majorHAnsi" w:hAnsiTheme="majorHAnsi" w:cstheme="majorHAnsi"/>
                <w:b/>
                <w:color w:val="000000" w:themeColor="text1"/>
                <w:sz w:val="26"/>
                <w:szCs w:val="26"/>
              </w:rPr>
              <w:t>Loại</w:t>
            </w:r>
          </w:p>
        </w:tc>
        <w:tc>
          <w:tcPr>
            <w:tcW w:w="1118" w:type="pct"/>
            <w:shd w:val="clear" w:color="auto" w:fill="CCFF66"/>
          </w:tcPr>
          <w:p w14:paraId="13F3CD0F" w14:textId="77777777" w:rsidR="00C5705F" w:rsidRPr="0078712D" w:rsidRDefault="00C5705F" w:rsidP="0078712D">
            <w:pPr>
              <w:jc w:val="center"/>
              <w:rPr>
                <w:rFonts w:asciiTheme="majorHAnsi" w:hAnsiTheme="majorHAnsi" w:cstheme="majorHAnsi"/>
                <w:b/>
                <w:sz w:val="26"/>
                <w:szCs w:val="26"/>
              </w:rPr>
            </w:pPr>
            <w:r w:rsidRPr="0078712D">
              <w:rPr>
                <w:rFonts w:asciiTheme="majorHAnsi" w:hAnsiTheme="majorHAnsi" w:cstheme="majorHAnsi"/>
                <w:b/>
                <w:color w:val="000000" w:themeColor="text1"/>
                <w:sz w:val="26"/>
                <w:szCs w:val="26"/>
              </w:rPr>
              <w:t>Dữ liệu</w:t>
            </w:r>
          </w:p>
        </w:tc>
        <w:tc>
          <w:tcPr>
            <w:tcW w:w="1646" w:type="pct"/>
            <w:shd w:val="clear" w:color="auto" w:fill="CCFF66"/>
          </w:tcPr>
          <w:p w14:paraId="0B0E760B" w14:textId="77777777" w:rsidR="00C5705F" w:rsidRPr="0078712D" w:rsidRDefault="00C5705F" w:rsidP="0078712D">
            <w:pPr>
              <w:jc w:val="center"/>
              <w:rPr>
                <w:rFonts w:asciiTheme="majorHAnsi" w:hAnsiTheme="majorHAnsi" w:cstheme="majorHAnsi"/>
                <w:b/>
                <w:sz w:val="26"/>
                <w:szCs w:val="26"/>
              </w:rPr>
            </w:pPr>
            <w:r w:rsidRPr="0078712D">
              <w:rPr>
                <w:rFonts w:asciiTheme="majorHAnsi" w:hAnsiTheme="majorHAnsi" w:cstheme="majorHAnsi"/>
                <w:b/>
                <w:color w:val="000000" w:themeColor="text1"/>
                <w:sz w:val="26"/>
                <w:szCs w:val="26"/>
              </w:rPr>
              <w:t>Mô tả</w:t>
            </w:r>
          </w:p>
        </w:tc>
      </w:tr>
      <w:tr w:rsidR="00C5705F" w:rsidRPr="009B706A" w14:paraId="3C44E122" w14:textId="77777777" w:rsidTr="00935B30">
        <w:tc>
          <w:tcPr>
            <w:tcW w:w="1118" w:type="pct"/>
            <w:shd w:val="clear" w:color="auto" w:fill="auto"/>
          </w:tcPr>
          <w:p w14:paraId="77CA1A31" w14:textId="55A08F5E" w:rsidR="00C5705F" w:rsidRPr="009B706A" w:rsidRDefault="00C5705F"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Chọn yêu cầu</w:t>
            </w:r>
          </w:p>
        </w:tc>
        <w:tc>
          <w:tcPr>
            <w:tcW w:w="1118" w:type="pct"/>
            <w:shd w:val="clear" w:color="auto" w:fill="auto"/>
          </w:tcPr>
          <w:p w14:paraId="1F5BCA9B" w14:textId="7311E253" w:rsidR="00C5705F" w:rsidRPr="009B706A" w:rsidRDefault="00C5705F"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Popup</w:t>
            </w:r>
          </w:p>
        </w:tc>
        <w:tc>
          <w:tcPr>
            <w:tcW w:w="1118" w:type="pct"/>
            <w:shd w:val="clear" w:color="auto" w:fill="auto"/>
          </w:tcPr>
          <w:p w14:paraId="1F785914" w14:textId="1925C01D" w:rsidR="00C5705F" w:rsidRPr="009B706A" w:rsidRDefault="00C5705F"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Gọi phục vụ, Tính tiền, Đổi món</w:t>
            </w:r>
          </w:p>
        </w:tc>
        <w:tc>
          <w:tcPr>
            <w:tcW w:w="1646" w:type="pct"/>
            <w:shd w:val="clear" w:color="auto" w:fill="auto"/>
          </w:tcPr>
          <w:p w14:paraId="67794803" w14:textId="77777777" w:rsidR="00C5705F" w:rsidRPr="009B706A" w:rsidRDefault="00C5705F"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 xml:space="preserve">Người dùng có thể chọn một trong </w:t>
            </w:r>
          </w:p>
          <w:p w14:paraId="66FE13A7" w14:textId="32CC83C5" w:rsidR="00C5705F" w:rsidRPr="009B706A" w:rsidRDefault="00C5705F"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các yêu cầu sau: Gọi phục vụ, Tính tiền, Đổi món.</w:t>
            </w:r>
          </w:p>
        </w:tc>
      </w:tr>
      <w:tr w:rsidR="00C5705F" w:rsidRPr="009B706A" w14:paraId="01ABF744" w14:textId="77777777" w:rsidTr="00935B30">
        <w:tc>
          <w:tcPr>
            <w:tcW w:w="1118" w:type="pct"/>
            <w:shd w:val="clear" w:color="auto" w:fill="auto"/>
          </w:tcPr>
          <w:p w14:paraId="40CDD6E1" w14:textId="0F786AB1" w:rsidR="00C5705F" w:rsidRPr="009B706A" w:rsidRDefault="00C5705F"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Gọi phục vụ</w:t>
            </w:r>
          </w:p>
        </w:tc>
        <w:tc>
          <w:tcPr>
            <w:tcW w:w="1118" w:type="pct"/>
            <w:shd w:val="clear" w:color="auto" w:fill="auto"/>
          </w:tcPr>
          <w:p w14:paraId="33B94EC1" w14:textId="4EE92155" w:rsidR="00C5705F" w:rsidRPr="009B706A" w:rsidRDefault="00C5705F"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Button</w:t>
            </w:r>
          </w:p>
        </w:tc>
        <w:tc>
          <w:tcPr>
            <w:tcW w:w="1118" w:type="pct"/>
            <w:shd w:val="clear" w:color="auto" w:fill="auto"/>
          </w:tcPr>
          <w:p w14:paraId="670F13DC" w14:textId="15FCC976" w:rsidR="00C5705F" w:rsidRPr="009B706A" w:rsidRDefault="00C5705F"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Biểu tượng chuông</w:t>
            </w:r>
          </w:p>
        </w:tc>
        <w:tc>
          <w:tcPr>
            <w:tcW w:w="1646" w:type="pct"/>
            <w:shd w:val="clear" w:color="auto" w:fill="auto"/>
          </w:tcPr>
          <w:p w14:paraId="4879BF48" w14:textId="070E6A20" w:rsidR="00C5705F" w:rsidRPr="009B706A" w:rsidRDefault="00C5705F"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Cho phép người dùng gọi phục vụ khi cần hỗ trợ thêm tại bàn.</w:t>
            </w:r>
          </w:p>
        </w:tc>
      </w:tr>
      <w:tr w:rsidR="00C5705F" w:rsidRPr="009B706A" w14:paraId="307DA6E0" w14:textId="77777777" w:rsidTr="00935B30">
        <w:tc>
          <w:tcPr>
            <w:tcW w:w="1118" w:type="pct"/>
            <w:shd w:val="clear" w:color="auto" w:fill="auto"/>
          </w:tcPr>
          <w:p w14:paraId="4FF3D888" w14:textId="45673D92" w:rsidR="00C5705F" w:rsidRPr="009B706A" w:rsidRDefault="00C5705F"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lastRenderedPageBreak/>
              <w:t>Tính tiền</w:t>
            </w:r>
          </w:p>
        </w:tc>
        <w:tc>
          <w:tcPr>
            <w:tcW w:w="1118" w:type="pct"/>
            <w:shd w:val="clear" w:color="auto" w:fill="auto"/>
          </w:tcPr>
          <w:p w14:paraId="58C6B45E" w14:textId="4779A70B" w:rsidR="00C5705F" w:rsidRPr="009B706A" w:rsidRDefault="00C5705F"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Button</w:t>
            </w:r>
          </w:p>
        </w:tc>
        <w:tc>
          <w:tcPr>
            <w:tcW w:w="1118" w:type="pct"/>
            <w:shd w:val="clear" w:color="auto" w:fill="auto"/>
          </w:tcPr>
          <w:p w14:paraId="5A02679E" w14:textId="1BD0B803" w:rsidR="00C5705F" w:rsidRPr="009B706A" w:rsidRDefault="00C5705F"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Biểu tượng tiền</w:t>
            </w:r>
          </w:p>
        </w:tc>
        <w:tc>
          <w:tcPr>
            <w:tcW w:w="1646" w:type="pct"/>
            <w:shd w:val="clear" w:color="auto" w:fill="auto"/>
          </w:tcPr>
          <w:p w14:paraId="294E00B3" w14:textId="59D3C4AC" w:rsidR="00C5705F" w:rsidRPr="009B706A" w:rsidRDefault="00C5705F"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Người dùng chọn tính tiền cho đơn hàng khi đã hoàn tất việc chọn món.</w:t>
            </w:r>
          </w:p>
        </w:tc>
      </w:tr>
      <w:tr w:rsidR="00C5705F" w:rsidRPr="009B706A" w14:paraId="533D4097" w14:textId="77777777" w:rsidTr="00935B30">
        <w:tc>
          <w:tcPr>
            <w:tcW w:w="1118" w:type="pct"/>
            <w:shd w:val="clear" w:color="auto" w:fill="auto"/>
          </w:tcPr>
          <w:p w14:paraId="72C434A8" w14:textId="2CE9B94B" w:rsidR="00C5705F" w:rsidRPr="009B706A" w:rsidRDefault="00C5705F"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Đổi món</w:t>
            </w:r>
          </w:p>
        </w:tc>
        <w:tc>
          <w:tcPr>
            <w:tcW w:w="1118" w:type="pct"/>
            <w:shd w:val="clear" w:color="auto" w:fill="auto"/>
          </w:tcPr>
          <w:p w14:paraId="6C250505" w14:textId="16CCCF3E" w:rsidR="00C5705F" w:rsidRPr="009B706A" w:rsidRDefault="00C5705F"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Button</w:t>
            </w:r>
          </w:p>
        </w:tc>
        <w:tc>
          <w:tcPr>
            <w:tcW w:w="1118" w:type="pct"/>
            <w:shd w:val="clear" w:color="auto" w:fill="auto"/>
          </w:tcPr>
          <w:p w14:paraId="633E718C" w14:textId="24FEE9F6" w:rsidR="00C5705F" w:rsidRPr="009B706A" w:rsidRDefault="00C5705F"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Biểu tượng đổi món</w:t>
            </w:r>
          </w:p>
        </w:tc>
        <w:tc>
          <w:tcPr>
            <w:tcW w:w="1646" w:type="pct"/>
            <w:shd w:val="clear" w:color="auto" w:fill="auto"/>
          </w:tcPr>
          <w:p w14:paraId="6D96F4E1" w14:textId="25988659" w:rsidR="00C5705F" w:rsidRPr="009B706A" w:rsidRDefault="00C5705F"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Người dùng chọn đổi món nếu có yêu cầu thay đổi món đã đặt.</w:t>
            </w:r>
          </w:p>
        </w:tc>
      </w:tr>
      <w:tr w:rsidR="00C5705F" w:rsidRPr="009B706A" w14:paraId="252FA28E" w14:textId="77777777" w:rsidTr="00935B30">
        <w:tc>
          <w:tcPr>
            <w:tcW w:w="5000" w:type="pct"/>
            <w:gridSpan w:val="4"/>
            <w:shd w:val="clear" w:color="auto" w:fill="CCFF66"/>
          </w:tcPr>
          <w:p w14:paraId="397DABAB" w14:textId="77777777" w:rsidR="00C5705F" w:rsidRPr="00D01602" w:rsidRDefault="00C5705F" w:rsidP="00D01602">
            <w:pPr>
              <w:jc w:val="center"/>
              <w:rPr>
                <w:rFonts w:asciiTheme="majorHAnsi" w:hAnsiTheme="majorHAnsi" w:cstheme="majorHAnsi"/>
                <w:b/>
                <w:sz w:val="26"/>
                <w:szCs w:val="26"/>
              </w:rPr>
            </w:pPr>
            <w:r w:rsidRPr="00D01602">
              <w:rPr>
                <w:rFonts w:asciiTheme="majorHAnsi" w:hAnsiTheme="majorHAnsi" w:cstheme="majorHAnsi"/>
                <w:b/>
                <w:color w:val="000000" w:themeColor="text1"/>
                <w:sz w:val="26"/>
                <w:szCs w:val="26"/>
              </w:rPr>
              <w:t>Nội dung hiển thị</w:t>
            </w:r>
          </w:p>
        </w:tc>
      </w:tr>
      <w:tr w:rsidR="00C5705F" w:rsidRPr="009B706A" w14:paraId="5F16ACC5" w14:textId="77777777" w:rsidTr="00935B30">
        <w:tc>
          <w:tcPr>
            <w:tcW w:w="1118" w:type="pct"/>
            <w:shd w:val="clear" w:color="auto" w:fill="CCFF66"/>
          </w:tcPr>
          <w:p w14:paraId="2F7BD67D" w14:textId="77777777" w:rsidR="00C5705F" w:rsidRPr="00D01602" w:rsidRDefault="00C5705F" w:rsidP="00D01602">
            <w:pPr>
              <w:jc w:val="center"/>
              <w:rPr>
                <w:rFonts w:asciiTheme="majorHAnsi" w:hAnsiTheme="majorHAnsi" w:cstheme="majorHAnsi"/>
                <w:b/>
                <w:sz w:val="26"/>
                <w:szCs w:val="26"/>
                <w:lang w:val="vi-VN"/>
              </w:rPr>
            </w:pPr>
            <w:r w:rsidRPr="00D01602">
              <w:rPr>
                <w:rFonts w:asciiTheme="majorHAnsi" w:hAnsiTheme="majorHAnsi" w:cstheme="majorHAnsi"/>
                <w:b/>
                <w:color w:val="000000" w:themeColor="text1"/>
                <w:sz w:val="26"/>
                <w:szCs w:val="26"/>
              </w:rPr>
              <w:t>Tên hành động</w:t>
            </w:r>
          </w:p>
        </w:tc>
        <w:tc>
          <w:tcPr>
            <w:tcW w:w="1118" w:type="pct"/>
            <w:shd w:val="clear" w:color="auto" w:fill="CCFF66"/>
          </w:tcPr>
          <w:p w14:paraId="3CE03607" w14:textId="77777777" w:rsidR="00C5705F" w:rsidRPr="00D01602" w:rsidRDefault="00C5705F" w:rsidP="00D01602">
            <w:pPr>
              <w:jc w:val="center"/>
              <w:rPr>
                <w:rFonts w:asciiTheme="majorHAnsi" w:hAnsiTheme="majorHAnsi" w:cstheme="majorHAnsi"/>
                <w:b/>
                <w:sz w:val="26"/>
                <w:szCs w:val="26"/>
                <w:lang w:val="vi-VN"/>
              </w:rPr>
            </w:pPr>
            <w:r w:rsidRPr="00D01602">
              <w:rPr>
                <w:rFonts w:asciiTheme="majorHAnsi" w:hAnsiTheme="majorHAnsi" w:cstheme="majorHAnsi"/>
                <w:b/>
                <w:color w:val="000000" w:themeColor="text1"/>
                <w:sz w:val="26"/>
                <w:szCs w:val="26"/>
              </w:rPr>
              <w:t>Mô tả</w:t>
            </w:r>
          </w:p>
        </w:tc>
        <w:tc>
          <w:tcPr>
            <w:tcW w:w="1118" w:type="pct"/>
            <w:shd w:val="clear" w:color="auto" w:fill="CCFF66"/>
          </w:tcPr>
          <w:p w14:paraId="0085825D" w14:textId="77777777" w:rsidR="00C5705F" w:rsidRPr="00D01602" w:rsidRDefault="00C5705F" w:rsidP="00D01602">
            <w:pPr>
              <w:jc w:val="center"/>
              <w:rPr>
                <w:rFonts w:asciiTheme="majorHAnsi" w:hAnsiTheme="majorHAnsi" w:cstheme="majorHAnsi"/>
                <w:b/>
                <w:sz w:val="26"/>
                <w:szCs w:val="26"/>
                <w:lang w:val="vi-VN"/>
              </w:rPr>
            </w:pPr>
            <w:r w:rsidRPr="00D01602">
              <w:rPr>
                <w:rFonts w:asciiTheme="majorHAnsi" w:hAnsiTheme="majorHAnsi" w:cstheme="majorHAnsi"/>
                <w:b/>
                <w:color w:val="000000" w:themeColor="text1"/>
                <w:sz w:val="26"/>
                <w:szCs w:val="26"/>
              </w:rPr>
              <w:t>Thành công</w:t>
            </w:r>
          </w:p>
        </w:tc>
        <w:tc>
          <w:tcPr>
            <w:tcW w:w="1646" w:type="pct"/>
            <w:shd w:val="clear" w:color="auto" w:fill="CCFF66"/>
          </w:tcPr>
          <w:p w14:paraId="1CE6D8C5" w14:textId="77777777" w:rsidR="00C5705F" w:rsidRPr="00D01602" w:rsidRDefault="00C5705F" w:rsidP="00D01602">
            <w:pPr>
              <w:jc w:val="center"/>
              <w:rPr>
                <w:rFonts w:asciiTheme="majorHAnsi" w:hAnsiTheme="majorHAnsi" w:cstheme="majorHAnsi"/>
                <w:b/>
                <w:sz w:val="26"/>
                <w:szCs w:val="26"/>
                <w:lang w:val="vi-VN"/>
              </w:rPr>
            </w:pPr>
            <w:r w:rsidRPr="00D01602">
              <w:rPr>
                <w:rFonts w:asciiTheme="majorHAnsi" w:hAnsiTheme="majorHAnsi" w:cstheme="majorHAnsi"/>
                <w:b/>
                <w:color w:val="000000" w:themeColor="text1"/>
                <w:sz w:val="26"/>
                <w:szCs w:val="26"/>
              </w:rPr>
              <w:t>Không thành công</w:t>
            </w:r>
          </w:p>
        </w:tc>
      </w:tr>
      <w:tr w:rsidR="00C5705F" w:rsidRPr="009B706A" w14:paraId="4C2E613A" w14:textId="77777777" w:rsidTr="00935B30">
        <w:tc>
          <w:tcPr>
            <w:tcW w:w="1118" w:type="pct"/>
          </w:tcPr>
          <w:p w14:paraId="03EEF78C" w14:textId="3728E449" w:rsidR="00C5705F" w:rsidRPr="009B706A" w:rsidRDefault="00C5705F"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Click vào Gọi phục vụ</w:t>
            </w:r>
          </w:p>
        </w:tc>
        <w:tc>
          <w:tcPr>
            <w:tcW w:w="1118" w:type="pct"/>
          </w:tcPr>
          <w:p w14:paraId="019B55EF" w14:textId="558010FF" w:rsidR="00C5705F" w:rsidRPr="009B706A" w:rsidRDefault="00C5705F"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Người dùng nhấn vào "Gọi phục vụ"</w:t>
            </w:r>
          </w:p>
        </w:tc>
        <w:tc>
          <w:tcPr>
            <w:tcW w:w="1118" w:type="pct"/>
          </w:tcPr>
          <w:p w14:paraId="3F3C5B69" w14:textId="7D7BEFA1" w:rsidR="00C5705F" w:rsidRPr="009B706A" w:rsidRDefault="00C5705F"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Giao diện các tác vụ được hiển thị ra</w:t>
            </w:r>
          </w:p>
        </w:tc>
        <w:tc>
          <w:tcPr>
            <w:tcW w:w="1646" w:type="pct"/>
          </w:tcPr>
          <w:p w14:paraId="098B9DB8" w14:textId="4E31B614" w:rsidR="00C5705F" w:rsidRPr="009B706A" w:rsidRDefault="00C5705F"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Không hiển thị Giao diện các tác vụ</w:t>
            </w:r>
          </w:p>
        </w:tc>
      </w:tr>
    </w:tbl>
    <w:p w14:paraId="5B682B00" w14:textId="77777777" w:rsidR="00C5705F" w:rsidRPr="009B706A" w:rsidRDefault="00C5705F" w:rsidP="0049382E">
      <w:pPr>
        <w:jc w:val="both"/>
        <w:rPr>
          <w:rFonts w:asciiTheme="majorHAnsi" w:hAnsiTheme="majorHAnsi" w:cstheme="majorHAnsi"/>
          <w:b/>
          <w:bCs/>
          <w:sz w:val="26"/>
          <w:szCs w:val="26"/>
        </w:rPr>
      </w:pPr>
    </w:p>
    <w:p w14:paraId="5BE67FC3" w14:textId="77777777" w:rsidR="007F5EAC" w:rsidRPr="009B706A" w:rsidRDefault="007F5EAC" w:rsidP="0049382E">
      <w:pPr>
        <w:jc w:val="both"/>
        <w:rPr>
          <w:rFonts w:asciiTheme="majorHAnsi" w:hAnsiTheme="majorHAnsi" w:cstheme="majorHAnsi"/>
          <w:sz w:val="26"/>
          <w:szCs w:val="26"/>
        </w:rPr>
      </w:pPr>
    </w:p>
    <w:p w14:paraId="2C010C83" w14:textId="3ADD3566" w:rsidR="007F5EAC" w:rsidRPr="009B706A" w:rsidRDefault="007F5EAC" w:rsidP="0049382E">
      <w:pPr>
        <w:pStyle w:val="u2"/>
        <w:jc w:val="both"/>
        <w:rPr>
          <w:rFonts w:asciiTheme="majorHAnsi" w:hAnsiTheme="majorHAnsi" w:cstheme="majorHAnsi"/>
          <w:b w:val="0"/>
          <w:bCs/>
        </w:rPr>
      </w:pPr>
      <w:bookmarkStart w:id="45" w:name="_Toc198617470"/>
      <w:r w:rsidRPr="009B706A">
        <w:rPr>
          <w:rFonts w:asciiTheme="majorHAnsi" w:hAnsiTheme="majorHAnsi" w:cstheme="majorHAnsi"/>
          <w:bCs/>
        </w:rPr>
        <w:t>UI-</w:t>
      </w:r>
      <w:r w:rsidR="009929A8" w:rsidRPr="009B706A">
        <w:rPr>
          <w:rFonts w:asciiTheme="majorHAnsi" w:hAnsiTheme="majorHAnsi" w:cstheme="majorHAnsi"/>
          <w:bCs/>
        </w:rPr>
        <w:t>16</w:t>
      </w:r>
      <w:r w:rsidRPr="009B706A">
        <w:rPr>
          <w:rFonts w:asciiTheme="majorHAnsi" w:hAnsiTheme="majorHAnsi" w:cstheme="majorHAnsi"/>
          <w:bCs/>
        </w:rPr>
        <w:t xml:space="preserve"> Giao diện Thông Báo Gọi Phục Vụ</w:t>
      </w:r>
      <w:bookmarkEnd w:id="45"/>
    </w:p>
    <w:p w14:paraId="5024770E" w14:textId="27911892" w:rsidR="007F5EAC" w:rsidRPr="009B706A" w:rsidRDefault="008214E2" w:rsidP="0049382E">
      <w:pPr>
        <w:jc w:val="both"/>
        <w:rPr>
          <w:rFonts w:asciiTheme="majorHAnsi" w:hAnsiTheme="majorHAnsi" w:cstheme="majorHAnsi"/>
          <w:sz w:val="26"/>
          <w:szCs w:val="26"/>
        </w:rPr>
      </w:pPr>
      <w:r w:rsidRPr="009B706A">
        <w:rPr>
          <w:rFonts w:asciiTheme="majorHAnsi" w:hAnsiTheme="majorHAnsi" w:cstheme="majorHAnsi"/>
          <w:noProof/>
          <w:sz w:val="26"/>
          <w:szCs w:val="26"/>
        </w:rPr>
        <w:drawing>
          <wp:inline distT="0" distB="0" distL="0" distR="0" wp14:anchorId="046873B5" wp14:editId="6D5BE072">
            <wp:extent cx="5734050" cy="46894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4050" cy="4689475"/>
                    </a:xfrm>
                    <a:prstGeom prst="rect">
                      <a:avLst/>
                    </a:prstGeom>
                  </pic:spPr>
                </pic:pic>
              </a:graphicData>
            </a:graphic>
          </wp:inline>
        </w:drawing>
      </w:r>
    </w:p>
    <w:tbl>
      <w:tblPr>
        <w:tblStyle w:val="LiBang"/>
        <w:tblW w:w="5585" w:type="pct"/>
        <w:tblLook w:val="04A0" w:firstRow="1" w:lastRow="0" w:firstColumn="1" w:lastColumn="0" w:noHBand="0" w:noVBand="1"/>
      </w:tblPr>
      <w:tblGrid>
        <w:gridCol w:w="2252"/>
        <w:gridCol w:w="2253"/>
        <w:gridCol w:w="2253"/>
        <w:gridCol w:w="3317"/>
      </w:tblGrid>
      <w:tr w:rsidR="00C5705F" w:rsidRPr="009B706A" w14:paraId="6D08A1C3" w14:textId="77777777" w:rsidTr="00935B30">
        <w:tc>
          <w:tcPr>
            <w:tcW w:w="2236" w:type="pct"/>
            <w:gridSpan w:val="2"/>
            <w:shd w:val="clear" w:color="auto" w:fill="CCFF66"/>
          </w:tcPr>
          <w:p w14:paraId="2B4F3189" w14:textId="77777777" w:rsidR="00C5705F" w:rsidRPr="00EE4C19" w:rsidRDefault="00C5705F" w:rsidP="0049382E">
            <w:pPr>
              <w:jc w:val="both"/>
              <w:rPr>
                <w:rFonts w:asciiTheme="majorHAnsi" w:hAnsiTheme="majorHAnsi" w:cstheme="majorHAnsi"/>
                <w:b/>
                <w:sz w:val="26"/>
                <w:szCs w:val="26"/>
              </w:rPr>
            </w:pPr>
            <w:r w:rsidRPr="00EE4C19">
              <w:rPr>
                <w:rFonts w:asciiTheme="majorHAnsi" w:hAnsiTheme="majorHAnsi" w:cstheme="majorHAnsi"/>
                <w:b/>
                <w:color w:val="000000" w:themeColor="text1"/>
                <w:sz w:val="26"/>
                <w:szCs w:val="26"/>
              </w:rPr>
              <w:t>Hiển thị</w:t>
            </w:r>
          </w:p>
        </w:tc>
        <w:tc>
          <w:tcPr>
            <w:tcW w:w="2764" w:type="pct"/>
            <w:gridSpan w:val="2"/>
          </w:tcPr>
          <w:p w14:paraId="182C0D58" w14:textId="55C101B8" w:rsidR="00C5705F" w:rsidRPr="009B706A" w:rsidRDefault="00C5705F" w:rsidP="0049382E">
            <w:pPr>
              <w:jc w:val="both"/>
              <w:rPr>
                <w:rFonts w:asciiTheme="majorHAnsi" w:hAnsiTheme="majorHAnsi" w:cstheme="majorHAnsi"/>
                <w:bCs/>
                <w:sz w:val="26"/>
                <w:szCs w:val="26"/>
              </w:rPr>
            </w:pPr>
            <w:r w:rsidRPr="009B706A">
              <w:rPr>
                <w:rFonts w:asciiTheme="majorHAnsi" w:hAnsiTheme="majorHAnsi" w:cstheme="majorHAnsi"/>
                <w:bCs/>
                <w:sz w:val="26"/>
                <w:szCs w:val="26"/>
              </w:rPr>
              <w:t>Thông báo gọi phục vụ thành công</w:t>
            </w:r>
          </w:p>
        </w:tc>
      </w:tr>
      <w:tr w:rsidR="00C5705F" w:rsidRPr="009B706A" w14:paraId="65B4782B" w14:textId="77777777" w:rsidTr="00935B30">
        <w:tc>
          <w:tcPr>
            <w:tcW w:w="2236" w:type="pct"/>
            <w:gridSpan w:val="2"/>
            <w:shd w:val="clear" w:color="auto" w:fill="CCFF66"/>
          </w:tcPr>
          <w:p w14:paraId="7F32A9E6" w14:textId="77777777" w:rsidR="00C5705F" w:rsidRPr="00EE4C19" w:rsidRDefault="00C5705F" w:rsidP="0049382E">
            <w:pPr>
              <w:jc w:val="both"/>
              <w:rPr>
                <w:rFonts w:asciiTheme="majorHAnsi" w:hAnsiTheme="majorHAnsi" w:cstheme="majorHAnsi"/>
                <w:b/>
                <w:sz w:val="26"/>
                <w:szCs w:val="26"/>
              </w:rPr>
            </w:pPr>
            <w:r w:rsidRPr="00EE4C19">
              <w:rPr>
                <w:rFonts w:asciiTheme="majorHAnsi" w:hAnsiTheme="majorHAnsi" w:cstheme="majorHAnsi"/>
                <w:b/>
                <w:color w:val="000000" w:themeColor="text1"/>
                <w:sz w:val="26"/>
                <w:szCs w:val="26"/>
              </w:rPr>
              <w:t>Mô tả</w:t>
            </w:r>
          </w:p>
        </w:tc>
        <w:tc>
          <w:tcPr>
            <w:tcW w:w="2764" w:type="pct"/>
            <w:gridSpan w:val="2"/>
          </w:tcPr>
          <w:p w14:paraId="55ACEAB1" w14:textId="0933F26A" w:rsidR="00C5705F" w:rsidRPr="009B706A" w:rsidRDefault="00C5705F" w:rsidP="0049382E">
            <w:pPr>
              <w:jc w:val="both"/>
              <w:rPr>
                <w:rFonts w:asciiTheme="majorHAnsi" w:hAnsiTheme="majorHAnsi" w:cstheme="majorHAnsi"/>
                <w:bCs/>
                <w:sz w:val="26"/>
                <w:szCs w:val="26"/>
              </w:rPr>
            </w:pPr>
            <w:r w:rsidRPr="009B706A">
              <w:rPr>
                <w:rFonts w:asciiTheme="majorHAnsi" w:hAnsiTheme="majorHAnsi" w:cstheme="majorHAnsi"/>
                <w:bCs/>
                <w:sz w:val="26"/>
                <w:szCs w:val="26"/>
              </w:rPr>
              <w:t>Hiển thị giao diện của thông báo gọi phục vụ thành công của Coffee House</w:t>
            </w:r>
          </w:p>
        </w:tc>
      </w:tr>
      <w:tr w:rsidR="00C5705F" w:rsidRPr="009B706A" w14:paraId="1CAF61EB" w14:textId="77777777" w:rsidTr="00935B30">
        <w:tc>
          <w:tcPr>
            <w:tcW w:w="2236" w:type="pct"/>
            <w:gridSpan w:val="2"/>
            <w:shd w:val="clear" w:color="auto" w:fill="CCFF66"/>
          </w:tcPr>
          <w:p w14:paraId="5772EABA" w14:textId="77777777" w:rsidR="00C5705F" w:rsidRPr="00EE4C19" w:rsidRDefault="00C5705F" w:rsidP="0049382E">
            <w:pPr>
              <w:jc w:val="both"/>
              <w:rPr>
                <w:rFonts w:asciiTheme="majorHAnsi" w:hAnsiTheme="majorHAnsi" w:cstheme="majorHAnsi"/>
                <w:b/>
                <w:sz w:val="26"/>
                <w:szCs w:val="26"/>
              </w:rPr>
            </w:pPr>
            <w:r w:rsidRPr="00EE4C19">
              <w:rPr>
                <w:rFonts w:asciiTheme="majorHAnsi" w:hAnsiTheme="majorHAnsi" w:cstheme="majorHAnsi"/>
                <w:b/>
                <w:color w:val="000000" w:themeColor="text1"/>
                <w:sz w:val="26"/>
                <w:szCs w:val="26"/>
              </w:rPr>
              <w:t>Hiển thị truy cập</w:t>
            </w:r>
          </w:p>
        </w:tc>
        <w:tc>
          <w:tcPr>
            <w:tcW w:w="2764" w:type="pct"/>
            <w:gridSpan w:val="2"/>
          </w:tcPr>
          <w:p w14:paraId="6EA3CAFE" w14:textId="5268A481" w:rsidR="00C5705F" w:rsidRPr="009B706A" w:rsidRDefault="00C5705F" w:rsidP="0049382E">
            <w:pPr>
              <w:jc w:val="both"/>
              <w:rPr>
                <w:rFonts w:asciiTheme="majorHAnsi" w:hAnsiTheme="majorHAnsi" w:cstheme="majorHAnsi"/>
                <w:bCs/>
                <w:sz w:val="26"/>
                <w:szCs w:val="26"/>
              </w:rPr>
            </w:pPr>
            <w:r w:rsidRPr="009B706A">
              <w:rPr>
                <w:rFonts w:asciiTheme="majorHAnsi" w:hAnsiTheme="majorHAnsi" w:cstheme="majorHAnsi"/>
                <w:bCs/>
                <w:sz w:val="26"/>
                <w:szCs w:val="26"/>
              </w:rPr>
              <w:t>Người dùng truy cập vào Menu “Đặt món” chọn "Gọi phục vụ"</w:t>
            </w:r>
          </w:p>
        </w:tc>
      </w:tr>
      <w:tr w:rsidR="00C5705F" w:rsidRPr="009B706A" w14:paraId="7B5BD690" w14:textId="77777777" w:rsidTr="00935B30">
        <w:tc>
          <w:tcPr>
            <w:tcW w:w="5000" w:type="pct"/>
            <w:gridSpan w:val="4"/>
            <w:shd w:val="clear" w:color="auto" w:fill="CCFF66"/>
          </w:tcPr>
          <w:p w14:paraId="0F4C40BA" w14:textId="77777777" w:rsidR="00C5705F" w:rsidRPr="00EE4C19" w:rsidRDefault="00C5705F" w:rsidP="00EE4C19">
            <w:pPr>
              <w:jc w:val="center"/>
              <w:rPr>
                <w:rFonts w:asciiTheme="majorHAnsi" w:hAnsiTheme="majorHAnsi" w:cstheme="majorHAnsi"/>
                <w:b/>
                <w:sz w:val="26"/>
                <w:szCs w:val="26"/>
              </w:rPr>
            </w:pPr>
            <w:r w:rsidRPr="00EE4C19">
              <w:rPr>
                <w:rFonts w:asciiTheme="majorHAnsi" w:hAnsiTheme="majorHAnsi" w:cstheme="majorHAnsi"/>
                <w:b/>
                <w:color w:val="000000" w:themeColor="text1"/>
                <w:sz w:val="26"/>
                <w:szCs w:val="26"/>
              </w:rPr>
              <w:t>Nội dung hiển thị</w:t>
            </w:r>
          </w:p>
        </w:tc>
      </w:tr>
      <w:tr w:rsidR="00C5705F" w:rsidRPr="009B706A" w14:paraId="4C95BFEB" w14:textId="77777777" w:rsidTr="00935B30">
        <w:tc>
          <w:tcPr>
            <w:tcW w:w="1118" w:type="pct"/>
            <w:shd w:val="clear" w:color="auto" w:fill="CCFF66"/>
          </w:tcPr>
          <w:p w14:paraId="0D435EF5" w14:textId="77777777" w:rsidR="00C5705F" w:rsidRPr="00EE4C19" w:rsidRDefault="00C5705F" w:rsidP="00EE4C19">
            <w:pPr>
              <w:jc w:val="center"/>
              <w:rPr>
                <w:rFonts w:asciiTheme="majorHAnsi" w:hAnsiTheme="majorHAnsi" w:cstheme="majorHAnsi"/>
                <w:b/>
                <w:sz w:val="26"/>
                <w:szCs w:val="26"/>
              </w:rPr>
            </w:pPr>
            <w:r w:rsidRPr="00EE4C19">
              <w:rPr>
                <w:rFonts w:asciiTheme="majorHAnsi" w:hAnsiTheme="majorHAnsi" w:cstheme="majorHAnsi"/>
                <w:b/>
                <w:color w:val="000000" w:themeColor="text1"/>
                <w:sz w:val="26"/>
                <w:szCs w:val="26"/>
              </w:rPr>
              <w:t>Mục</w:t>
            </w:r>
          </w:p>
        </w:tc>
        <w:tc>
          <w:tcPr>
            <w:tcW w:w="1118" w:type="pct"/>
            <w:shd w:val="clear" w:color="auto" w:fill="CCFF66"/>
          </w:tcPr>
          <w:p w14:paraId="6C9E8E3B" w14:textId="77777777" w:rsidR="00C5705F" w:rsidRPr="00EE4C19" w:rsidRDefault="00C5705F" w:rsidP="00EE4C19">
            <w:pPr>
              <w:jc w:val="center"/>
              <w:rPr>
                <w:rFonts w:asciiTheme="majorHAnsi" w:hAnsiTheme="majorHAnsi" w:cstheme="majorHAnsi"/>
                <w:b/>
                <w:sz w:val="26"/>
                <w:szCs w:val="26"/>
              </w:rPr>
            </w:pPr>
            <w:r w:rsidRPr="00EE4C19">
              <w:rPr>
                <w:rFonts w:asciiTheme="majorHAnsi" w:hAnsiTheme="majorHAnsi" w:cstheme="majorHAnsi"/>
                <w:b/>
                <w:color w:val="000000" w:themeColor="text1"/>
                <w:sz w:val="26"/>
                <w:szCs w:val="26"/>
              </w:rPr>
              <w:t>Loại</w:t>
            </w:r>
          </w:p>
        </w:tc>
        <w:tc>
          <w:tcPr>
            <w:tcW w:w="1118" w:type="pct"/>
            <w:shd w:val="clear" w:color="auto" w:fill="CCFF66"/>
          </w:tcPr>
          <w:p w14:paraId="19C3543D" w14:textId="77777777" w:rsidR="00C5705F" w:rsidRPr="00EE4C19" w:rsidRDefault="00C5705F" w:rsidP="00EE4C19">
            <w:pPr>
              <w:jc w:val="center"/>
              <w:rPr>
                <w:rFonts w:asciiTheme="majorHAnsi" w:hAnsiTheme="majorHAnsi" w:cstheme="majorHAnsi"/>
                <w:b/>
                <w:sz w:val="26"/>
                <w:szCs w:val="26"/>
              </w:rPr>
            </w:pPr>
            <w:r w:rsidRPr="00EE4C19">
              <w:rPr>
                <w:rFonts w:asciiTheme="majorHAnsi" w:hAnsiTheme="majorHAnsi" w:cstheme="majorHAnsi"/>
                <w:b/>
                <w:color w:val="000000" w:themeColor="text1"/>
                <w:sz w:val="26"/>
                <w:szCs w:val="26"/>
              </w:rPr>
              <w:t>Dữ liệu</w:t>
            </w:r>
          </w:p>
        </w:tc>
        <w:tc>
          <w:tcPr>
            <w:tcW w:w="1646" w:type="pct"/>
            <w:shd w:val="clear" w:color="auto" w:fill="CCFF66"/>
          </w:tcPr>
          <w:p w14:paraId="758363BA" w14:textId="77777777" w:rsidR="00C5705F" w:rsidRPr="00EE4C19" w:rsidRDefault="00C5705F" w:rsidP="00EE4C19">
            <w:pPr>
              <w:jc w:val="center"/>
              <w:rPr>
                <w:rFonts w:asciiTheme="majorHAnsi" w:hAnsiTheme="majorHAnsi" w:cstheme="majorHAnsi"/>
                <w:b/>
                <w:sz w:val="26"/>
                <w:szCs w:val="26"/>
              </w:rPr>
            </w:pPr>
            <w:r w:rsidRPr="00EE4C19">
              <w:rPr>
                <w:rFonts w:asciiTheme="majorHAnsi" w:hAnsiTheme="majorHAnsi" w:cstheme="majorHAnsi"/>
                <w:b/>
                <w:color w:val="000000" w:themeColor="text1"/>
                <w:sz w:val="26"/>
                <w:szCs w:val="26"/>
              </w:rPr>
              <w:t>Mô tả</w:t>
            </w:r>
          </w:p>
        </w:tc>
      </w:tr>
      <w:tr w:rsidR="00C5705F" w:rsidRPr="009B706A" w14:paraId="59CD2A95" w14:textId="77777777" w:rsidTr="00935B30">
        <w:tc>
          <w:tcPr>
            <w:tcW w:w="1118" w:type="pct"/>
            <w:shd w:val="clear" w:color="auto" w:fill="auto"/>
          </w:tcPr>
          <w:p w14:paraId="27F08333" w14:textId="6D2D2533" w:rsidR="00C5705F" w:rsidRPr="009B706A" w:rsidRDefault="00C5705F"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Thông báo yêu cầu gọi phục vụ</w:t>
            </w:r>
          </w:p>
        </w:tc>
        <w:tc>
          <w:tcPr>
            <w:tcW w:w="1118" w:type="pct"/>
            <w:shd w:val="clear" w:color="auto" w:fill="auto"/>
          </w:tcPr>
          <w:p w14:paraId="50E5F36C" w14:textId="2DD3BD48" w:rsidR="00C5705F" w:rsidRPr="009B706A" w:rsidRDefault="00C5705F"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Popup</w:t>
            </w:r>
          </w:p>
        </w:tc>
        <w:tc>
          <w:tcPr>
            <w:tcW w:w="1118" w:type="pct"/>
            <w:shd w:val="clear" w:color="auto" w:fill="auto"/>
          </w:tcPr>
          <w:p w14:paraId="20B86368" w14:textId="2662CC5B" w:rsidR="00C5705F" w:rsidRPr="009B706A" w:rsidRDefault="00C5705F"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Thông báo đã gửi yêu cầu</w:t>
            </w:r>
          </w:p>
        </w:tc>
        <w:tc>
          <w:tcPr>
            <w:tcW w:w="1646" w:type="pct"/>
            <w:shd w:val="clear" w:color="auto" w:fill="auto"/>
          </w:tcPr>
          <w:p w14:paraId="1CF1EDC9" w14:textId="77777777" w:rsidR="003E5F1B" w:rsidRPr="009B706A" w:rsidRDefault="003E5F1B"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 xml:space="preserve">Hiển thị thông báo khi yêu cầu </w:t>
            </w:r>
          </w:p>
          <w:p w14:paraId="5CCA5935" w14:textId="083BFBAF" w:rsidR="00C5705F" w:rsidRPr="009B706A" w:rsidRDefault="003E5F1B"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"Gọi phục vụ" đã được gửi thành công cho bàn.</w:t>
            </w:r>
          </w:p>
        </w:tc>
      </w:tr>
      <w:tr w:rsidR="003E5F1B" w:rsidRPr="009B706A" w14:paraId="5A0F6E69" w14:textId="77777777" w:rsidTr="00935B30">
        <w:tc>
          <w:tcPr>
            <w:tcW w:w="1118" w:type="pct"/>
            <w:shd w:val="clear" w:color="auto" w:fill="auto"/>
          </w:tcPr>
          <w:p w14:paraId="6588988A" w14:textId="6EFA73AE" w:rsidR="003E5F1B" w:rsidRPr="009B706A" w:rsidRDefault="003E5F1B"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lastRenderedPageBreak/>
              <w:t>OK</w:t>
            </w:r>
          </w:p>
        </w:tc>
        <w:tc>
          <w:tcPr>
            <w:tcW w:w="1118" w:type="pct"/>
            <w:shd w:val="clear" w:color="auto" w:fill="auto"/>
          </w:tcPr>
          <w:p w14:paraId="4450C405" w14:textId="482490BE" w:rsidR="003E5F1B" w:rsidRPr="009B706A" w:rsidRDefault="003E5F1B"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Button</w:t>
            </w:r>
          </w:p>
        </w:tc>
        <w:tc>
          <w:tcPr>
            <w:tcW w:w="1118" w:type="pct"/>
            <w:shd w:val="clear" w:color="auto" w:fill="auto"/>
          </w:tcPr>
          <w:p w14:paraId="697CBE25" w14:textId="3D4ECF8E" w:rsidR="003E5F1B" w:rsidRPr="009B706A" w:rsidRDefault="003E5F1B"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OK</w:t>
            </w:r>
          </w:p>
        </w:tc>
        <w:tc>
          <w:tcPr>
            <w:tcW w:w="1646" w:type="pct"/>
            <w:shd w:val="clear" w:color="auto" w:fill="auto"/>
          </w:tcPr>
          <w:p w14:paraId="71977279" w14:textId="52639D00" w:rsidR="003E5F1B" w:rsidRPr="009B706A" w:rsidRDefault="003E5F1B"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Người dùng nhấn vào nút "OK" để đóng thông báo và quay lại giao diện trước đó.</w:t>
            </w:r>
          </w:p>
        </w:tc>
      </w:tr>
      <w:tr w:rsidR="00C5705F" w:rsidRPr="009B706A" w14:paraId="00FE606A" w14:textId="77777777" w:rsidTr="00935B30">
        <w:tc>
          <w:tcPr>
            <w:tcW w:w="5000" w:type="pct"/>
            <w:gridSpan w:val="4"/>
            <w:shd w:val="clear" w:color="auto" w:fill="CCFF66"/>
          </w:tcPr>
          <w:p w14:paraId="2EE77849" w14:textId="77777777" w:rsidR="00C5705F" w:rsidRPr="006E67C9" w:rsidRDefault="00C5705F" w:rsidP="006E67C9">
            <w:pPr>
              <w:jc w:val="center"/>
              <w:rPr>
                <w:rFonts w:asciiTheme="majorHAnsi" w:hAnsiTheme="majorHAnsi" w:cstheme="majorHAnsi"/>
                <w:b/>
                <w:sz w:val="26"/>
                <w:szCs w:val="26"/>
              </w:rPr>
            </w:pPr>
            <w:r w:rsidRPr="006E67C9">
              <w:rPr>
                <w:rFonts w:asciiTheme="majorHAnsi" w:hAnsiTheme="majorHAnsi" w:cstheme="majorHAnsi"/>
                <w:b/>
                <w:color w:val="000000" w:themeColor="text1"/>
                <w:sz w:val="26"/>
                <w:szCs w:val="26"/>
              </w:rPr>
              <w:t>Nội dung hiển thị</w:t>
            </w:r>
          </w:p>
        </w:tc>
      </w:tr>
      <w:tr w:rsidR="00C5705F" w:rsidRPr="009B706A" w14:paraId="5D5311E1" w14:textId="77777777" w:rsidTr="00935B30">
        <w:tc>
          <w:tcPr>
            <w:tcW w:w="1118" w:type="pct"/>
            <w:shd w:val="clear" w:color="auto" w:fill="CCFF66"/>
          </w:tcPr>
          <w:p w14:paraId="39C57875" w14:textId="77777777" w:rsidR="00C5705F" w:rsidRPr="006E67C9" w:rsidRDefault="00C5705F" w:rsidP="006E67C9">
            <w:pPr>
              <w:jc w:val="center"/>
              <w:rPr>
                <w:rFonts w:asciiTheme="majorHAnsi" w:hAnsiTheme="majorHAnsi" w:cstheme="majorHAnsi"/>
                <w:b/>
                <w:sz w:val="26"/>
                <w:szCs w:val="26"/>
                <w:lang w:val="vi-VN"/>
              </w:rPr>
            </w:pPr>
            <w:r w:rsidRPr="006E67C9">
              <w:rPr>
                <w:rFonts w:asciiTheme="majorHAnsi" w:hAnsiTheme="majorHAnsi" w:cstheme="majorHAnsi"/>
                <w:b/>
                <w:color w:val="000000" w:themeColor="text1"/>
                <w:sz w:val="26"/>
                <w:szCs w:val="26"/>
              </w:rPr>
              <w:t>Tên hành động</w:t>
            </w:r>
          </w:p>
        </w:tc>
        <w:tc>
          <w:tcPr>
            <w:tcW w:w="1118" w:type="pct"/>
            <w:shd w:val="clear" w:color="auto" w:fill="CCFF66"/>
          </w:tcPr>
          <w:p w14:paraId="67AAF1F3" w14:textId="77777777" w:rsidR="00C5705F" w:rsidRPr="006E67C9" w:rsidRDefault="00C5705F" w:rsidP="006E67C9">
            <w:pPr>
              <w:jc w:val="center"/>
              <w:rPr>
                <w:rFonts w:asciiTheme="majorHAnsi" w:hAnsiTheme="majorHAnsi" w:cstheme="majorHAnsi"/>
                <w:b/>
                <w:sz w:val="26"/>
                <w:szCs w:val="26"/>
                <w:lang w:val="vi-VN"/>
              </w:rPr>
            </w:pPr>
            <w:r w:rsidRPr="006E67C9">
              <w:rPr>
                <w:rFonts w:asciiTheme="majorHAnsi" w:hAnsiTheme="majorHAnsi" w:cstheme="majorHAnsi"/>
                <w:b/>
                <w:color w:val="000000" w:themeColor="text1"/>
                <w:sz w:val="26"/>
                <w:szCs w:val="26"/>
              </w:rPr>
              <w:t>Mô tả</w:t>
            </w:r>
          </w:p>
        </w:tc>
        <w:tc>
          <w:tcPr>
            <w:tcW w:w="1118" w:type="pct"/>
            <w:shd w:val="clear" w:color="auto" w:fill="CCFF66"/>
          </w:tcPr>
          <w:p w14:paraId="2410ED97" w14:textId="77777777" w:rsidR="00C5705F" w:rsidRPr="006E67C9" w:rsidRDefault="00C5705F" w:rsidP="006E67C9">
            <w:pPr>
              <w:jc w:val="center"/>
              <w:rPr>
                <w:rFonts w:asciiTheme="majorHAnsi" w:hAnsiTheme="majorHAnsi" w:cstheme="majorHAnsi"/>
                <w:b/>
                <w:sz w:val="26"/>
                <w:szCs w:val="26"/>
                <w:lang w:val="vi-VN"/>
              </w:rPr>
            </w:pPr>
            <w:r w:rsidRPr="006E67C9">
              <w:rPr>
                <w:rFonts w:asciiTheme="majorHAnsi" w:hAnsiTheme="majorHAnsi" w:cstheme="majorHAnsi"/>
                <w:b/>
                <w:color w:val="000000" w:themeColor="text1"/>
                <w:sz w:val="26"/>
                <w:szCs w:val="26"/>
              </w:rPr>
              <w:t>Thành công</w:t>
            </w:r>
          </w:p>
        </w:tc>
        <w:tc>
          <w:tcPr>
            <w:tcW w:w="1646" w:type="pct"/>
            <w:shd w:val="clear" w:color="auto" w:fill="CCFF66"/>
          </w:tcPr>
          <w:p w14:paraId="38778C6D" w14:textId="77777777" w:rsidR="00C5705F" w:rsidRPr="006E67C9" w:rsidRDefault="00C5705F" w:rsidP="006E67C9">
            <w:pPr>
              <w:jc w:val="center"/>
              <w:rPr>
                <w:rFonts w:asciiTheme="majorHAnsi" w:hAnsiTheme="majorHAnsi" w:cstheme="majorHAnsi"/>
                <w:b/>
                <w:sz w:val="26"/>
                <w:szCs w:val="26"/>
                <w:lang w:val="vi-VN"/>
              </w:rPr>
            </w:pPr>
            <w:r w:rsidRPr="006E67C9">
              <w:rPr>
                <w:rFonts w:asciiTheme="majorHAnsi" w:hAnsiTheme="majorHAnsi" w:cstheme="majorHAnsi"/>
                <w:b/>
                <w:color w:val="000000" w:themeColor="text1"/>
                <w:sz w:val="26"/>
                <w:szCs w:val="26"/>
              </w:rPr>
              <w:t>Không thành công</w:t>
            </w:r>
          </w:p>
        </w:tc>
      </w:tr>
      <w:tr w:rsidR="00C5705F" w:rsidRPr="009B706A" w14:paraId="481E45A5" w14:textId="77777777" w:rsidTr="00935B30">
        <w:tc>
          <w:tcPr>
            <w:tcW w:w="1118" w:type="pct"/>
          </w:tcPr>
          <w:p w14:paraId="56E1CE3C" w14:textId="5585C651" w:rsidR="00C5705F" w:rsidRPr="009B706A" w:rsidRDefault="003E5F1B"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Click vào OK</w:t>
            </w:r>
          </w:p>
        </w:tc>
        <w:tc>
          <w:tcPr>
            <w:tcW w:w="1118" w:type="pct"/>
          </w:tcPr>
          <w:p w14:paraId="2FB1CA69" w14:textId="3A693E05" w:rsidR="00C5705F" w:rsidRPr="009B706A" w:rsidRDefault="003E5F1B"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Người dùng nhấn vào nút "OK" để đóng thông báo</w:t>
            </w:r>
          </w:p>
        </w:tc>
        <w:tc>
          <w:tcPr>
            <w:tcW w:w="1118" w:type="pct"/>
          </w:tcPr>
          <w:p w14:paraId="52AEE63A" w14:textId="3C57ED6F" w:rsidR="00C5705F" w:rsidRPr="009B706A" w:rsidRDefault="003E5F1B"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Đóng thông báo và quay lại giao diện trước</w:t>
            </w:r>
          </w:p>
        </w:tc>
        <w:tc>
          <w:tcPr>
            <w:tcW w:w="1646" w:type="pct"/>
          </w:tcPr>
          <w:p w14:paraId="1AC30EDF" w14:textId="69D69E2B" w:rsidR="00C5705F" w:rsidRPr="009B706A" w:rsidRDefault="003E5F1B"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Thông báo không đóng và không quay lại giao diện trước</w:t>
            </w:r>
          </w:p>
        </w:tc>
      </w:tr>
    </w:tbl>
    <w:p w14:paraId="2492E231" w14:textId="2747021F" w:rsidR="007F5EAC" w:rsidRPr="009B706A" w:rsidRDefault="0038682D" w:rsidP="0049382E">
      <w:pPr>
        <w:pStyle w:val="u2"/>
        <w:jc w:val="both"/>
        <w:rPr>
          <w:rFonts w:asciiTheme="majorHAnsi" w:hAnsiTheme="majorHAnsi" w:cstheme="majorHAnsi"/>
          <w:b w:val="0"/>
          <w:bCs/>
        </w:rPr>
      </w:pPr>
      <w:bookmarkStart w:id="46" w:name="_Toc198617471"/>
      <w:r w:rsidRPr="009B706A">
        <w:rPr>
          <w:rFonts w:asciiTheme="majorHAnsi" w:hAnsiTheme="majorHAnsi" w:cstheme="majorHAnsi"/>
          <w:bCs/>
        </w:rPr>
        <w:t>UI-</w:t>
      </w:r>
      <w:r w:rsidR="009929A8" w:rsidRPr="009B706A">
        <w:rPr>
          <w:rFonts w:asciiTheme="majorHAnsi" w:hAnsiTheme="majorHAnsi" w:cstheme="majorHAnsi"/>
          <w:bCs/>
        </w:rPr>
        <w:t>17</w:t>
      </w:r>
      <w:r w:rsidRPr="009B706A">
        <w:rPr>
          <w:rFonts w:asciiTheme="majorHAnsi" w:hAnsiTheme="majorHAnsi" w:cstheme="majorHAnsi"/>
          <w:bCs/>
        </w:rPr>
        <w:t xml:space="preserve"> Giao diện Danh Sách Bàn</w:t>
      </w:r>
      <w:bookmarkEnd w:id="46"/>
    </w:p>
    <w:p w14:paraId="72305E47" w14:textId="6EED89C9" w:rsidR="0039544F" w:rsidRPr="009B706A" w:rsidRDefault="008214E2" w:rsidP="0049382E">
      <w:pPr>
        <w:jc w:val="both"/>
        <w:rPr>
          <w:rFonts w:asciiTheme="majorHAnsi" w:hAnsiTheme="majorHAnsi" w:cstheme="majorHAnsi"/>
          <w:b/>
          <w:bCs/>
          <w:sz w:val="26"/>
          <w:szCs w:val="26"/>
        </w:rPr>
      </w:pPr>
      <w:r w:rsidRPr="009B706A">
        <w:rPr>
          <w:rFonts w:asciiTheme="majorHAnsi" w:hAnsiTheme="majorHAnsi" w:cstheme="majorHAnsi"/>
          <w:b/>
          <w:bCs/>
          <w:noProof/>
          <w:sz w:val="26"/>
          <w:szCs w:val="26"/>
        </w:rPr>
        <w:drawing>
          <wp:inline distT="0" distB="0" distL="0" distR="0" wp14:anchorId="65B81BED" wp14:editId="63143361">
            <wp:extent cx="4656223" cy="3116850"/>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656223" cy="3116850"/>
                    </a:xfrm>
                    <a:prstGeom prst="rect">
                      <a:avLst/>
                    </a:prstGeom>
                  </pic:spPr>
                </pic:pic>
              </a:graphicData>
            </a:graphic>
          </wp:inline>
        </w:drawing>
      </w:r>
    </w:p>
    <w:tbl>
      <w:tblPr>
        <w:tblStyle w:val="LiBang"/>
        <w:tblW w:w="5585" w:type="pct"/>
        <w:tblLook w:val="04A0" w:firstRow="1" w:lastRow="0" w:firstColumn="1" w:lastColumn="0" w:noHBand="0" w:noVBand="1"/>
      </w:tblPr>
      <w:tblGrid>
        <w:gridCol w:w="2252"/>
        <w:gridCol w:w="2253"/>
        <w:gridCol w:w="2253"/>
        <w:gridCol w:w="3317"/>
      </w:tblGrid>
      <w:tr w:rsidR="003E5F1B" w:rsidRPr="009B706A" w14:paraId="17C0C5D3" w14:textId="77777777" w:rsidTr="00935B30">
        <w:tc>
          <w:tcPr>
            <w:tcW w:w="2236" w:type="pct"/>
            <w:gridSpan w:val="2"/>
            <w:shd w:val="clear" w:color="auto" w:fill="CCFF66"/>
          </w:tcPr>
          <w:p w14:paraId="379CAE04" w14:textId="77777777" w:rsidR="003E5F1B" w:rsidRPr="00B3684E" w:rsidRDefault="003E5F1B" w:rsidP="0049382E">
            <w:pPr>
              <w:jc w:val="both"/>
              <w:rPr>
                <w:rFonts w:asciiTheme="majorHAnsi" w:hAnsiTheme="majorHAnsi" w:cstheme="majorHAnsi"/>
                <w:b/>
                <w:sz w:val="26"/>
                <w:szCs w:val="26"/>
              </w:rPr>
            </w:pPr>
            <w:r w:rsidRPr="00B3684E">
              <w:rPr>
                <w:rFonts w:asciiTheme="majorHAnsi" w:hAnsiTheme="majorHAnsi" w:cstheme="majorHAnsi"/>
                <w:b/>
                <w:color w:val="000000" w:themeColor="text1"/>
                <w:sz w:val="26"/>
                <w:szCs w:val="26"/>
              </w:rPr>
              <w:t>Hiển thị</w:t>
            </w:r>
          </w:p>
        </w:tc>
        <w:tc>
          <w:tcPr>
            <w:tcW w:w="2764" w:type="pct"/>
            <w:gridSpan w:val="2"/>
          </w:tcPr>
          <w:p w14:paraId="10CCB176" w14:textId="003F7E6A" w:rsidR="003E5F1B" w:rsidRPr="009B706A" w:rsidRDefault="003E5F1B" w:rsidP="0049382E">
            <w:pPr>
              <w:jc w:val="both"/>
              <w:rPr>
                <w:rFonts w:asciiTheme="majorHAnsi" w:hAnsiTheme="majorHAnsi" w:cstheme="majorHAnsi"/>
                <w:bCs/>
                <w:sz w:val="26"/>
                <w:szCs w:val="26"/>
              </w:rPr>
            </w:pPr>
            <w:r w:rsidRPr="009B706A">
              <w:rPr>
                <w:rFonts w:asciiTheme="majorHAnsi" w:hAnsiTheme="majorHAnsi" w:cstheme="majorHAnsi"/>
                <w:bCs/>
                <w:sz w:val="26"/>
                <w:szCs w:val="26"/>
              </w:rPr>
              <w:t>Giao diện danh sách bàn</w:t>
            </w:r>
          </w:p>
        </w:tc>
      </w:tr>
      <w:tr w:rsidR="003E5F1B" w:rsidRPr="009B706A" w14:paraId="58E36526" w14:textId="77777777" w:rsidTr="00935B30">
        <w:tc>
          <w:tcPr>
            <w:tcW w:w="2236" w:type="pct"/>
            <w:gridSpan w:val="2"/>
            <w:shd w:val="clear" w:color="auto" w:fill="CCFF66"/>
          </w:tcPr>
          <w:p w14:paraId="5971EDD7" w14:textId="77777777" w:rsidR="003E5F1B" w:rsidRPr="00B3684E" w:rsidRDefault="003E5F1B" w:rsidP="0049382E">
            <w:pPr>
              <w:jc w:val="both"/>
              <w:rPr>
                <w:rFonts w:asciiTheme="majorHAnsi" w:hAnsiTheme="majorHAnsi" w:cstheme="majorHAnsi"/>
                <w:b/>
                <w:sz w:val="26"/>
                <w:szCs w:val="26"/>
              </w:rPr>
            </w:pPr>
            <w:r w:rsidRPr="00B3684E">
              <w:rPr>
                <w:rFonts w:asciiTheme="majorHAnsi" w:hAnsiTheme="majorHAnsi" w:cstheme="majorHAnsi"/>
                <w:b/>
                <w:color w:val="000000" w:themeColor="text1"/>
                <w:sz w:val="26"/>
                <w:szCs w:val="26"/>
              </w:rPr>
              <w:t>Mô tả</w:t>
            </w:r>
          </w:p>
        </w:tc>
        <w:tc>
          <w:tcPr>
            <w:tcW w:w="2764" w:type="pct"/>
            <w:gridSpan w:val="2"/>
          </w:tcPr>
          <w:p w14:paraId="02BE482C" w14:textId="359CA77A" w:rsidR="003E5F1B" w:rsidRPr="009B706A" w:rsidRDefault="003E5F1B" w:rsidP="0049382E">
            <w:pPr>
              <w:jc w:val="both"/>
              <w:rPr>
                <w:rFonts w:asciiTheme="majorHAnsi" w:hAnsiTheme="majorHAnsi" w:cstheme="majorHAnsi"/>
                <w:bCs/>
                <w:sz w:val="26"/>
                <w:szCs w:val="26"/>
              </w:rPr>
            </w:pPr>
            <w:r w:rsidRPr="009B706A">
              <w:rPr>
                <w:rFonts w:asciiTheme="majorHAnsi" w:hAnsiTheme="majorHAnsi" w:cstheme="majorHAnsi"/>
                <w:bCs/>
                <w:sz w:val="26"/>
                <w:szCs w:val="26"/>
              </w:rPr>
              <w:t>Hiển thị giao diện của danh sách bàn của Coffee House, nơi nhân viên có thể chọn và quản lý các bàn khách.</w:t>
            </w:r>
          </w:p>
        </w:tc>
      </w:tr>
      <w:tr w:rsidR="003E5F1B" w:rsidRPr="009B706A" w14:paraId="04974E7A" w14:textId="77777777" w:rsidTr="00935B30">
        <w:tc>
          <w:tcPr>
            <w:tcW w:w="2236" w:type="pct"/>
            <w:gridSpan w:val="2"/>
            <w:shd w:val="clear" w:color="auto" w:fill="CCFF66"/>
          </w:tcPr>
          <w:p w14:paraId="26AC403F" w14:textId="77777777" w:rsidR="003E5F1B" w:rsidRPr="00B3684E" w:rsidRDefault="003E5F1B" w:rsidP="0049382E">
            <w:pPr>
              <w:jc w:val="both"/>
              <w:rPr>
                <w:rFonts w:asciiTheme="majorHAnsi" w:hAnsiTheme="majorHAnsi" w:cstheme="majorHAnsi"/>
                <w:b/>
                <w:sz w:val="26"/>
                <w:szCs w:val="26"/>
              </w:rPr>
            </w:pPr>
            <w:r w:rsidRPr="00B3684E">
              <w:rPr>
                <w:rFonts w:asciiTheme="majorHAnsi" w:hAnsiTheme="majorHAnsi" w:cstheme="majorHAnsi"/>
                <w:b/>
                <w:color w:val="000000" w:themeColor="text1"/>
                <w:sz w:val="26"/>
                <w:szCs w:val="26"/>
              </w:rPr>
              <w:t>Hiển thị truy cập</w:t>
            </w:r>
          </w:p>
        </w:tc>
        <w:tc>
          <w:tcPr>
            <w:tcW w:w="2764" w:type="pct"/>
            <w:gridSpan w:val="2"/>
          </w:tcPr>
          <w:p w14:paraId="39296869" w14:textId="64F4E503" w:rsidR="003E5F1B" w:rsidRPr="009B706A" w:rsidRDefault="003E5F1B" w:rsidP="0049382E">
            <w:pPr>
              <w:jc w:val="both"/>
              <w:rPr>
                <w:rFonts w:asciiTheme="majorHAnsi" w:hAnsiTheme="majorHAnsi" w:cstheme="majorHAnsi"/>
                <w:bCs/>
                <w:sz w:val="26"/>
                <w:szCs w:val="26"/>
              </w:rPr>
            </w:pPr>
            <w:r w:rsidRPr="009B706A">
              <w:rPr>
                <w:rFonts w:asciiTheme="majorHAnsi" w:hAnsiTheme="majorHAnsi" w:cstheme="majorHAnsi"/>
                <w:bCs/>
                <w:sz w:val="26"/>
                <w:szCs w:val="26"/>
              </w:rPr>
              <w:t>Chỉ người dùng có quyền như nhân viên, quản lý hoặc admin mới có thể truy cập vào danh sách bàn thông qua menu điều hướng.</w:t>
            </w:r>
          </w:p>
        </w:tc>
      </w:tr>
      <w:tr w:rsidR="003E5F1B" w:rsidRPr="009B706A" w14:paraId="1124C45E" w14:textId="77777777" w:rsidTr="00935B30">
        <w:tc>
          <w:tcPr>
            <w:tcW w:w="5000" w:type="pct"/>
            <w:gridSpan w:val="4"/>
            <w:shd w:val="clear" w:color="auto" w:fill="CCFF66"/>
          </w:tcPr>
          <w:p w14:paraId="3BAA58FD" w14:textId="77777777" w:rsidR="003E5F1B" w:rsidRPr="00B3684E" w:rsidRDefault="003E5F1B" w:rsidP="00B3684E">
            <w:pPr>
              <w:jc w:val="center"/>
              <w:rPr>
                <w:rFonts w:asciiTheme="majorHAnsi" w:hAnsiTheme="majorHAnsi" w:cstheme="majorHAnsi"/>
                <w:b/>
                <w:sz w:val="26"/>
                <w:szCs w:val="26"/>
              </w:rPr>
            </w:pPr>
            <w:r w:rsidRPr="00B3684E">
              <w:rPr>
                <w:rFonts w:asciiTheme="majorHAnsi" w:hAnsiTheme="majorHAnsi" w:cstheme="majorHAnsi"/>
                <w:b/>
                <w:color w:val="000000" w:themeColor="text1"/>
                <w:sz w:val="26"/>
                <w:szCs w:val="26"/>
              </w:rPr>
              <w:t>Nội dung hiển thị</w:t>
            </w:r>
          </w:p>
        </w:tc>
      </w:tr>
      <w:tr w:rsidR="003E5F1B" w:rsidRPr="009B706A" w14:paraId="18AED3FF" w14:textId="77777777" w:rsidTr="00935B30">
        <w:tc>
          <w:tcPr>
            <w:tcW w:w="1118" w:type="pct"/>
            <w:shd w:val="clear" w:color="auto" w:fill="CCFF66"/>
          </w:tcPr>
          <w:p w14:paraId="4A8E178D" w14:textId="77777777" w:rsidR="003E5F1B" w:rsidRPr="00B3684E" w:rsidRDefault="003E5F1B" w:rsidP="00B3684E">
            <w:pPr>
              <w:jc w:val="center"/>
              <w:rPr>
                <w:rFonts w:asciiTheme="majorHAnsi" w:hAnsiTheme="majorHAnsi" w:cstheme="majorHAnsi"/>
                <w:b/>
                <w:sz w:val="26"/>
                <w:szCs w:val="26"/>
              </w:rPr>
            </w:pPr>
            <w:r w:rsidRPr="00B3684E">
              <w:rPr>
                <w:rFonts w:asciiTheme="majorHAnsi" w:hAnsiTheme="majorHAnsi" w:cstheme="majorHAnsi"/>
                <w:b/>
                <w:color w:val="000000" w:themeColor="text1"/>
                <w:sz w:val="26"/>
                <w:szCs w:val="26"/>
              </w:rPr>
              <w:t>Mục</w:t>
            </w:r>
          </w:p>
        </w:tc>
        <w:tc>
          <w:tcPr>
            <w:tcW w:w="1118" w:type="pct"/>
            <w:shd w:val="clear" w:color="auto" w:fill="CCFF66"/>
          </w:tcPr>
          <w:p w14:paraId="482A480D" w14:textId="77777777" w:rsidR="003E5F1B" w:rsidRPr="00B3684E" w:rsidRDefault="003E5F1B" w:rsidP="00B3684E">
            <w:pPr>
              <w:jc w:val="center"/>
              <w:rPr>
                <w:rFonts w:asciiTheme="majorHAnsi" w:hAnsiTheme="majorHAnsi" w:cstheme="majorHAnsi"/>
                <w:b/>
                <w:sz w:val="26"/>
                <w:szCs w:val="26"/>
              </w:rPr>
            </w:pPr>
            <w:r w:rsidRPr="00B3684E">
              <w:rPr>
                <w:rFonts w:asciiTheme="majorHAnsi" w:hAnsiTheme="majorHAnsi" w:cstheme="majorHAnsi"/>
                <w:b/>
                <w:color w:val="000000" w:themeColor="text1"/>
                <w:sz w:val="26"/>
                <w:szCs w:val="26"/>
              </w:rPr>
              <w:t>Loại</w:t>
            </w:r>
          </w:p>
        </w:tc>
        <w:tc>
          <w:tcPr>
            <w:tcW w:w="1118" w:type="pct"/>
            <w:shd w:val="clear" w:color="auto" w:fill="CCFF66"/>
          </w:tcPr>
          <w:p w14:paraId="191AEDAC" w14:textId="77777777" w:rsidR="003E5F1B" w:rsidRPr="00B3684E" w:rsidRDefault="003E5F1B" w:rsidP="00B3684E">
            <w:pPr>
              <w:jc w:val="center"/>
              <w:rPr>
                <w:rFonts w:asciiTheme="majorHAnsi" w:hAnsiTheme="majorHAnsi" w:cstheme="majorHAnsi"/>
                <w:b/>
                <w:sz w:val="26"/>
                <w:szCs w:val="26"/>
              </w:rPr>
            </w:pPr>
            <w:r w:rsidRPr="00B3684E">
              <w:rPr>
                <w:rFonts w:asciiTheme="majorHAnsi" w:hAnsiTheme="majorHAnsi" w:cstheme="majorHAnsi"/>
                <w:b/>
                <w:color w:val="000000" w:themeColor="text1"/>
                <w:sz w:val="26"/>
                <w:szCs w:val="26"/>
              </w:rPr>
              <w:t>Dữ liệu</w:t>
            </w:r>
          </w:p>
        </w:tc>
        <w:tc>
          <w:tcPr>
            <w:tcW w:w="1646" w:type="pct"/>
            <w:shd w:val="clear" w:color="auto" w:fill="CCFF66"/>
          </w:tcPr>
          <w:p w14:paraId="391C95E2" w14:textId="77777777" w:rsidR="003E5F1B" w:rsidRPr="00B3684E" w:rsidRDefault="003E5F1B" w:rsidP="00B3684E">
            <w:pPr>
              <w:jc w:val="center"/>
              <w:rPr>
                <w:rFonts w:asciiTheme="majorHAnsi" w:hAnsiTheme="majorHAnsi" w:cstheme="majorHAnsi"/>
                <w:b/>
                <w:sz w:val="26"/>
                <w:szCs w:val="26"/>
              </w:rPr>
            </w:pPr>
            <w:r w:rsidRPr="00B3684E">
              <w:rPr>
                <w:rFonts w:asciiTheme="majorHAnsi" w:hAnsiTheme="majorHAnsi" w:cstheme="majorHAnsi"/>
                <w:b/>
                <w:color w:val="000000" w:themeColor="text1"/>
                <w:sz w:val="26"/>
                <w:szCs w:val="26"/>
              </w:rPr>
              <w:t>Mô tả</w:t>
            </w:r>
          </w:p>
        </w:tc>
      </w:tr>
      <w:tr w:rsidR="003E5F1B" w:rsidRPr="009B706A" w14:paraId="19024809" w14:textId="77777777" w:rsidTr="00935B30">
        <w:tc>
          <w:tcPr>
            <w:tcW w:w="1118" w:type="pct"/>
            <w:shd w:val="clear" w:color="auto" w:fill="auto"/>
          </w:tcPr>
          <w:p w14:paraId="0607AFC3" w14:textId="60B3F428" w:rsidR="003E5F1B" w:rsidRPr="009B706A" w:rsidRDefault="003E5F1B"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Danh sách bàn</w:t>
            </w:r>
          </w:p>
        </w:tc>
        <w:tc>
          <w:tcPr>
            <w:tcW w:w="1118" w:type="pct"/>
            <w:shd w:val="clear" w:color="auto" w:fill="auto"/>
          </w:tcPr>
          <w:p w14:paraId="6FEE824F" w14:textId="67371FD6" w:rsidR="003E5F1B" w:rsidRPr="009B706A" w:rsidRDefault="003E5F1B"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Text+icon</w:t>
            </w:r>
          </w:p>
        </w:tc>
        <w:tc>
          <w:tcPr>
            <w:tcW w:w="1118" w:type="pct"/>
            <w:shd w:val="clear" w:color="auto" w:fill="auto"/>
          </w:tcPr>
          <w:p w14:paraId="2C0A12ED" w14:textId="67FE7B88" w:rsidR="003E5F1B" w:rsidRPr="009B706A" w:rsidRDefault="003E5F1B"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Danh sách các bàn</w:t>
            </w:r>
          </w:p>
        </w:tc>
        <w:tc>
          <w:tcPr>
            <w:tcW w:w="1646" w:type="pct"/>
            <w:shd w:val="clear" w:color="auto" w:fill="auto"/>
          </w:tcPr>
          <w:p w14:paraId="1984DC40" w14:textId="1275E86E" w:rsidR="003E5F1B" w:rsidRPr="009B706A" w:rsidRDefault="003E5F1B"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Hiển thị tất cả các bàn trong quán, với trạng thái có khách và không khách, và tính năng chọn bàn.</w:t>
            </w:r>
          </w:p>
        </w:tc>
      </w:tr>
      <w:tr w:rsidR="003E5F1B" w:rsidRPr="009B706A" w14:paraId="3B638536" w14:textId="77777777" w:rsidTr="00935B30">
        <w:tc>
          <w:tcPr>
            <w:tcW w:w="1118" w:type="pct"/>
            <w:shd w:val="clear" w:color="auto" w:fill="auto"/>
          </w:tcPr>
          <w:p w14:paraId="26D16C87" w14:textId="294D6129" w:rsidR="003E5F1B" w:rsidRPr="009B706A" w:rsidRDefault="003E5F1B"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Chọn bàn</w:t>
            </w:r>
          </w:p>
        </w:tc>
        <w:tc>
          <w:tcPr>
            <w:tcW w:w="1118" w:type="pct"/>
            <w:shd w:val="clear" w:color="auto" w:fill="auto"/>
          </w:tcPr>
          <w:p w14:paraId="4B3D3B27" w14:textId="2B5AF9BA" w:rsidR="003E5F1B" w:rsidRPr="009B706A" w:rsidRDefault="003E5F1B"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Button</w:t>
            </w:r>
          </w:p>
        </w:tc>
        <w:tc>
          <w:tcPr>
            <w:tcW w:w="1118" w:type="pct"/>
            <w:shd w:val="clear" w:color="auto" w:fill="auto"/>
          </w:tcPr>
          <w:p w14:paraId="07132548" w14:textId="482678AF" w:rsidR="003E5F1B" w:rsidRPr="009B706A" w:rsidRDefault="003E5F1B"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Bàn có khách, bàn không khách</w:t>
            </w:r>
          </w:p>
        </w:tc>
        <w:tc>
          <w:tcPr>
            <w:tcW w:w="1646" w:type="pct"/>
            <w:shd w:val="clear" w:color="auto" w:fill="auto"/>
          </w:tcPr>
          <w:p w14:paraId="0489F408" w14:textId="441A8F13" w:rsidR="003E5F1B" w:rsidRPr="009B706A" w:rsidRDefault="003E5F1B"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Nhấn vào bàn để chọn bàn có khách hoặc không khách.</w:t>
            </w:r>
          </w:p>
        </w:tc>
      </w:tr>
      <w:tr w:rsidR="003E5F1B" w:rsidRPr="009B706A" w14:paraId="0DA4C18B" w14:textId="77777777" w:rsidTr="00935B30">
        <w:tc>
          <w:tcPr>
            <w:tcW w:w="1118" w:type="pct"/>
            <w:shd w:val="clear" w:color="auto" w:fill="auto"/>
          </w:tcPr>
          <w:p w14:paraId="2B54412E" w14:textId="76A0EEA7" w:rsidR="003E5F1B" w:rsidRPr="009B706A" w:rsidRDefault="003E5F1B"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Thông tin bàn</w:t>
            </w:r>
          </w:p>
        </w:tc>
        <w:tc>
          <w:tcPr>
            <w:tcW w:w="1118" w:type="pct"/>
            <w:shd w:val="clear" w:color="auto" w:fill="auto"/>
          </w:tcPr>
          <w:p w14:paraId="5A554572" w14:textId="5862679E" w:rsidR="003E5F1B" w:rsidRPr="009B706A" w:rsidRDefault="003E5F1B"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Popup</w:t>
            </w:r>
          </w:p>
        </w:tc>
        <w:tc>
          <w:tcPr>
            <w:tcW w:w="1118" w:type="pct"/>
            <w:shd w:val="clear" w:color="auto" w:fill="auto"/>
          </w:tcPr>
          <w:p w14:paraId="1456080C" w14:textId="43A1204F" w:rsidR="003E5F1B" w:rsidRPr="009B706A" w:rsidRDefault="003E5F1B"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Thông tin chi tiết bàn đã chọn</w:t>
            </w:r>
          </w:p>
        </w:tc>
        <w:tc>
          <w:tcPr>
            <w:tcW w:w="1646" w:type="pct"/>
            <w:shd w:val="clear" w:color="auto" w:fill="auto"/>
          </w:tcPr>
          <w:p w14:paraId="437F81D6" w14:textId="1D63E3CB" w:rsidR="003E5F1B" w:rsidRPr="009B706A" w:rsidRDefault="003E5F1B"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Hiển thị thông tin chi tiết về bàn khi được chọn, bao gồm số bàn, khách đã gọi món, ...</w:t>
            </w:r>
          </w:p>
        </w:tc>
      </w:tr>
      <w:tr w:rsidR="003E5F1B" w:rsidRPr="009B706A" w14:paraId="640DB90F" w14:textId="77777777" w:rsidTr="00935B30">
        <w:tc>
          <w:tcPr>
            <w:tcW w:w="1118" w:type="pct"/>
            <w:shd w:val="clear" w:color="auto" w:fill="auto"/>
          </w:tcPr>
          <w:p w14:paraId="05AAEE73" w14:textId="55174B3B" w:rsidR="003E5F1B" w:rsidRPr="009B706A" w:rsidRDefault="003E5F1B"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Danh sách bàn</w:t>
            </w:r>
          </w:p>
        </w:tc>
        <w:tc>
          <w:tcPr>
            <w:tcW w:w="1118" w:type="pct"/>
            <w:shd w:val="clear" w:color="auto" w:fill="auto"/>
          </w:tcPr>
          <w:p w14:paraId="098A7537" w14:textId="5E756B2C" w:rsidR="003E5F1B" w:rsidRPr="009B706A" w:rsidRDefault="003E5F1B"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Button</w:t>
            </w:r>
          </w:p>
        </w:tc>
        <w:tc>
          <w:tcPr>
            <w:tcW w:w="1118" w:type="pct"/>
            <w:shd w:val="clear" w:color="auto" w:fill="auto"/>
          </w:tcPr>
          <w:p w14:paraId="1FBF84BE" w14:textId="040A0006" w:rsidR="003E5F1B" w:rsidRPr="009B706A" w:rsidRDefault="003E5F1B"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Liên kết đến trang danh sách bàn</w:t>
            </w:r>
          </w:p>
        </w:tc>
        <w:tc>
          <w:tcPr>
            <w:tcW w:w="1646" w:type="pct"/>
            <w:shd w:val="clear" w:color="auto" w:fill="auto"/>
          </w:tcPr>
          <w:p w14:paraId="115424A0" w14:textId="3CE77018" w:rsidR="003E5F1B" w:rsidRPr="009B706A" w:rsidRDefault="003E5F1B"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Button này hiển thị trên giao diện chính và dẫn đến trang danh sách bàn để chọn bàn và quản lý bàn.</w:t>
            </w:r>
          </w:p>
        </w:tc>
      </w:tr>
      <w:tr w:rsidR="003E5F1B" w:rsidRPr="009B706A" w14:paraId="15613A6D" w14:textId="77777777" w:rsidTr="00935B30">
        <w:tc>
          <w:tcPr>
            <w:tcW w:w="1118" w:type="pct"/>
            <w:shd w:val="clear" w:color="auto" w:fill="auto"/>
          </w:tcPr>
          <w:p w14:paraId="09E2D161" w14:textId="72D3E881" w:rsidR="003E5F1B" w:rsidRPr="009B706A" w:rsidRDefault="003E5F1B"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lastRenderedPageBreak/>
              <w:t>Lịch sử hóa đơn</w:t>
            </w:r>
          </w:p>
        </w:tc>
        <w:tc>
          <w:tcPr>
            <w:tcW w:w="1118" w:type="pct"/>
            <w:shd w:val="clear" w:color="auto" w:fill="auto"/>
          </w:tcPr>
          <w:p w14:paraId="5D872032" w14:textId="630F3C8B" w:rsidR="003E5F1B" w:rsidRPr="009B706A" w:rsidRDefault="003E5F1B"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Button</w:t>
            </w:r>
          </w:p>
        </w:tc>
        <w:tc>
          <w:tcPr>
            <w:tcW w:w="1118" w:type="pct"/>
            <w:shd w:val="clear" w:color="auto" w:fill="auto"/>
          </w:tcPr>
          <w:p w14:paraId="23EB1394" w14:textId="3D3A3396" w:rsidR="003E5F1B" w:rsidRPr="009B706A" w:rsidRDefault="003E5F1B"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Liên kết đến trang lịch sử hóa đơn</w:t>
            </w:r>
          </w:p>
        </w:tc>
        <w:tc>
          <w:tcPr>
            <w:tcW w:w="1646" w:type="pct"/>
            <w:shd w:val="clear" w:color="auto" w:fill="auto"/>
          </w:tcPr>
          <w:p w14:paraId="0C5AE072" w14:textId="06F2A694" w:rsidR="003E5F1B" w:rsidRPr="009B706A" w:rsidRDefault="003E5F1B"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Button này dẫn đến lịch sử hóa đơn của khách hàng đã thanh toán, cho phép xem lại các giao dịch trước đó.</w:t>
            </w:r>
          </w:p>
        </w:tc>
      </w:tr>
      <w:tr w:rsidR="003E5F1B" w:rsidRPr="009B706A" w14:paraId="30422689" w14:textId="77777777" w:rsidTr="00935B30">
        <w:tc>
          <w:tcPr>
            <w:tcW w:w="1118" w:type="pct"/>
            <w:shd w:val="clear" w:color="auto" w:fill="auto"/>
          </w:tcPr>
          <w:p w14:paraId="3231987F" w14:textId="72707EAD" w:rsidR="003E5F1B" w:rsidRPr="009B706A" w:rsidRDefault="003E5F1B"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Đăng xuất</w:t>
            </w:r>
          </w:p>
        </w:tc>
        <w:tc>
          <w:tcPr>
            <w:tcW w:w="1118" w:type="pct"/>
            <w:shd w:val="clear" w:color="auto" w:fill="auto"/>
          </w:tcPr>
          <w:p w14:paraId="33B405AC" w14:textId="43CB11AB" w:rsidR="003E5F1B" w:rsidRPr="009B706A" w:rsidRDefault="003E5F1B"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Button</w:t>
            </w:r>
          </w:p>
        </w:tc>
        <w:tc>
          <w:tcPr>
            <w:tcW w:w="1118" w:type="pct"/>
            <w:shd w:val="clear" w:color="auto" w:fill="auto"/>
          </w:tcPr>
          <w:p w14:paraId="1C4A608B" w14:textId="0990787F" w:rsidR="003E5F1B" w:rsidRPr="009B706A" w:rsidRDefault="003E5F1B"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Liên kết để đăng xuất người dùng</w:t>
            </w:r>
          </w:p>
        </w:tc>
        <w:tc>
          <w:tcPr>
            <w:tcW w:w="1646" w:type="pct"/>
            <w:shd w:val="clear" w:color="auto" w:fill="auto"/>
          </w:tcPr>
          <w:p w14:paraId="6C666BCA" w14:textId="72C586C8" w:rsidR="003E5F1B" w:rsidRPr="009B706A" w:rsidRDefault="003E5F1B"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Button này cho phép người dùng đăng xuất khỏi hệ thống và quay lại màn hình đăng nhập.</w:t>
            </w:r>
          </w:p>
        </w:tc>
      </w:tr>
      <w:tr w:rsidR="003E5F1B" w:rsidRPr="009B706A" w14:paraId="134863A9" w14:textId="77777777" w:rsidTr="00935B30">
        <w:tc>
          <w:tcPr>
            <w:tcW w:w="5000" w:type="pct"/>
            <w:gridSpan w:val="4"/>
            <w:shd w:val="clear" w:color="auto" w:fill="CCFF66"/>
          </w:tcPr>
          <w:p w14:paraId="0792515F" w14:textId="77777777" w:rsidR="003E5F1B" w:rsidRPr="003A1A31" w:rsidRDefault="003E5F1B" w:rsidP="003A1A31">
            <w:pPr>
              <w:jc w:val="center"/>
              <w:rPr>
                <w:rFonts w:asciiTheme="majorHAnsi" w:hAnsiTheme="majorHAnsi" w:cstheme="majorHAnsi"/>
                <w:b/>
                <w:sz w:val="26"/>
                <w:szCs w:val="26"/>
              </w:rPr>
            </w:pPr>
            <w:r w:rsidRPr="003A1A31">
              <w:rPr>
                <w:rFonts w:asciiTheme="majorHAnsi" w:hAnsiTheme="majorHAnsi" w:cstheme="majorHAnsi"/>
                <w:b/>
                <w:color w:val="000000" w:themeColor="text1"/>
                <w:sz w:val="26"/>
                <w:szCs w:val="26"/>
              </w:rPr>
              <w:t>Nội dung hiển thị</w:t>
            </w:r>
          </w:p>
        </w:tc>
      </w:tr>
      <w:tr w:rsidR="003E5F1B" w:rsidRPr="009B706A" w14:paraId="782719E6" w14:textId="77777777" w:rsidTr="00935B30">
        <w:tc>
          <w:tcPr>
            <w:tcW w:w="1118" w:type="pct"/>
            <w:shd w:val="clear" w:color="auto" w:fill="CCFF66"/>
          </w:tcPr>
          <w:p w14:paraId="5B23FC12" w14:textId="77777777" w:rsidR="003E5F1B" w:rsidRPr="003A1A31" w:rsidRDefault="003E5F1B" w:rsidP="003A1A31">
            <w:pPr>
              <w:jc w:val="center"/>
              <w:rPr>
                <w:rFonts w:asciiTheme="majorHAnsi" w:hAnsiTheme="majorHAnsi" w:cstheme="majorHAnsi"/>
                <w:b/>
                <w:sz w:val="26"/>
                <w:szCs w:val="26"/>
                <w:lang w:val="vi-VN"/>
              </w:rPr>
            </w:pPr>
            <w:r w:rsidRPr="003A1A31">
              <w:rPr>
                <w:rFonts w:asciiTheme="majorHAnsi" w:hAnsiTheme="majorHAnsi" w:cstheme="majorHAnsi"/>
                <w:b/>
                <w:color w:val="000000" w:themeColor="text1"/>
                <w:sz w:val="26"/>
                <w:szCs w:val="26"/>
              </w:rPr>
              <w:t>Tên hành động</w:t>
            </w:r>
          </w:p>
        </w:tc>
        <w:tc>
          <w:tcPr>
            <w:tcW w:w="1118" w:type="pct"/>
            <w:shd w:val="clear" w:color="auto" w:fill="CCFF66"/>
          </w:tcPr>
          <w:p w14:paraId="0E8A28CA" w14:textId="77777777" w:rsidR="003E5F1B" w:rsidRPr="003A1A31" w:rsidRDefault="003E5F1B" w:rsidP="003A1A31">
            <w:pPr>
              <w:jc w:val="center"/>
              <w:rPr>
                <w:rFonts w:asciiTheme="majorHAnsi" w:hAnsiTheme="majorHAnsi" w:cstheme="majorHAnsi"/>
                <w:b/>
                <w:sz w:val="26"/>
                <w:szCs w:val="26"/>
                <w:lang w:val="vi-VN"/>
              </w:rPr>
            </w:pPr>
            <w:r w:rsidRPr="003A1A31">
              <w:rPr>
                <w:rFonts w:asciiTheme="majorHAnsi" w:hAnsiTheme="majorHAnsi" w:cstheme="majorHAnsi"/>
                <w:b/>
                <w:color w:val="000000" w:themeColor="text1"/>
                <w:sz w:val="26"/>
                <w:szCs w:val="26"/>
              </w:rPr>
              <w:t>Mô tả</w:t>
            </w:r>
          </w:p>
        </w:tc>
        <w:tc>
          <w:tcPr>
            <w:tcW w:w="1118" w:type="pct"/>
            <w:shd w:val="clear" w:color="auto" w:fill="CCFF66"/>
          </w:tcPr>
          <w:p w14:paraId="654B9696" w14:textId="77777777" w:rsidR="003E5F1B" w:rsidRPr="003A1A31" w:rsidRDefault="003E5F1B" w:rsidP="003A1A31">
            <w:pPr>
              <w:jc w:val="center"/>
              <w:rPr>
                <w:rFonts w:asciiTheme="majorHAnsi" w:hAnsiTheme="majorHAnsi" w:cstheme="majorHAnsi"/>
                <w:b/>
                <w:sz w:val="26"/>
                <w:szCs w:val="26"/>
                <w:lang w:val="vi-VN"/>
              </w:rPr>
            </w:pPr>
            <w:r w:rsidRPr="003A1A31">
              <w:rPr>
                <w:rFonts w:asciiTheme="majorHAnsi" w:hAnsiTheme="majorHAnsi" w:cstheme="majorHAnsi"/>
                <w:b/>
                <w:color w:val="000000" w:themeColor="text1"/>
                <w:sz w:val="26"/>
                <w:szCs w:val="26"/>
              </w:rPr>
              <w:t>Thành công</w:t>
            </w:r>
          </w:p>
        </w:tc>
        <w:tc>
          <w:tcPr>
            <w:tcW w:w="1646" w:type="pct"/>
            <w:shd w:val="clear" w:color="auto" w:fill="CCFF66"/>
          </w:tcPr>
          <w:p w14:paraId="1FDCE417" w14:textId="77777777" w:rsidR="003E5F1B" w:rsidRPr="003A1A31" w:rsidRDefault="003E5F1B" w:rsidP="003A1A31">
            <w:pPr>
              <w:jc w:val="center"/>
              <w:rPr>
                <w:rFonts w:asciiTheme="majorHAnsi" w:hAnsiTheme="majorHAnsi" w:cstheme="majorHAnsi"/>
                <w:b/>
                <w:sz w:val="26"/>
                <w:szCs w:val="26"/>
                <w:lang w:val="vi-VN"/>
              </w:rPr>
            </w:pPr>
            <w:r w:rsidRPr="003A1A31">
              <w:rPr>
                <w:rFonts w:asciiTheme="majorHAnsi" w:hAnsiTheme="majorHAnsi" w:cstheme="majorHAnsi"/>
                <w:b/>
                <w:color w:val="000000" w:themeColor="text1"/>
                <w:sz w:val="26"/>
                <w:szCs w:val="26"/>
              </w:rPr>
              <w:t>Không thành công</w:t>
            </w:r>
          </w:p>
        </w:tc>
      </w:tr>
      <w:tr w:rsidR="003E5F1B" w:rsidRPr="009B706A" w14:paraId="2E40278F" w14:textId="77777777" w:rsidTr="00935B30">
        <w:tc>
          <w:tcPr>
            <w:tcW w:w="1118" w:type="pct"/>
          </w:tcPr>
          <w:p w14:paraId="0F197AB4" w14:textId="3657A0A3" w:rsidR="003E5F1B" w:rsidRPr="009B706A" w:rsidRDefault="003E5F1B"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Chọn bàn</w:t>
            </w:r>
          </w:p>
        </w:tc>
        <w:tc>
          <w:tcPr>
            <w:tcW w:w="1118" w:type="pct"/>
          </w:tcPr>
          <w:p w14:paraId="5F84FF77" w14:textId="7AD32071" w:rsidR="003E5F1B" w:rsidRPr="009B706A" w:rsidRDefault="003E5F1B"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Người dùng nhấn vào một bàn để chọn bàn</w:t>
            </w:r>
          </w:p>
        </w:tc>
        <w:tc>
          <w:tcPr>
            <w:tcW w:w="1118" w:type="pct"/>
          </w:tcPr>
          <w:p w14:paraId="0C495B4A" w14:textId="27AE82B4" w:rsidR="003E5F1B" w:rsidRPr="009B706A" w:rsidRDefault="003E5F1B"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Bàn được chọn, thông tin chi tiết về bàn hiện lên, người dùng có thể chuyển sang các chức năng khác.</w:t>
            </w:r>
          </w:p>
        </w:tc>
        <w:tc>
          <w:tcPr>
            <w:tcW w:w="1646" w:type="pct"/>
          </w:tcPr>
          <w:p w14:paraId="753FDE4D" w14:textId="5C8BA5C1" w:rsidR="003E5F1B" w:rsidRPr="009B706A" w:rsidRDefault="003E5F1B"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Nếu không có bàn nào trống, hệ thống sẽ thông báo không có bàn trống.</w:t>
            </w:r>
          </w:p>
        </w:tc>
      </w:tr>
      <w:tr w:rsidR="003E5F1B" w:rsidRPr="009B706A" w14:paraId="3227E194" w14:textId="77777777" w:rsidTr="00935B30">
        <w:tc>
          <w:tcPr>
            <w:tcW w:w="1118" w:type="pct"/>
          </w:tcPr>
          <w:p w14:paraId="0AD0AFF8" w14:textId="4C703BE6" w:rsidR="003E5F1B" w:rsidRPr="009B706A" w:rsidRDefault="003E5F1B"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Chọn bàn có khách</w:t>
            </w:r>
          </w:p>
        </w:tc>
        <w:tc>
          <w:tcPr>
            <w:tcW w:w="1118" w:type="pct"/>
          </w:tcPr>
          <w:p w14:paraId="02FB693B" w14:textId="344CEE16" w:rsidR="003E5F1B" w:rsidRPr="009B706A" w:rsidRDefault="003E5F1B"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Người dùng chọn bàn có khách</w:t>
            </w:r>
          </w:p>
        </w:tc>
        <w:tc>
          <w:tcPr>
            <w:tcW w:w="1118" w:type="pct"/>
          </w:tcPr>
          <w:p w14:paraId="0200AF64" w14:textId="136EB9B2" w:rsidR="003E5F1B" w:rsidRPr="009B706A" w:rsidRDefault="003E5F1B"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Hệ thống hiển thị thông tin bàn có khách, và người dùng có thể thực hiện các hành động khác (ví dụ: xem hóa đơn).</w:t>
            </w:r>
          </w:p>
        </w:tc>
        <w:tc>
          <w:tcPr>
            <w:tcW w:w="1646" w:type="pct"/>
          </w:tcPr>
          <w:p w14:paraId="6F553039" w14:textId="2812BAB2" w:rsidR="003E5F1B" w:rsidRPr="009B706A" w:rsidRDefault="003E5F1B"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Nếu bàn không có khách, thông báo lỗi xuất hiện.</w:t>
            </w:r>
          </w:p>
        </w:tc>
      </w:tr>
      <w:tr w:rsidR="003E5F1B" w:rsidRPr="009B706A" w14:paraId="416A2FB5" w14:textId="77777777" w:rsidTr="00935B30">
        <w:tc>
          <w:tcPr>
            <w:tcW w:w="1118" w:type="pct"/>
          </w:tcPr>
          <w:p w14:paraId="514A532F" w14:textId="09627C46" w:rsidR="003E5F1B" w:rsidRPr="009B706A" w:rsidRDefault="003E5F1B"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Chọn bàn không có khách</w:t>
            </w:r>
          </w:p>
        </w:tc>
        <w:tc>
          <w:tcPr>
            <w:tcW w:w="1118" w:type="pct"/>
          </w:tcPr>
          <w:p w14:paraId="2B6614FB" w14:textId="1BEE657A" w:rsidR="003E5F1B" w:rsidRPr="009B706A" w:rsidRDefault="003E5F1B"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Người dùng chọn bàn không có khách</w:t>
            </w:r>
          </w:p>
        </w:tc>
        <w:tc>
          <w:tcPr>
            <w:tcW w:w="1118" w:type="pct"/>
          </w:tcPr>
          <w:p w14:paraId="063FB209" w14:textId="687B25C8" w:rsidR="003E5F1B" w:rsidRPr="009B706A" w:rsidRDefault="003E5F1B"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Hệ thống hiển thị thông tin bàn không có khách và có thể tạo hóa đơn, hoặc gán món.</w:t>
            </w:r>
          </w:p>
        </w:tc>
        <w:tc>
          <w:tcPr>
            <w:tcW w:w="1646" w:type="pct"/>
          </w:tcPr>
          <w:p w14:paraId="549DB65F" w14:textId="01BEF4CC" w:rsidR="003E5F1B" w:rsidRPr="009B706A" w:rsidRDefault="003E5F1B"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Nếu bàn đã có khách, hệ thống sẽ không cho phép chọn bàn đó.</w:t>
            </w:r>
          </w:p>
        </w:tc>
      </w:tr>
      <w:tr w:rsidR="003E5F1B" w:rsidRPr="009B706A" w14:paraId="34A24429" w14:textId="77777777" w:rsidTr="00935B30">
        <w:tc>
          <w:tcPr>
            <w:tcW w:w="1118" w:type="pct"/>
          </w:tcPr>
          <w:p w14:paraId="0809AD9A" w14:textId="0EE631D6" w:rsidR="003E5F1B" w:rsidRPr="009B706A" w:rsidRDefault="003E5F1B"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Nhấn "Danh sách bàn"</w:t>
            </w:r>
          </w:p>
        </w:tc>
        <w:tc>
          <w:tcPr>
            <w:tcW w:w="1118" w:type="pct"/>
          </w:tcPr>
          <w:p w14:paraId="765596FA" w14:textId="07337E82" w:rsidR="003E5F1B" w:rsidRPr="009B706A" w:rsidRDefault="003E5F1B"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Người dùng nhấn vào "Danh sách bàn"</w:t>
            </w:r>
          </w:p>
        </w:tc>
        <w:tc>
          <w:tcPr>
            <w:tcW w:w="1118" w:type="pct"/>
          </w:tcPr>
          <w:p w14:paraId="4C8DF133" w14:textId="14570ADA" w:rsidR="003E5F1B" w:rsidRPr="009B706A" w:rsidRDefault="003E5F1B"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Trang danh sách bàn được hiển thị.</w:t>
            </w:r>
          </w:p>
        </w:tc>
        <w:tc>
          <w:tcPr>
            <w:tcW w:w="1646" w:type="pct"/>
          </w:tcPr>
          <w:p w14:paraId="7C6B1F72" w14:textId="7F761AB3" w:rsidR="003E5F1B" w:rsidRPr="009B706A" w:rsidRDefault="003E5F1B"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Nếu có lỗi trong việc tải trang, sẽ thông báo lỗi.</w:t>
            </w:r>
          </w:p>
        </w:tc>
      </w:tr>
      <w:tr w:rsidR="003E5F1B" w:rsidRPr="009B706A" w14:paraId="598E0679" w14:textId="77777777" w:rsidTr="00935B30">
        <w:tc>
          <w:tcPr>
            <w:tcW w:w="1118" w:type="pct"/>
          </w:tcPr>
          <w:p w14:paraId="42133DEF" w14:textId="32150324" w:rsidR="003E5F1B" w:rsidRPr="009B706A" w:rsidRDefault="001F3728"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Nhấn "Lịch sử hóa đơn"</w:t>
            </w:r>
          </w:p>
        </w:tc>
        <w:tc>
          <w:tcPr>
            <w:tcW w:w="1118" w:type="pct"/>
          </w:tcPr>
          <w:p w14:paraId="773BCB0B" w14:textId="2CD7C8C4" w:rsidR="003E5F1B" w:rsidRPr="009B706A" w:rsidRDefault="001F3728"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Người dung nhấn vào "Lịch sử hóa đơn"</w:t>
            </w:r>
          </w:p>
        </w:tc>
        <w:tc>
          <w:tcPr>
            <w:tcW w:w="1118" w:type="pct"/>
          </w:tcPr>
          <w:p w14:paraId="4BE9614D" w14:textId="2A305C26" w:rsidR="003E5F1B" w:rsidRPr="009B706A" w:rsidRDefault="001F3728"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Hiển thị lịch sử hóa đơn các giao dịch trước đó của khách hàng.</w:t>
            </w:r>
          </w:p>
        </w:tc>
        <w:tc>
          <w:tcPr>
            <w:tcW w:w="1646" w:type="pct"/>
          </w:tcPr>
          <w:p w14:paraId="2CCB4E12" w14:textId="77777777" w:rsidR="001F3728" w:rsidRPr="009B706A" w:rsidRDefault="001F3728"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 xml:space="preserve">Nếu không có lịch sử giao dịch, hệ </w:t>
            </w:r>
          </w:p>
          <w:p w14:paraId="5346AE00" w14:textId="0E7EC469" w:rsidR="003E5F1B" w:rsidRPr="009B706A" w:rsidRDefault="001F3728"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thống sẽ thông báo không có dữ liệu.</w:t>
            </w:r>
          </w:p>
        </w:tc>
      </w:tr>
      <w:tr w:rsidR="001F3728" w:rsidRPr="009B706A" w14:paraId="2CF7F7E0" w14:textId="77777777" w:rsidTr="00935B30">
        <w:tc>
          <w:tcPr>
            <w:tcW w:w="1118" w:type="pct"/>
          </w:tcPr>
          <w:p w14:paraId="56383A3A" w14:textId="3F8F970C" w:rsidR="001F3728" w:rsidRPr="009B706A" w:rsidRDefault="001F3728"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Nhấn "Đăng xuất"</w:t>
            </w:r>
          </w:p>
        </w:tc>
        <w:tc>
          <w:tcPr>
            <w:tcW w:w="1118" w:type="pct"/>
          </w:tcPr>
          <w:p w14:paraId="461EB5EF" w14:textId="3AECEB1B" w:rsidR="001F3728" w:rsidRPr="009B706A" w:rsidRDefault="001F3728"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Người dùng nhấn vào "Đăng xuất"</w:t>
            </w:r>
          </w:p>
        </w:tc>
        <w:tc>
          <w:tcPr>
            <w:tcW w:w="1118" w:type="pct"/>
          </w:tcPr>
          <w:p w14:paraId="23367D20" w14:textId="6F0C6759" w:rsidR="001F3728" w:rsidRPr="009B706A" w:rsidRDefault="001F3728"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Người dùng được đăng xuất khỏi hệ thống và quay lại trang đăng nhập.</w:t>
            </w:r>
          </w:p>
        </w:tc>
        <w:tc>
          <w:tcPr>
            <w:tcW w:w="1646" w:type="pct"/>
          </w:tcPr>
          <w:p w14:paraId="7C6AEC4B" w14:textId="53FDCF32" w:rsidR="001F3728" w:rsidRPr="009B706A" w:rsidRDefault="001F3728"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Nếu gặp sự cố với hệ thống, sẽ thông báo lỗi đăng xuất.</w:t>
            </w:r>
          </w:p>
        </w:tc>
      </w:tr>
    </w:tbl>
    <w:p w14:paraId="63990D99" w14:textId="21E0B20C" w:rsidR="00862DF7" w:rsidRPr="009B706A" w:rsidRDefault="00862DF7" w:rsidP="0049382E">
      <w:pPr>
        <w:pStyle w:val="u2"/>
        <w:jc w:val="both"/>
        <w:rPr>
          <w:rFonts w:asciiTheme="majorHAnsi" w:hAnsiTheme="majorHAnsi" w:cstheme="majorHAnsi"/>
          <w:b w:val="0"/>
          <w:bCs/>
        </w:rPr>
      </w:pPr>
      <w:bookmarkStart w:id="47" w:name="_Toc198617472"/>
      <w:r w:rsidRPr="009B706A">
        <w:rPr>
          <w:rFonts w:asciiTheme="majorHAnsi" w:hAnsiTheme="majorHAnsi" w:cstheme="majorHAnsi"/>
          <w:bCs/>
        </w:rPr>
        <w:lastRenderedPageBreak/>
        <w:t>UI-1</w:t>
      </w:r>
      <w:r w:rsidR="00DF433C" w:rsidRPr="009B706A">
        <w:rPr>
          <w:rFonts w:asciiTheme="majorHAnsi" w:hAnsiTheme="majorHAnsi" w:cstheme="majorHAnsi"/>
          <w:bCs/>
        </w:rPr>
        <w:t>8</w:t>
      </w:r>
      <w:r w:rsidRPr="009B706A">
        <w:rPr>
          <w:rFonts w:asciiTheme="majorHAnsi" w:hAnsiTheme="majorHAnsi" w:cstheme="majorHAnsi"/>
          <w:bCs/>
        </w:rPr>
        <w:t xml:space="preserve"> Giao diện Quản Lý Bàn</w:t>
      </w:r>
      <w:bookmarkEnd w:id="47"/>
    </w:p>
    <w:p w14:paraId="60434B2E" w14:textId="4192D572" w:rsidR="00862DF7" w:rsidRPr="009B706A" w:rsidRDefault="00E43DA1" w:rsidP="0049382E">
      <w:pPr>
        <w:jc w:val="both"/>
        <w:rPr>
          <w:rFonts w:asciiTheme="majorHAnsi" w:hAnsiTheme="majorHAnsi" w:cstheme="majorHAnsi"/>
          <w:b/>
          <w:bCs/>
          <w:sz w:val="26"/>
          <w:szCs w:val="26"/>
        </w:rPr>
      </w:pPr>
      <w:r w:rsidRPr="009B706A">
        <w:rPr>
          <w:rFonts w:asciiTheme="majorHAnsi" w:hAnsiTheme="majorHAnsi" w:cstheme="majorHAnsi"/>
          <w:b/>
          <w:bCs/>
          <w:noProof/>
          <w:sz w:val="26"/>
          <w:szCs w:val="26"/>
        </w:rPr>
        <w:drawing>
          <wp:inline distT="0" distB="0" distL="0" distR="0" wp14:anchorId="531E6BE8" wp14:editId="29B3B234">
            <wp:extent cx="5734050" cy="386778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4050" cy="3867785"/>
                    </a:xfrm>
                    <a:prstGeom prst="rect">
                      <a:avLst/>
                    </a:prstGeom>
                  </pic:spPr>
                </pic:pic>
              </a:graphicData>
            </a:graphic>
          </wp:inline>
        </w:drawing>
      </w:r>
    </w:p>
    <w:p w14:paraId="0DE271C0" w14:textId="77777777" w:rsidR="00B538C1" w:rsidRPr="009B706A" w:rsidRDefault="00B538C1" w:rsidP="0049382E">
      <w:pPr>
        <w:jc w:val="both"/>
        <w:rPr>
          <w:rFonts w:asciiTheme="majorHAnsi" w:hAnsiTheme="majorHAnsi" w:cstheme="majorHAnsi"/>
          <w:b/>
          <w:bCs/>
          <w:sz w:val="26"/>
          <w:szCs w:val="26"/>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80"/>
        <w:gridCol w:w="481"/>
        <w:gridCol w:w="1220"/>
        <w:gridCol w:w="1771"/>
        <w:gridCol w:w="4506"/>
      </w:tblGrid>
      <w:tr w:rsidR="00B538C1" w:rsidRPr="009B706A" w14:paraId="171FA021" w14:textId="77777777" w:rsidTr="00011A01">
        <w:trPr>
          <w:trHeight w:val="460"/>
        </w:trPr>
        <w:tc>
          <w:tcPr>
            <w:tcW w:w="2461" w:type="dxa"/>
            <w:gridSpan w:val="2"/>
            <w:shd w:val="clear" w:color="auto" w:fill="CCFFCC"/>
          </w:tcPr>
          <w:p w14:paraId="33D28C9B" w14:textId="77777777" w:rsidR="00E43DA1" w:rsidRPr="009B706A" w:rsidRDefault="00E43DA1" w:rsidP="0049382E">
            <w:pPr>
              <w:pStyle w:val="TableParagraph"/>
              <w:spacing w:line="360" w:lineRule="auto"/>
              <w:jc w:val="both"/>
              <w:rPr>
                <w:rFonts w:asciiTheme="majorHAnsi" w:hAnsiTheme="majorHAnsi" w:cstheme="majorHAnsi"/>
                <w:b/>
                <w:color w:val="000000" w:themeColor="text1"/>
                <w:sz w:val="26"/>
                <w:szCs w:val="26"/>
              </w:rPr>
            </w:pPr>
            <w:r w:rsidRPr="009B706A">
              <w:rPr>
                <w:rFonts w:asciiTheme="majorHAnsi" w:hAnsiTheme="majorHAnsi" w:cstheme="majorHAnsi"/>
                <w:b/>
                <w:color w:val="000000" w:themeColor="text1"/>
                <w:sz w:val="26"/>
                <w:szCs w:val="26"/>
              </w:rPr>
              <w:t>Hiển thị</w:t>
            </w:r>
          </w:p>
        </w:tc>
        <w:tc>
          <w:tcPr>
            <w:tcW w:w="7497" w:type="dxa"/>
            <w:gridSpan w:val="3"/>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4048"/>
            </w:tblGrid>
            <w:tr w:rsidR="00B538C1" w:rsidRPr="009B706A" w14:paraId="681F4FFC" w14:textId="77777777" w:rsidTr="00011A01">
              <w:trPr>
                <w:trHeight w:val="471"/>
                <w:tblHeader/>
                <w:tblCellSpacing w:w="15" w:type="dxa"/>
              </w:trPr>
              <w:tc>
                <w:tcPr>
                  <w:tcW w:w="3988" w:type="dxa"/>
                  <w:vAlign w:val="center"/>
                  <w:hideMark/>
                </w:tcPr>
                <w:p w14:paraId="2F68F22C" w14:textId="75027EE6" w:rsidR="00E43DA1" w:rsidRPr="009B706A" w:rsidRDefault="00E43DA1" w:rsidP="0049382E">
                  <w:pPr>
                    <w:pStyle w:val="TableParagraph"/>
                    <w:spacing w:line="360" w:lineRule="auto"/>
                    <w:jc w:val="both"/>
                    <w:rPr>
                      <w:rFonts w:asciiTheme="majorHAnsi" w:hAnsiTheme="majorHAnsi" w:cstheme="majorHAnsi"/>
                      <w:bCs/>
                      <w:color w:val="000000" w:themeColor="text1"/>
                      <w:sz w:val="26"/>
                      <w:szCs w:val="26"/>
                      <w:lang w:val="en-US"/>
                    </w:rPr>
                  </w:pPr>
                  <w:r w:rsidRPr="009B706A">
                    <w:rPr>
                      <w:rFonts w:asciiTheme="majorHAnsi" w:hAnsiTheme="majorHAnsi" w:cstheme="majorHAnsi"/>
                      <w:bCs/>
                      <w:color w:val="000000" w:themeColor="text1"/>
                      <w:sz w:val="26"/>
                      <w:szCs w:val="26"/>
                      <w:lang w:val="en-US"/>
                    </w:rPr>
                    <w:t>Quản lý Danh sách bàn</w:t>
                  </w:r>
                </w:p>
              </w:tc>
            </w:tr>
          </w:tbl>
          <w:p w14:paraId="144C53C3" w14:textId="77777777" w:rsidR="00E43DA1" w:rsidRPr="009B706A" w:rsidRDefault="00E43DA1" w:rsidP="0049382E">
            <w:pPr>
              <w:pStyle w:val="TableParagraph"/>
              <w:spacing w:line="360" w:lineRule="auto"/>
              <w:jc w:val="both"/>
              <w:rPr>
                <w:rFonts w:asciiTheme="majorHAnsi" w:hAnsiTheme="majorHAnsi" w:cstheme="majorHAnsi"/>
                <w:bCs/>
                <w:vanish/>
                <w:color w:val="000000" w:themeColor="text1"/>
                <w:sz w:val="26"/>
                <w:szCs w:val="26"/>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B538C1" w:rsidRPr="009B706A" w14:paraId="68565EAF" w14:textId="77777777" w:rsidTr="00011A01">
              <w:trPr>
                <w:tblCellSpacing w:w="15" w:type="dxa"/>
              </w:trPr>
              <w:tc>
                <w:tcPr>
                  <w:tcW w:w="36" w:type="dxa"/>
                  <w:vAlign w:val="center"/>
                  <w:hideMark/>
                </w:tcPr>
                <w:p w14:paraId="4F3611D1" w14:textId="77777777" w:rsidR="00E43DA1" w:rsidRPr="009B706A" w:rsidRDefault="00E43DA1" w:rsidP="0049382E">
                  <w:pPr>
                    <w:pStyle w:val="TableParagraph"/>
                    <w:spacing w:line="360" w:lineRule="auto"/>
                    <w:jc w:val="both"/>
                    <w:rPr>
                      <w:rFonts w:asciiTheme="majorHAnsi" w:hAnsiTheme="majorHAnsi" w:cstheme="majorHAnsi"/>
                      <w:bCs/>
                      <w:color w:val="000000" w:themeColor="text1"/>
                      <w:sz w:val="26"/>
                      <w:szCs w:val="26"/>
                    </w:rPr>
                  </w:pPr>
                </w:p>
              </w:tc>
            </w:tr>
          </w:tbl>
          <w:p w14:paraId="547B3EA8" w14:textId="77777777" w:rsidR="00E43DA1" w:rsidRPr="009B706A" w:rsidRDefault="00E43DA1" w:rsidP="0049382E">
            <w:pPr>
              <w:pStyle w:val="TableParagraph"/>
              <w:spacing w:line="360" w:lineRule="auto"/>
              <w:jc w:val="both"/>
              <w:rPr>
                <w:rFonts w:asciiTheme="majorHAnsi" w:hAnsiTheme="majorHAnsi" w:cstheme="majorHAnsi"/>
                <w:bCs/>
                <w:color w:val="000000" w:themeColor="text1"/>
                <w:sz w:val="26"/>
                <w:szCs w:val="26"/>
                <w:lang w:val="en-US"/>
              </w:rPr>
            </w:pPr>
          </w:p>
        </w:tc>
      </w:tr>
      <w:tr w:rsidR="00B538C1" w:rsidRPr="009B706A" w14:paraId="4F42B811" w14:textId="77777777" w:rsidTr="00011A01">
        <w:trPr>
          <w:trHeight w:val="897"/>
        </w:trPr>
        <w:tc>
          <w:tcPr>
            <w:tcW w:w="2461" w:type="dxa"/>
            <w:gridSpan w:val="2"/>
            <w:shd w:val="clear" w:color="auto" w:fill="CCFFCC"/>
          </w:tcPr>
          <w:p w14:paraId="334ED773" w14:textId="77777777" w:rsidR="00E43DA1" w:rsidRPr="009B706A" w:rsidRDefault="00E43DA1" w:rsidP="0049382E">
            <w:pPr>
              <w:pStyle w:val="TableParagraph"/>
              <w:spacing w:line="360" w:lineRule="auto"/>
              <w:jc w:val="both"/>
              <w:rPr>
                <w:rFonts w:asciiTheme="majorHAnsi" w:hAnsiTheme="majorHAnsi" w:cstheme="majorHAnsi"/>
                <w:b/>
                <w:color w:val="000000" w:themeColor="text1"/>
                <w:sz w:val="26"/>
                <w:szCs w:val="26"/>
              </w:rPr>
            </w:pPr>
            <w:r w:rsidRPr="009B706A">
              <w:rPr>
                <w:rFonts w:asciiTheme="majorHAnsi" w:hAnsiTheme="majorHAnsi" w:cstheme="majorHAnsi"/>
                <w:b/>
                <w:color w:val="000000" w:themeColor="text1"/>
                <w:sz w:val="26"/>
                <w:szCs w:val="26"/>
              </w:rPr>
              <w:t>Mô tả</w:t>
            </w:r>
          </w:p>
        </w:tc>
        <w:tc>
          <w:tcPr>
            <w:tcW w:w="7497" w:type="dxa"/>
            <w:gridSpan w:val="3"/>
          </w:tcPr>
          <w:p w14:paraId="72AC18DD" w14:textId="37C2A878" w:rsidR="00E43DA1" w:rsidRPr="009B706A" w:rsidRDefault="00E43DA1" w:rsidP="0049382E">
            <w:pPr>
              <w:pStyle w:val="TableParagraph"/>
              <w:spacing w:line="360" w:lineRule="auto"/>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lang w:val="en-US"/>
              </w:rPr>
              <w:t>Hiển thị giao diện của Quản lý danh sách bàn của Coffee House</w:t>
            </w:r>
          </w:p>
        </w:tc>
      </w:tr>
      <w:tr w:rsidR="00B538C1" w:rsidRPr="009B706A" w14:paraId="00887638" w14:textId="77777777" w:rsidTr="00011A01">
        <w:trPr>
          <w:trHeight w:val="351"/>
        </w:trPr>
        <w:tc>
          <w:tcPr>
            <w:tcW w:w="2461" w:type="dxa"/>
            <w:gridSpan w:val="2"/>
            <w:shd w:val="clear" w:color="auto" w:fill="CCFFCC"/>
          </w:tcPr>
          <w:p w14:paraId="4D9C3FAA" w14:textId="77777777" w:rsidR="00E43DA1" w:rsidRPr="009B706A" w:rsidRDefault="00E43DA1" w:rsidP="0049382E">
            <w:pPr>
              <w:pStyle w:val="TableParagraph"/>
              <w:spacing w:line="360" w:lineRule="auto"/>
              <w:jc w:val="both"/>
              <w:rPr>
                <w:rFonts w:asciiTheme="majorHAnsi" w:hAnsiTheme="majorHAnsi" w:cstheme="majorHAnsi"/>
                <w:b/>
                <w:color w:val="000000" w:themeColor="text1"/>
                <w:sz w:val="26"/>
                <w:szCs w:val="26"/>
              </w:rPr>
            </w:pPr>
            <w:r w:rsidRPr="009B706A">
              <w:rPr>
                <w:rFonts w:asciiTheme="majorHAnsi" w:hAnsiTheme="majorHAnsi" w:cstheme="majorHAnsi"/>
                <w:b/>
                <w:color w:val="000000" w:themeColor="text1"/>
                <w:sz w:val="26"/>
                <w:szCs w:val="26"/>
              </w:rPr>
              <w:t>Hiển thị truy cập</w:t>
            </w:r>
          </w:p>
        </w:tc>
        <w:tc>
          <w:tcPr>
            <w:tcW w:w="7497" w:type="dxa"/>
            <w:gridSpan w:val="3"/>
          </w:tcPr>
          <w:p w14:paraId="7E432E47" w14:textId="00D1F449" w:rsidR="00E43DA1" w:rsidRPr="009B706A" w:rsidRDefault="00E43DA1" w:rsidP="0049382E">
            <w:pPr>
              <w:jc w:val="both"/>
              <w:rPr>
                <w:rFonts w:asciiTheme="majorHAnsi" w:eastAsia="Times New Roman" w:hAnsiTheme="majorHAnsi" w:cstheme="majorHAnsi"/>
                <w:bCs/>
                <w:color w:val="000000" w:themeColor="text1"/>
                <w:sz w:val="26"/>
                <w:szCs w:val="26"/>
                <w:lang w:eastAsia="en-US" w:bidi="ar-SA"/>
              </w:rPr>
            </w:pPr>
            <w:r w:rsidRPr="009B706A">
              <w:rPr>
                <w:rFonts w:asciiTheme="majorHAnsi" w:hAnsiTheme="majorHAnsi" w:cstheme="majorHAnsi"/>
                <w:bCs/>
                <w:color w:val="000000" w:themeColor="text1"/>
                <w:sz w:val="26"/>
                <w:szCs w:val="26"/>
              </w:rPr>
              <w:t>Người dùng truy cập vào hệ thống chọn</w:t>
            </w:r>
            <w:r w:rsidR="000414B9" w:rsidRPr="009B706A">
              <w:rPr>
                <w:rFonts w:asciiTheme="majorHAnsi" w:hAnsiTheme="majorHAnsi" w:cstheme="majorHAnsi"/>
                <w:bCs/>
                <w:color w:val="000000" w:themeColor="text1"/>
                <w:sz w:val="26"/>
                <w:szCs w:val="26"/>
              </w:rPr>
              <w:t xml:space="preserve"> </w:t>
            </w:r>
            <w:r w:rsidRPr="009B706A">
              <w:rPr>
                <w:rFonts w:asciiTheme="majorHAnsi" w:hAnsiTheme="majorHAnsi" w:cstheme="majorHAnsi"/>
                <w:bCs/>
                <w:color w:val="000000" w:themeColor="text1"/>
                <w:sz w:val="26"/>
                <w:szCs w:val="26"/>
              </w:rPr>
              <w:t xml:space="preserve">”Quản lý bàn" </w:t>
            </w:r>
            <w:r w:rsidR="000414B9" w:rsidRPr="009B706A">
              <w:rPr>
                <w:rFonts w:asciiTheme="majorHAnsi" w:hAnsiTheme="majorHAnsi" w:cstheme="majorHAnsi"/>
                <w:bCs/>
                <w:color w:val="000000" w:themeColor="text1"/>
                <w:sz w:val="26"/>
                <w:szCs w:val="26"/>
              </w:rPr>
              <w:t>từ Danh mục</w:t>
            </w:r>
          </w:p>
          <w:p w14:paraId="72534B9B" w14:textId="77777777" w:rsidR="00E43DA1" w:rsidRPr="009B706A" w:rsidRDefault="00E43DA1" w:rsidP="0049382E">
            <w:pPr>
              <w:pStyle w:val="TableParagraph"/>
              <w:spacing w:line="360" w:lineRule="auto"/>
              <w:jc w:val="both"/>
              <w:rPr>
                <w:rFonts w:asciiTheme="majorHAnsi" w:hAnsiTheme="majorHAnsi" w:cstheme="majorHAnsi"/>
                <w:bCs/>
                <w:color w:val="000000" w:themeColor="text1"/>
                <w:sz w:val="26"/>
                <w:szCs w:val="26"/>
              </w:rPr>
            </w:pPr>
          </w:p>
        </w:tc>
      </w:tr>
      <w:tr w:rsidR="00B538C1" w:rsidRPr="009B706A" w14:paraId="46575869" w14:textId="77777777" w:rsidTr="00011A01">
        <w:trPr>
          <w:trHeight w:val="585"/>
        </w:trPr>
        <w:tc>
          <w:tcPr>
            <w:tcW w:w="9958" w:type="dxa"/>
            <w:gridSpan w:val="5"/>
          </w:tcPr>
          <w:p w14:paraId="0E2BEE08" w14:textId="77777777" w:rsidR="00E43DA1" w:rsidRPr="009B706A" w:rsidRDefault="00E43DA1" w:rsidP="0049382E">
            <w:pPr>
              <w:pStyle w:val="TableParagraph"/>
              <w:spacing w:line="360" w:lineRule="auto"/>
              <w:jc w:val="both"/>
              <w:rPr>
                <w:rFonts w:asciiTheme="majorHAnsi" w:hAnsiTheme="majorHAnsi" w:cstheme="majorHAnsi"/>
                <w:b/>
                <w:color w:val="000000" w:themeColor="text1"/>
                <w:sz w:val="26"/>
                <w:szCs w:val="26"/>
              </w:rPr>
            </w:pPr>
            <w:r w:rsidRPr="009B706A">
              <w:rPr>
                <w:rFonts w:asciiTheme="majorHAnsi" w:hAnsiTheme="majorHAnsi" w:cstheme="majorHAnsi"/>
                <w:b/>
                <w:color w:val="000000" w:themeColor="text1"/>
                <w:sz w:val="26"/>
                <w:szCs w:val="26"/>
              </w:rPr>
              <w:t>Nội dung hiển thị</w:t>
            </w:r>
          </w:p>
        </w:tc>
      </w:tr>
      <w:tr w:rsidR="00B538C1" w:rsidRPr="009B706A" w14:paraId="0E9BE4EF" w14:textId="77777777" w:rsidTr="00011A01">
        <w:trPr>
          <w:trHeight w:val="342"/>
        </w:trPr>
        <w:tc>
          <w:tcPr>
            <w:tcW w:w="1980" w:type="dxa"/>
            <w:shd w:val="clear" w:color="auto" w:fill="CCFFCC"/>
            <w:vAlign w:val="center"/>
          </w:tcPr>
          <w:p w14:paraId="1FE79FA2" w14:textId="77777777" w:rsidR="00E43DA1" w:rsidRPr="009B706A" w:rsidRDefault="00E43DA1" w:rsidP="003A1A31">
            <w:pPr>
              <w:pStyle w:val="TableParagraph"/>
              <w:spacing w:line="360" w:lineRule="auto"/>
              <w:jc w:val="center"/>
              <w:rPr>
                <w:rFonts w:asciiTheme="majorHAnsi" w:hAnsiTheme="majorHAnsi" w:cstheme="majorHAnsi"/>
                <w:b/>
                <w:color w:val="000000" w:themeColor="text1"/>
                <w:sz w:val="26"/>
                <w:szCs w:val="26"/>
                <w:lang w:val="en-US"/>
              </w:rPr>
            </w:pPr>
            <w:r w:rsidRPr="009B706A">
              <w:rPr>
                <w:rFonts w:asciiTheme="majorHAnsi" w:hAnsiTheme="majorHAnsi" w:cstheme="majorHAnsi"/>
                <w:b/>
                <w:color w:val="000000" w:themeColor="text1"/>
                <w:sz w:val="26"/>
                <w:szCs w:val="26"/>
                <w:lang w:val="en-US"/>
              </w:rPr>
              <w:t>Mục</w:t>
            </w:r>
          </w:p>
        </w:tc>
        <w:tc>
          <w:tcPr>
            <w:tcW w:w="1701" w:type="dxa"/>
            <w:gridSpan w:val="2"/>
            <w:shd w:val="clear" w:color="auto" w:fill="CCFFCC"/>
            <w:vAlign w:val="center"/>
          </w:tcPr>
          <w:p w14:paraId="13E3BFCE" w14:textId="77777777" w:rsidR="00E43DA1" w:rsidRPr="009B706A" w:rsidRDefault="00E43DA1" w:rsidP="003A1A31">
            <w:pPr>
              <w:pStyle w:val="TableParagraph"/>
              <w:spacing w:line="360" w:lineRule="auto"/>
              <w:jc w:val="center"/>
              <w:rPr>
                <w:rFonts w:asciiTheme="majorHAnsi" w:hAnsiTheme="majorHAnsi" w:cstheme="majorHAnsi"/>
                <w:b/>
                <w:color w:val="000000" w:themeColor="text1"/>
                <w:sz w:val="26"/>
                <w:szCs w:val="26"/>
                <w:lang w:val="en-US"/>
              </w:rPr>
            </w:pPr>
            <w:r w:rsidRPr="009B706A">
              <w:rPr>
                <w:rFonts w:asciiTheme="majorHAnsi" w:hAnsiTheme="majorHAnsi" w:cstheme="majorHAnsi"/>
                <w:b/>
                <w:color w:val="000000" w:themeColor="text1"/>
                <w:sz w:val="26"/>
                <w:szCs w:val="26"/>
                <w:lang w:val="en-US"/>
              </w:rPr>
              <w:t>Loại</w:t>
            </w:r>
          </w:p>
        </w:tc>
        <w:tc>
          <w:tcPr>
            <w:tcW w:w="1771" w:type="dxa"/>
            <w:shd w:val="clear" w:color="auto" w:fill="CCFFCC"/>
            <w:vAlign w:val="center"/>
          </w:tcPr>
          <w:p w14:paraId="2341ECEC" w14:textId="77777777" w:rsidR="00E43DA1" w:rsidRPr="009B706A" w:rsidRDefault="00E43DA1" w:rsidP="003A1A31">
            <w:pPr>
              <w:pStyle w:val="TableParagraph"/>
              <w:spacing w:line="360" w:lineRule="auto"/>
              <w:jc w:val="center"/>
              <w:rPr>
                <w:rFonts w:asciiTheme="majorHAnsi" w:hAnsiTheme="majorHAnsi" w:cstheme="majorHAnsi"/>
                <w:b/>
                <w:color w:val="000000" w:themeColor="text1"/>
                <w:sz w:val="26"/>
                <w:szCs w:val="26"/>
                <w:lang w:val="en-US"/>
              </w:rPr>
            </w:pPr>
            <w:r w:rsidRPr="009B706A">
              <w:rPr>
                <w:rFonts w:asciiTheme="majorHAnsi" w:hAnsiTheme="majorHAnsi" w:cstheme="majorHAnsi"/>
                <w:b/>
                <w:color w:val="000000" w:themeColor="text1"/>
                <w:sz w:val="26"/>
                <w:szCs w:val="26"/>
                <w:lang w:val="en-US"/>
              </w:rPr>
              <w:t>Dữ liệu</w:t>
            </w:r>
          </w:p>
        </w:tc>
        <w:tc>
          <w:tcPr>
            <w:tcW w:w="4506" w:type="dxa"/>
            <w:shd w:val="clear" w:color="auto" w:fill="CCFFCC"/>
            <w:vAlign w:val="center"/>
          </w:tcPr>
          <w:p w14:paraId="332ADE38" w14:textId="77777777" w:rsidR="00E43DA1" w:rsidRPr="009B706A" w:rsidRDefault="00E43DA1" w:rsidP="003A1A31">
            <w:pPr>
              <w:pStyle w:val="TableParagraph"/>
              <w:spacing w:line="360" w:lineRule="auto"/>
              <w:jc w:val="center"/>
              <w:rPr>
                <w:rFonts w:asciiTheme="majorHAnsi" w:hAnsiTheme="majorHAnsi" w:cstheme="majorHAnsi"/>
                <w:b/>
                <w:color w:val="000000" w:themeColor="text1"/>
                <w:sz w:val="26"/>
                <w:szCs w:val="26"/>
              </w:rPr>
            </w:pPr>
            <w:r w:rsidRPr="009B706A">
              <w:rPr>
                <w:rFonts w:asciiTheme="majorHAnsi" w:hAnsiTheme="majorHAnsi" w:cstheme="majorHAnsi"/>
                <w:b/>
                <w:color w:val="000000" w:themeColor="text1"/>
                <w:sz w:val="26"/>
                <w:szCs w:val="26"/>
              </w:rPr>
              <w:t>Mô tả</w:t>
            </w:r>
          </w:p>
        </w:tc>
      </w:tr>
      <w:tr w:rsidR="00B538C1" w:rsidRPr="009B706A" w14:paraId="5C797B3A" w14:textId="77777777" w:rsidTr="00011A01">
        <w:trPr>
          <w:trHeight w:val="342"/>
          <w:hidden/>
        </w:trPr>
        <w:tc>
          <w:tcPr>
            <w:tcW w:w="1980" w:type="dxa"/>
            <w:shd w:val="clear" w:color="auto" w:fill="auto"/>
            <w:vAlign w:val="center"/>
          </w:tcPr>
          <w:p w14:paraId="51358A8C" w14:textId="77777777" w:rsidR="00E43DA1" w:rsidRPr="009B706A" w:rsidRDefault="00E43DA1" w:rsidP="0049382E">
            <w:pPr>
              <w:pStyle w:val="TableParagraph"/>
              <w:spacing w:line="360" w:lineRule="auto"/>
              <w:jc w:val="both"/>
              <w:rPr>
                <w:rFonts w:asciiTheme="majorHAnsi" w:hAnsiTheme="majorHAnsi" w:cstheme="majorHAnsi"/>
                <w:bCs/>
                <w:vanish/>
                <w:color w:val="000000" w:themeColor="text1"/>
                <w:sz w:val="26"/>
                <w:szCs w:val="26"/>
              </w:rPr>
            </w:pPr>
          </w:p>
          <w:tbl>
            <w:tblPr>
              <w:tblW w:w="1857"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1857"/>
            </w:tblGrid>
            <w:tr w:rsidR="00B538C1" w:rsidRPr="009B706A" w14:paraId="5107E9F2" w14:textId="77777777" w:rsidTr="00011A01">
              <w:trPr>
                <w:trHeight w:val="253"/>
                <w:tblCellSpacing w:w="15" w:type="dxa"/>
              </w:trPr>
              <w:tc>
                <w:tcPr>
                  <w:tcW w:w="1797" w:type="dxa"/>
                  <w:vAlign w:val="center"/>
                  <w:hideMark/>
                </w:tcPr>
                <w:p w14:paraId="55985BD5" w14:textId="77777777" w:rsidR="00E43DA1" w:rsidRPr="009B706A" w:rsidRDefault="00E43DA1" w:rsidP="0049382E">
                  <w:pPr>
                    <w:jc w:val="both"/>
                    <w:rPr>
                      <w:rFonts w:asciiTheme="majorHAnsi" w:eastAsia="Times New Roman" w:hAnsiTheme="majorHAnsi" w:cstheme="majorHAnsi"/>
                      <w:bCs/>
                      <w:color w:val="000000" w:themeColor="text1"/>
                      <w:sz w:val="26"/>
                      <w:szCs w:val="26"/>
                      <w:lang w:eastAsia="en-US" w:bidi="ar-SA"/>
                    </w:rPr>
                  </w:pPr>
                  <w:r w:rsidRPr="009B706A">
                    <w:rPr>
                      <w:rFonts w:asciiTheme="majorHAnsi" w:eastAsia="Times New Roman" w:hAnsiTheme="majorHAnsi" w:cstheme="majorHAnsi"/>
                      <w:bCs/>
                      <w:color w:val="000000" w:themeColor="text1"/>
                      <w:sz w:val="26"/>
                      <w:szCs w:val="26"/>
                      <w:lang w:eastAsia="en-US" w:bidi="ar-SA"/>
                    </w:rPr>
                    <w:t>Mã bàn</w:t>
                  </w:r>
                </w:p>
              </w:tc>
            </w:tr>
          </w:tbl>
          <w:p w14:paraId="37A6D483" w14:textId="77777777" w:rsidR="00E43DA1" w:rsidRPr="009B706A" w:rsidRDefault="00E43DA1" w:rsidP="0049382E">
            <w:pPr>
              <w:jc w:val="both"/>
              <w:rPr>
                <w:rFonts w:asciiTheme="majorHAnsi" w:eastAsia="Times New Roman" w:hAnsiTheme="majorHAnsi" w:cstheme="majorHAnsi"/>
                <w:bCs/>
                <w:vanish/>
                <w:color w:val="000000" w:themeColor="text1"/>
                <w:sz w:val="26"/>
                <w:szCs w:val="26"/>
                <w:lang w:eastAsia="en-US" w:bidi="ar-SA"/>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480"/>
            </w:tblGrid>
            <w:tr w:rsidR="00B538C1" w:rsidRPr="009B706A" w14:paraId="4FBAFB7F" w14:textId="77777777" w:rsidTr="00011A01">
              <w:trPr>
                <w:tblCellSpacing w:w="15" w:type="dxa"/>
              </w:trPr>
              <w:tc>
                <w:tcPr>
                  <w:tcW w:w="420" w:type="dxa"/>
                  <w:vAlign w:val="center"/>
                  <w:hideMark/>
                </w:tcPr>
                <w:p w14:paraId="16337923" w14:textId="77777777" w:rsidR="00E43DA1" w:rsidRPr="009B706A" w:rsidRDefault="00E43DA1" w:rsidP="0049382E">
                  <w:pPr>
                    <w:jc w:val="both"/>
                    <w:rPr>
                      <w:rFonts w:asciiTheme="majorHAnsi" w:eastAsia="Times New Roman" w:hAnsiTheme="majorHAnsi" w:cstheme="majorHAnsi"/>
                      <w:bCs/>
                      <w:color w:val="000000" w:themeColor="text1"/>
                      <w:sz w:val="26"/>
                      <w:szCs w:val="26"/>
                      <w:lang w:eastAsia="en-US" w:bidi="ar-SA"/>
                    </w:rPr>
                  </w:pPr>
                </w:p>
              </w:tc>
            </w:tr>
          </w:tbl>
          <w:p w14:paraId="11AD0262" w14:textId="77777777" w:rsidR="00E43DA1" w:rsidRPr="009B706A" w:rsidRDefault="00E43DA1" w:rsidP="0049382E">
            <w:pPr>
              <w:pStyle w:val="TableParagraph"/>
              <w:spacing w:line="360" w:lineRule="auto"/>
              <w:jc w:val="both"/>
              <w:rPr>
                <w:rFonts w:asciiTheme="majorHAnsi" w:hAnsiTheme="majorHAnsi" w:cstheme="majorHAnsi"/>
                <w:bCs/>
                <w:color w:val="000000" w:themeColor="text1"/>
                <w:sz w:val="26"/>
                <w:szCs w:val="26"/>
                <w:lang w:val="en-US"/>
              </w:rPr>
            </w:pPr>
          </w:p>
        </w:tc>
        <w:tc>
          <w:tcPr>
            <w:tcW w:w="1701" w:type="dxa"/>
            <w:gridSpan w:val="2"/>
            <w:shd w:val="clear" w:color="auto" w:fill="auto"/>
            <w:vAlign w:val="center"/>
          </w:tcPr>
          <w:p w14:paraId="2E93A461" w14:textId="77777777" w:rsidR="00E43DA1" w:rsidRPr="009B706A" w:rsidRDefault="00E43DA1" w:rsidP="0049382E">
            <w:pPr>
              <w:pStyle w:val="TableParagraph"/>
              <w:spacing w:line="360" w:lineRule="auto"/>
              <w:jc w:val="both"/>
              <w:rPr>
                <w:rFonts w:asciiTheme="majorHAnsi" w:hAnsiTheme="majorHAnsi" w:cstheme="majorHAnsi"/>
                <w:bCs/>
                <w:vanish/>
                <w:color w:val="000000" w:themeColor="text1"/>
                <w:sz w:val="26"/>
                <w:szCs w:val="26"/>
              </w:rPr>
            </w:pPr>
          </w:p>
          <w:p w14:paraId="10ACCBB0" w14:textId="77C3C757" w:rsidR="00E43DA1" w:rsidRPr="009B706A" w:rsidRDefault="00E43DA1" w:rsidP="0049382E">
            <w:pPr>
              <w:jc w:val="both"/>
              <w:rPr>
                <w:rFonts w:asciiTheme="majorHAnsi" w:eastAsia="Times New Roman" w:hAnsiTheme="majorHAnsi" w:cstheme="majorHAnsi"/>
                <w:bCs/>
                <w:vanish/>
                <w:color w:val="000000" w:themeColor="text1"/>
                <w:sz w:val="26"/>
                <w:szCs w:val="26"/>
                <w:lang w:eastAsia="en-US" w:bidi="ar-SA"/>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480"/>
            </w:tblGrid>
            <w:tr w:rsidR="00B538C1" w:rsidRPr="009B706A" w14:paraId="62D367E1" w14:textId="77777777" w:rsidTr="00011A01">
              <w:trPr>
                <w:tblCellSpacing w:w="15" w:type="dxa"/>
              </w:trPr>
              <w:tc>
                <w:tcPr>
                  <w:tcW w:w="420" w:type="dxa"/>
                  <w:vAlign w:val="center"/>
                  <w:hideMark/>
                </w:tcPr>
                <w:p w14:paraId="500ECCCB" w14:textId="77777777" w:rsidR="00E43DA1" w:rsidRPr="009B706A" w:rsidRDefault="00E43DA1" w:rsidP="0049382E">
                  <w:pPr>
                    <w:jc w:val="both"/>
                    <w:rPr>
                      <w:rFonts w:asciiTheme="majorHAnsi" w:eastAsia="Times New Roman" w:hAnsiTheme="majorHAnsi" w:cstheme="majorHAnsi"/>
                      <w:bCs/>
                      <w:color w:val="000000" w:themeColor="text1"/>
                      <w:sz w:val="26"/>
                      <w:szCs w:val="26"/>
                      <w:lang w:eastAsia="en-US" w:bidi="ar-SA"/>
                    </w:rPr>
                  </w:pPr>
                </w:p>
              </w:tc>
            </w:tr>
          </w:tbl>
          <w:p w14:paraId="231CE4AB" w14:textId="357D29FE" w:rsidR="00E43DA1" w:rsidRPr="009B706A" w:rsidRDefault="00E43DA1" w:rsidP="0049382E">
            <w:pPr>
              <w:pStyle w:val="TableParagraph"/>
              <w:spacing w:line="360" w:lineRule="auto"/>
              <w:jc w:val="both"/>
              <w:rPr>
                <w:rFonts w:asciiTheme="majorHAnsi" w:hAnsiTheme="majorHAnsi" w:cstheme="majorHAnsi"/>
                <w:bCs/>
                <w:color w:val="000000" w:themeColor="text1"/>
                <w:sz w:val="26"/>
                <w:szCs w:val="26"/>
                <w:lang w:val="en-US"/>
              </w:rPr>
            </w:pPr>
            <w:r w:rsidRPr="009B706A">
              <w:rPr>
                <w:rFonts w:asciiTheme="majorHAnsi" w:hAnsiTheme="majorHAnsi" w:cstheme="majorHAnsi"/>
                <w:bCs/>
                <w:color w:val="000000" w:themeColor="text1"/>
                <w:sz w:val="26"/>
                <w:szCs w:val="26"/>
                <w:lang w:val="en-US"/>
              </w:rPr>
              <w:t>Input</w:t>
            </w:r>
          </w:p>
        </w:tc>
        <w:tc>
          <w:tcPr>
            <w:tcW w:w="1771" w:type="dxa"/>
            <w:shd w:val="clear" w:color="auto" w:fill="auto"/>
            <w:vAlign w:val="center"/>
          </w:tcPr>
          <w:p w14:paraId="13CABE33" w14:textId="77777777" w:rsidR="00E43DA1" w:rsidRPr="009B706A" w:rsidRDefault="00E43DA1" w:rsidP="0049382E">
            <w:pPr>
              <w:pStyle w:val="TableParagraph"/>
              <w:spacing w:line="360" w:lineRule="auto"/>
              <w:jc w:val="both"/>
              <w:rPr>
                <w:rFonts w:asciiTheme="majorHAnsi" w:hAnsiTheme="majorHAnsi" w:cstheme="majorHAnsi"/>
                <w:bCs/>
                <w:vanish/>
                <w:color w:val="000000" w:themeColor="text1"/>
                <w:sz w:val="26"/>
                <w:szCs w:val="26"/>
              </w:rPr>
            </w:pPr>
          </w:p>
          <w:p w14:paraId="58E5AF88" w14:textId="77777777" w:rsidR="00E43DA1" w:rsidRPr="009B706A" w:rsidRDefault="00E43DA1" w:rsidP="0049382E">
            <w:pPr>
              <w:jc w:val="both"/>
              <w:rPr>
                <w:rFonts w:asciiTheme="majorHAnsi" w:eastAsia="Times New Roman" w:hAnsiTheme="majorHAnsi" w:cstheme="majorHAnsi"/>
                <w:bCs/>
                <w:vanish/>
                <w:color w:val="000000" w:themeColor="text1"/>
                <w:sz w:val="26"/>
                <w:szCs w:val="26"/>
                <w:lang w:eastAsia="en-US" w:bidi="ar-SA"/>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480"/>
            </w:tblGrid>
            <w:tr w:rsidR="00DF433C" w:rsidRPr="009B706A" w14:paraId="58456C96" w14:textId="77777777" w:rsidTr="00E43DA1">
              <w:trPr>
                <w:tblCellSpacing w:w="15" w:type="dxa"/>
              </w:trPr>
              <w:tc>
                <w:tcPr>
                  <w:tcW w:w="420" w:type="dxa"/>
                  <w:vAlign w:val="center"/>
                  <w:hideMark/>
                </w:tcPr>
                <w:p w14:paraId="7E8BE7B8" w14:textId="77777777" w:rsidR="00E43DA1" w:rsidRPr="009B706A" w:rsidRDefault="00E43DA1" w:rsidP="0049382E">
                  <w:pPr>
                    <w:jc w:val="both"/>
                    <w:rPr>
                      <w:rFonts w:asciiTheme="majorHAnsi" w:eastAsia="Times New Roman" w:hAnsiTheme="majorHAnsi" w:cstheme="majorHAnsi"/>
                      <w:bCs/>
                      <w:color w:val="000000" w:themeColor="text1"/>
                      <w:sz w:val="26"/>
                      <w:szCs w:val="26"/>
                      <w:lang w:eastAsia="en-US" w:bidi="ar-SA"/>
                    </w:rPr>
                  </w:pPr>
                </w:p>
              </w:tc>
            </w:tr>
          </w:tbl>
          <w:p w14:paraId="5000ED8E" w14:textId="3A21063A" w:rsidR="00E43DA1" w:rsidRPr="009B706A" w:rsidRDefault="00011A01" w:rsidP="0049382E">
            <w:pPr>
              <w:pStyle w:val="TableParagraph"/>
              <w:spacing w:line="360" w:lineRule="auto"/>
              <w:jc w:val="both"/>
              <w:rPr>
                <w:rFonts w:asciiTheme="majorHAnsi" w:hAnsiTheme="majorHAnsi" w:cstheme="majorHAnsi"/>
                <w:bCs/>
                <w:color w:val="000000" w:themeColor="text1"/>
                <w:sz w:val="26"/>
                <w:szCs w:val="26"/>
                <w:lang w:val="en-US"/>
              </w:rPr>
            </w:pPr>
            <w:r w:rsidRPr="009B706A">
              <w:rPr>
                <w:rFonts w:asciiTheme="majorHAnsi" w:hAnsiTheme="majorHAnsi" w:cstheme="majorHAnsi"/>
                <w:bCs/>
                <w:color w:val="000000" w:themeColor="text1"/>
                <w:sz w:val="26"/>
                <w:szCs w:val="26"/>
                <w:lang w:val="en-US"/>
              </w:rPr>
              <w:t>Mã bàn</w:t>
            </w:r>
          </w:p>
        </w:tc>
        <w:tc>
          <w:tcPr>
            <w:tcW w:w="4506" w:type="dxa"/>
            <w:shd w:val="clear" w:color="auto" w:fill="auto"/>
            <w:vAlign w:val="center"/>
          </w:tcPr>
          <w:p w14:paraId="4251FCA8" w14:textId="77777777" w:rsidR="00E43DA1" w:rsidRPr="009B706A" w:rsidRDefault="00E43DA1" w:rsidP="0049382E">
            <w:pPr>
              <w:pStyle w:val="TableParagraph"/>
              <w:spacing w:line="360" w:lineRule="auto"/>
              <w:jc w:val="both"/>
              <w:rPr>
                <w:rFonts w:asciiTheme="majorHAnsi" w:hAnsiTheme="majorHAnsi" w:cstheme="majorHAnsi"/>
                <w:bCs/>
                <w:vanish/>
                <w:color w:val="000000" w:themeColor="text1"/>
                <w:sz w:val="26"/>
                <w:szCs w:val="26"/>
                <w:lang w:val="en-US"/>
              </w:rPr>
            </w:pPr>
          </w:p>
          <w:p w14:paraId="04227D94" w14:textId="77777777" w:rsidR="00E43DA1" w:rsidRPr="009B706A" w:rsidRDefault="00E43DA1" w:rsidP="0049382E">
            <w:pPr>
              <w:jc w:val="both"/>
              <w:rPr>
                <w:rFonts w:asciiTheme="majorHAnsi" w:eastAsia="Times New Roman" w:hAnsiTheme="majorHAnsi" w:cstheme="majorHAnsi"/>
                <w:bCs/>
                <w:vanish/>
                <w:color w:val="000000" w:themeColor="text1"/>
                <w:sz w:val="26"/>
                <w:szCs w:val="26"/>
                <w:lang w:eastAsia="en-US" w:bidi="ar-SA"/>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480"/>
            </w:tblGrid>
            <w:tr w:rsidR="00B538C1" w:rsidRPr="009B706A" w14:paraId="1AB07347" w14:textId="77777777" w:rsidTr="00E43DA1">
              <w:trPr>
                <w:tblCellSpacing w:w="15" w:type="dxa"/>
              </w:trPr>
              <w:tc>
                <w:tcPr>
                  <w:tcW w:w="420" w:type="dxa"/>
                  <w:vAlign w:val="center"/>
                  <w:hideMark/>
                </w:tcPr>
                <w:p w14:paraId="3A383E07" w14:textId="77777777" w:rsidR="00E43DA1" w:rsidRPr="009B706A" w:rsidRDefault="00E43DA1" w:rsidP="0049382E">
                  <w:pPr>
                    <w:jc w:val="both"/>
                    <w:rPr>
                      <w:rFonts w:asciiTheme="majorHAnsi" w:eastAsia="Times New Roman" w:hAnsiTheme="majorHAnsi" w:cstheme="majorHAnsi"/>
                      <w:bCs/>
                      <w:color w:val="000000" w:themeColor="text1"/>
                      <w:sz w:val="26"/>
                      <w:szCs w:val="26"/>
                      <w:lang w:eastAsia="en-US" w:bidi="ar-SA"/>
                    </w:rPr>
                  </w:pPr>
                </w:p>
              </w:tc>
            </w:tr>
          </w:tbl>
          <w:p w14:paraId="7B147FD8" w14:textId="7B14B91A" w:rsidR="00E43DA1" w:rsidRPr="009B706A" w:rsidRDefault="00011A01" w:rsidP="0049382E">
            <w:pPr>
              <w:pStyle w:val="TableParagraph"/>
              <w:spacing w:line="360" w:lineRule="auto"/>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Người dùng nhập hoặc tìm theo mã bàn</w:t>
            </w:r>
          </w:p>
        </w:tc>
      </w:tr>
      <w:tr w:rsidR="00B538C1" w:rsidRPr="009B706A" w14:paraId="7F102037" w14:textId="77777777" w:rsidTr="00011A01">
        <w:trPr>
          <w:trHeight w:val="342"/>
        </w:trPr>
        <w:tc>
          <w:tcPr>
            <w:tcW w:w="1980" w:type="dxa"/>
            <w:shd w:val="clear" w:color="auto" w:fill="auto"/>
            <w:vAlign w:val="center"/>
          </w:tcPr>
          <w:p w14:paraId="55429C69" w14:textId="3FE741FD" w:rsidR="00E43DA1" w:rsidRPr="009B706A" w:rsidRDefault="00E43DA1" w:rsidP="0049382E">
            <w:pPr>
              <w:pStyle w:val="TableParagraph"/>
              <w:spacing w:line="360" w:lineRule="auto"/>
              <w:jc w:val="both"/>
              <w:rPr>
                <w:rFonts w:asciiTheme="majorHAnsi" w:hAnsiTheme="majorHAnsi" w:cstheme="majorHAnsi"/>
                <w:bCs/>
                <w:vanish/>
                <w:color w:val="000000" w:themeColor="text1"/>
                <w:sz w:val="26"/>
                <w:szCs w:val="26"/>
                <w:lang w:val="en-US"/>
              </w:rPr>
            </w:pPr>
            <w:r w:rsidRPr="009B706A">
              <w:rPr>
                <w:rFonts w:asciiTheme="majorHAnsi" w:hAnsiTheme="majorHAnsi" w:cstheme="majorHAnsi"/>
                <w:bCs/>
                <w:color w:val="000000" w:themeColor="text1"/>
                <w:sz w:val="26"/>
                <w:szCs w:val="26"/>
                <w:lang w:val="en-US"/>
              </w:rPr>
              <w:t>Tên bàn</w:t>
            </w: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B538C1" w:rsidRPr="009B706A" w14:paraId="3841AEA8" w14:textId="77777777" w:rsidTr="00011A01">
              <w:trPr>
                <w:tblCellSpacing w:w="15" w:type="dxa"/>
              </w:trPr>
              <w:tc>
                <w:tcPr>
                  <w:tcW w:w="36" w:type="dxa"/>
                  <w:vAlign w:val="center"/>
                  <w:hideMark/>
                </w:tcPr>
                <w:p w14:paraId="77775696" w14:textId="77777777" w:rsidR="00E43DA1" w:rsidRPr="009B706A" w:rsidRDefault="00E43DA1" w:rsidP="0049382E">
                  <w:pPr>
                    <w:pStyle w:val="TableParagraph"/>
                    <w:spacing w:line="360" w:lineRule="auto"/>
                    <w:jc w:val="both"/>
                    <w:rPr>
                      <w:rFonts w:asciiTheme="majorHAnsi" w:hAnsiTheme="majorHAnsi" w:cstheme="majorHAnsi"/>
                      <w:bCs/>
                      <w:color w:val="000000" w:themeColor="text1"/>
                      <w:sz w:val="26"/>
                      <w:szCs w:val="26"/>
                      <w:lang w:val="en-US"/>
                    </w:rPr>
                  </w:pPr>
                </w:p>
              </w:tc>
            </w:tr>
          </w:tbl>
          <w:p w14:paraId="4AD627BD" w14:textId="77777777" w:rsidR="00E43DA1" w:rsidRPr="009B706A" w:rsidRDefault="00E43DA1" w:rsidP="0049382E">
            <w:pPr>
              <w:pStyle w:val="TableParagraph"/>
              <w:spacing w:line="360" w:lineRule="auto"/>
              <w:jc w:val="both"/>
              <w:rPr>
                <w:rFonts w:asciiTheme="majorHAnsi" w:hAnsiTheme="majorHAnsi" w:cstheme="majorHAnsi"/>
                <w:bCs/>
                <w:color w:val="000000" w:themeColor="text1"/>
                <w:sz w:val="26"/>
                <w:szCs w:val="26"/>
              </w:rPr>
            </w:pPr>
          </w:p>
        </w:tc>
        <w:tc>
          <w:tcPr>
            <w:tcW w:w="1701" w:type="dxa"/>
            <w:gridSpan w:val="2"/>
            <w:shd w:val="clear" w:color="auto" w:fill="auto"/>
            <w:vAlign w:val="center"/>
          </w:tcPr>
          <w:p w14:paraId="29A74AC7" w14:textId="77777777" w:rsidR="00E43DA1" w:rsidRPr="009B706A" w:rsidRDefault="00E43DA1" w:rsidP="0049382E">
            <w:pPr>
              <w:pStyle w:val="TableParagraph"/>
              <w:spacing w:line="360" w:lineRule="auto"/>
              <w:jc w:val="both"/>
              <w:rPr>
                <w:rFonts w:asciiTheme="majorHAnsi" w:hAnsiTheme="majorHAnsi" w:cstheme="majorHAnsi"/>
                <w:bCs/>
                <w:vanish/>
                <w:color w:val="000000" w:themeColor="text1"/>
                <w:sz w:val="26"/>
                <w:szCs w:val="26"/>
                <w:lang w:val="en-US"/>
              </w:rPr>
            </w:pPr>
          </w:p>
          <w:p w14:paraId="4B337E77" w14:textId="0EED5CA7" w:rsidR="00E43DA1" w:rsidRPr="009B706A" w:rsidRDefault="00E43DA1" w:rsidP="0049382E">
            <w:pPr>
              <w:pStyle w:val="TableParagraph"/>
              <w:spacing w:line="360" w:lineRule="auto"/>
              <w:jc w:val="both"/>
              <w:rPr>
                <w:rFonts w:asciiTheme="majorHAnsi" w:hAnsiTheme="majorHAnsi" w:cstheme="majorHAnsi"/>
                <w:bCs/>
                <w:color w:val="000000" w:themeColor="text1"/>
                <w:sz w:val="26"/>
                <w:szCs w:val="26"/>
                <w:lang w:val="en-US"/>
              </w:rPr>
            </w:pPr>
            <w:r w:rsidRPr="009B706A">
              <w:rPr>
                <w:rFonts w:asciiTheme="majorHAnsi" w:hAnsiTheme="majorHAnsi" w:cstheme="majorHAnsi"/>
                <w:bCs/>
                <w:color w:val="000000" w:themeColor="text1"/>
                <w:sz w:val="26"/>
                <w:szCs w:val="26"/>
                <w:lang w:val="en-US"/>
              </w:rPr>
              <w:t>Input</w:t>
            </w:r>
          </w:p>
        </w:tc>
        <w:tc>
          <w:tcPr>
            <w:tcW w:w="1771" w:type="dxa"/>
            <w:shd w:val="clear" w:color="auto" w:fill="auto"/>
            <w:vAlign w:val="center"/>
          </w:tcPr>
          <w:p w14:paraId="5894377F" w14:textId="77777777" w:rsidR="00E43DA1" w:rsidRPr="009B706A" w:rsidRDefault="00E43DA1" w:rsidP="0049382E">
            <w:pPr>
              <w:pStyle w:val="TableParagraph"/>
              <w:spacing w:line="360" w:lineRule="auto"/>
              <w:jc w:val="both"/>
              <w:rPr>
                <w:rFonts w:asciiTheme="majorHAnsi" w:hAnsiTheme="majorHAnsi" w:cstheme="majorHAnsi"/>
                <w:bCs/>
                <w:vanish/>
                <w:color w:val="000000" w:themeColor="text1"/>
                <w:sz w:val="26"/>
                <w:szCs w:val="26"/>
                <w:lang w:val="en-US"/>
              </w:rPr>
            </w:pPr>
          </w:p>
          <w:p w14:paraId="6A4A058A" w14:textId="0E982CA1" w:rsidR="00E43DA1" w:rsidRPr="009B706A" w:rsidRDefault="00E43DA1" w:rsidP="0049382E">
            <w:pPr>
              <w:pStyle w:val="TableParagraph"/>
              <w:spacing w:line="360" w:lineRule="auto"/>
              <w:jc w:val="both"/>
              <w:rPr>
                <w:rFonts w:asciiTheme="majorHAnsi" w:hAnsiTheme="majorHAnsi" w:cstheme="majorHAnsi"/>
                <w:bCs/>
                <w:color w:val="000000" w:themeColor="text1"/>
                <w:sz w:val="26"/>
                <w:szCs w:val="26"/>
                <w:lang w:val="en-US"/>
              </w:rPr>
            </w:pPr>
            <w:r w:rsidRPr="009B706A">
              <w:rPr>
                <w:rFonts w:asciiTheme="majorHAnsi" w:hAnsiTheme="majorHAnsi" w:cstheme="majorHAnsi"/>
                <w:bCs/>
                <w:color w:val="000000" w:themeColor="text1"/>
                <w:sz w:val="26"/>
                <w:szCs w:val="26"/>
                <w:lang w:val="en-US"/>
              </w:rPr>
              <w:t>Tên bàn</w:t>
            </w:r>
          </w:p>
        </w:tc>
        <w:tc>
          <w:tcPr>
            <w:tcW w:w="4506" w:type="dxa"/>
            <w:shd w:val="clear" w:color="auto" w:fill="auto"/>
            <w:vAlign w:val="center"/>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4485"/>
            </w:tblGrid>
            <w:tr w:rsidR="00B538C1" w:rsidRPr="009B706A" w14:paraId="291D7030" w14:textId="77777777" w:rsidTr="00011A01">
              <w:trPr>
                <w:trHeight w:val="614"/>
                <w:tblCellSpacing w:w="15" w:type="dxa"/>
              </w:trPr>
              <w:tc>
                <w:tcPr>
                  <w:tcW w:w="4425" w:type="dxa"/>
                  <w:vAlign w:val="center"/>
                  <w:hideMark/>
                </w:tcPr>
                <w:p w14:paraId="1B806E8A" w14:textId="77777777" w:rsidR="00E43DA1" w:rsidRPr="009B706A" w:rsidRDefault="00E43DA1" w:rsidP="0049382E">
                  <w:pPr>
                    <w:jc w:val="both"/>
                    <w:rPr>
                      <w:rFonts w:asciiTheme="majorHAnsi" w:eastAsia="Times New Roman" w:hAnsiTheme="majorHAnsi" w:cstheme="majorHAnsi"/>
                      <w:bCs/>
                      <w:color w:val="000000" w:themeColor="text1"/>
                      <w:sz w:val="26"/>
                      <w:szCs w:val="26"/>
                      <w:lang w:eastAsia="en-US" w:bidi="ar-SA"/>
                    </w:rPr>
                  </w:pPr>
                  <w:r w:rsidRPr="009B706A">
                    <w:rPr>
                      <w:rFonts w:asciiTheme="majorHAnsi" w:eastAsia="Times New Roman" w:hAnsiTheme="majorHAnsi" w:cstheme="majorHAnsi"/>
                      <w:bCs/>
                      <w:color w:val="000000" w:themeColor="text1"/>
                      <w:sz w:val="26"/>
                      <w:szCs w:val="26"/>
                      <w:lang w:eastAsia="en-US" w:bidi="ar-SA"/>
                    </w:rPr>
                    <w:t>Người dùng nhập tên hiển thị của bàn</w:t>
                  </w:r>
                </w:p>
              </w:tc>
            </w:tr>
          </w:tbl>
          <w:p w14:paraId="6965A2EC" w14:textId="77777777" w:rsidR="00E43DA1" w:rsidRPr="009B706A" w:rsidRDefault="00E43DA1" w:rsidP="0049382E">
            <w:pPr>
              <w:jc w:val="both"/>
              <w:rPr>
                <w:rFonts w:asciiTheme="majorHAnsi" w:eastAsia="Times New Roman" w:hAnsiTheme="majorHAnsi" w:cstheme="majorHAnsi"/>
                <w:bCs/>
                <w:vanish/>
                <w:color w:val="000000" w:themeColor="text1"/>
                <w:sz w:val="26"/>
                <w:szCs w:val="26"/>
                <w:lang w:eastAsia="en-US" w:bidi="ar-SA"/>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480"/>
            </w:tblGrid>
            <w:tr w:rsidR="00B538C1" w:rsidRPr="009B706A" w14:paraId="4F8C9427" w14:textId="77777777" w:rsidTr="00011A01">
              <w:trPr>
                <w:tblCellSpacing w:w="15" w:type="dxa"/>
              </w:trPr>
              <w:tc>
                <w:tcPr>
                  <w:tcW w:w="420" w:type="dxa"/>
                  <w:vAlign w:val="center"/>
                  <w:hideMark/>
                </w:tcPr>
                <w:p w14:paraId="7B282E7E" w14:textId="77777777" w:rsidR="00E43DA1" w:rsidRPr="009B706A" w:rsidRDefault="00E43DA1" w:rsidP="0049382E">
                  <w:pPr>
                    <w:jc w:val="both"/>
                    <w:rPr>
                      <w:rFonts w:asciiTheme="majorHAnsi" w:eastAsia="Times New Roman" w:hAnsiTheme="majorHAnsi" w:cstheme="majorHAnsi"/>
                      <w:bCs/>
                      <w:color w:val="000000" w:themeColor="text1"/>
                      <w:sz w:val="26"/>
                      <w:szCs w:val="26"/>
                      <w:lang w:eastAsia="en-US" w:bidi="ar-SA"/>
                    </w:rPr>
                  </w:pPr>
                </w:p>
              </w:tc>
            </w:tr>
          </w:tbl>
          <w:p w14:paraId="486C5545" w14:textId="77777777" w:rsidR="00E43DA1" w:rsidRPr="009B706A" w:rsidRDefault="00E43DA1" w:rsidP="0049382E">
            <w:pPr>
              <w:pStyle w:val="TableParagraph"/>
              <w:spacing w:line="360" w:lineRule="auto"/>
              <w:jc w:val="both"/>
              <w:rPr>
                <w:rFonts w:asciiTheme="majorHAnsi" w:hAnsiTheme="majorHAnsi" w:cstheme="majorHAnsi"/>
                <w:bCs/>
                <w:color w:val="000000" w:themeColor="text1"/>
                <w:sz w:val="26"/>
                <w:szCs w:val="26"/>
                <w:lang w:val="en-US"/>
              </w:rPr>
            </w:pPr>
          </w:p>
        </w:tc>
      </w:tr>
      <w:tr w:rsidR="00B538C1" w:rsidRPr="009B706A" w14:paraId="09240E2D" w14:textId="77777777" w:rsidTr="00011A01">
        <w:trPr>
          <w:trHeight w:val="342"/>
        </w:trPr>
        <w:tc>
          <w:tcPr>
            <w:tcW w:w="1980" w:type="dxa"/>
            <w:shd w:val="clear" w:color="auto" w:fill="auto"/>
            <w:vAlign w:val="center"/>
          </w:tcPr>
          <w:p w14:paraId="75A01220" w14:textId="2A5EEA02" w:rsidR="00E43DA1" w:rsidRPr="009B706A" w:rsidRDefault="00E43DA1" w:rsidP="0049382E">
            <w:pPr>
              <w:pStyle w:val="TableParagraph"/>
              <w:spacing w:line="360" w:lineRule="auto"/>
              <w:jc w:val="both"/>
              <w:rPr>
                <w:rFonts w:asciiTheme="majorHAnsi" w:hAnsiTheme="majorHAnsi" w:cstheme="majorHAnsi"/>
                <w:bCs/>
                <w:color w:val="000000" w:themeColor="text1"/>
                <w:sz w:val="26"/>
                <w:szCs w:val="26"/>
                <w:lang w:val="en-US"/>
              </w:rPr>
            </w:pPr>
            <w:r w:rsidRPr="009B706A">
              <w:rPr>
                <w:rFonts w:asciiTheme="majorHAnsi" w:hAnsiTheme="majorHAnsi" w:cstheme="majorHAnsi"/>
                <w:bCs/>
                <w:color w:val="000000" w:themeColor="text1"/>
                <w:sz w:val="26"/>
                <w:szCs w:val="26"/>
                <w:lang w:val="en-US"/>
              </w:rPr>
              <w:t>Tìm kiếm</w:t>
            </w:r>
          </w:p>
        </w:tc>
        <w:tc>
          <w:tcPr>
            <w:tcW w:w="1701" w:type="dxa"/>
            <w:gridSpan w:val="2"/>
            <w:shd w:val="clear" w:color="auto" w:fill="auto"/>
            <w:vAlign w:val="center"/>
          </w:tcPr>
          <w:p w14:paraId="18E4542E" w14:textId="04A2D6AD" w:rsidR="00E43DA1" w:rsidRPr="009B706A" w:rsidRDefault="00E43DA1" w:rsidP="0049382E">
            <w:pPr>
              <w:pStyle w:val="TableParagraph"/>
              <w:spacing w:line="360" w:lineRule="auto"/>
              <w:jc w:val="both"/>
              <w:rPr>
                <w:rFonts w:asciiTheme="majorHAnsi" w:hAnsiTheme="majorHAnsi" w:cstheme="majorHAnsi"/>
                <w:bCs/>
                <w:vanish/>
                <w:color w:val="000000" w:themeColor="text1"/>
                <w:sz w:val="26"/>
                <w:szCs w:val="26"/>
                <w:lang w:val="en-US"/>
              </w:rPr>
            </w:pPr>
            <w:r w:rsidRPr="009B706A">
              <w:rPr>
                <w:rFonts w:asciiTheme="majorHAnsi" w:hAnsiTheme="majorHAnsi" w:cstheme="majorHAnsi"/>
                <w:bCs/>
                <w:color w:val="000000" w:themeColor="text1"/>
                <w:sz w:val="26"/>
                <w:szCs w:val="26"/>
                <w:lang w:val="en-US"/>
              </w:rPr>
              <w:t>Button</w:t>
            </w:r>
          </w:p>
        </w:tc>
        <w:tc>
          <w:tcPr>
            <w:tcW w:w="1771" w:type="dxa"/>
            <w:shd w:val="clear" w:color="auto" w:fill="auto"/>
            <w:vAlign w:val="center"/>
          </w:tcPr>
          <w:p w14:paraId="0A7E3A9C" w14:textId="141EF13E" w:rsidR="00E43DA1" w:rsidRPr="009B706A" w:rsidRDefault="00E43DA1" w:rsidP="0049382E">
            <w:pPr>
              <w:pStyle w:val="TableParagraph"/>
              <w:spacing w:line="360" w:lineRule="auto"/>
              <w:jc w:val="both"/>
              <w:rPr>
                <w:rFonts w:asciiTheme="majorHAnsi" w:hAnsiTheme="majorHAnsi" w:cstheme="majorHAnsi"/>
                <w:bCs/>
                <w:vanish/>
                <w:color w:val="000000" w:themeColor="text1"/>
                <w:sz w:val="26"/>
                <w:szCs w:val="26"/>
                <w:lang w:val="en-US"/>
              </w:rPr>
            </w:pPr>
            <w:r w:rsidRPr="009B706A">
              <w:rPr>
                <w:rFonts w:asciiTheme="majorHAnsi" w:hAnsiTheme="majorHAnsi" w:cstheme="majorHAnsi"/>
                <w:bCs/>
                <w:color w:val="000000" w:themeColor="text1"/>
                <w:sz w:val="26"/>
                <w:szCs w:val="26"/>
                <w:lang w:val="en-US"/>
              </w:rPr>
              <w:t>Tìm kiếm</w:t>
            </w:r>
          </w:p>
        </w:tc>
        <w:tc>
          <w:tcPr>
            <w:tcW w:w="4506" w:type="dxa"/>
            <w:shd w:val="clear" w:color="auto" w:fill="auto"/>
            <w:vAlign w:val="center"/>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4423"/>
            </w:tblGrid>
            <w:tr w:rsidR="00B538C1" w:rsidRPr="009B706A" w14:paraId="5654652E" w14:textId="77777777" w:rsidTr="00011A01">
              <w:trPr>
                <w:trHeight w:val="469"/>
                <w:tblCellSpacing w:w="15" w:type="dxa"/>
              </w:trPr>
              <w:tc>
                <w:tcPr>
                  <w:tcW w:w="4363" w:type="dxa"/>
                  <w:vAlign w:val="center"/>
                  <w:hideMark/>
                </w:tcPr>
                <w:p w14:paraId="5C4ECE7C" w14:textId="77777777" w:rsidR="00E43DA1" w:rsidRPr="009B706A" w:rsidRDefault="00E43DA1" w:rsidP="0049382E">
                  <w:pPr>
                    <w:jc w:val="both"/>
                    <w:rPr>
                      <w:rFonts w:asciiTheme="majorHAnsi" w:eastAsia="Times New Roman" w:hAnsiTheme="majorHAnsi" w:cstheme="majorHAnsi"/>
                      <w:bCs/>
                      <w:color w:val="000000" w:themeColor="text1"/>
                      <w:sz w:val="26"/>
                      <w:szCs w:val="26"/>
                      <w:lang w:eastAsia="en-US" w:bidi="ar-SA"/>
                    </w:rPr>
                  </w:pPr>
                  <w:r w:rsidRPr="009B706A">
                    <w:rPr>
                      <w:rFonts w:asciiTheme="majorHAnsi" w:eastAsia="Times New Roman" w:hAnsiTheme="majorHAnsi" w:cstheme="majorHAnsi"/>
                      <w:bCs/>
                      <w:color w:val="000000" w:themeColor="text1"/>
                      <w:sz w:val="26"/>
                      <w:szCs w:val="26"/>
                      <w:lang w:eastAsia="en-US" w:bidi="ar-SA"/>
                    </w:rPr>
                    <w:t>Nút để tìm kiếm bàn theo mã hoặc tên bàn</w:t>
                  </w:r>
                </w:p>
              </w:tc>
            </w:tr>
          </w:tbl>
          <w:p w14:paraId="7EBA7265" w14:textId="77777777" w:rsidR="00E43DA1" w:rsidRPr="009B706A" w:rsidRDefault="00E43DA1" w:rsidP="0049382E">
            <w:pPr>
              <w:jc w:val="both"/>
              <w:rPr>
                <w:rFonts w:asciiTheme="majorHAnsi" w:eastAsia="Times New Roman" w:hAnsiTheme="majorHAnsi" w:cstheme="majorHAnsi"/>
                <w:bCs/>
                <w:vanish/>
                <w:color w:val="000000" w:themeColor="text1"/>
                <w:sz w:val="26"/>
                <w:szCs w:val="26"/>
                <w:lang w:eastAsia="en-US" w:bidi="ar-SA"/>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480"/>
            </w:tblGrid>
            <w:tr w:rsidR="00B538C1" w:rsidRPr="009B706A" w14:paraId="5437F36D" w14:textId="77777777" w:rsidTr="00011A01">
              <w:trPr>
                <w:tblCellSpacing w:w="15" w:type="dxa"/>
              </w:trPr>
              <w:tc>
                <w:tcPr>
                  <w:tcW w:w="420" w:type="dxa"/>
                  <w:vAlign w:val="center"/>
                  <w:hideMark/>
                </w:tcPr>
                <w:p w14:paraId="51C380FB" w14:textId="77777777" w:rsidR="00E43DA1" w:rsidRPr="009B706A" w:rsidRDefault="00E43DA1" w:rsidP="0049382E">
                  <w:pPr>
                    <w:jc w:val="both"/>
                    <w:rPr>
                      <w:rFonts w:asciiTheme="majorHAnsi" w:eastAsia="Times New Roman" w:hAnsiTheme="majorHAnsi" w:cstheme="majorHAnsi"/>
                      <w:bCs/>
                      <w:color w:val="000000" w:themeColor="text1"/>
                      <w:sz w:val="26"/>
                      <w:szCs w:val="26"/>
                      <w:lang w:eastAsia="en-US" w:bidi="ar-SA"/>
                    </w:rPr>
                  </w:pPr>
                </w:p>
              </w:tc>
            </w:tr>
          </w:tbl>
          <w:p w14:paraId="279B3A9B" w14:textId="77777777" w:rsidR="00E43DA1" w:rsidRPr="009B706A" w:rsidRDefault="00E43DA1" w:rsidP="0049382E">
            <w:pPr>
              <w:jc w:val="both"/>
              <w:rPr>
                <w:rFonts w:asciiTheme="majorHAnsi" w:eastAsia="Times New Roman" w:hAnsiTheme="majorHAnsi" w:cstheme="majorHAnsi"/>
                <w:bCs/>
                <w:color w:val="000000" w:themeColor="text1"/>
                <w:sz w:val="26"/>
                <w:szCs w:val="26"/>
                <w:lang w:eastAsia="en-US" w:bidi="ar-SA"/>
              </w:rPr>
            </w:pPr>
          </w:p>
        </w:tc>
      </w:tr>
      <w:tr w:rsidR="00B538C1" w:rsidRPr="009B706A" w14:paraId="7C161762" w14:textId="77777777" w:rsidTr="00011A01">
        <w:trPr>
          <w:trHeight w:val="342"/>
        </w:trPr>
        <w:tc>
          <w:tcPr>
            <w:tcW w:w="1980" w:type="dxa"/>
            <w:shd w:val="clear" w:color="auto" w:fill="auto"/>
            <w:vAlign w:val="center"/>
          </w:tcPr>
          <w:tbl>
            <w:tblPr>
              <w:tblW w:w="1988"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1988"/>
            </w:tblGrid>
            <w:tr w:rsidR="00B538C1" w:rsidRPr="009B706A" w14:paraId="4A3517B7" w14:textId="77777777" w:rsidTr="00011A01">
              <w:trPr>
                <w:trHeight w:val="323"/>
                <w:tblCellSpacing w:w="15" w:type="dxa"/>
              </w:trPr>
              <w:tc>
                <w:tcPr>
                  <w:tcW w:w="1928" w:type="dxa"/>
                  <w:vAlign w:val="center"/>
                  <w:hideMark/>
                </w:tcPr>
                <w:p w14:paraId="50FB0D2B" w14:textId="77777777" w:rsidR="0039544F" w:rsidRPr="009B706A" w:rsidRDefault="0039544F" w:rsidP="0049382E">
                  <w:pPr>
                    <w:jc w:val="both"/>
                    <w:rPr>
                      <w:rFonts w:asciiTheme="majorHAnsi" w:eastAsia="Times New Roman" w:hAnsiTheme="majorHAnsi" w:cstheme="majorHAnsi"/>
                      <w:bCs/>
                      <w:color w:val="000000" w:themeColor="text1"/>
                      <w:sz w:val="26"/>
                      <w:szCs w:val="26"/>
                      <w:lang w:eastAsia="en-US" w:bidi="ar-SA"/>
                    </w:rPr>
                  </w:pPr>
                  <w:r w:rsidRPr="009B706A">
                    <w:rPr>
                      <w:rFonts w:asciiTheme="majorHAnsi" w:eastAsia="Times New Roman" w:hAnsiTheme="majorHAnsi" w:cstheme="majorHAnsi"/>
                      <w:bCs/>
                      <w:color w:val="000000" w:themeColor="text1"/>
                      <w:sz w:val="26"/>
                      <w:szCs w:val="26"/>
                      <w:lang w:eastAsia="en-US" w:bidi="ar-SA"/>
                    </w:rPr>
                    <w:t>Thêm mới bàn</w:t>
                  </w:r>
                </w:p>
              </w:tc>
            </w:tr>
          </w:tbl>
          <w:p w14:paraId="71DBB34D" w14:textId="77777777" w:rsidR="0039544F" w:rsidRPr="009B706A" w:rsidRDefault="0039544F" w:rsidP="0049382E">
            <w:pPr>
              <w:jc w:val="both"/>
              <w:rPr>
                <w:rFonts w:asciiTheme="majorHAnsi" w:eastAsia="Times New Roman" w:hAnsiTheme="majorHAnsi" w:cstheme="majorHAnsi"/>
                <w:bCs/>
                <w:vanish/>
                <w:color w:val="000000" w:themeColor="text1"/>
                <w:sz w:val="26"/>
                <w:szCs w:val="26"/>
                <w:lang w:eastAsia="en-US" w:bidi="ar-SA"/>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480"/>
            </w:tblGrid>
            <w:tr w:rsidR="00B538C1" w:rsidRPr="009B706A" w14:paraId="3991062B" w14:textId="77777777" w:rsidTr="00011A01">
              <w:trPr>
                <w:tblCellSpacing w:w="15" w:type="dxa"/>
              </w:trPr>
              <w:tc>
                <w:tcPr>
                  <w:tcW w:w="420" w:type="dxa"/>
                  <w:vAlign w:val="center"/>
                  <w:hideMark/>
                </w:tcPr>
                <w:p w14:paraId="147A796D" w14:textId="77777777" w:rsidR="0039544F" w:rsidRPr="009B706A" w:rsidRDefault="0039544F" w:rsidP="0049382E">
                  <w:pPr>
                    <w:jc w:val="both"/>
                    <w:rPr>
                      <w:rFonts w:asciiTheme="majorHAnsi" w:eastAsia="Times New Roman" w:hAnsiTheme="majorHAnsi" w:cstheme="majorHAnsi"/>
                      <w:bCs/>
                      <w:color w:val="000000" w:themeColor="text1"/>
                      <w:sz w:val="26"/>
                      <w:szCs w:val="26"/>
                      <w:lang w:eastAsia="en-US" w:bidi="ar-SA"/>
                    </w:rPr>
                  </w:pPr>
                </w:p>
              </w:tc>
            </w:tr>
          </w:tbl>
          <w:p w14:paraId="50B29C85" w14:textId="77777777" w:rsidR="0039544F" w:rsidRPr="009B706A" w:rsidRDefault="0039544F" w:rsidP="0049382E">
            <w:pPr>
              <w:pStyle w:val="TableParagraph"/>
              <w:spacing w:line="360" w:lineRule="auto"/>
              <w:jc w:val="both"/>
              <w:rPr>
                <w:rFonts w:asciiTheme="majorHAnsi" w:hAnsiTheme="majorHAnsi" w:cstheme="majorHAnsi"/>
                <w:bCs/>
                <w:color w:val="000000" w:themeColor="text1"/>
                <w:sz w:val="26"/>
                <w:szCs w:val="26"/>
                <w:lang w:val="en-US"/>
              </w:rPr>
            </w:pPr>
          </w:p>
        </w:tc>
        <w:tc>
          <w:tcPr>
            <w:tcW w:w="1701" w:type="dxa"/>
            <w:gridSpan w:val="2"/>
            <w:shd w:val="clear" w:color="auto" w:fill="auto"/>
            <w:vAlign w:val="center"/>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662"/>
            </w:tblGrid>
            <w:tr w:rsidR="00B538C1" w:rsidRPr="009B706A" w14:paraId="31ABD69F" w14:textId="77777777" w:rsidTr="00011A01">
              <w:trPr>
                <w:trHeight w:val="291"/>
                <w:tblCellSpacing w:w="15" w:type="dxa"/>
              </w:trPr>
              <w:tc>
                <w:tcPr>
                  <w:tcW w:w="1602" w:type="dxa"/>
                  <w:vAlign w:val="center"/>
                  <w:hideMark/>
                </w:tcPr>
                <w:p w14:paraId="59411ABE" w14:textId="77777777" w:rsidR="0039544F" w:rsidRPr="009B706A" w:rsidRDefault="0039544F" w:rsidP="0049382E">
                  <w:pPr>
                    <w:jc w:val="both"/>
                    <w:rPr>
                      <w:rFonts w:asciiTheme="majorHAnsi" w:eastAsia="Times New Roman" w:hAnsiTheme="majorHAnsi" w:cstheme="majorHAnsi"/>
                      <w:bCs/>
                      <w:color w:val="000000" w:themeColor="text1"/>
                      <w:sz w:val="26"/>
                      <w:szCs w:val="26"/>
                      <w:lang w:eastAsia="en-US" w:bidi="ar-SA"/>
                    </w:rPr>
                  </w:pPr>
                  <w:r w:rsidRPr="009B706A">
                    <w:rPr>
                      <w:rFonts w:asciiTheme="majorHAnsi" w:eastAsia="Times New Roman" w:hAnsiTheme="majorHAnsi" w:cstheme="majorHAnsi"/>
                      <w:bCs/>
                      <w:color w:val="000000" w:themeColor="text1"/>
                      <w:sz w:val="26"/>
                      <w:szCs w:val="26"/>
                      <w:lang w:eastAsia="en-US" w:bidi="ar-SA"/>
                    </w:rPr>
                    <w:t>Button</w:t>
                  </w:r>
                </w:p>
              </w:tc>
            </w:tr>
          </w:tbl>
          <w:p w14:paraId="2855654F" w14:textId="77777777" w:rsidR="0039544F" w:rsidRPr="009B706A" w:rsidRDefault="0039544F" w:rsidP="0049382E">
            <w:pPr>
              <w:jc w:val="both"/>
              <w:rPr>
                <w:rFonts w:asciiTheme="majorHAnsi" w:eastAsia="Times New Roman" w:hAnsiTheme="majorHAnsi" w:cstheme="majorHAnsi"/>
                <w:bCs/>
                <w:vanish/>
                <w:color w:val="000000" w:themeColor="text1"/>
                <w:sz w:val="26"/>
                <w:szCs w:val="26"/>
                <w:lang w:eastAsia="en-US" w:bidi="ar-SA"/>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480"/>
            </w:tblGrid>
            <w:tr w:rsidR="00B538C1" w:rsidRPr="009B706A" w14:paraId="2C21FBF9" w14:textId="77777777" w:rsidTr="00011A01">
              <w:trPr>
                <w:tblCellSpacing w:w="15" w:type="dxa"/>
              </w:trPr>
              <w:tc>
                <w:tcPr>
                  <w:tcW w:w="420" w:type="dxa"/>
                  <w:vAlign w:val="center"/>
                  <w:hideMark/>
                </w:tcPr>
                <w:p w14:paraId="6F1C4F7A" w14:textId="77777777" w:rsidR="0039544F" w:rsidRPr="009B706A" w:rsidRDefault="0039544F" w:rsidP="0049382E">
                  <w:pPr>
                    <w:jc w:val="both"/>
                    <w:rPr>
                      <w:rFonts w:asciiTheme="majorHAnsi" w:eastAsia="Times New Roman" w:hAnsiTheme="majorHAnsi" w:cstheme="majorHAnsi"/>
                      <w:bCs/>
                      <w:color w:val="000000" w:themeColor="text1"/>
                      <w:sz w:val="26"/>
                      <w:szCs w:val="26"/>
                      <w:lang w:eastAsia="en-US" w:bidi="ar-SA"/>
                    </w:rPr>
                  </w:pPr>
                </w:p>
              </w:tc>
            </w:tr>
          </w:tbl>
          <w:p w14:paraId="6F2B6AF0" w14:textId="77777777" w:rsidR="0039544F" w:rsidRPr="009B706A" w:rsidRDefault="0039544F" w:rsidP="0049382E">
            <w:pPr>
              <w:pStyle w:val="TableParagraph"/>
              <w:spacing w:line="360" w:lineRule="auto"/>
              <w:jc w:val="both"/>
              <w:rPr>
                <w:rFonts w:asciiTheme="majorHAnsi" w:hAnsiTheme="majorHAnsi" w:cstheme="majorHAnsi"/>
                <w:bCs/>
                <w:color w:val="000000" w:themeColor="text1"/>
                <w:sz w:val="26"/>
                <w:szCs w:val="26"/>
                <w:lang w:val="en-US"/>
              </w:rPr>
            </w:pPr>
          </w:p>
        </w:tc>
        <w:tc>
          <w:tcPr>
            <w:tcW w:w="1771" w:type="dxa"/>
            <w:shd w:val="clear" w:color="auto" w:fill="auto"/>
            <w:vAlign w:val="center"/>
          </w:tcPr>
          <w:p w14:paraId="6FB2641C" w14:textId="2C0D94C6" w:rsidR="0039544F" w:rsidRPr="009B706A" w:rsidRDefault="0039544F" w:rsidP="0049382E">
            <w:pPr>
              <w:pStyle w:val="TableParagraph"/>
              <w:spacing w:line="360" w:lineRule="auto"/>
              <w:jc w:val="both"/>
              <w:rPr>
                <w:rFonts w:asciiTheme="majorHAnsi" w:hAnsiTheme="majorHAnsi" w:cstheme="majorHAnsi"/>
                <w:bCs/>
                <w:color w:val="000000" w:themeColor="text1"/>
                <w:sz w:val="26"/>
                <w:szCs w:val="26"/>
                <w:lang w:val="en-US"/>
              </w:rPr>
            </w:pPr>
            <w:r w:rsidRPr="009B706A">
              <w:rPr>
                <w:rFonts w:asciiTheme="majorHAnsi" w:hAnsiTheme="majorHAnsi" w:cstheme="majorHAnsi"/>
                <w:bCs/>
                <w:color w:val="000000" w:themeColor="text1"/>
                <w:sz w:val="26"/>
                <w:szCs w:val="26"/>
                <w:lang w:val="en-US"/>
              </w:rPr>
              <w:t>Thêm mới bàn</w:t>
            </w:r>
          </w:p>
        </w:tc>
        <w:tc>
          <w:tcPr>
            <w:tcW w:w="4506" w:type="dxa"/>
            <w:shd w:val="clear" w:color="auto" w:fill="auto"/>
            <w:vAlign w:val="center"/>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4485"/>
            </w:tblGrid>
            <w:tr w:rsidR="00B538C1" w:rsidRPr="009B706A" w14:paraId="37361B7D" w14:textId="77777777" w:rsidTr="00011A01">
              <w:trPr>
                <w:trHeight w:val="717"/>
                <w:tblCellSpacing w:w="15" w:type="dxa"/>
              </w:trPr>
              <w:tc>
                <w:tcPr>
                  <w:tcW w:w="4425" w:type="dxa"/>
                  <w:vAlign w:val="center"/>
                  <w:hideMark/>
                </w:tcPr>
                <w:p w14:paraId="72FB8BFB" w14:textId="77777777" w:rsidR="0039544F" w:rsidRPr="009B706A" w:rsidRDefault="0039544F" w:rsidP="0049382E">
                  <w:pPr>
                    <w:jc w:val="both"/>
                    <w:rPr>
                      <w:rFonts w:asciiTheme="majorHAnsi" w:eastAsia="Times New Roman" w:hAnsiTheme="majorHAnsi" w:cstheme="majorHAnsi"/>
                      <w:bCs/>
                      <w:color w:val="000000" w:themeColor="text1"/>
                      <w:sz w:val="26"/>
                      <w:szCs w:val="26"/>
                      <w:lang w:eastAsia="en-US" w:bidi="ar-SA"/>
                    </w:rPr>
                  </w:pPr>
                  <w:r w:rsidRPr="009B706A">
                    <w:rPr>
                      <w:rFonts w:asciiTheme="majorHAnsi" w:eastAsia="Times New Roman" w:hAnsiTheme="majorHAnsi" w:cstheme="majorHAnsi"/>
                      <w:bCs/>
                      <w:color w:val="000000" w:themeColor="text1"/>
                      <w:sz w:val="26"/>
                      <w:szCs w:val="26"/>
                      <w:lang w:eastAsia="en-US" w:bidi="ar-SA"/>
                    </w:rPr>
                    <w:t>Nút để mở form thêm mới một bàn</w:t>
                  </w:r>
                </w:p>
              </w:tc>
            </w:tr>
          </w:tbl>
          <w:p w14:paraId="31C95544" w14:textId="77777777" w:rsidR="0039544F" w:rsidRPr="009B706A" w:rsidRDefault="0039544F" w:rsidP="0049382E">
            <w:pPr>
              <w:jc w:val="both"/>
              <w:rPr>
                <w:rFonts w:asciiTheme="majorHAnsi" w:eastAsia="Times New Roman" w:hAnsiTheme="majorHAnsi" w:cstheme="majorHAnsi"/>
                <w:bCs/>
                <w:vanish/>
                <w:color w:val="000000" w:themeColor="text1"/>
                <w:sz w:val="26"/>
                <w:szCs w:val="26"/>
                <w:lang w:eastAsia="en-US" w:bidi="ar-SA"/>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480"/>
            </w:tblGrid>
            <w:tr w:rsidR="00B538C1" w:rsidRPr="009B706A" w14:paraId="00B4C8FF" w14:textId="77777777" w:rsidTr="00011A01">
              <w:trPr>
                <w:tblCellSpacing w:w="15" w:type="dxa"/>
              </w:trPr>
              <w:tc>
                <w:tcPr>
                  <w:tcW w:w="420" w:type="dxa"/>
                  <w:vAlign w:val="center"/>
                  <w:hideMark/>
                </w:tcPr>
                <w:p w14:paraId="13D8D6CA" w14:textId="77777777" w:rsidR="0039544F" w:rsidRPr="009B706A" w:rsidRDefault="0039544F" w:rsidP="0049382E">
                  <w:pPr>
                    <w:jc w:val="both"/>
                    <w:rPr>
                      <w:rFonts w:asciiTheme="majorHAnsi" w:eastAsia="Times New Roman" w:hAnsiTheme="majorHAnsi" w:cstheme="majorHAnsi"/>
                      <w:bCs/>
                      <w:color w:val="000000" w:themeColor="text1"/>
                      <w:sz w:val="26"/>
                      <w:szCs w:val="26"/>
                      <w:lang w:eastAsia="en-US" w:bidi="ar-SA"/>
                    </w:rPr>
                  </w:pPr>
                </w:p>
              </w:tc>
            </w:tr>
          </w:tbl>
          <w:p w14:paraId="29B767CE" w14:textId="77777777" w:rsidR="0039544F" w:rsidRPr="009B706A" w:rsidRDefault="0039544F" w:rsidP="0049382E">
            <w:pPr>
              <w:jc w:val="both"/>
              <w:rPr>
                <w:rFonts w:asciiTheme="majorHAnsi" w:eastAsia="Times New Roman" w:hAnsiTheme="majorHAnsi" w:cstheme="majorHAnsi"/>
                <w:bCs/>
                <w:color w:val="000000" w:themeColor="text1"/>
                <w:sz w:val="26"/>
                <w:szCs w:val="26"/>
                <w:lang w:eastAsia="en-US" w:bidi="ar-SA"/>
              </w:rPr>
            </w:pPr>
          </w:p>
        </w:tc>
      </w:tr>
      <w:tr w:rsidR="00B538C1" w:rsidRPr="009B706A" w14:paraId="28A76EBA" w14:textId="77777777" w:rsidTr="00011A01">
        <w:trPr>
          <w:trHeight w:val="342"/>
        </w:trPr>
        <w:tc>
          <w:tcPr>
            <w:tcW w:w="1980" w:type="dxa"/>
            <w:shd w:val="clear" w:color="auto" w:fill="auto"/>
            <w:vAlign w:val="center"/>
          </w:tcPr>
          <w:tbl>
            <w:tblPr>
              <w:tblW w:w="2008"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2008"/>
            </w:tblGrid>
            <w:tr w:rsidR="00B538C1" w:rsidRPr="009B706A" w14:paraId="00F7D4FB" w14:textId="77777777" w:rsidTr="00011A01">
              <w:trPr>
                <w:trHeight w:val="432"/>
                <w:tblCellSpacing w:w="15" w:type="dxa"/>
              </w:trPr>
              <w:tc>
                <w:tcPr>
                  <w:tcW w:w="1948" w:type="dxa"/>
                  <w:vAlign w:val="center"/>
                  <w:hideMark/>
                </w:tcPr>
                <w:p w14:paraId="23048F3D" w14:textId="77777777" w:rsidR="0039544F" w:rsidRPr="009B706A" w:rsidRDefault="0039544F" w:rsidP="0049382E">
                  <w:pPr>
                    <w:jc w:val="both"/>
                    <w:rPr>
                      <w:rFonts w:asciiTheme="majorHAnsi" w:eastAsia="Times New Roman" w:hAnsiTheme="majorHAnsi" w:cstheme="majorHAnsi"/>
                      <w:bCs/>
                      <w:color w:val="000000" w:themeColor="text1"/>
                      <w:sz w:val="26"/>
                      <w:szCs w:val="26"/>
                      <w:lang w:eastAsia="en-US" w:bidi="ar-SA"/>
                    </w:rPr>
                  </w:pPr>
                  <w:r w:rsidRPr="009B706A">
                    <w:rPr>
                      <w:rFonts w:asciiTheme="majorHAnsi" w:eastAsia="Times New Roman" w:hAnsiTheme="majorHAnsi" w:cstheme="majorHAnsi"/>
                      <w:bCs/>
                      <w:color w:val="000000" w:themeColor="text1"/>
                      <w:sz w:val="26"/>
                      <w:szCs w:val="26"/>
                      <w:lang w:eastAsia="en-US" w:bidi="ar-SA"/>
                    </w:rPr>
                    <w:t>Danh sách bàn</w:t>
                  </w:r>
                </w:p>
              </w:tc>
            </w:tr>
          </w:tbl>
          <w:p w14:paraId="3EB24F0A" w14:textId="77777777" w:rsidR="0039544F" w:rsidRPr="009B706A" w:rsidRDefault="0039544F" w:rsidP="0049382E">
            <w:pPr>
              <w:jc w:val="both"/>
              <w:rPr>
                <w:rFonts w:asciiTheme="majorHAnsi" w:eastAsia="Times New Roman" w:hAnsiTheme="majorHAnsi" w:cstheme="majorHAnsi"/>
                <w:bCs/>
                <w:vanish/>
                <w:color w:val="000000" w:themeColor="text1"/>
                <w:sz w:val="26"/>
                <w:szCs w:val="26"/>
                <w:lang w:eastAsia="en-US" w:bidi="ar-SA"/>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480"/>
            </w:tblGrid>
            <w:tr w:rsidR="00B538C1" w:rsidRPr="009B706A" w14:paraId="60CFD03A" w14:textId="77777777" w:rsidTr="00011A01">
              <w:trPr>
                <w:tblCellSpacing w:w="15" w:type="dxa"/>
              </w:trPr>
              <w:tc>
                <w:tcPr>
                  <w:tcW w:w="420" w:type="dxa"/>
                  <w:vAlign w:val="center"/>
                  <w:hideMark/>
                </w:tcPr>
                <w:p w14:paraId="598F12C4" w14:textId="77777777" w:rsidR="0039544F" w:rsidRPr="009B706A" w:rsidRDefault="0039544F" w:rsidP="0049382E">
                  <w:pPr>
                    <w:jc w:val="both"/>
                    <w:rPr>
                      <w:rFonts w:asciiTheme="majorHAnsi" w:eastAsia="Times New Roman" w:hAnsiTheme="majorHAnsi" w:cstheme="majorHAnsi"/>
                      <w:bCs/>
                      <w:color w:val="000000" w:themeColor="text1"/>
                      <w:sz w:val="26"/>
                      <w:szCs w:val="26"/>
                      <w:lang w:eastAsia="en-US" w:bidi="ar-SA"/>
                    </w:rPr>
                  </w:pPr>
                </w:p>
              </w:tc>
            </w:tr>
          </w:tbl>
          <w:p w14:paraId="482F667A" w14:textId="77777777" w:rsidR="0039544F" w:rsidRPr="009B706A" w:rsidRDefault="0039544F" w:rsidP="0049382E">
            <w:pPr>
              <w:jc w:val="both"/>
              <w:rPr>
                <w:rFonts w:asciiTheme="majorHAnsi" w:eastAsia="Times New Roman" w:hAnsiTheme="majorHAnsi" w:cstheme="majorHAnsi"/>
                <w:bCs/>
                <w:color w:val="000000" w:themeColor="text1"/>
                <w:sz w:val="26"/>
                <w:szCs w:val="26"/>
                <w:lang w:eastAsia="en-US" w:bidi="ar-SA"/>
              </w:rPr>
            </w:pPr>
          </w:p>
        </w:tc>
        <w:tc>
          <w:tcPr>
            <w:tcW w:w="1701" w:type="dxa"/>
            <w:gridSpan w:val="2"/>
            <w:shd w:val="clear" w:color="auto" w:fill="auto"/>
            <w:vAlign w:val="center"/>
          </w:tcPr>
          <w:tbl>
            <w:tblPr>
              <w:tblW w:w="1713"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1713"/>
            </w:tblGrid>
            <w:tr w:rsidR="00B538C1" w:rsidRPr="009B706A" w14:paraId="6333EF60" w14:textId="77777777" w:rsidTr="00011A01">
              <w:trPr>
                <w:trHeight w:val="222"/>
                <w:tblCellSpacing w:w="15" w:type="dxa"/>
              </w:trPr>
              <w:tc>
                <w:tcPr>
                  <w:tcW w:w="1653" w:type="dxa"/>
                  <w:vAlign w:val="center"/>
                  <w:hideMark/>
                </w:tcPr>
                <w:p w14:paraId="120BA133" w14:textId="77777777" w:rsidR="0039544F" w:rsidRPr="009B706A" w:rsidRDefault="0039544F" w:rsidP="0049382E">
                  <w:pPr>
                    <w:jc w:val="both"/>
                    <w:rPr>
                      <w:rFonts w:asciiTheme="majorHAnsi" w:eastAsia="Times New Roman" w:hAnsiTheme="majorHAnsi" w:cstheme="majorHAnsi"/>
                      <w:bCs/>
                      <w:color w:val="000000" w:themeColor="text1"/>
                      <w:sz w:val="26"/>
                      <w:szCs w:val="26"/>
                      <w:lang w:eastAsia="en-US" w:bidi="ar-SA"/>
                    </w:rPr>
                  </w:pPr>
                  <w:r w:rsidRPr="009B706A">
                    <w:rPr>
                      <w:rFonts w:asciiTheme="majorHAnsi" w:eastAsia="Times New Roman" w:hAnsiTheme="majorHAnsi" w:cstheme="majorHAnsi"/>
                      <w:bCs/>
                      <w:color w:val="000000" w:themeColor="text1"/>
                      <w:sz w:val="26"/>
                      <w:szCs w:val="26"/>
                      <w:lang w:eastAsia="en-US" w:bidi="ar-SA"/>
                    </w:rPr>
                    <w:t>Table</w:t>
                  </w:r>
                </w:p>
              </w:tc>
            </w:tr>
          </w:tbl>
          <w:p w14:paraId="5A732B83" w14:textId="77777777" w:rsidR="0039544F" w:rsidRPr="009B706A" w:rsidRDefault="0039544F" w:rsidP="0049382E">
            <w:pPr>
              <w:jc w:val="both"/>
              <w:rPr>
                <w:rFonts w:asciiTheme="majorHAnsi" w:eastAsia="Times New Roman" w:hAnsiTheme="majorHAnsi" w:cstheme="majorHAnsi"/>
                <w:bCs/>
                <w:vanish/>
                <w:color w:val="000000" w:themeColor="text1"/>
                <w:sz w:val="26"/>
                <w:szCs w:val="26"/>
                <w:lang w:eastAsia="en-US" w:bidi="ar-SA"/>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480"/>
            </w:tblGrid>
            <w:tr w:rsidR="00B538C1" w:rsidRPr="009B706A" w14:paraId="695A73FE" w14:textId="77777777" w:rsidTr="00011A01">
              <w:trPr>
                <w:tblCellSpacing w:w="15" w:type="dxa"/>
              </w:trPr>
              <w:tc>
                <w:tcPr>
                  <w:tcW w:w="420" w:type="dxa"/>
                  <w:vAlign w:val="center"/>
                  <w:hideMark/>
                </w:tcPr>
                <w:p w14:paraId="0F59212D" w14:textId="77777777" w:rsidR="0039544F" w:rsidRPr="009B706A" w:rsidRDefault="0039544F" w:rsidP="0049382E">
                  <w:pPr>
                    <w:jc w:val="both"/>
                    <w:rPr>
                      <w:rFonts w:asciiTheme="majorHAnsi" w:eastAsia="Times New Roman" w:hAnsiTheme="majorHAnsi" w:cstheme="majorHAnsi"/>
                      <w:bCs/>
                      <w:color w:val="000000" w:themeColor="text1"/>
                      <w:sz w:val="26"/>
                      <w:szCs w:val="26"/>
                      <w:lang w:eastAsia="en-US" w:bidi="ar-SA"/>
                    </w:rPr>
                  </w:pPr>
                </w:p>
              </w:tc>
            </w:tr>
          </w:tbl>
          <w:p w14:paraId="5D7B2E0F" w14:textId="77777777" w:rsidR="0039544F" w:rsidRPr="009B706A" w:rsidRDefault="0039544F" w:rsidP="0049382E">
            <w:pPr>
              <w:jc w:val="both"/>
              <w:rPr>
                <w:rFonts w:asciiTheme="majorHAnsi" w:eastAsia="Times New Roman" w:hAnsiTheme="majorHAnsi" w:cstheme="majorHAnsi"/>
                <w:bCs/>
                <w:color w:val="000000" w:themeColor="text1"/>
                <w:sz w:val="26"/>
                <w:szCs w:val="26"/>
                <w:lang w:eastAsia="en-US" w:bidi="ar-SA"/>
              </w:rPr>
            </w:pPr>
          </w:p>
        </w:tc>
        <w:tc>
          <w:tcPr>
            <w:tcW w:w="1771" w:type="dxa"/>
            <w:shd w:val="clear" w:color="auto" w:fill="auto"/>
            <w:vAlign w:val="center"/>
          </w:tcPr>
          <w:tbl>
            <w:tblPr>
              <w:tblW w:w="1764"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1764"/>
            </w:tblGrid>
            <w:tr w:rsidR="00B538C1" w:rsidRPr="009B706A" w14:paraId="5763D54D" w14:textId="77777777" w:rsidTr="00011A01">
              <w:trPr>
                <w:trHeight w:val="306"/>
                <w:tblCellSpacing w:w="15" w:type="dxa"/>
              </w:trPr>
              <w:tc>
                <w:tcPr>
                  <w:tcW w:w="1704" w:type="dxa"/>
                  <w:vAlign w:val="center"/>
                  <w:hideMark/>
                </w:tcPr>
                <w:p w14:paraId="2046CE44" w14:textId="77777777" w:rsidR="0039544F" w:rsidRPr="009B706A" w:rsidRDefault="0039544F" w:rsidP="0049382E">
                  <w:pPr>
                    <w:jc w:val="both"/>
                    <w:rPr>
                      <w:rFonts w:asciiTheme="majorHAnsi" w:eastAsia="Times New Roman" w:hAnsiTheme="majorHAnsi" w:cstheme="majorHAnsi"/>
                      <w:bCs/>
                      <w:color w:val="000000" w:themeColor="text1"/>
                      <w:sz w:val="26"/>
                      <w:szCs w:val="26"/>
                      <w:lang w:eastAsia="en-US" w:bidi="ar-SA"/>
                    </w:rPr>
                  </w:pPr>
                  <w:r w:rsidRPr="009B706A">
                    <w:rPr>
                      <w:rFonts w:asciiTheme="majorHAnsi" w:eastAsia="Times New Roman" w:hAnsiTheme="majorHAnsi" w:cstheme="majorHAnsi"/>
                      <w:bCs/>
                      <w:color w:val="000000" w:themeColor="text1"/>
                      <w:sz w:val="26"/>
                      <w:szCs w:val="26"/>
                      <w:lang w:eastAsia="en-US" w:bidi="ar-SA"/>
                    </w:rPr>
                    <w:t>Dữ liệu bàn</w:t>
                  </w:r>
                </w:p>
              </w:tc>
            </w:tr>
          </w:tbl>
          <w:p w14:paraId="2BFAD992" w14:textId="77777777" w:rsidR="0039544F" w:rsidRPr="009B706A" w:rsidRDefault="0039544F" w:rsidP="0049382E">
            <w:pPr>
              <w:jc w:val="both"/>
              <w:rPr>
                <w:rFonts w:asciiTheme="majorHAnsi" w:eastAsia="Times New Roman" w:hAnsiTheme="majorHAnsi" w:cstheme="majorHAnsi"/>
                <w:bCs/>
                <w:vanish/>
                <w:color w:val="000000" w:themeColor="text1"/>
                <w:sz w:val="26"/>
                <w:szCs w:val="26"/>
                <w:lang w:eastAsia="en-US" w:bidi="ar-SA"/>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480"/>
            </w:tblGrid>
            <w:tr w:rsidR="00B538C1" w:rsidRPr="009B706A" w14:paraId="3A6737E7" w14:textId="77777777" w:rsidTr="00011A01">
              <w:trPr>
                <w:tblCellSpacing w:w="15" w:type="dxa"/>
              </w:trPr>
              <w:tc>
                <w:tcPr>
                  <w:tcW w:w="420" w:type="dxa"/>
                  <w:vAlign w:val="center"/>
                  <w:hideMark/>
                </w:tcPr>
                <w:p w14:paraId="51796D69" w14:textId="77777777" w:rsidR="0039544F" w:rsidRPr="009B706A" w:rsidRDefault="0039544F" w:rsidP="0049382E">
                  <w:pPr>
                    <w:jc w:val="both"/>
                    <w:rPr>
                      <w:rFonts w:asciiTheme="majorHAnsi" w:eastAsia="Times New Roman" w:hAnsiTheme="majorHAnsi" w:cstheme="majorHAnsi"/>
                      <w:bCs/>
                      <w:color w:val="000000" w:themeColor="text1"/>
                      <w:sz w:val="26"/>
                      <w:szCs w:val="26"/>
                      <w:lang w:eastAsia="en-US" w:bidi="ar-SA"/>
                    </w:rPr>
                  </w:pPr>
                </w:p>
              </w:tc>
            </w:tr>
          </w:tbl>
          <w:p w14:paraId="59A2EA30" w14:textId="77777777" w:rsidR="0039544F" w:rsidRPr="009B706A" w:rsidRDefault="0039544F" w:rsidP="0049382E">
            <w:pPr>
              <w:pStyle w:val="TableParagraph"/>
              <w:spacing w:line="360" w:lineRule="auto"/>
              <w:jc w:val="both"/>
              <w:rPr>
                <w:rFonts w:asciiTheme="majorHAnsi" w:hAnsiTheme="majorHAnsi" w:cstheme="majorHAnsi"/>
                <w:bCs/>
                <w:color w:val="000000" w:themeColor="text1"/>
                <w:sz w:val="26"/>
                <w:szCs w:val="26"/>
                <w:lang w:val="en-US"/>
              </w:rPr>
            </w:pPr>
          </w:p>
        </w:tc>
        <w:tc>
          <w:tcPr>
            <w:tcW w:w="4506" w:type="dxa"/>
            <w:shd w:val="clear" w:color="auto" w:fill="auto"/>
            <w:vAlign w:val="center"/>
          </w:tcPr>
          <w:tbl>
            <w:tblPr>
              <w:tblW w:w="3985"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3985"/>
            </w:tblGrid>
            <w:tr w:rsidR="00B538C1" w:rsidRPr="009B706A" w14:paraId="733AD328" w14:textId="77777777" w:rsidTr="00011A01">
              <w:trPr>
                <w:trHeight w:val="570"/>
                <w:tblCellSpacing w:w="15" w:type="dxa"/>
              </w:trPr>
              <w:tc>
                <w:tcPr>
                  <w:tcW w:w="3925" w:type="dxa"/>
                  <w:vAlign w:val="center"/>
                  <w:hideMark/>
                </w:tcPr>
                <w:p w14:paraId="2C4BCE6C" w14:textId="77777777" w:rsidR="0039544F" w:rsidRPr="009B706A" w:rsidRDefault="0039544F" w:rsidP="0049382E">
                  <w:pPr>
                    <w:jc w:val="both"/>
                    <w:rPr>
                      <w:rFonts w:asciiTheme="majorHAnsi" w:eastAsia="Times New Roman" w:hAnsiTheme="majorHAnsi" w:cstheme="majorHAnsi"/>
                      <w:bCs/>
                      <w:color w:val="000000" w:themeColor="text1"/>
                      <w:sz w:val="26"/>
                      <w:szCs w:val="26"/>
                      <w:lang w:eastAsia="en-US" w:bidi="ar-SA"/>
                    </w:rPr>
                  </w:pPr>
                  <w:r w:rsidRPr="009B706A">
                    <w:rPr>
                      <w:rFonts w:asciiTheme="majorHAnsi" w:eastAsia="Times New Roman" w:hAnsiTheme="majorHAnsi" w:cstheme="majorHAnsi"/>
                      <w:bCs/>
                      <w:color w:val="000000" w:themeColor="text1"/>
                      <w:sz w:val="26"/>
                      <w:szCs w:val="26"/>
                      <w:lang w:eastAsia="en-US" w:bidi="ar-SA"/>
                    </w:rPr>
                    <w:t>Hiển thị danh sách bàn với mã bàn, tên bàn và các nút thao tác</w:t>
                  </w:r>
                </w:p>
              </w:tc>
            </w:tr>
          </w:tbl>
          <w:p w14:paraId="32C3A223" w14:textId="77777777" w:rsidR="0039544F" w:rsidRPr="009B706A" w:rsidRDefault="0039544F" w:rsidP="0049382E">
            <w:pPr>
              <w:jc w:val="both"/>
              <w:rPr>
                <w:rFonts w:asciiTheme="majorHAnsi" w:eastAsia="Times New Roman" w:hAnsiTheme="majorHAnsi" w:cstheme="majorHAnsi"/>
                <w:bCs/>
                <w:vanish/>
                <w:color w:val="000000" w:themeColor="text1"/>
                <w:sz w:val="26"/>
                <w:szCs w:val="26"/>
                <w:lang w:eastAsia="en-US" w:bidi="ar-SA"/>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480"/>
            </w:tblGrid>
            <w:tr w:rsidR="00B538C1" w:rsidRPr="009B706A" w14:paraId="48E07E9A" w14:textId="77777777" w:rsidTr="00011A01">
              <w:trPr>
                <w:tblCellSpacing w:w="15" w:type="dxa"/>
              </w:trPr>
              <w:tc>
                <w:tcPr>
                  <w:tcW w:w="420" w:type="dxa"/>
                  <w:vAlign w:val="center"/>
                  <w:hideMark/>
                </w:tcPr>
                <w:p w14:paraId="162FF541" w14:textId="77777777" w:rsidR="0039544F" w:rsidRPr="009B706A" w:rsidRDefault="0039544F" w:rsidP="0049382E">
                  <w:pPr>
                    <w:jc w:val="both"/>
                    <w:rPr>
                      <w:rFonts w:asciiTheme="majorHAnsi" w:eastAsia="Times New Roman" w:hAnsiTheme="majorHAnsi" w:cstheme="majorHAnsi"/>
                      <w:bCs/>
                      <w:color w:val="000000" w:themeColor="text1"/>
                      <w:sz w:val="26"/>
                      <w:szCs w:val="26"/>
                      <w:lang w:eastAsia="en-US" w:bidi="ar-SA"/>
                    </w:rPr>
                  </w:pPr>
                </w:p>
              </w:tc>
            </w:tr>
          </w:tbl>
          <w:p w14:paraId="59FF0D20" w14:textId="77777777" w:rsidR="0039544F" w:rsidRPr="009B706A" w:rsidRDefault="0039544F" w:rsidP="0049382E">
            <w:pPr>
              <w:jc w:val="both"/>
              <w:rPr>
                <w:rFonts w:asciiTheme="majorHAnsi" w:eastAsia="Times New Roman" w:hAnsiTheme="majorHAnsi" w:cstheme="majorHAnsi"/>
                <w:bCs/>
                <w:color w:val="000000" w:themeColor="text1"/>
                <w:sz w:val="26"/>
                <w:szCs w:val="26"/>
                <w:lang w:eastAsia="en-US" w:bidi="ar-SA"/>
              </w:rPr>
            </w:pPr>
          </w:p>
        </w:tc>
      </w:tr>
      <w:tr w:rsidR="00B538C1" w:rsidRPr="009B706A" w14:paraId="50C7F8FE" w14:textId="77777777" w:rsidTr="00011A01">
        <w:trPr>
          <w:trHeight w:val="342"/>
        </w:trPr>
        <w:tc>
          <w:tcPr>
            <w:tcW w:w="1980" w:type="dxa"/>
            <w:shd w:val="clear" w:color="auto" w:fill="auto"/>
            <w:vAlign w:val="center"/>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957"/>
            </w:tblGrid>
            <w:tr w:rsidR="00B538C1" w:rsidRPr="009B706A" w14:paraId="15F263C5" w14:textId="77777777" w:rsidTr="00011A01">
              <w:trPr>
                <w:trHeight w:val="210"/>
                <w:tblCellSpacing w:w="15" w:type="dxa"/>
              </w:trPr>
              <w:tc>
                <w:tcPr>
                  <w:tcW w:w="1897" w:type="dxa"/>
                  <w:vAlign w:val="center"/>
                  <w:hideMark/>
                </w:tcPr>
                <w:p w14:paraId="6AA6A41A" w14:textId="77777777" w:rsidR="0039544F" w:rsidRPr="009B706A" w:rsidRDefault="0039544F" w:rsidP="0049382E">
                  <w:pPr>
                    <w:jc w:val="both"/>
                    <w:rPr>
                      <w:rFonts w:asciiTheme="majorHAnsi" w:eastAsia="Times New Roman" w:hAnsiTheme="majorHAnsi" w:cstheme="majorHAnsi"/>
                      <w:bCs/>
                      <w:color w:val="000000" w:themeColor="text1"/>
                      <w:sz w:val="26"/>
                      <w:szCs w:val="26"/>
                      <w:lang w:eastAsia="en-US" w:bidi="ar-SA"/>
                    </w:rPr>
                  </w:pPr>
                  <w:r w:rsidRPr="009B706A">
                    <w:rPr>
                      <w:rFonts w:asciiTheme="majorHAnsi" w:eastAsia="Times New Roman" w:hAnsiTheme="majorHAnsi" w:cstheme="majorHAnsi"/>
                      <w:bCs/>
                      <w:color w:val="000000" w:themeColor="text1"/>
                      <w:sz w:val="26"/>
                      <w:szCs w:val="26"/>
                      <w:lang w:eastAsia="en-US" w:bidi="ar-SA"/>
                    </w:rPr>
                    <w:t>Sửa</w:t>
                  </w:r>
                </w:p>
              </w:tc>
            </w:tr>
          </w:tbl>
          <w:p w14:paraId="0EEA4CBE" w14:textId="77777777" w:rsidR="0039544F" w:rsidRPr="009B706A" w:rsidRDefault="0039544F" w:rsidP="0049382E">
            <w:pPr>
              <w:jc w:val="both"/>
              <w:rPr>
                <w:rFonts w:asciiTheme="majorHAnsi" w:eastAsia="Times New Roman" w:hAnsiTheme="majorHAnsi" w:cstheme="majorHAnsi"/>
                <w:bCs/>
                <w:vanish/>
                <w:color w:val="000000" w:themeColor="text1"/>
                <w:sz w:val="26"/>
                <w:szCs w:val="26"/>
                <w:lang w:eastAsia="en-US" w:bidi="ar-SA"/>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480"/>
            </w:tblGrid>
            <w:tr w:rsidR="00B538C1" w:rsidRPr="009B706A" w14:paraId="7BB9D0A2" w14:textId="77777777" w:rsidTr="00011A01">
              <w:trPr>
                <w:tblCellSpacing w:w="15" w:type="dxa"/>
              </w:trPr>
              <w:tc>
                <w:tcPr>
                  <w:tcW w:w="420" w:type="dxa"/>
                  <w:vAlign w:val="center"/>
                  <w:hideMark/>
                </w:tcPr>
                <w:p w14:paraId="4D8ED623" w14:textId="77777777" w:rsidR="0039544F" w:rsidRPr="009B706A" w:rsidRDefault="0039544F" w:rsidP="0049382E">
                  <w:pPr>
                    <w:jc w:val="both"/>
                    <w:rPr>
                      <w:rFonts w:asciiTheme="majorHAnsi" w:eastAsia="Times New Roman" w:hAnsiTheme="majorHAnsi" w:cstheme="majorHAnsi"/>
                      <w:bCs/>
                      <w:color w:val="000000" w:themeColor="text1"/>
                      <w:sz w:val="26"/>
                      <w:szCs w:val="26"/>
                      <w:lang w:eastAsia="en-US" w:bidi="ar-SA"/>
                    </w:rPr>
                  </w:pPr>
                </w:p>
              </w:tc>
            </w:tr>
          </w:tbl>
          <w:p w14:paraId="198B4C6F" w14:textId="77777777" w:rsidR="0039544F" w:rsidRPr="009B706A" w:rsidRDefault="0039544F" w:rsidP="0049382E">
            <w:pPr>
              <w:jc w:val="both"/>
              <w:rPr>
                <w:rFonts w:asciiTheme="majorHAnsi" w:eastAsia="Times New Roman" w:hAnsiTheme="majorHAnsi" w:cstheme="majorHAnsi"/>
                <w:bCs/>
                <w:color w:val="000000" w:themeColor="text1"/>
                <w:sz w:val="26"/>
                <w:szCs w:val="26"/>
                <w:lang w:eastAsia="en-US" w:bidi="ar-SA"/>
              </w:rPr>
            </w:pPr>
          </w:p>
        </w:tc>
        <w:tc>
          <w:tcPr>
            <w:tcW w:w="1701" w:type="dxa"/>
            <w:gridSpan w:val="2"/>
            <w:shd w:val="clear" w:color="auto" w:fill="auto"/>
            <w:vAlign w:val="center"/>
          </w:tcPr>
          <w:tbl>
            <w:tblPr>
              <w:tblW w:w="1702"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1702"/>
            </w:tblGrid>
            <w:tr w:rsidR="00B538C1" w:rsidRPr="009B706A" w14:paraId="5A4A1720" w14:textId="77777777" w:rsidTr="00011A01">
              <w:trPr>
                <w:trHeight w:val="274"/>
                <w:tblCellSpacing w:w="15" w:type="dxa"/>
              </w:trPr>
              <w:tc>
                <w:tcPr>
                  <w:tcW w:w="1642" w:type="dxa"/>
                  <w:vAlign w:val="center"/>
                  <w:hideMark/>
                </w:tcPr>
                <w:p w14:paraId="26851382" w14:textId="77777777" w:rsidR="0039544F" w:rsidRPr="009B706A" w:rsidRDefault="0039544F" w:rsidP="0049382E">
                  <w:pPr>
                    <w:jc w:val="both"/>
                    <w:rPr>
                      <w:rFonts w:asciiTheme="majorHAnsi" w:eastAsia="Times New Roman" w:hAnsiTheme="majorHAnsi" w:cstheme="majorHAnsi"/>
                      <w:bCs/>
                      <w:color w:val="000000" w:themeColor="text1"/>
                      <w:sz w:val="26"/>
                      <w:szCs w:val="26"/>
                      <w:lang w:eastAsia="en-US" w:bidi="ar-SA"/>
                    </w:rPr>
                  </w:pPr>
                  <w:r w:rsidRPr="009B706A">
                    <w:rPr>
                      <w:rFonts w:asciiTheme="majorHAnsi" w:eastAsia="Times New Roman" w:hAnsiTheme="majorHAnsi" w:cstheme="majorHAnsi"/>
                      <w:bCs/>
                      <w:color w:val="000000" w:themeColor="text1"/>
                      <w:sz w:val="26"/>
                      <w:szCs w:val="26"/>
                      <w:lang w:eastAsia="en-US" w:bidi="ar-SA"/>
                    </w:rPr>
                    <w:t>Button</w:t>
                  </w:r>
                </w:p>
              </w:tc>
            </w:tr>
          </w:tbl>
          <w:p w14:paraId="6766099A" w14:textId="77777777" w:rsidR="0039544F" w:rsidRPr="009B706A" w:rsidRDefault="0039544F" w:rsidP="0049382E">
            <w:pPr>
              <w:jc w:val="both"/>
              <w:rPr>
                <w:rFonts w:asciiTheme="majorHAnsi" w:eastAsia="Times New Roman" w:hAnsiTheme="majorHAnsi" w:cstheme="majorHAnsi"/>
                <w:bCs/>
                <w:vanish/>
                <w:color w:val="000000" w:themeColor="text1"/>
                <w:sz w:val="26"/>
                <w:szCs w:val="26"/>
                <w:lang w:eastAsia="en-US" w:bidi="ar-SA"/>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480"/>
            </w:tblGrid>
            <w:tr w:rsidR="00B538C1" w:rsidRPr="009B706A" w14:paraId="0C9A3BF9" w14:textId="77777777" w:rsidTr="00011A01">
              <w:trPr>
                <w:tblCellSpacing w:w="15" w:type="dxa"/>
              </w:trPr>
              <w:tc>
                <w:tcPr>
                  <w:tcW w:w="420" w:type="dxa"/>
                  <w:vAlign w:val="center"/>
                  <w:hideMark/>
                </w:tcPr>
                <w:p w14:paraId="508B5720" w14:textId="77777777" w:rsidR="0039544F" w:rsidRPr="009B706A" w:rsidRDefault="0039544F" w:rsidP="0049382E">
                  <w:pPr>
                    <w:jc w:val="both"/>
                    <w:rPr>
                      <w:rFonts w:asciiTheme="majorHAnsi" w:eastAsia="Times New Roman" w:hAnsiTheme="majorHAnsi" w:cstheme="majorHAnsi"/>
                      <w:bCs/>
                      <w:color w:val="000000" w:themeColor="text1"/>
                      <w:sz w:val="26"/>
                      <w:szCs w:val="26"/>
                      <w:lang w:eastAsia="en-US" w:bidi="ar-SA"/>
                    </w:rPr>
                  </w:pPr>
                </w:p>
              </w:tc>
            </w:tr>
          </w:tbl>
          <w:p w14:paraId="0FFFFC4B" w14:textId="77777777" w:rsidR="0039544F" w:rsidRPr="009B706A" w:rsidRDefault="0039544F" w:rsidP="0049382E">
            <w:pPr>
              <w:jc w:val="both"/>
              <w:rPr>
                <w:rFonts w:asciiTheme="majorHAnsi" w:eastAsia="Times New Roman" w:hAnsiTheme="majorHAnsi" w:cstheme="majorHAnsi"/>
                <w:bCs/>
                <w:color w:val="000000" w:themeColor="text1"/>
                <w:sz w:val="26"/>
                <w:szCs w:val="26"/>
                <w:lang w:eastAsia="en-US" w:bidi="ar-SA"/>
              </w:rPr>
            </w:pPr>
          </w:p>
        </w:tc>
        <w:tc>
          <w:tcPr>
            <w:tcW w:w="1771" w:type="dxa"/>
            <w:shd w:val="clear" w:color="auto" w:fill="auto"/>
            <w:vAlign w:val="center"/>
          </w:tcPr>
          <w:p w14:paraId="6A7E8509" w14:textId="2FAC4AD8" w:rsidR="0039544F" w:rsidRPr="009B706A" w:rsidRDefault="0039544F" w:rsidP="0049382E">
            <w:pPr>
              <w:jc w:val="both"/>
              <w:rPr>
                <w:rFonts w:asciiTheme="majorHAnsi" w:eastAsia="Times New Roman" w:hAnsiTheme="majorHAnsi" w:cstheme="majorHAnsi"/>
                <w:bCs/>
                <w:color w:val="000000" w:themeColor="text1"/>
                <w:sz w:val="26"/>
                <w:szCs w:val="26"/>
                <w:lang w:eastAsia="en-US" w:bidi="ar-SA"/>
              </w:rPr>
            </w:pPr>
            <w:r w:rsidRPr="009B706A">
              <w:rPr>
                <w:rFonts w:asciiTheme="majorHAnsi" w:eastAsia="Times New Roman" w:hAnsiTheme="majorHAnsi" w:cstheme="majorHAnsi"/>
                <w:bCs/>
                <w:color w:val="000000" w:themeColor="text1"/>
                <w:sz w:val="26"/>
                <w:szCs w:val="26"/>
                <w:lang w:eastAsia="en-US" w:bidi="ar-SA"/>
              </w:rPr>
              <w:t>Sửa thông tin</w:t>
            </w:r>
          </w:p>
        </w:tc>
        <w:tc>
          <w:tcPr>
            <w:tcW w:w="4506" w:type="dxa"/>
            <w:shd w:val="clear" w:color="auto" w:fill="auto"/>
            <w:vAlign w:val="center"/>
          </w:tcPr>
          <w:tbl>
            <w:tblPr>
              <w:tblW w:w="4546"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4546"/>
            </w:tblGrid>
            <w:tr w:rsidR="00B538C1" w:rsidRPr="009B706A" w14:paraId="03E3C0AB" w14:textId="77777777" w:rsidTr="00011A01">
              <w:trPr>
                <w:trHeight w:val="285"/>
                <w:tblCellSpacing w:w="15" w:type="dxa"/>
              </w:trPr>
              <w:tc>
                <w:tcPr>
                  <w:tcW w:w="4486" w:type="dxa"/>
                  <w:vAlign w:val="center"/>
                  <w:hideMark/>
                </w:tcPr>
                <w:p w14:paraId="70DA5B0C" w14:textId="77777777" w:rsidR="0039544F" w:rsidRPr="009B706A" w:rsidRDefault="0039544F" w:rsidP="0049382E">
                  <w:pPr>
                    <w:jc w:val="both"/>
                    <w:rPr>
                      <w:rFonts w:asciiTheme="majorHAnsi" w:eastAsia="Times New Roman" w:hAnsiTheme="majorHAnsi" w:cstheme="majorHAnsi"/>
                      <w:bCs/>
                      <w:color w:val="000000" w:themeColor="text1"/>
                      <w:sz w:val="26"/>
                      <w:szCs w:val="26"/>
                      <w:lang w:eastAsia="en-US" w:bidi="ar-SA"/>
                    </w:rPr>
                  </w:pPr>
                  <w:r w:rsidRPr="009B706A">
                    <w:rPr>
                      <w:rFonts w:asciiTheme="majorHAnsi" w:eastAsia="Times New Roman" w:hAnsiTheme="majorHAnsi" w:cstheme="majorHAnsi"/>
                      <w:bCs/>
                      <w:color w:val="000000" w:themeColor="text1"/>
                      <w:sz w:val="26"/>
                      <w:szCs w:val="26"/>
                      <w:lang w:eastAsia="en-US" w:bidi="ar-SA"/>
                    </w:rPr>
                    <w:t>Nút sửa thông tin bàn</w:t>
                  </w:r>
                </w:p>
              </w:tc>
            </w:tr>
          </w:tbl>
          <w:p w14:paraId="53630369" w14:textId="77777777" w:rsidR="0039544F" w:rsidRPr="009B706A" w:rsidRDefault="0039544F" w:rsidP="0049382E">
            <w:pPr>
              <w:jc w:val="both"/>
              <w:rPr>
                <w:rFonts w:asciiTheme="majorHAnsi" w:eastAsia="Times New Roman" w:hAnsiTheme="majorHAnsi" w:cstheme="majorHAnsi"/>
                <w:bCs/>
                <w:vanish/>
                <w:color w:val="000000" w:themeColor="text1"/>
                <w:sz w:val="26"/>
                <w:szCs w:val="26"/>
                <w:lang w:eastAsia="en-US" w:bidi="ar-SA"/>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480"/>
            </w:tblGrid>
            <w:tr w:rsidR="00B538C1" w:rsidRPr="009B706A" w14:paraId="04D48CA0" w14:textId="77777777" w:rsidTr="00011A01">
              <w:trPr>
                <w:tblCellSpacing w:w="15" w:type="dxa"/>
              </w:trPr>
              <w:tc>
                <w:tcPr>
                  <w:tcW w:w="420" w:type="dxa"/>
                  <w:vAlign w:val="center"/>
                  <w:hideMark/>
                </w:tcPr>
                <w:p w14:paraId="1886C231" w14:textId="77777777" w:rsidR="0039544F" w:rsidRPr="009B706A" w:rsidRDefault="0039544F" w:rsidP="0049382E">
                  <w:pPr>
                    <w:jc w:val="both"/>
                    <w:rPr>
                      <w:rFonts w:asciiTheme="majorHAnsi" w:eastAsia="Times New Roman" w:hAnsiTheme="majorHAnsi" w:cstheme="majorHAnsi"/>
                      <w:bCs/>
                      <w:color w:val="000000" w:themeColor="text1"/>
                      <w:sz w:val="26"/>
                      <w:szCs w:val="26"/>
                      <w:lang w:eastAsia="en-US" w:bidi="ar-SA"/>
                    </w:rPr>
                  </w:pPr>
                </w:p>
              </w:tc>
            </w:tr>
          </w:tbl>
          <w:p w14:paraId="12C2A887" w14:textId="77777777" w:rsidR="0039544F" w:rsidRPr="009B706A" w:rsidRDefault="0039544F" w:rsidP="0049382E">
            <w:pPr>
              <w:jc w:val="both"/>
              <w:rPr>
                <w:rFonts w:asciiTheme="majorHAnsi" w:eastAsia="Times New Roman" w:hAnsiTheme="majorHAnsi" w:cstheme="majorHAnsi"/>
                <w:bCs/>
                <w:color w:val="000000" w:themeColor="text1"/>
                <w:sz w:val="26"/>
                <w:szCs w:val="26"/>
                <w:lang w:eastAsia="en-US" w:bidi="ar-SA"/>
              </w:rPr>
            </w:pPr>
          </w:p>
        </w:tc>
      </w:tr>
      <w:tr w:rsidR="00B538C1" w:rsidRPr="009B706A" w14:paraId="31DA3EA1" w14:textId="77777777" w:rsidTr="00011A01">
        <w:trPr>
          <w:trHeight w:val="342"/>
        </w:trPr>
        <w:tc>
          <w:tcPr>
            <w:tcW w:w="1980" w:type="dxa"/>
            <w:shd w:val="clear" w:color="auto" w:fill="auto"/>
            <w:vAlign w:val="center"/>
          </w:tcPr>
          <w:tbl>
            <w:tblPr>
              <w:tblW w:w="2059"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2059"/>
            </w:tblGrid>
            <w:tr w:rsidR="00B538C1" w:rsidRPr="009B706A" w14:paraId="3F2048CC" w14:textId="77777777" w:rsidTr="00011A01">
              <w:trPr>
                <w:trHeight w:val="222"/>
                <w:tblCellSpacing w:w="15" w:type="dxa"/>
              </w:trPr>
              <w:tc>
                <w:tcPr>
                  <w:tcW w:w="1999" w:type="dxa"/>
                  <w:vAlign w:val="center"/>
                  <w:hideMark/>
                </w:tcPr>
                <w:p w14:paraId="07DCDD3E" w14:textId="05BB8095" w:rsidR="0039544F" w:rsidRPr="009B706A" w:rsidRDefault="0039544F" w:rsidP="0049382E">
                  <w:pPr>
                    <w:jc w:val="both"/>
                    <w:rPr>
                      <w:rFonts w:asciiTheme="majorHAnsi" w:eastAsia="Times New Roman" w:hAnsiTheme="majorHAnsi" w:cstheme="majorHAnsi"/>
                      <w:bCs/>
                      <w:color w:val="000000" w:themeColor="text1"/>
                      <w:sz w:val="26"/>
                      <w:szCs w:val="26"/>
                      <w:lang w:eastAsia="en-US" w:bidi="ar-SA"/>
                    </w:rPr>
                  </w:pPr>
                </w:p>
              </w:tc>
            </w:tr>
          </w:tbl>
          <w:p w14:paraId="54959991" w14:textId="77777777" w:rsidR="0039544F" w:rsidRPr="009B706A" w:rsidRDefault="0039544F" w:rsidP="0049382E">
            <w:pPr>
              <w:jc w:val="both"/>
              <w:rPr>
                <w:rFonts w:asciiTheme="majorHAnsi" w:eastAsia="Times New Roman" w:hAnsiTheme="majorHAnsi" w:cstheme="majorHAnsi"/>
                <w:bCs/>
                <w:vanish/>
                <w:color w:val="000000" w:themeColor="text1"/>
                <w:sz w:val="26"/>
                <w:szCs w:val="26"/>
                <w:lang w:eastAsia="en-US" w:bidi="ar-SA"/>
              </w:rPr>
            </w:pPr>
          </w:p>
          <w:p w14:paraId="3BF99D60" w14:textId="054076C0" w:rsidR="0039544F" w:rsidRPr="009B706A" w:rsidRDefault="00B538C1" w:rsidP="0049382E">
            <w:pPr>
              <w:jc w:val="both"/>
              <w:rPr>
                <w:rFonts w:asciiTheme="majorHAnsi" w:eastAsia="Times New Roman" w:hAnsiTheme="majorHAnsi" w:cstheme="majorHAnsi"/>
                <w:bCs/>
                <w:color w:val="000000" w:themeColor="text1"/>
                <w:sz w:val="26"/>
                <w:szCs w:val="26"/>
                <w:lang w:eastAsia="en-US" w:bidi="ar-SA"/>
              </w:rPr>
            </w:pPr>
            <w:r w:rsidRPr="009B706A">
              <w:rPr>
                <w:rFonts w:asciiTheme="majorHAnsi" w:eastAsia="Times New Roman" w:hAnsiTheme="majorHAnsi" w:cstheme="majorHAnsi"/>
                <w:bCs/>
                <w:color w:val="000000" w:themeColor="text1"/>
                <w:sz w:val="26"/>
                <w:szCs w:val="26"/>
                <w:lang w:eastAsia="en-US" w:bidi="ar-SA"/>
              </w:rPr>
              <w:t>Xóa</w:t>
            </w:r>
          </w:p>
        </w:tc>
        <w:tc>
          <w:tcPr>
            <w:tcW w:w="1701" w:type="dxa"/>
            <w:gridSpan w:val="2"/>
            <w:shd w:val="clear" w:color="auto" w:fill="auto"/>
            <w:vAlign w:val="center"/>
          </w:tcPr>
          <w:tbl>
            <w:tblPr>
              <w:tblW w:w="1733"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1733"/>
            </w:tblGrid>
            <w:tr w:rsidR="00B538C1" w:rsidRPr="009B706A" w14:paraId="4E122A10" w14:textId="77777777" w:rsidTr="00011A01">
              <w:trPr>
                <w:trHeight w:val="291"/>
                <w:tblCellSpacing w:w="15" w:type="dxa"/>
              </w:trPr>
              <w:tc>
                <w:tcPr>
                  <w:tcW w:w="1673" w:type="dxa"/>
                  <w:vAlign w:val="center"/>
                  <w:hideMark/>
                </w:tcPr>
                <w:p w14:paraId="23A362CD" w14:textId="77777777" w:rsidR="0039544F" w:rsidRPr="009B706A" w:rsidRDefault="0039544F" w:rsidP="0049382E">
                  <w:pPr>
                    <w:jc w:val="both"/>
                    <w:rPr>
                      <w:rFonts w:asciiTheme="majorHAnsi" w:eastAsia="Times New Roman" w:hAnsiTheme="majorHAnsi" w:cstheme="majorHAnsi"/>
                      <w:bCs/>
                      <w:color w:val="000000" w:themeColor="text1"/>
                      <w:sz w:val="26"/>
                      <w:szCs w:val="26"/>
                      <w:lang w:eastAsia="en-US" w:bidi="ar-SA"/>
                    </w:rPr>
                  </w:pPr>
                  <w:r w:rsidRPr="009B706A">
                    <w:rPr>
                      <w:rFonts w:asciiTheme="majorHAnsi" w:eastAsia="Times New Roman" w:hAnsiTheme="majorHAnsi" w:cstheme="majorHAnsi"/>
                      <w:bCs/>
                      <w:color w:val="000000" w:themeColor="text1"/>
                      <w:sz w:val="26"/>
                      <w:szCs w:val="26"/>
                      <w:lang w:eastAsia="en-US" w:bidi="ar-SA"/>
                    </w:rPr>
                    <w:t>Button</w:t>
                  </w:r>
                </w:p>
              </w:tc>
            </w:tr>
          </w:tbl>
          <w:p w14:paraId="29E48E9E" w14:textId="77777777" w:rsidR="0039544F" w:rsidRPr="009B706A" w:rsidRDefault="0039544F" w:rsidP="0049382E">
            <w:pPr>
              <w:jc w:val="both"/>
              <w:rPr>
                <w:rFonts w:asciiTheme="majorHAnsi" w:eastAsia="Times New Roman" w:hAnsiTheme="majorHAnsi" w:cstheme="majorHAnsi"/>
                <w:bCs/>
                <w:vanish/>
                <w:color w:val="000000" w:themeColor="text1"/>
                <w:sz w:val="26"/>
                <w:szCs w:val="26"/>
                <w:lang w:eastAsia="en-US" w:bidi="ar-SA"/>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480"/>
            </w:tblGrid>
            <w:tr w:rsidR="00B538C1" w:rsidRPr="009B706A" w14:paraId="72253314" w14:textId="77777777" w:rsidTr="00011A01">
              <w:trPr>
                <w:tblCellSpacing w:w="15" w:type="dxa"/>
              </w:trPr>
              <w:tc>
                <w:tcPr>
                  <w:tcW w:w="420" w:type="dxa"/>
                  <w:vAlign w:val="center"/>
                  <w:hideMark/>
                </w:tcPr>
                <w:p w14:paraId="403FFEF7" w14:textId="77777777" w:rsidR="0039544F" w:rsidRPr="009B706A" w:rsidRDefault="0039544F" w:rsidP="0049382E">
                  <w:pPr>
                    <w:jc w:val="both"/>
                    <w:rPr>
                      <w:rFonts w:asciiTheme="majorHAnsi" w:eastAsia="Times New Roman" w:hAnsiTheme="majorHAnsi" w:cstheme="majorHAnsi"/>
                      <w:bCs/>
                      <w:color w:val="000000" w:themeColor="text1"/>
                      <w:sz w:val="26"/>
                      <w:szCs w:val="26"/>
                      <w:lang w:eastAsia="en-US" w:bidi="ar-SA"/>
                    </w:rPr>
                  </w:pPr>
                </w:p>
              </w:tc>
            </w:tr>
          </w:tbl>
          <w:p w14:paraId="72174530" w14:textId="77777777" w:rsidR="0039544F" w:rsidRPr="009B706A" w:rsidRDefault="0039544F" w:rsidP="0049382E">
            <w:pPr>
              <w:jc w:val="both"/>
              <w:rPr>
                <w:rFonts w:asciiTheme="majorHAnsi" w:eastAsia="Times New Roman" w:hAnsiTheme="majorHAnsi" w:cstheme="majorHAnsi"/>
                <w:bCs/>
                <w:color w:val="000000" w:themeColor="text1"/>
                <w:sz w:val="26"/>
                <w:szCs w:val="26"/>
                <w:lang w:eastAsia="en-US" w:bidi="ar-SA"/>
              </w:rPr>
            </w:pPr>
          </w:p>
        </w:tc>
        <w:tc>
          <w:tcPr>
            <w:tcW w:w="1771" w:type="dxa"/>
            <w:shd w:val="clear" w:color="auto" w:fill="auto"/>
            <w:vAlign w:val="center"/>
          </w:tcPr>
          <w:p w14:paraId="01C63010" w14:textId="66EABD3B" w:rsidR="0039544F" w:rsidRPr="009B706A" w:rsidRDefault="0039544F" w:rsidP="0049382E">
            <w:pPr>
              <w:jc w:val="both"/>
              <w:rPr>
                <w:rFonts w:asciiTheme="majorHAnsi" w:eastAsia="Times New Roman" w:hAnsiTheme="majorHAnsi" w:cstheme="majorHAnsi"/>
                <w:bCs/>
                <w:color w:val="000000" w:themeColor="text1"/>
                <w:sz w:val="26"/>
                <w:szCs w:val="26"/>
                <w:lang w:eastAsia="en-US" w:bidi="ar-SA"/>
              </w:rPr>
            </w:pPr>
            <w:r w:rsidRPr="009B706A">
              <w:rPr>
                <w:rFonts w:asciiTheme="majorHAnsi" w:eastAsia="Times New Roman" w:hAnsiTheme="majorHAnsi" w:cstheme="majorHAnsi"/>
                <w:bCs/>
                <w:color w:val="000000" w:themeColor="text1"/>
                <w:sz w:val="26"/>
                <w:szCs w:val="26"/>
                <w:lang w:eastAsia="en-US" w:bidi="ar-SA"/>
              </w:rPr>
              <w:t>Xóa thông tin</w:t>
            </w:r>
          </w:p>
        </w:tc>
        <w:tc>
          <w:tcPr>
            <w:tcW w:w="4506" w:type="dxa"/>
            <w:shd w:val="clear" w:color="auto" w:fill="auto"/>
            <w:vAlign w:val="center"/>
          </w:tcPr>
          <w:tbl>
            <w:tblPr>
              <w:tblW w:w="4536"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4536"/>
            </w:tblGrid>
            <w:tr w:rsidR="00B538C1" w:rsidRPr="009B706A" w14:paraId="23250C3E" w14:textId="77777777" w:rsidTr="00011A01">
              <w:trPr>
                <w:trHeight w:val="354"/>
                <w:tblCellSpacing w:w="15" w:type="dxa"/>
              </w:trPr>
              <w:tc>
                <w:tcPr>
                  <w:tcW w:w="4476" w:type="dxa"/>
                  <w:vAlign w:val="center"/>
                  <w:hideMark/>
                </w:tcPr>
                <w:p w14:paraId="5CF7A295" w14:textId="77777777" w:rsidR="0039544F" w:rsidRPr="009B706A" w:rsidRDefault="0039544F" w:rsidP="0049382E">
                  <w:pPr>
                    <w:jc w:val="both"/>
                    <w:rPr>
                      <w:rFonts w:asciiTheme="majorHAnsi" w:eastAsia="Times New Roman" w:hAnsiTheme="majorHAnsi" w:cstheme="majorHAnsi"/>
                      <w:bCs/>
                      <w:color w:val="000000" w:themeColor="text1"/>
                      <w:sz w:val="26"/>
                      <w:szCs w:val="26"/>
                      <w:lang w:eastAsia="en-US" w:bidi="ar-SA"/>
                    </w:rPr>
                  </w:pPr>
                  <w:r w:rsidRPr="009B706A">
                    <w:rPr>
                      <w:rFonts w:asciiTheme="majorHAnsi" w:eastAsia="Times New Roman" w:hAnsiTheme="majorHAnsi" w:cstheme="majorHAnsi"/>
                      <w:bCs/>
                      <w:color w:val="000000" w:themeColor="text1"/>
                      <w:sz w:val="26"/>
                      <w:szCs w:val="26"/>
                      <w:lang w:eastAsia="en-US" w:bidi="ar-SA"/>
                    </w:rPr>
                    <w:t>Nút xóa bàn khỏi hệ thống</w:t>
                  </w:r>
                </w:p>
              </w:tc>
            </w:tr>
          </w:tbl>
          <w:p w14:paraId="5F535F64" w14:textId="77777777" w:rsidR="0039544F" w:rsidRPr="009B706A" w:rsidRDefault="0039544F" w:rsidP="0049382E">
            <w:pPr>
              <w:jc w:val="both"/>
              <w:rPr>
                <w:rFonts w:asciiTheme="majorHAnsi" w:eastAsia="Times New Roman" w:hAnsiTheme="majorHAnsi" w:cstheme="majorHAnsi"/>
                <w:bCs/>
                <w:vanish/>
                <w:color w:val="000000" w:themeColor="text1"/>
                <w:sz w:val="26"/>
                <w:szCs w:val="26"/>
                <w:lang w:eastAsia="en-US" w:bidi="ar-SA"/>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480"/>
            </w:tblGrid>
            <w:tr w:rsidR="00B538C1" w:rsidRPr="009B706A" w14:paraId="6185FF00" w14:textId="77777777" w:rsidTr="00011A01">
              <w:trPr>
                <w:tblCellSpacing w:w="15" w:type="dxa"/>
              </w:trPr>
              <w:tc>
                <w:tcPr>
                  <w:tcW w:w="420" w:type="dxa"/>
                  <w:vAlign w:val="center"/>
                  <w:hideMark/>
                </w:tcPr>
                <w:p w14:paraId="1C7F7A5D" w14:textId="77777777" w:rsidR="0039544F" w:rsidRPr="009B706A" w:rsidRDefault="0039544F" w:rsidP="0049382E">
                  <w:pPr>
                    <w:jc w:val="both"/>
                    <w:rPr>
                      <w:rFonts w:asciiTheme="majorHAnsi" w:eastAsia="Times New Roman" w:hAnsiTheme="majorHAnsi" w:cstheme="majorHAnsi"/>
                      <w:bCs/>
                      <w:color w:val="000000" w:themeColor="text1"/>
                      <w:sz w:val="26"/>
                      <w:szCs w:val="26"/>
                      <w:lang w:eastAsia="en-US" w:bidi="ar-SA"/>
                    </w:rPr>
                  </w:pPr>
                </w:p>
              </w:tc>
            </w:tr>
          </w:tbl>
          <w:p w14:paraId="2B2E7F66" w14:textId="77777777" w:rsidR="0039544F" w:rsidRPr="009B706A" w:rsidRDefault="0039544F" w:rsidP="0049382E">
            <w:pPr>
              <w:jc w:val="both"/>
              <w:rPr>
                <w:rFonts w:asciiTheme="majorHAnsi" w:eastAsia="Times New Roman" w:hAnsiTheme="majorHAnsi" w:cstheme="majorHAnsi"/>
                <w:bCs/>
                <w:color w:val="000000" w:themeColor="text1"/>
                <w:sz w:val="26"/>
                <w:szCs w:val="26"/>
                <w:lang w:eastAsia="en-US" w:bidi="ar-SA"/>
              </w:rPr>
            </w:pPr>
          </w:p>
        </w:tc>
      </w:tr>
      <w:tr w:rsidR="00B538C1" w:rsidRPr="009B706A" w14:paraId="199DCF08" w14:textId="77777777" w:rsidTr="00011A01">
        <w:trPr>
          <w:trHeight w:val="342"/>
          <w:hidden/>
        </w:trPr>
        <w:tc>
          <w:tcPr>
            <w:tcW w:w="1980" w:type="dxa"/>
            <w:shd w:val="clear" w:color="auto" w:fill="auto"/>
            <w:vAlign w:val="center"/>
          </w:tcPr>
          <w:p w14:paraId="285C7C8D" w14:textId="77777777" w:rsidR="0039544F" w:rsidRPr="009B706A" w:rsidRDefault="0039544F" w:rsidP="0049382E">
            <w:pPr>
              <w:jc w:val="both"/>
              <w:rPr>
                <w:rFonts w:asciiTheme="majorHAnsi" w:eastAsia="Times New Roman" w:hAnsiTheme="majorHAnsi" w:cstheme="majorHAnsi"/>
                <w:bCs/>
                <w:vanish/>
                <w:color w:val="000000" w:themeColor="text1"/>
                <w:sz w:val="26"/>
                <w:szCs w:val="26"/>
                <w:lang w:eastAsia="en-US" w:bidi="ar-SA"/>
              </w:rPr>
            </w:pPr>
          </w:p>
          <w:p w14:paraId="00E0F424" w14:textId="07B8AAE9" w:rsidR="0039544F" w:rsidRPr="009B706A" w:rsidRDefault="00B538C1" w:rsidP="0049382E">
            <w:pPr>
              <w:jc w:val="both"/>
              <w:rPr>
                <w:rFonts w:asciiTheme="majorHAnsi" w:eastAsia="Times New Roman" w:hAnsiTheme="majorHAnsi" w:cstheme="majorHAnsi"/>
                <w:bCs/>
                <w:color w:val="000000" w:themeColor="text1"/>
                <w:sz w:val="26"/>
                <w:szCs w:val="26"/>
                <w:lang w:eastAsia="en-US" w:bidi="ar-SA"/>
              </w:rPr>
            </w:pPr>
            <w:r w:rsidRPr="009B706A">
              <w:rPr>
                <w:rFonts w:asciiTheme="majorHAnsi" w:eastAsia="Times New Roman" w:hAnsiTheme="majorHAnsi" w:cstheme="majorHAnsi"/>
                <w:bCs/>
                <w:color w:val="000000" w:themeColor="text1"/>
                <w:sz w:val="26"/>
                <w:szCs w:val="26"/>
                <w:lang w:eastAsia="en-US" w:bidi="ar-SA"/>
              </w:rPr>
              <w:t>Phân trang</w:t>
            </w:r>
          </w:p>
        </w:tc>
        <w:tc>
          <w:tcPr>
            <w:tcW w:w="1701" w:type="dxa"/>
            <w:gridSpan w:val="2"/>
            <w:shd w:val="clear" w:color="auto" w:fill="auto"/>
            <w:vAlign w:val="center"/>
          </w:tcPr>
          <w:tbl>
            <w:tblPr>
              <w:tblW w:w="1713"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1713"/>
            </w:tblGrid>
            <w:tr w:rsidR="00B538C1" w:rsidRPr="009B706A" w14:paraId="7446DB6E" w14:textId="77777777" w:rsidTr="00011A01">
              <w:trPr>
                <w:trHeight w:val="277"/>
                <w:tblCellSpacing w:w="15" w:type="dxa"/>
              </w:trPr>
              <w:tc>
                <w:tcPr>
                  <w:tcW w:w="1653" w:type="dxa"/>
                  <w:vAlign w:val="center"/>
                  <w:hideMark/>
                </w:tcPr>
                <w:p w14:paraId="616B8129" w14:textId="77777777" w:rsidR="0039544F" w:rsidRPr="009B706A" w:rsidRDefault="0039544F" w:rsidP="0049382E">
                  <w:pPr>
                    <w:jc w:val="both"/>
                    <w:rPr>
                      <w:rFonts w:asciiTheme="majorHAnsi" w:eastAsia="Times New Roman" w:hAnsiTheme="majorHAnsi" w:cstheme="majorHAnsi"/>
                      <w:bCs/>
                      <w:color w:val="000000" w:themeColor="text1"/>
                      <w:sz w:val="26"/>
                      <w:szCs w:val="26"/>
                      <w:lang w:eastAsia="en-US" w:bidi="ar-SA"/>
                    </w:rPr>
                  </w:pPr>
                  <w:r w:rsidRPr="009B706A">
                    <w:rPr>
                      <w:rFonts w:asciiTheme="majorHAnsi" w:eastAsia="Times New Roman" w:hAnsiTheme="majorHAnsi" w:cstheme="majorHAnsi"/>
                      <w:bCs/>
                      <w:color w:val="000000" w:themeColor="text1"/>
                      <w:sz w:val="26"/>
                      <w:szCs w:val="26"/>
                      <w:lang w:eastAsia="en-US" w:bidi="ar-SA"/>
                    </w:rPr>
                    <w:t>Button/Link</w:t>
                  </w:r>
                </w:p>
              </w:tc>
            </w:tr>
          </w:tbl>
          <w:p w14:paraId="5D5D0D7C" w14:textId="77777777" w:rsidR="0039544F" w:rsidRPr="009B706A" w:rsidRDefault="0039544F" w:rsidP="0049382E">
            <w:pPr>
              <w:jc w:val="both"/>
              <w:rPr>
                <w:rFonts w:asciiTheme="majorHAnsi" w:eastAsia="Times New Roman" w:hAnsiTheme="majorHAnsi" w:cstheme="majorHAnsi"/>
                <w:bCs/>
                <w:vanish/>
                <w:color w:val="000000" w:themeColor="text1"/>
                <w:sz w:val="26"/>
                <w:szCs w:val="26"/>
                <w:lang w:eastAsia="en-US" w:bidi="ar-SA"/>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480"/>
            </w:tblGrid>
            <w:tr w:rsidR="00B538C1" w:rsidRPr="009B706A" w14:paraId="5602E534" w14:textId="77777777" w:rsidTr="00011A01">
              <w:trPr>
                <w:tblCellSpacing w:w="15" w:type="dxa"/>
              </w:trPr>
              <w:tc>
                <w:tcPr>
                  <w:tcW w:w="420" w:type="dxa"/>
                  <w:vAlign w:val="center"/>
                  <w:hideMark/>
                </w:tcPr>
                <w:p w14:paraId="55DB3812" w14:textId="77777777" w:rsidR="0039544F" w:rsidRPr="009B706A" w:rsidRDefault="0039544F" w:rsidP="0049382E">
                  <w:pPr>
                    <w:jc w:val="both"/>
                    <w:rPr>
                      <w:rFonts w:asciiTheme="majorHAnsi" w:eastAsia="Times New Roman" w:hAnsiTheme="majorHAnsi" w:cstheme="majorHAnsi"/>
                      <w:bCs/>
                      <w:color w:val="000000" w:themeColor="text1"/>
                      <w:sz w:val="26"/>
                      <w:szCs w:val="26"/>
                      <w:lang w:eastAsia="en-US" w:bidi="ar-SA"/>
                    </w:rPr>
                  </w:pPr>
                </w:p>
              </w:tc>
            </w:tr>
          </w:tbl>
          <w:p w14:paraId="5102A806" w14:textId="77777777" w:rsidR="0039544F" w:rsidRPr="009B706A" w:rsidRDefault="0039544F" w:rsidP="0049382E">
            <w:pPr>
              <w:jc w:val="both"/>
              <w:rPr>
                <w:rFonts w:asciiTheme="majorHAnsi" w:eastAsia="Times New Roman" w:hAnsiTheme="majorHAnsi" w:cstheme="majorHAnsi"/>
                <w:bCs/>
                <w:color w:val="000000" w:themeColor="text1"/>
                <w:sz w:val="26"/>
                <w:szCs w:val="26"/>
                <w:lang w:eastAsia="en-US" w:bidi="ar-SA"/>
              </w:rPr>
            </w:pPr>
          </w:p>
        </w:tc>
        <w:tc>
          <w:tcPr>
            <w:tcW w:w="1771" w:type="dxa"/>
            <w:shd w:val="clear" w:color="auto" w:fill="auto"/>
            <w:vAlign w:val="center"/>
          </w:tcPr>
          <w:p w14:paraId="6DF4C8B1" w14:textId="4654A69A" w:rsidR="0039544F" w:rsidRPr="009B706A" w:rsidRDefault="0039544F" w:rsidP="0049382E">
            <w:pPr>
              <w:jc w:val="both"/>
              <w:rPr>
                <w:rFonts w:asciiTheme="majorHAnsi" w:eastAsia="Times New Roman" w:hAnsiTheme="majorHAnsi" w:cstheme="majorHAnsi"/>
                <w:bCs/>
                <w:color w:val="000000" w:themeColor="text1"/>
                <w:sz w:val="26"/>
                <w:szCs w:val="26"/>
                <w:lang w:eastAsia="en-US" w:bidi="ar-SA"/>
              </w:rPr>
            </w:pPr>
            <w:r w:rsidRPr="009B706A">
              <w:rPr>
                <w:rFonts w:asciiTheme="majorHAnsi" w:eastAsia="Times New Roman" w:hAnsiTheme="majorHAnsi" w:cstheme="majorHAnsi"/>
                <w:bCs/>
                <w:color w:val="000000" w:themeColor="text1"/>
                <w:sz w:val="26"/>
                <w:szCs w:val="26"/>
                <w:lang w:eastAsia="en-US" w:bidi="ar-SA"/>
              </w:rPr>
              <w:t xml:space="preserve">Phân trang </w:t>
            </w:r>
          </w:p>
        </w:tc>
        <w:tc>
          <w:tcPr>
            <w:tcW w:w="4506" w:type="dxa"/>
            <w:shd w:val="clear" w:color="auto" w:fill="auto"/>
            <w:vAlign w:val="center"/>
          </w:tcPr>
          <w:tbl>
            <w:tblPr>
              <w:tblW w:w="4525"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4525"/>
            </w:tblGrid>
            <w:tr w:rsidR="00B538C1" w:rsidRPr="009B706A" w14:paraId="01E6BC8C" w14:textId="77777777" w:rsidTr="00011A01">
              <w:trPr>
                <w:trHeight w:val="373"/>
                <w:tblCellSpacing w:w="15" w:type="dxa"/>
              </w:trPr>
              <w:tc>
                <w:tcPr>
                  <w:tcW w:w="4465" w:type="dxa"/>
                  <w:vAlign w:val="center"/>
                  <w:hideMark/>
                </w:tcPr>
                <w:p w14:paraId="33132E5F" w14:textId="77777777" w:rsidR="0039544F" w:rsidRPr="009B706A" w:rsidRDefault="0039544F" w:rsidP="0049382E">
                  <w:pPr>
                    <w:jc w:val="both"/>
                    <w:rPr>
                      <w:rFonts w:asciiTheme="majorHAnsi" w:eastAsia="Times New Roman" w:hAnsiTheme="majorHAnsi" w:cstheme="majorHAnsi"/>
                      <w:bCs/>
                      <w:color w:val="000000" w:themeColor="text1"/>
                      <w:sz w:val="26"/>
                      <w:szCs w:val="26"/>
                      <w:lang w:eastAsia="en-US" w:bidi="ar-SA"/>
                    </w:rPr>
                  </w:pPr>
                  <w:r w:rsidRPr="009B706A">
                    <w:rPr>
                      <w:rFonts w:asciiTheme="majorHAnsi" w:eastAsia="Times New Roman" w:hAnsiTheme="majorHAnsi" w:cstheme="majorHAnsi"/>
                      <w:bCs/>
                      <w:color w:val="000000" w:themeColor="text1"/>
                      <w:sz w:val="26"/>
                      <w:szCs w:val="26"/>
                      <w:lang w:eastAsia="en-US" w:bidi="ar-SA"/>
                    </w:rPr>
                    <w:t>Các nút chuyển trang (Trước, Sau, Trang hiện tại)</w:t>
                  </w:r>
                </w:p>
              </w:tc>
            </w:tr>
          </w:tbl>
          <w:p w14:paraId="62C423C9" w14:textId="77777777" w:rsidR="0039544F" w:rsidRPr="009B706A" w:rsidRDefault="0039544F" w:rsidP="0049382E">
            <w:pPr>
              <w:jc w:val="both"/>
              <w:rPr>
                <w:rFonts w:asciiTheme="majorHAnsi" w:eastAsia="Times New Roman" w:hAnsiTheme="majorHAnsi" w:cstheme="majorHAnsi"/>
                <w:bCs/>
                <w:color w:val="000000" w:themeColor="text1"/>
                <w:sz w:val="26"/>
                <w:szCs w:val="26"/>
                <w:lang w:eastAsia="en-US" w:bidi="ar-SA"/>
              </w:rPr>
            </w:pPr>
          </w:p>
        </w:tc>
      </w:tr>
      <w:tr w:rsidR="00B538C1" w:rsidRPr="009B706A" w14:paraId="214BE539" w14:textId="77777777" w:rsidTr="00011A01">
        <w:trPr>
          <w:trHeight w:val="498"/>
        </w:trPr>
        <w:tc>
          <w:tcPr>
            <w:tcW w:w="9958" w:type="dxa"/>
            <w:gridSpan w:val="5"/>
          </w:tcPr>
          <w:p w14:paraId="28B0CA41" w14:textId="77777777" w:rsidR="00E43DA1" w:rsidRPr="009B706A" w:rsidRDefault="00E43DA1" w:rsidP="0049382E">
            <w:pPr>
              <w:pStyle w:val="TableParagraph"/>
              <w:spacing w:line="360" w:lineRule="auto"/>
              <w:jc w:val="both"/>
              <w:rPr>
                <w:rFonts w:asciiTheme="majorHAnsi" w:hAnsiTheme="majorHAnsi" w:cstheme="majorHAnsi"/>
                <w:b/>
                <w:color w:val="000000" w:themeColor="text1"/>
                <w:sz w:val="26"/>
                <w:szCs w:val="26"/>
              </w:rPr>
            </w:pPr>
            <w:r w:rsidRPr="009B706A">
              <w:rPr>
                <w:rFonts w:asciiTheme="majorHAnsi" w:hAnsiTheme="majorHAnsi" w:cstheme="majorHAnsi"/>
                <w:b/>
                <w:color w:val="000000" w:themeColor="text1"/>
                <w:sz w:val="26"/>
                <w:szCs w:val="26"/>
              </w:rPr>
              <w:t>Hành động</w:t>
            </w:r>
          </w:p>
        </w:tc>
      </w:tr>
      <w:tr w:rsidR="00B538C1" w:rsidRPr="009B706A" w14:paraId="0F26EE8D" w14:textId="77777777" w:rsidTr="00011A01">
        <w:trPr>
          <w:trHeight w:val="686"/>
        </w:trPr>
        <w:tc>
          <w:tcPr>
            <w:tcW w:w="1980" w:type="dxa"/>
            <w:shd w:val="clear" w:color="auto" w:fill="CCFFCC"/>
            <w:vAlign w:val="center"/>
          </w:tcPr>
          <w:p w14:paraId="77A58BBA" w14:textId="77777777" w:rsidR="00E43DA1" w:rsidRPr="009B706A" w:rsidRDefault="00E43DA1" w:rsidP="003A1A31">
            <w:pPr>
              <w:pStyle w:val="TableParagraph"/>
              <w:spacing w:line="360" w:lineRule="auto"/>
              <w:jc w:val="center"/>
              <w:rPr>
                <w:rFonts w:asciiTheme="majorHAnsi" w:hAnsiTheme="majorHAnsi" w:cstheme="majorHAnsi"/>
                <w:b/>
                <w:color w:val="000000" w:themeColor="text1"/>
                <w:sz w:val="26"/>
                <w:szCs w:val="26"/>
              </w:rPr>
            </w:pPr>
            <w:r w:rsidRPr="009B706A">
              <w:rPr>
                <w:rFonts w:asciiTheme="majorHAnsi" w:hAnsiTheme="majorHAnsi" w:cstheme="majorHAnsi"/>
                <w:b/>
                <w:color w:val="000000" w:themeColor="text1"/>
                <w:sz w:val="26"/>
                <w:szCs w:val="26"/>
              </w:rPr>
              <w:t>Tên hành động</w:t>
            </w:r>
          </w:p>
        </w:tc>
        <w:tc>
          <w:tcPr>
            <w:tcW w:w="1701" w:type="dxa"/>
            <w:gridSpan w:val="2"/>
            <w:shd w:val="clear" w:color="auto" w:fill="CCFFCC"/>
            <w:vAlign w:val="center"/>
          </w:tcPr>
          <w:p w14:paraId="24EE5E7A" w14:textId="77777777" w:rsidR="00E43DA1" w:rsidRPr="009B706A" w:rsidRDefault="00E43DA1" w:rsidP="003A1A31">
            <w:pPr>
              <w:pStyle w:val="TableParagraph"/>
              <w:spacing w:line="360" w:lineRule="auto"/>
              <w:jc w:val="center"/>
              <w:rPr>
                <w:rFonts w:asciiTheme="majorHAnsi" w:hAnsiTheme="majorHAnsi" w:cstheme="majorHAnsi"/>
                <w:b/>
                <w:color w:val="000000" w:themeColor="text1"/>
                <w:sz w:val="26"/>
                <w:szCs w:val="26"/>
              </w:rPr>
            </w:pPr>
            <w:r w:rsidRPr="009B706A">
              <w:rPr>
                <w:rFonts w:asciiTheme="majorHAnsi" w:hAnsiTheme="majorHAnsi" w:cstheme="majorHAnsi"/>
                <w:b/>
                <w:color w:val="000000" w:themeColor="text1"/>
                <w:sz w:val="26"/>
                <w:szCs w:val="26"/>
              </w:rPr>
              <w:t>Mô tả</w:t>
            </w:r>
          </w:p>
        </w:tc>
        <w:tc>
          <w:tcPr>
            <w:tcW w:w="1771" w:type="dxa"/>
            <w:shd w:val="clear" w:color="auto" w:fill="CCFFCC"/>
            <w:vAlign w:val="center"/>
          </w:tcPr>
          <w:p w14:paraId="67AB2431" w14:textId="77777777" w:rsidR="00E43DA1" w:rsidRPr="009B706A" w:rsidRDefault="00E43DA1" w:rsidP="003A1A31">
            <w:pPr>
              <w:pStyle w:val="TableParagraph"/>
              <w:spacing w:line="360" w:lineRule="auto"/>
              <w:jc w:val="center"/>
              <w:rPr>
                <w:rFonts w:asciiTheme="majorHAnsi" w:hAnsiTheme="majorHAnsi" w:cstheme="majorHAnsi"/>
                <w:b/>
                <w:color w:val="000000" w:themeColor="text1"/>
                <w:sz w:val="26"/>
                <w:szCs w:val="26"/>
              </w:rPr>
            </w:pPr>
            <w:r w:rsidRPr="009B706A">
              <w:rPr>
                <w:rFonts w:asciiTheme="majorHAnsi" w:hAnsiTheme="majorHAnsi" w:cstheme="majorHAnsi"/>
                <w:b/>
                <w:color w:val="000000" w:themeColor="text1"/>
                <w:sz w:val="26"/>
                <w:szCs w:val="26"/>
              </w:rPr>
              <w:t>Thành công</w:t>
            </w:r>
          </w:p>
        </w:tc>
        <w:tc>
          <w:tcPr>
            <w:tcW w:w="4506" w:type="dxa"/>
            <w:shd w:val="clear" w:color="auto" w:fill="CCFFCC"/>
            <w:vAlign w:val="center"/>
          </w:tcPr>
          <w:p w14:paraId="2B985CA5" w14:textId="77777777" w:rsidR="00E43DA1" w:rsidRPr="009B706A" w:rsidRDefault="00E43DA1" w:rsidP="003A1A31">
            <w:pPr>
              <w:pStyle w:val="TableParagraph"/>
              <w:spacing w:line="360" w:lineRule="auto"/>
              <w:ind w:left="106"/>
              <w:jc w:val="center"/>
              <w:rPr>
                <w:rFonts w:asciiTheme="majorHAnsi" w:hAnsiTheme="majorHAnsi" w:cstheme="majorHAnsi"/>
                <w:b/>
                <w:color w:val="000000" w:themeColor="text1"/>
                <w:sz w:val="26"/>
                <w:szCs w:val="26"/>
              </w:rPr>
            </w:pPr>
            <w:r w:rsidRPr="009B706A">
              <w:rPr>
                <w:rFonts w:asciiTheme="majorHAnsi" w:hAnsiTheme="majorHAnsi" w:cstheme="majorHAnsi"/>
                <w:b/>
                <w:color w:val="000000" w:themeColor="text1"/>
                <w:sz w:val="26"/>
                <w:szCs w:val="26"/>
              </w:rPr>
              <w:t>Không thành công</w:t>
            </w:r>
          </w:p>
        </w:tc>
      </w:tr>
      <w:tr w:rsidR="00B538C1" w:rsidRPr="009B706A" w14:paraId="3FBC4F39" w14:textId="77777777" w:rsidTr="00011A01">
        <w:trPr>
          <w:trHeight w:val="686"/>
        </w:trPr>
        <w:tc>
          <w:tcPr>
            <w:tcW w:w="1980" w:type="dxa"/>
            <w:shd w:val="clear" w:color="auto" w:fill="auto"/>
            <w:vAlign w:val="center"/>
          </w:tcPr>
          <w:tbl>
            <w:tblPr>
              <w:tblW w:w="1988"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1988"/>
            </w:tblGrid>
            <w:tr w:rsidR="00B538C1" w:rsidRPr="009B706A" w14:paraId="48C685F9" w14:textId="77777777" w:rsidTr="00011A01">
              <w:trPr>
                <w:trHeight w:val="268"/>
                <w:tblCellSpacing w:w="15" w:type="dxa"/>
              </w:trPr>
              <w:tc>
                <w:tcPr>
                  <w:tcW w:w="1928" w:type="dxa"/>
                  <w:vAlign w:val="center"/>
                  <w:hideMark/>
                </w:tcPr>
                <w:p w14:paraId="009AAC09" w14:textId="77777777" w:rsidR="0039544F" w:rsidRPr="009B706A" w:rsidRDefault="0039544F" w:rsidP="0049382E">
                  <w:pPr>
                    <w:jc w:val="both"/>
                    <w:rPr>
                      <w:rFonts w:asciiTheme="majorHAnsi" w:eastAsia="Times New Roman" w:hAnsiTheme="majorHAnsi" w:cstheme="majorHAnsi"/>
                      <w:bCs/>
                      <w:color w:val="000000" w:themeColor="text1"/>
                      <w:sz w:val="26"/>
                      <w:szCs w:val="26"/>
                      <w:lang w:eastAsia="en-US" w:bidi="ar-SA"/>
                    </w:rPr>
                  </w:pPr>
                  <w:r w:rsidRPr="009B706A">
                    <w:rPr>
                      <w:rFonts w:asciiTheme="majorHAnsi" w:eastAsia="Times New Roman" w:hAnsiTheme="majorHAnsi" w:cstheme="majorHAnsi"/>
                      <w:bCs/>
                      <w:color w:val="000000" w:themeColor="text1"/>
                      <w:sz w:val="26"/>
                      <w:szCs w:val="26"/>
                      <w:lang w:eastAsia="en-US" w:bidi="ar-SA"/>
                    </w:rPr>
                    <w:t>Tìm kiếm</w:t>
                  </w:r>
                </w:p>
              </w:tc>
            </w:tr>
          </w:tbl>
          <w:p w14:paraId="030E7DD9" w14:textId="77777777" w:rsidR="0039544F" w:rsidRPr="009B706A" w:rsidRDefault="0039544F" w:rsidP="0049382E">
            <w:pPr>
              <w:jc w:val="both"/>
              <w:rPr>
                <w:rFonts w:asciiTheme="majorHAnsi" w:eastAsia="Times New Roman" w:hAnsiTheme="majorHAnsi" w:cstheme="majorHAnsi"/>
                <w:bCs/>
                <w:vanish/>
                <w:color w:val="000000" w:themeColor="text1"/>
                <w:sz w:val="26"/>
                <w:szCs w:val="26"/>
                <w:lang w:eastAsia="en-US" w:bidi="ar-SA"/>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480"/>
            </w:tblGrid>
            <w:tr w:rsidR="00B538C1" w:rsidRPr="009B706A" w14:paraId="0E00540C" w14:textId="77777777" w:rsidTr="00011A01">
              <w:trPr>
                <w:tblCellSpacing w:w="15" w:type="dxa"/>
              </w:trPr>
              <w:tc>
                <w:tcPr>
                  <w:tcW w:w="420" w:type="dxa"/>
                  <w:vAlign w:val="center"/>
                  <w:hideMark/>
                </w:tcPr>
                <w:p w14:paraId="5DFEAB59" w14:textId="77777777" w:rsidR="0039544F" w:rsidRPr="009B706A" w:rsidRDefault="0039544F" w:rsidP="0049382E">
                  <w:pPr>
                    <w:jc w:val="both"/>
                    <w:rPr>
                      <w:rFonts w:asciiTheme="majorHAnsi" w:eastAsia="Times New Roman" w:hAnsiTheme="majorHAnsi" w:cstheme="majorHAnsi"/>
                      <w:bCs/>
                      <w:color w:val="000000" w:themeColor="text1"/>
                      <w:sz w:val="26"/>
                      <w:szCs w:val="26"/>
                      <w:lang w:eastAsia="en-US" w:bidi="ar-SA"/>
                    </w:rPr>
                  </w:pPr>
                </w:p>
              </w:tc>
            </w:tr>
          </w:tbl>
          <w:p w14:paraId="550C6BDF" w14:textId="77777777" w:rsidR="00E43DA1" w:rsidRPr="009B706A" w:rsidRDefault="00E43DA1" w:rsidP="0049382E">
            <w:pPr>
              <w:pStyle w:val="TableParagraph"/>
              <w:spacing w:line="360" w:lineRule="auto"/>
              <w:jc w:val="both"/>
              <w:rPr>
                <w:rFonts w:asciiTheme="majorHAnsi" w:hAnsiTheme="majorHAnsi" w:cstheme="majorHAnsi"/>
                <w:bCs/>
                <w:vanish/>
                <w:color w:val="000000" w:themeColor="text1"/>
                <w:sz w:val="26"/>
                <w:szCs w:val="26"/>
                <w:lang w:val="en-US"/>
              </w:rPr>
            </w:pPr>
          </w:p>
          <w:p w14:paraId="04B7DF41" w14:textId="77777777" w:rsidR="00E43DA1" w:rsidRPr="009B706A" w:rsidRDefault="00E43DA1" w:rsidP="0049382E">
            <w:pPr>
              <w:pStyle w:val="TableParagraph"/>
              <w:spacing w:line="360" w:lineRule="auto"/>
              <w:jc w:val="both"/>
              <w:rPr>
                <w:rFonts w:asciiTheme="majorHAnsi" w:hAnsiTheme="majorHAnsi" w:cstheme="majorHAnsi"/>
                <w:bCs/>
                <w:color w:val="000000" w:themeColor="text1"/>
                <w:sz w:val="26"/>
                <w:szCs w:val="26"/>
              </w:rPr>
            </w:pPr>
          </w:p>
        </w:tc>
        <w:tc>
          <w:tcPr>
            <w:tcW w:w="1701" w:type="dxa"/>
            <w:gridSpan w:val="2"/>
            <w:shd w:val="clear" w:color="auto" w:fill="auto"/>
            <w:vAlign w:val="center"/>
          </w:tcPr>
          <w:p w14:paraId="602643FC" w14:textId="77777777" w:rsidR="00E43DA1" w:rsidRPr="009B706A" w:rsidRDefault="00E43DA1" w:rsidP="0049382E">
            <w:pPr>
              <w:pStyle w:val="TableParagraph"/>
              <w:spacing w:line="360" w:lineRule="auto"/>
              <w:jc w:val="both"/>
              <w:rPr>
                <w:rFonts w:asciiTheme="majorHAnsi" w:hAnsiTheme="majorHAnsi" w:cstheme="majorHAnsi"/>
                <w:bCs/>
                <w:vanish/>
                <w:color w:val="000000" w:themeColor="text1"/>
                <w:sz w:val="26"/>
                <w:szCs w:val="26"/>
                <w:lang w:val="en-US"/>
              </w:rPr>
            </w:pPr>
          </w:p>
          <w:tbl>
            <w:tblPr>
              <w:tblW w:w="1675"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321"/>
              <w:gridCol w:w="1354"/>
            </w:tblGrid>
            <w:tr w:rsidR="00B538C1" w:rsidRPr="009B706A" w14:paraId="3F1C9449" w14:textId="77777777" w:rsidTr="00011A01">
              <w:trPr>
                <w:gridAfter w:val="1"/>
                <w:wAfter w:w="1309" w:type="dxa"/>
                <w:trHeight w:val="39"/>
                <w:tblCellSpacing w:w="15" w:type="dxa"/>
              </w:trPr>
              <w:tc>
                <w:tcPr>
                  <w:tcW w:w="276" w:type="dxa"/>
                  <w:vAlign w:val="center"/>
                  <w:hideMark/>
                </w:tcPr>
                <w:p w14:paraId="370B1475" w14:textId="77777777" w:rsidR="00E43DA1" w:rsidRPr="009B706A" w:rsidRDefault="00E43DA1" w:rsidP="0049382E">
                  <w:pPr>
                    <w:pStyle w:val="TableParagraph"/>
                    <w:spacing w:line="360" w:lineRule="auto"/>
                    <w:jc w:val="both"/>
                    <w:rPr>
                      <w:rFonts w:asciiTheme="majorHAnsi" w:hAnsiTheme="majorHAnsi" w:cstheme="majorHAnsi"/>
                      <w:bCs/>
                      <w:color w:val="000000" w:themeColor="text1"/>
                      <w:sz w:val="26"/>
                      <w:szCs w:val="26"/>
                      <w:lang w:val="en-US"/>
                    </w:rPr>
                  </w:pPr>
                </w:p>
              </w:tc>
            </w:tr>
            <w:tr w:rsidR="00B538C1" w:rsidRPr="009B706A" w14:paraId="33FFFADD" w14:textId="77777777" w:rsidTr="00011A01">
              <w:trPr>
                <w:trHeight w:val="324"/>
                <w:tblCellSpacing w:w="15" w:type="dxa"/>
              </w:trPr>
              <w:tc>
                <w:tcPr>
                  <w:tcW w:w="1615" w:type="dxa"/>
                  <w:gridSpan w:val="2"/>
                  <w:vAlign w:val="center"/>
                  <w:hideMark/>
                </w:tcPr>
                <w:p w14:paraId="01584FF4" w14:textId="77777777" w:rsidR="0039544F" w:rsidRPr="009B706A" w:rsidRDefault="0039544F" w:rsidP="0049382E">
                  <w:pPr>
                    <w:jc w:val="both"/>
                    <w:rPr>
                      <w:rFonts w:asciiTheme="majorHAnsi" w:eastAsia="Times New Roman" w:hAnsiTheme="majorHAnsi" w:cstheme="majorHAnsi"/>
                      <w:bCs/>
                      <w:color w:val="000000" w:themeColor="text1"/>
                      <w:sz w:val="26"/>
                      <w:szCs w:val="26"/>
                      <w:lang w:eastAsia="en-US" w:bidi="ar-SA"/>
                    </w:rPr>
                  </w:pPr>
                  <w:r w:rsidRPr="009B706A">
                    <w:rPr>
                      <w:rFonts w:asciiTheme="majorHAnsi" w:eastAsia="Times New Roman" w:hAnsiTheme="majorHAnsi" w:cstheme="majorHAnsi"/>
                      <w:bCs/>
                      <w:color w:val="000000" w:themeColor="text1"/>
                      <w:sz w:val="26"/>
                      <w:szCs w:val="26"/>
                      <w:lang w:eastAsia="en-US" w:bidi="ar-SA"/>
                    </w:rPr>
                    <w:t>Người dùng nhập từ khóa và nhấn tìm kiếm</w:t>
                  </w:r>
                </w:p>
              </w:tc>
            </w:tr>
          </w:tbl>
          <w:p w14:paraId="7E47C51A" w14:textId="77777777" w:rsidR="0039544F" w:rsidRPr="009B706A" w:rsidRDefault="0039544F" w:rsidP="0049382E">
            <w:pPr>
              <w:jc w:val="both"/>
              <w:rPr>
                <w:rFonts w:asciiTheme="majorHAnsi" w:eastAsia="Times New Roman" w:hAnsiTheme="majorHAnsi" w:cstheme="majorHAnsi"/>
                <w:bCs/>
                <w:vanish/>
                <w:color w:val="000000" w:themeColor="text1"/>
                <w:sz w:val="26"/>
                <w:szCs w:val="26"/>
                <w:lang w:eastAsia="en-US" w:bidi="ar-SA"/>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480"/>
            </w:tblGrid>
            <w:tr w:rsidR="00B538C1" w:rsidRPr="009B706A" w14:paraId="0F976597" w14:textId="77777777" w:rsidTr="00011A01">
              <w:trPr>
                <w:tblCellSpacing w:w="15" w:type="dxa"/>
              </w:trPr>
              <w:tc>
                <w:tcPr>
                  <w:tcW w:w="420" w:type="dxa"/>
                  <w:vAlign w:val="center"/>
                  <w:hideMark/>
                </w:tcPr>
                <w:p w14:paraId="22617377" w14:textId="77777777" w:rsidR="0039544F" w:rsidRPr="009B706A" w:rsidRDefault="0039544F" w:rsidP="0049382E">
                  <w:pPr>
                    <w:jc w:val="both"/>
                    <w:rPr>
                      <w:rFonts w:asciiTheme="majorHAnsi" w:eastAsia="Times New Roman" w:hAnsiTheme="majorHAnsi" w:cstheme="majorHAnsi"/>
                      <w:bCs/>
                      <w:color w:val="000000" w:themeColor="text1"/>
                      <w:sz w:val="26"/>
                      <w:szCs w:val="26"/>
                      <w:lang w:eastAsia="en-US" w:bidi="ar-SA"/>
                    </w:rPr>
                  </w:pPr>
                </w:p>
              </w:tc>
            </w:tr>
          </w:tbl>
          <w:p w14:paraId="46718ECF" w14:textId="77777777" w:rsidR="00E43DA1" w:rsidRPr="009B706A" w:rsidRDefault="00E43DA1" w:rsidP="0049382E">
            <w:pPr>
              <w:pStyle w:val="TableParagraph"/>
              <w:spacing w:line="360" w:lineRule="auto"/>
              <w:jc w:val="both"/>
              <w:rPr>
                <w:rFonts w:asciiTheme="majorHAnsi" w:hAnsiTheme="majorHAnsi" w:cstheme="majorHAnsi"/>
                <w:bCs/>
                <w:color w:val="000000" w:themeColor="text1"/>
                <w:sz w:val="26"/>
                <w:szCs w:val="26"/>
              </w:rPr>
            </w:pPr>
          </w:p>
        </w:tc>
        <w:tc>
          <w:tcPr>
            <w:tcW w:w="1771" w:type="dxa"/>
            <w:shd w:val="clear" w:color="auto" w:fill="auto"/>
            <w:vAlign w:val="center"/>
          </w:tcPr>
          <w:p w14:paraId="273AC49E" w14:textId="77777777" w:rsidR="00E43DA1" w:rsidRPr="009B706A" w:rsidRDefault="00E43DA1" w:rsidP="0049382E">
            <w:pPr>
              <w:pStyle w:val="TableParagraph"/>
              <w:spacing w:line="360" w:lineRule="auto"/>
              <w:jc w:val="both"/>
              <w:rPr>
                <w:rFonts w:asciiTheme="majorHAnsi" w:hAnsiTheme="majorHAnsi" w:cstheme="majorHAnsi"/>
                <w:bCs/>
                <w:vanish/>
                <w:color w:val="000000" w:themeColor="text1"/>
                <w:sz w:val="26"/>
                <w:szCs w:val="26"/>
                <w:lang w:val="en-US"/>
              </w:rPr>
            </w:pPr>
          </w:p>
          <w:tbl>
            <w:tblPr>
              <w:tblW w:w="1718"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329"/>
              <w:gridCol w:w="1389"/>
            </w:tblGrid>
            <w:tr w:rsidR="00B538C1" w:rsidRPr="009B706A" w14:paraId="49F5E19D" w14:textId="77777777" w:rsidTr="00011A01">
              <w:trPr>
                <w:gridAfter w:val="1"/>
                <w:wAfter w:w="1344" w:type="dxa"/>
                <w:trHeight w:val="89"/>
                <w:tblCellSpacing w:w="15" w:type="dxa"/>
              </w:trPr>
              <w:tc>
                <w:tcPr>
                  <w:tcW w:w="284" w:type="dxa"/>
                  <w:vAlign w:val="center"/>
                  <w:hideMark/>
                </w:tcPr>
                <w:p w14:paraId="14959806" w14:textId="77777777" w:rsidR="00E43DA1" w:rsidRPr="009B706A" w:rsidRDefault="00E43DA1" w:rsidP="0049382E">
                  <w:pPr>
                    <w:pStyle w:val="TableParagraph"/>
                    <w:spacing w:line="360" w:lineRule="auto"/>
                    <w:jc w:val="both"/>
                    <w:rPr>
                      <w:rFonts w:asciiTheme="majorHAnsi" w:hAnsiTheme="majorHAnsi" w:cstheme="majorHAnsi"/>
                      <w:bCs/>
                      <w:color w:val="000000" w:themeColor="text1"/>
                      <w:sz w:val="26"/>
                      <w:szCs w:val="26"/>
                      <w:lang w:val="en-US"/>
                    </w:rPr>
                  </w:pPr>
                </w:p>
              </w:tc>
            </w:tr>
            <w:tr w:rsidR="00B538C1" w:rsidRPr="009B706A" w14:paraId="4EC8B7A3" w14:textId="77777777" w:rsidTr="00011A01">
              <w:trPr>
                <w:trHeight w:val="557"/>
                <w:tblCellSpacing w:w="15" w:type="dxa"/>
              </w:trPr>
              <w:tc>
                <w:tcPr>
                  <w:tcW w:w="1658" w:type="dxa"/>
                  <w:gridSpan w:val="2"/>
                  <w:vAlign w:val="center"/>
                  <w:hideMark/>
                </w:tcPr>
                <w:p w14:paraId="1F6A5EEF" w14:textId="77777777" w:rsidR="0039544F" w:rsidRPr="009B706A" w:rsidRDefault="0039544F" w:rsidP="0049382E">
                  <w:pPr>
                    <w:jc w:val="both"/>
                    <w:rPr>
                      <w:rFonts w:asciiTheme="majorHAnsi" w:eastAsia="Times New Roman" w:hAnsiTheme="majorHAnsi" w:cstheme="majorHAnsi"/>
                      <w:bCs/>
                      <w:color w:val="000000" w:themeColor="text1"/>
                      <w:sz w:val="26"/>
                      <w:szCs w:val="26"/>
                      <w:lang w:eastAsia="en-US" w:bidi="ar-SA"/>
                    </w:rPr>
                  </w:pPr>
                  <w:r w:rsidRPr="009B706A">
                    <w:rPr>
                      <w:rFonts w:asciiTheme="majorHAnsi" w:eastAsia="Times New Roman" w:hAnsiTheme="majorHAnsi" w:cstheme="majorHAnsi"/>
                      <w:bCs/>
                      <w:color w:val="000000" w:themeColor="text1"/>
                      <w:sz w:val="26"/>
                      <w:szCs w:val="26"/>
                      <w:lang w:eastAsia="en-US" w:bidi="ar-SA"/>
                    </w:rPr>
                    <w:t>Hiển thị danh sách bàn phù hợp</w:t>
                  </w:r>
                </w:p>
              </w:tc>
            </w:tr>
          </w:tbl>
          <w:p w14:paraId="0539C6A1" w14:textId="77777777" w:rsidR="0039544F" w:rsidRPr="009B706A" w:rsidRDefault="0039544F" w:rsidP="0049382E">
            <w:pPr>
              <w:jc w:val="both"/>
              <w:rPr>
                <w:rFonts w:asciiTheme="majorHAnsi" w:eastAsia="Times New Roman" w:hAnsiTheme="majorHAnsi" w:cstheme="majorHAnsi"/>
                <w:bCs/>
                <w:vanish/>
                <w:color w:val="000000" w:themeColor="text1"/>
                <w:sz w:val="26"/>
                <w:szCs w:val="26"/>
                <w:lang w:eastAsia="en-US" w:bidi="ar-SA"/>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480"/>
            </w:tblGrid>
            <w:tr w:rsidR="00B538C1" w:rsidRPr="009B706A" w14:paraId="69AB7B32" w14:textId="77777777" w:rsidTr="00011A01">
              <w:trPr>
                <w:tblCellSpacing w:w="15" w:type="dxa"/>
              </w:trPr>
              <w:tc>
                <w:tcPr>
                  <w:tcW w:w="420" w:type="dxa"/>
                  <w:vAlign w:val="center"/>
                  <w:hideMark/>
                </w:tcPr>
                <w:p w14:paraId="1485BCDF" w14:textId="77777777" w:rsidR="0039544F" w:rsidRPr="009B706A" w:rsidRDefault="0039544F" w:rsidP="0049382E">
                  <w:pPr>
                    <w:jc w:val="both"/>
                    <w:rPr>
                      <w:rFonts w:asciiTheme="majorHAnsi" w:eastAsia="Times New Roman" w:hAnsiTheme="majorHAnsi" w:cstheme="majorHAnsi"/>
                      <w:bCs/>
                      <w:color w:val="000000" w:themeColor="text1"/>
                      <w:sz w:val="26"/>
                      <w:szCs w:val="26"/>
                      <w:lang w:eastAsia="en-US" w:bidi="ar-SA"/>
                    </w:rPr>
                  </w:pPr>
                </w:p>
              </w:tc>
            </w:tr>
          </w:tbl>
          <w:p w14:paraId="78DD3027" w14:textId="77777777" w:rsidR="00E43DA1" w:rsidRPr="009B706A" w:rsidRDefault="00E43DA1" w:rsidP="0049382E">
            <w:pPr>
              <w:pStyle w:val="TableParagraph"/>
              <w:spacing w:line="360" w:lineRule="auto"/>
              <w:jc w:val="both"/>
              <w:rPr>
                <w:rFonts w:asciiTheme="majorHAnsi" w:hAnsiTheme="majorHAnsi" w:cstheme="majorHAnsi"/>
                <w:bCs/>
                <w:color w:val="000000" w:themeColor="text1"/>
                <w:sz w:val="26"/>
                <w:szCs w:val="26"/>
              </w:rPr>
            </w:pPr>
          </w:p>
        </w:tc>
        <w:tc>
          <w:tcPr>
            <w:tcW w:w="4506" w:type="dxa"/>
            <w:shd w:val="clear" w:color="auto" w:fill="auto"/>
            <w:vAlign w:val="center"/>
          </w:tcPr>
          <w:tbl>
            <w:tblPr>
              <w:tblW w:w="4536"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4536"/>
            </w:tblGrid>
            <w:tr w:rsidR="00B538C1" w:rsidRPr="009B706A" w14:paraId="7A1160B4" w14:textId="77777777" w:rsidTr="00011A01">
              <w:trPr>
                <w:trHeight w:val="487"/>
                <w:tblCellSpacing w:w="15" w:type="dxa"/>
              </w:trPr>
              <w:tc>
                <w:tcPr>
                  <w:tcW w:w="4476" w:type="dxa"/>
                  <w:vAlign w:val="center"/>
                  <w:hideMark/>
                </w:tcPr>
                <w:p w14:paraId="596E5DCD" w14:textId="77777777" w:rsidR="0039544F" w:rsidRPr="009B706A" w:rsidRDefault="0039544F" w:rsidP="0049382E">
                  <w:pPr>
                    <w:jc w:val="both"/>
                    <w:rPr>
                      <w:rFonts w:asciiTheme="majorHAnsi" w:eastAsia="Times New Roman" w:hAnsiTheme="majorHAnsi" w:cstheme="majorHAnsi"/>
                      <w:bCs/>
                      <w:color w:val="000000" w:themeColor="text1"/>
                      <w:sz w:val="26"/>
                      <w:szCs w:val="26"/>
                      <w:lang w:eastAsia="en-US" w:bidi="ar-SA"/>
                    </w:rPr>
                  </w:pPr>
                  <w:r w:rsidRPr="009B706A">
                    <w:rPr>
                      <w:rFonts w:asciiTheme="majorHAnsi" w:eastAsia="Times New Roman" w:hAnsiTheme="majorHAnsi" w:cstheme="majorHAnsi"/>
                      <w:bCs/>
                      <w:color w:val="000000" w:themeColor="text1"/>
                      <w:sz w:val="26"/>
                      <w:szCs w:val="26"/>
                      <w:lang w:eastAsia="en-US" w:bidi="ar-SA"/>
                    </w:rPr>
                    <w:t>Không tìm thấy bàn nào</w:t>
                  </w:r>
                </w:p>
              </w:tc>
            </w:tr>
          </w:tbl>
          <w:p w14:paraId="07B7D46D" w14:textId="77777777" w:rsidR="0039544F" w:rsidRPr="009B706A" w:rsidRDefault="0039544F" w:rsidP="0049382E">
            <w:pPr>
              <w:jc w:val="both"/>
              <w:rPr>
                <w:rFonts w:asciiTheme="majorHAnsi" w:eastAsia="Times New Roman" w:hAnsiTheme="majorHAnsi" w:cstheme="majorHAnsi"/>
                <w:bCs/>
                <w:vanish/>
                <w:color w:val="000000" w:themeColor="text1"/>
                <w:sz w:val="26"/>
                <w:szCs w:val="26"/>
                <w:lang w:eastAsia="en-US" w:bidi="ar-SA"/>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480"/>
            </w:tblGrid>
            <w:tr w:rsidR="00B538C1" w:rsidRPr="009B706A" w14:paraId="3846D281" w14:textId="77777777" w:rsidTr="00011A01">
              <w:trPr>
                <w:tblCellSpacing w:w="15" w:type="dxa"/>
              </w:trPr>
              <w:tc>
                <w:tcPr>
                  <w:tcW w:w="420" w:type="dxa"/>
                  <w:vAlign w:val="center"/>
                  <w:hideMark/>
                </w:tcPr>
                <w:p w14:paraId="325D16F7" w14:textId="77777777" w:rsidR="0039544F" w:rsidRPr="009B706A" w:rsidRDefault="0039544F" w:rsidP="0049382E">
                  <w:pPr>
                    <w:jc w:val="both"/>
                    <w:rPr>
                      <w:rFonts w:asciiTheme="majorHAnsi" w:eastAsia="Times New Roman" w:hAnsiTheme="majorHAnsi" w:cstheme="majorHAnsi"/>
                      <w:bCs/>
                      <w:color w:val="000000" w:themeColor="text1"/>
                      <w:sz w:val="26"/>
                      <w:szCs w:val="26"/>
                      <w:lang w:eastAsia="en-US" w:bidi="ar-SA"/>
                    </w:rPr>
                  </w:pPr>
                </w:p>
              </w:tc>
            </w:tr>
          </w:tbl>
          <w:p w14:paraId="588D4C7D" w14:textId="57B25A0B" w:rsidR="00E43DA1" w:rsidRPr="009B706A" w:rsidRDefault="00E43DA1" w:rsidP="0049382E">
            <w:pPr>
              <w:pStyle w:val="TableParagraph"/>
              <w:spacing w:line="360" w:lineRule="auto"/>
              <w:ind w:left="106"/>
              <w:jc w:val="both"/>
              <w:rPr>
                <w:rFonts w:asciiTheme="majorHAnsi" w:hAnsiTheme="majorHAnsi" w:cstheme="majorHAnsi"/>
                <w:bCs/>
                <w:color w:val="000000" w:themeColor="text1"/>
                <w:sz w:val="26"/>
                <w:szCs w:val="26"/>
                <w:lang w:val="en-US"/>
              </w:rPr>
            </w:pPr>
          </w:p>
        </w:tc>
      </w:tr>
      <w:tr w:rsidR="00B538C1" w:rsidRPr="009B706A" w14:paraId="14783736" w14:textId="77777777" w:rsidTr="00011A01">
        <w:trPr>
          <w:trHeight w:val="686"/>
        </w:trPr>
        <w:tc>
          <w:tcPr>
            <w:tcW w:w="1980" w:type="dxa"/>
            <w:shd w:val="clear" w:color="auto" w:fill="auto"/>
            <w:vAlign w:val="center"/>
          </w:tcPr>
          <w:tbl>
            <w:tblPr>
              <w:tblW w:w="1998"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1998"/>
            </w:tblGrid>
            <w:tr w:rsidR="00B538C1" w:rsidRPr="009B706A" w14:paraId="5698B8FA" w14:textId="77777777" w:rsidTr="00011A01">
              <w:trPr>
                <w:trHeight w:val="434"/>
                <w:tblCellSpacing w:w="15" w:type="dxa"/>
              </w:trPr>
              <w:tc>
                <w:tcPr>
                  <w:tcW w:w="1938" w:type="dxa"/>
                  <w:vAlign w:val="center"/>
                  <w:hideMark/>
                </w:tcPr>
                <w:p w14:paraId="7F00A3CC" w14:textId="77777777" w:rsidR="0039544F" w:rsidRPr="009B706A" w:rsidRDefault="0039544F" w:rsidP="0049382E">
                  <w:pPr>
                    <w:jc w:val="both"/>
                    <w:rPr>
                      <w:rFonts w:asciiTheme="majorHAnsi" w:eastAsia="Times New Roman" w:hAnsiTheme="majorHAnsi" w:cstheme="majorHAnsi"/>
                      <w:bCs/>
                      <w:color w:val="000000" w:themeColor="text1"/>
                      <w:sz w:val="26"/>
                      <w:szCs w:val="26"/>
                      <w:lang w:eastAsia="en-US" w:bidi="ar-SA"/>
                    </w:rPr>
                  </w:pPr>
                  <w:r w:rsidRPr="009B706A">
                    <w:rPr>
                      <w:rFonts w:asciiTheme="majorHAnsi" w:eastAsia="Times New Roman" w:hAnsiTheme="majorHAnsi" w:cstheme="majorHAnsi"/>
                      <w:bCs/>
                      <w:color w:val="000000" w:themeColor="text1"/>
                      <w:sz w:val="26"/>
                      <w:szCs w:val="26"/>
                      <w:lang w:eastAsia="en-US" w:bidi="ar-SA"/>
                    </w:rPr>
                    <w:t>Thêm mới bàn</w:t>
                  </w:r>
                </w:p>
              </w:tc>
            </w:tr>
          </w:tbl>
          <w:p w14:paraId="3BFD3001" w14:textId="77777777" w:rsidR="0039544F" w:rsidRPr="009B706A" w:rsidRDefault="0039544F" w:rsidP="0049382E">
            <w:pPr>
              <w:jc w:val="both"/>
              <w:rPr>
                <w:rFonts w:asciiTheme="majorHAnsi" w:eastAsia="Times New Roman" w:hAnsiTheme="majorHAnsi" w:cstheme="majorHAnsi"/>
                <w:bCs/>
                <w:vanish/>
                <w:color w:val="000000" w:themeColor="text1"/>
                <w:sz w:val="26"/>
                <w:szCs w:val="26"/>
                <w:lang w:eastAsia="en-US" w:bidi="ar-SA"/>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480"/>
            </w:tblGrid>
            <w:tr w:rsidR="00B538C1" w:rsidRPr="009B706A" w14:paraId="30A9C7DA" w14:textId="77777777" w:rsidTr="00011A01">
              <w:trPr>
                <w:tblCellSpacing w:w="15" w:type="dxa"/>
              </w:trPr>
              <w:tc>
                <w:tcPr>
                  <w:tcW w:w="420" w:type="dxa"/>
                  <w:vAlign w:val="center"/>
                  <w:hideMark/>
                </w:tcPr>
                <w:p w14:paraId="7B276064" w14:textId="77777777" w:rsidR="0039544F" w:rsidRPr="009B706A" w:rsidRDefault="0039544F" w:rsidP="0049382E">
                  <w:pPr>
                    <w:jc w:val="both"/>
                    <w:rPr>
                      <w:rFonts w:asciiTheme="majorHAnsi" w:eastAsia="Times New Roman" w:hAnsiTheme="majorHAnsi" w:cstheme="majorHAnsi"/>
                      <w:bCs/>
                      <w:color w:val="000000" w:themeColor="text1"/>
                      <w:sz w:val="26"/>
                      <w:szCs w:val="26"/>
                      <w:lang w:eastAsia="en-US" w:bidi="ar-SA"/>
                    </w:rPr>
                  </w:pPr>
                </w:p>
              </w:tc>
            </w:tr>
          </w:tbl>
          <w:p w14:paraId="4F53D40F" w14:textId="77777777" w:rsidR="0039544F" w:rsidRPr="009B706A" w:rsidRDefault="0039544F" w:rsidP="0049382E">
            <w:pPr>
              <w:jc w:val="both"/>
              <w:rPr>
                <w:rFonts w:asciiTheme="majorHAnsi" w:eastAsia="Times New Roman" w:hAnsiTheme="majorHAnsi" w:cstheme="majorHAnsi"/>
                <w:bCs/>
                <w:color w:val="000000" w:themeColor="text1"/>
                <w:sz w:val="26"/>
                <w:szCs w:val="26"/>
                <w:lang w:eastAsia="en-US" w:bidi="ar-SA"/>
              </w:rPr>
            </w:pPr>
          </w:p>
        </w:tc>
        <w:tc>
          <w:tcPr>
            <w:tcW w:w="1701" w:type="dxa"/>
            <w:gridSpan w:val="2"/>
            <w:shd w:val="clear" w:color="auto" w:fill="auto"/>
            <w:vAlign w:val="center"/>
          </w:tcPr>
          <w:tbl>
            <w:tblPr>
              <w:tblW w:w="1698"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1698"/>
            </w:tblGrid>
            <w:tr w:rsidR="00B538C1" w:rsidRPr="009B706A" w14:paraId="6699B6B2" w14:textId="77777777" w:rsidTr="00011A01">
              <w:trPr>
                <w:trHeight w:val="2565"/>
                <w:tblCellSpacing w:w="15" w:type="dxa"/>
              </w:trPr>
              <w:tc>
                <w:tcPr>
                  <w:tcW w:w="1638" w:type="dxa"/>
                  <w:vAlign w:val="center"/>
                  <w:hideMark/>
                </w:tcPr>
                <w:p w14:paraId="1979896C" w14:textId="77777777" w:rsidR="0039544F" w:rsidRPr="009B706A" w:rsidRDefault="0039544F" w:rsidP="0049382E">
                  <w:pPr>
                    <w:jc w:val="both"/>
                    <w:rPr>
                      <w:rFonts w:asciiTheme="majorHAnsi" w:eastAsia="Times New Roman" w:hAnsiTheme="majorHAnsi" w:cstheme="majorHAnsi"/>
                      <w:bCs/>
                      <w:color w:val="000000" w:themeColor="text1"/>
                      <w:sz w:val="26"/>
                      <w:szCs w:val="26"/>
                      <w:lang w:eastAsia="en-US" w:bidi="ar-SA"/>
                    </w:rPr>
                  </w:pPr>
                  <w:r w:rsidRPr="009B706A">
                    <w:rPr>
                      <w:rFonts w:asciiTheme="majorHAnsi" w:eastAsia="Times New Roman" w:hAnsiTheme="majorHAnsi" w:cstheme="majorHAnsi"/>
                      <w:bCs/>
                      <w:color w:val="000000" w:themeColor="text1"/>
                      <w:sz w:val="26"/>
                      <w:szCs w:val="26"/>
                      <w:lang w:eastAsia="en-US" w:bidi="ar-SA"/>
                    </w:rPr>
                    <w:t>Người dùng nhấn nút “Thêm mới bàn” và điền thông tin</w:t>
                  </w:r>
                </w:p>
              </w:tc>
            </w:tr>
          </w:tbl>
          <w:p w14:paraId="3202A8ED" w14:textId="77777777" w:rsidR="0039544F" w:rsidRPr="009B706A" w:rsidRDefault="0039544F" w:rsidP="0049382E">
            <w:pPr>
              <w:jc w:val="both"/>
              <w:rPr>
                <w:rFonts w:asciiTheme="majorHAnsi" w:eastAsia="Times New Roman" w:hAnsiTheme="majorHAnsi" w:cstheme="majorHAnsi"/>
                <w:bCs/>
                <w:vanish/>
                <w:color w:val="000000" w:themeColor="text1"/>
                <w:sz w:val="26"/>
                <w:szCs w:val="26"/>
                <w:lang w:eastAsia="en-US" w:bidi="ar-SA"/>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480"/>
            </w:tblGrid>
            <w:tr w:rsidR="00B538C1" w:rsidRPr="009B706A" w14:paraId="38D45AB5" w14:textId="77777777" w:rsidTr="00011A01">
              <w:trPr>
                <w:tblCellSpacing w:w="15" w:type="dxa"/>
              </w:trPr>
              <w:tc>
                <w:tcPr>
                  <w:tcW w:w="420" w:type="dxa"/>
                  <w:vAlign w:val="center"/>
                  <w:hideMark/>
                </w:tcPr>
                <w:p w14:paraId="2B1752E8" w14:textId="77777777" w:rsidR="0039544F" w:rsidRPr="009B706A" w:rsidRDefault="0039544F" w:rsidP="0049382E">
                  <w:pPr>
                    <w:jc w:val="both"/>
                    <w:rPr>
                      <w:rFonts w:asciiTheme="majorHAnsi" w:eastAsia="Times New Roman" w:hAnsiTheme="majorHAnsi" w:cstheme="majorHAnsi"/>
                      <w:bCs/>
                      <w:color w:val="000000" w:themeColor="text1"/>
                      <w:sz w:val="26"/>
                      <w:szCs w:val="26"/>
                      <w:lang w:eastAsia="en-US" w:bidi="ar-SA"/>
                    </w:rPr>
                  </w:pPr>
                </w:p>
              </w:tc>
            </w:tr>
          </w:tbl>
          <w:p w14:paraId="5DFB2C7F" w14:textId="77777777" w:rsidR="0039544F" w:rsidRPr="009B706A" w:rsidRDefault="0039544F" w:rsidP="0049382E">
            <w:pPr>
              <w:pStyle w:val="TableParagraph"/>
              <w:spacing w:line="360" w:lineRule="auto"/>
              <w:jc w:val="both"/>
              <w:rPr>
                <w:rFonts w:asciiTheme="majorHAnsi" w:hAnsiTheme="majorHAnsi" w:cstheme="majorHAnsi"/>
                <w:bCs/>
                <w:vanish/>
                <w:color w:val="000000" w:themeColor="text1"/>
                <w:sz w:val="26"/>
                <w:szCs w:val="26"/>
                <w:lang w:val="en-US"/>
              </w:rPr>
            </w:pPr>
          </w:p>
        </w:tc>
        <w:tc>
          <w:tcPr>
            <w:tcW w:w="1771" w:type="dxa"/>
            <w:shd w:val="clear" w:color="auto" w:fill="auto"/>
            <w:vAlign w:val="center"/>
          </w:tcPr>
          <w:tbl>
            <w:tblPr>
              <w:tblW w:w="1815"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1815"/>
            </w:tblGrid>
            <w:tr w:rsidR="00B538C1" w:rsidRPr="009B706A" w14:paraId="7E3903C7" w14:textId="77777777" w:rsidTr="00011A01">
              <w:trPr>
                <w:trHeight w:val="1548"/>
                <w:tblCellSpacing w:w="15" w:type="dxa"/>
              </w:trPr>
              <w:tc>
                <w:tcPr>
                  <w:tcW w:w="1755" w:type="dxa"/>
                  <w:vAlign w:val="center"/>
                  <w:hideMark/>
                </w:tcPr>
                <w:p w14:paraId="7862B7FB" w14:textId="5BE392A5" w:rsidR="0039544F" w:rsidRPr="009B706A" w:rsidRDefault="00DF433C" w:rsidP="0049382E">
                  <w:pPr>
                    <w:jc w:val="both"/>
                    <w:rPr>
                      <w:rFonts w:asciiTheme="majorHAnsi" w:eastAsia="Times New Roman" w:hAnsiTheme="majorHAnsi" w:cstheme="majorHAnsi"/>
                      <w:bCs/>
                      <w:color w:val="000000" w:themeColor="text1"/>
                      <w:sz w:val="26"/>
                      <w:szCs w:val="26"/>
                      <w:lang w:eastAsia="en-US" w:bidi="ar-SA"/>
                    </w:rPr>
                  </w:pPr>
                  <w:r w:rsidRPr="009B706A">
                    <w:rPr>
                      <w:rFonts w:asciiTheme="majorHAnsi" w:eastAsia="Times New Roman" w:hAnsiTheme="majorHAnsi" w:cstheme="majorHAnsi"/>
                      <w:bCs/>
                      <w:color w:val="000000" w:themeColor="text1"/>
                      <w:sz w:val="26"/>
                      <w:szCs w:val="26"/>
                      <w:lang w:eastAsia="en-US" w:bidi="ar-SA"/>
                    </w:rPr>
                    <w:t>Hiển thị giao diện thêm mới bàn và t</w:t>
                  </w:r>
                  <w:r w:rsidR="0039544F" w:rsidRPr="009B706A">
                    <w:rPr>
                      <w:rFonts w:asciiTheme="majorHAnsi" w:eastAsia="Times New Roman" w:hAnsiTheme="majorHAnsi" w:cstheme="majorHAnsi"/>
                      <w:bCs/>
                      <w:color w:val="000000" w:themeColor="text1"/>
                      <w:sz w:val="26"/>
                      <w:szCs w:val="26"/>
                      <w:lang w:eastAsia="en-US" w:bidi="ar-SA"/>
                    </w:rPr>
                    <w:t>hêm bàn thành công vào danh sách</w:t>
                  </w:r>
                </w:p>
              </w:tc>
            </w:tr>
          </w:tbl>
          <w:p w14:paraId="6C52E333" w14:textId="77777777" w:rsidR="0039544F" w:rsidRPr="009B706A" w:rsidRDefault="0039544F" w:rsidP="0049382E">
            <w:pPr>
              <w:jc w:val="both"/>
              <w:rPr>
                <w:rFonts w:asciiTheme="majorHAnsi" w:eastAsia="Times New Roman" w:hAnsiTheme="majorHAnsi" w:cstheme="majorHAnsi"/>
                <w:bCs/>
                <w:vanish/>
                <w:color w:val="000000" w:themeColor="text1"/>
                <w:sz w:val="26"/>
                <w:szCs w:val="26"/>
                <w:lang w:eastAsia="en-US" w:bidi="ar-SA"/>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480"/>
            </w:tblGrid>
            <w:tr w:rsidR="00B538C1" w:rsidRPr="009B706A" w14:paraId="1AF9C5B9" w14:textId="77777777" w:rsidTr="00011A01">
              <w:trPr>
                <w:tblCellSpacing w:w="15" w:type="dxa"/>
              </w:trPr>
              <w:tc>
                <w:tcPr>
                  <w:tcW w:w="420" w:type="dxa"/>
                  <w:vAlign w:val="center"/>
                  <w:hideMark/>
                </w:tcPr>
                <w:p w14:paraId="42E309BF" w14:textId="77777777" w:rsidR="0039544F" w:rsidRPr="009B706A" w:rsidRDefault="0039544F" w:rsidP="0049382E">
                  <w:pPr>
                    <w:jc w:val="both"/>
                    <w:rPr>
                      <w:rFonts w:asciiTheme="majorHAnsi" w:eastAsia="Times New Roman" w:hAnsiTheme="majorHAnsi" w:cstheme="majorHAnsi"/>
                      <w:bCs/>
                      <w:color w:val="000000" w:themeColor="text1"/>
                      <w:sz w:val="26"/>
                      <w:szCs w:val="26"/>
                      <w:lang w:eastAsia="en-US" w:bidi="ar-SA"/>
                    </w:rPr>
                  </w:pPr>
                </w:p>
              </w:tc>
            </w:tr>
          </w:tbl>
          <w:p w14:paraId="07E6F74E" w14:textId="77777777" w:rsidR="0039544F" w:rsidRPr="009B706A" w:rsidRDefault="0039544F" w:rsidP="0049382E">
            <w:pPr>
              <w:pStyle w:val="TableParagraph"/>
              <w:spacing w:line="360" w:lineRule="auto"/>
              <w:jc w:val="both"/>
              <w:rPr>
                <w:rFonts w:asciiTheme="majorHAnsi" w:hAnsiTheme="majorHAnsi" w:cstheme="majorHAnsi"/>
                <w:bCs/>
                <w:vanish/>
                <w:color w:val="000000" w:themeColor="text1"/>
                <w:sz w:val="26"/>
                <w:szCs w:val="26"/>
                <w:lang w:val="en-US"/>
              </w:rPr>
            </w:pPr>
          </w:p>
        </w:tc>
        <w:tc>
          <w:tcPr>
            <w:tcW w:w="4506" w:type="dxa"/>
            <w:shd w:val="clear" w:color="auto" w:fill="auto"/>
            <w:vAlign w:val="center"/>
          </w:tcPr>
          <w:tbl>
            <w:tblPr>
              <w:tblW w:w="4546"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4546"/>
            </w:tblGrid>
            <w:tr w:rsidR="00B538C1" w:rsidRPr="009B706A" w14:paraId="32D7F646" w14:textId="77777777" w:rsidTr="00011A01">
              <w:trPr>
                <w:trHeight w:val="1236"/>
                <w:tblCellSpacing w:w="15" w:type="dxa"/>
              </w:trPr>
              <w:tc>
                <w:tcPr>
                  <w:tcW w:w="4486" w:type="dxa"/>
                  <w:vAlign w:val="center"/>
                  <w:hideMark/>
                </w:tcPr>
                <w:p w14:paraId="528426F9" w14:textId="77777777" w:rsidR="0039544F" w:rsidRPr="009B706A" w:rsidRDefault="0039544F" w:rsidP="0049382E">
                  <w:pPr>
                    <w:jc w:val="both"/>
                    <w:rPr>
                      <w:rFonts w:asciiTheme="majorHAnsi" w:eastAsia="Times New Roman" w:hAnsiTheme="majorHAnsi" w:cstheme="majorHAnsi"/>
                      <w:bCs/>
                      <w:color w:val="000000" w:themeColor="text1"/>
                      <w:sz w:val="26"/>
                      <w:szCs w:val="26"/>
                      <w:lang w:eastAsia="en-US" w:bidi="ar-SA"/>
                    </w:rPr>
                  </w:pPr>
                  <w:r w:rsidRPr="009B706A">
                    <w:rPr>
                      <w:rFonts w:asciiTheme="majorHAnsi" w:eastAsia="Times New Roman" w:hAnsiTheme="majorHAnsi" w:cstheme="majorHAnsi"/>
                      <w:bCs/>
                      <w:color w:val="000000" w:themeColor="text1"/>
                      <w:sz w:val="26"/>
                      <w:szCs w:val="26"/>
                      <w:lang w:eastAsia="en-US" w:bidi="ar-SA"/>
                    </w:rPr>
                    <w:t>Thông báo lỗi nếu thông tin không hợp lệ</w:t>
                  </w:r>
                </w:p>
              </w:tc>
            </w:tr>
          </w:tbl>
          <w:p w14:paraId="220FB0C6" w14:textId="77777777" w:rsidR="0039544F" w:rsidRPr="009B706A" w:rsidRDefault="0039544F" w:rsidP="0049382E">
            <w:pPr>
              <w:jc w:val="both"/>
              <w:rPr>
                <w:rFonts w:asciiTheme="majorHAnsi" w:eastAsia="Times New Roman" w:hAnsiTheme="majorHAnsi" w:cstheme="majorHAnsi"/>
                <w:bCs/>
                <w:vanish/>
                <w:color w:val="000000" w:themeColor="text1"/>
                <w:sz w:val="26"/>
                <w:szCs w:val="26"/>
                <w:lang w:eastAsia="en-US" w:bidi="ar-SA"/>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480"/>
            </w:tblGrid>
            <w:tr w:rsidR="00B538C1" w:rsidRPr="009B706A" w14:paraId="6BF7FF9C" w14:textId="77777777" w:rsidTr="00011A01">
              <w:trPr>
                <w:tblCellSpacing w:w="15" w:type="dxa"/>
              </w:trPr>
              <w:tc>
                <w:tcPr>
                  <w:tcW w:w="420" w:type="dxa"/>
                  <w:vAlign w:val="center"/>
                  <w:hideMark/>
                </w:tcPr>
                <w:p w14:paraId="4EFD717F" w14:textId="77777777" w:rsidR="0039544F" w:rsidRPr="009B706A" w:rsidRDefault="0039544F" w:rsidP="0049382E">
                  <w:pPr>
                    <w:jc w:val="both"/>
                    <w:rPr>
                      <w:rFonts w:asciiTheme="majorHAnsi" w:eastAsia="Times New Roman" w:hAnsiTheme="majorHAnsi" w:cstheme="majorHAnsi"/>
                      <w:bCs/>
                      <w:color w:val="000000" w:themeColor="text1"/>
                      <w:sz w:val="26"/>
                      <w:szCs w:val="26"/>
                      <w:lang w:eastAsia="en-US" w:bidi="ar-SA"/>
                    </w:rPr>
                  </w:pPr>
                </w:p>
              </w:tc>
            </w:tr>
          </w:tbl>
          <w:p w14:paraId="42AA25C8" w14:textId="77777777" w:rsidR="0039544F" w:rsidRPr="009B706A" w:rsidRDefault="0039544F" w:rsidP="0049382E">
            <w:pPr>
              <w:jc w:val="both"/>
              <w:rPr>
                <w:rFonts w:asciiTheme="majorHAnsi" w:eastAsia="Times New Roman" w:hAnsiTheme="majorHAnsi" w:cstheme="majorHAnsi"/>
                <w:bCs/>
                <w:color w:val="000000" w:themeColor="text1"/>
                <w:sz w:val="26"/>
                <w:szCs w:val="26"/>
                <w:lang w:eastAsia="en-US" w:bidi="ar-SA"/>
              </w:rPr>
            </w:pPr>
          </w:p>
        </w:tc>
      </w:tr>
      <w:tr w:rsidR="00B538C1" w:rsidRPr="009B706A" w14:paraId="2F3EE575" w14:textId="77777777" w:rsidTr="00011A01">
        <w:trPr>
          <w:trHeight w:val="686"/>
        </w:trPr>
        <w:tc>
          <w:tcPr>
            <w:tcW w:w="1980" w:type="dxa"/>
            <w:shd w:val="clear" w:color="auto" w:fill="auto"/>
            <w:vAlign w:val="center"/>
          </w:tcPr>
          <w:tbl>
            <w:tblPr>
              <w:tblW w:w="1998"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1998"/>
            </w:tblGrid>
            <w:tr w:rsidR="00B538C1" w:rsidRPr="009B706A" w14:paraId="2E8BC7A6" w14:textId="77777777" w:rsidTr="00011A01">
              <w:trPr>
                <w:trHeight w:val="351"/>
                <w:tblCellSpacing w:w="15" w:type="dxa"/>
              </w:trPr>
              <w:tc>
                <w:tcPr>
                  <w:tcW w:w="1938" w:type="dxa"/>
                  <w:vAlign w:val="center"/>
                  <w:hideMark/>
                </w:tcPr>
                <w:p w14:paraId="2D54F019" w14:textId="77777777" w:rsidR="0039544F" w:rsidRPr="009B706A" w:rsidRDefault="0039544F" w:rsidP="0049382E">
                  <w:pPr>
                    <w:jc w:val="both"/>
                    <w:rPr>
                      <w:rFonts w:asciiTheme="majorHAnsi" w:eastAsia="Times New Roman" w:hAnsiTheme="majorHAnsi" w:cstheme="majorHAnsi"/>
                      <w:bCs/>
                      <w:color w:val="000000" w:themeColor="text1"/>
                      <w:sz w:val="26"/>
                      <w:szCs w:val="26"/>
                      <w:lang w:eastAsia="en-US" w:bidi="ar-SA"/>
                    </w:rPr>
                  </w:pPr>
                  <w:r w:rsidRPr="009B706A">
                    <w:rPr>
                      <w:rFonts w:asciiTheme="majorHAnsi" w:eastAsia="Times New Roman" w:hAnsiTheme="majorHAnsi" w:cstheme="majorHAnsi"/>
                      <w:bCs/>
                      <w:color w:val="000000" w:themeColor="text1"/>
                      <w:sz w:val="26"/>
                      <w:szCs w:val="26"/>
                      <w:lang w:eastAsia="en-US" w:bidi="ar-SA"/>
                    </w:rPr>
                    <w:t>Sửa bàn</w:t>
                  </w:r>
                </w:p>
              </w:tc>
            </w:tr>
          </w:tbl>
          <w:p w14:paraId="4376F99B" w14:textId="77777777" w:rsidR="0039544F" w:rsidRPr="009B706A" w:rsidRDefault="0039544F" w:rsidP="0049382E">
            <w:pPr>
              <w:jc w:val="both"/>
              <w:rPr>
                <w:rFonts w:asciiTheme="majorHAnsi" w:eastAsia="Times New Roman" w:hAnsiTheme="majorHAnsi" w:cstheme="majorHAnsi"/>
                <w:bCs/>
                <w:vanish/>
                <w:color w:val="000000" w:themeColor="text1"/>
                <w:sz w:val="26"/>
                <w:szCs w:val="26"/>
                <w:lang w:eastAsia="en-US" w:bidi="ar-SA"/>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480"/>
            </w:tblGrid>
            <w:tr w:rsidR="00B538C1" w:rsidRPr="009B706A" w14:paraId="665334C3" w14:textId="77777777" w:rsidTr="00011A01">
              <w:trPr>
                <w:tblCellSpacing w:w="15" w:type="dxa"/>
              </w:trPr>
              <w:tc>
                <w:tcPr>
                  <w:tcW w:w="420" w:type="dxa"/>
                  <w:vAlign w:val="center"/>
                  <w:hideMark/>
                </w:tcPr>
                <w:p w14:paraId="46528208" w14:textId="77777777" w:rsidR="0039544F" w:rsidRPr="009B706A" w:rsidRDefault="0039544F" w:rsidP="0049382E">
                  <w:pPr>
                    <w:jc w:val="both"/>
                    <w:rPr>
                      <w:rFonts w:asciiTheme="majorHAnsi" w:eastAsia="Times New Roman" w:hAnsiTheme="majorHAnsi" w:cstheme="majorHAnsi"/>
                      <w:bCs/>
                      <w:color w:val="000000" w:themeColor="text1"/>
                      <w:sz w:val="26"/>
                      <w:szCs w:val="26"/>
                      <w:lang w:eastAsia="en-US" w:bidi="ar-SA"/>
                    </w:rPr>
                  </w:pPr>
                </w:p>
              </w:tc>
            </w:tr>
          </w:tbl>
          <w:p w14:paraId="72415CC7" w14:textId="77777777" w:rsidR="0039544F" w:rsidRPr="009B706A" w:rsidRDefault="0039544F" w:rsidP="0049382E">
            <w:pPr>
              <w:jc w:val="both"/>
              <w:rPr>
                <w:rFonts w:asciiTheme="majorHAnsi" w:eastAsia="Times New Roman" w:hAnsiTheme="majorHAnsi" w:cstheme="majorHAnsi"/>
                <w:bCs/>
                <w:color w:val="000000" w:themeColor="text1"/>
                <w:sz w:val="26"/>
                <w:szCs w:val="26"/>
                <w:lang w:eastAsia="en-US" w:bidi="ar-SA"/>
              </w:rPr>
            </w:pPr>
          </w:p>
        </w:tc>
        <w:tc>
          <w:tcPr>
            <w:tcW w:w="1701" w:type="dxa"/>
            <w:gridSpan w:val="2"/>
            <w:shd w:val="clear" w:color="auto" w:fill="auto"/>
            <w:vAlign w:val="center"/>
          </w:tcPr>
          <w:tbl>
            <w:tblPr>
              <w:tblW w:w="1723"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1723"/>
            </w:tblGrid>
            <w:tr w:rsidR="00B538C1" w:rsidRPr="009B706A" w14:paraId="402E400A" w14:textId="77777777" w:rsidTr="00011A01">
              <w:trPr>
                <w:trHeight w:val="1994"/>
                <w:tblCellSpacing w:w="15" w:type="dxa"/>
              </w:trPr>
              <w:tc>
                <w:tcPr>
                  <w:tcW w:w="1663" w:type="dxa"/>
                  <w:vAlign w:val="center"/>
                  <w:hideMark/>
                </w:tcPr>
                <w:p w14:paraId="1DB83DF9" w14:textId="77777777" w:rsidR="0039544F" w:rsidRPr="009B706A" w:rsidRDefault="0039544F" w:rsidP="0049382E">
                  <w:pPr>
                    <w:jc w:val="both"/>
                    <w:rPr>
                      <w:rFonts w:asciiTheme="majorHAnsi" w:eastAsia="Times New Roman" w:hAnsiTheme="majorHAnsi" w:cstheme="majorHAnsi"/>
                      <w:bCs/>
                      <w:color w:val="000000" w:themeColor="text1"/>
                      <w:sz w:val="26"/>
                      <w:szCs w:val="26"/>
                      <w:lang w:eastAsia="en-US" w:bidi="ar-SA"/>
                    </w:rPr>
                  </w:pPr>
                  <w:r w:rsidRPr="009B706A">
                    <w:rPr>
                      <w:rFonts w:asciiTheme="majorHAnsi" w:eastAsia="Times New Roman" w:hAnsiTheme="majorHAnsi" w:cstheme="majorHAnsi"/>
                      <w:bCs/>
                      <w:color w:val="000000" w:themeColor="text1"/>
                      <w:sz w:val="26"/>
                      <w:szCs w:val="26"/>
                      <w:lang w:eastAsia="en-US" w:bidi="ar-SA"/>
                    </w:rPr>
                    <w:t>Người dùng nhấn biểu tượng sửa để chỉnh sửa thông tin</w:t>
                  </w:r>
                </w:p>
              </w:tc>
            </w:tr>
          </w:tbl>
          <w:p w14:paraId="495B9D85" w14:textId="77777777" w:rsidR="0039544F" w:rsidRPr="009B706A" w:rsidRDefault="0039544F" w:rsidP="0049382E">
            <w:pPr>
              <w:jc w:val="both"/>
              <w:rPr>
                <w:rFonts w:asciiTheme="majorHAnsi" w:eastAsia="Times New Roman" w:hAnsiTheme="majorHAnsi" w:cstheme="majorHAnsi"/>
                <w:bCs/>
                <w:vanish/>
                <w:color w:val="000000" w:themeColor="text1"/>
                <w:sz w:val="26"/>
                <w:szCs w:val="26"/>
                <w:lang w:eastAsia="en-US" w:bidi="ar-SA"/>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480"/>
            </w:tblGrid>
            <w:tr w:rsidR="00B538C1" w:rsidRPr="009B706A" w14:paraId="302FB7FA" w14:textId="77777777" w:rsidTr="00011A01">
              <w:trPr>
                <w:tblCellSpacing w:w="15" w:type="dxa"/>
              </w:trPr>
              <w:tc>
                <w:tcPr>
                  <w:tcW w:w="420" w:type="dxa"/>
                  <w:vAlign w:val="center"/>
                  <w:hideMark/>
                </w:tcPr>
                <w:p w14:paraId="5AB6C1A5" w14:textId="77777777" w:rsidR="0039544F" w:rsidRPr="009B706A" w:rsidRDefault="0039544F" w:rsidP="0049382E">
                  <w:pPr>
                    <w:jc w:val="both"/>
                    <w:rPr>
                      <w:rFonts w:asciiTheme="majorHAnsi" w:eastAsia="Times New Roman" w:hAnsiTheme="majorHAnsi" w:cstheme="majorHAnsi"/>
                      <w:bCs/>
                      <w:color w:val="000000" w:themeColor="text1"/>
                      <w:sz w:val="26"/>
                      <w:szCs w:val="26"/>
                      <w:lang w:eastAsia="en-US" w:bidi="ar-SA"/>
                    </w:rPr>
                  </w:pPr>
                </w:p>
              </w:tc>
            </w:tr>
          </w:tbl>
          <w:p w14:paraId="50912C83" w14:textId="77777777" w:rsidR="0039544F" w:rsidRPr="009B706A" w:rsidRDefault="0039544F" w:rsidP="0049382E">
            <w:pPr>
              <w:jc w:val="both"/>
              <w:rPr>
                <w:rFonts w:asciiTheme="majorHAnsi" w:eastAsia="Times New Roman" w:hAnsiTheme="majorHAnsi" w:cstheme="majorHAnsi"/>
                <w:bCs/>
                <w:color w:val="000000" w:themeColor="text1"/>
                <w:sz w:val="26"/>
                <w:szCs w:val="26"/>
                <w:lang w:eastAsia="en-US" w:bidi="ar-SA"/>
              </w:rPr>
            </w:pPr>
          </w:p>
        </w:tc>
        <w:tc>
          <w:tcPr>
            <w:tcW w:w="1771" w:type="dxa"/>
            <w:shd w:val="clear" w:color="auto" w:fill="auto"/>
            <w:vAlign w:val="center"/>
          </w:tcPr>
          <w:tbl>
            <w:tblPr>
              <w:tblW w:w="1774"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1774"/>
            </w:tblGrid>
            <w:tr w:rsidR="00B538C1" w:rsidRPr="009B706A" w14:paraId="2BCAE70A" w14:textId="77777777" w:rsidTr="00011A01">
              <w:trPr>
                <w:trHeight w:val="1466"/>
                <w:tblCellSpacing w:w="15" w:type="dxa"/>
              </w:trPr>
              <w:tc>
                <w:tcPr>
                  <w:tcW w:w="1714" w:type="dxa"/>
                  <w:vAlign w:val="center"/>
                  <w:hideMark/>
                </w:tcPr>
                <w:p w14:paraId="0637F551" w14:textId="3A63C47B" w:rsidR="0039544F" w:rsidRPr="009B706A" w:rsidRDefault="00DF433C" w:rsidP="0049382E">
                  <w:pPr>
                    <w:jc w:val="both"/>
                    <w:rPr>
                      <w:rFonts w:asciiTheme="majorHAnsi" w:eastAsia="Times New Roman" w:hAnsiTheme="majorHAnsi" w:cstheme="majorHAnsi"/>
                      <w:bCs/>
                      <w:color w:val="000000" w:themeColor="text1"/>
                      <w:sz w:val="26"/>
                      <w:szCs w:val="26"/>
                      <w:lang w:eastAsia="en-US" w:bidi="ar-SA"/>
                    </w:rPr>
                  </w:pPr>
                  <w:r w:rsidRPr="009B706A">
                    <w:rPr>
                      <w:rFonts w:asciiTheme="majorHAnsi" w:eastAsia="Times New Roman" w:hAnsiTheme="majorHAnsi" w:cstheme="majorHAnsi"/>
                      <w:bCs/>
                      <w:color w:val="000000" w:themeColor="text1"/>
                      <w:sz w:val="26"/>
                      <w:szCs w:val="26"/>
                      <w:lang w:eastAsia="en-US" w:bidi="ar-SA"/>
                    </w:rPr>
                    <w:t>Hiển thị giao diện chỉnh sửa bàn và c</w:t>
                  </w:r>
                  <w:r w:rsidR="0039544F" w:rsidRPr="009B706A">
                    <w:rPr>
                      <w:rFonts w:asciiTheme="majorHAnsi" w:eastAsia="Times New Roman" w:hAnsiTheme="majorHAnsi" w:cstheme="majorHAnsi"/>
                      <w:bCs/>
                      <w:color w:val="000000" w:themeColor="text1"/>
                      <w:sz w:val="26"/>
                      <w:szCs w:val="26"/>
                      <w:lang w:eastAsia="en-US" w:bidi="ar-SA"/>
                    </w:rPr>
                    <w:t>ập nhật thông tin bàn thành công</w:t>
                  </w:r>
                </w:p>
              </w:tc>
            </w:tr>
          </w:tbl>
          <w:p w14:paraId="220E3078" w14:textId="77777777" w:rsidR="0039544F" w:rsidRPr="009B706A" w:rsidRDefault="0039544F" w:rsidP="0049382E">
            <w:pPr>
              <w:jc w:val="both"/>
              <w:rPr>
                <w:rFonts w:asciiTheme="majorHAnsi" w:eastAsia="Times New Roman" w:hAnsiTheme="majorHAnsi" w:cstheme="majorHAnsi"/>
                <w:bCs/>
                <w:vanish/>
                <w:color w:val="000000" w:themeColor="text1"/>
                <w:sz w:val="26"/>
                <w:szCs w:val="26"/>
                <w:lang w:eastAsia="en-US" w:bidi="ar-SA"/>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480"/>
            </w:tblGrid>
            <w:tr w:rsidR="00B538C1" w:rsidRPr="009B706A" w14:paraId="0B6C3413" w14:textId="77777777" w:rsidTr="00011A01">
              <w:trPr>
                <w:tblCellSpacing w:w="15" w:type="dxa"/>
              </w:trPr>
              <w:tc>
                <w:tcPr>
                  <w:tcW w:w="420" w:type="dxa"/>
                  <w:vAlign w:val="center"/>
                  <w:hideMark/>
                </w:tcPr>
                <w:p w14:paraId="15662A29" w14:textId="77777777" w:rsidR="0039544F" w:rsidRPr="009B706A" w:rsidRDefault="0039544F" w:rsidP="0049382E">
                  <w:pPr>
                    <w:jc w:val="both"/>
                    <w:rPr>
                      <w:rFonts w:asciiTheme="majorHAnsi" w:eastAsia="Times New Roman" w:hAnsiTheme="majorHAnsi" w:cstheme="majorHAnsi"/>
                      <w:bCs/>
                      <w:color w:val="000000" w:themeColor="text1"/>
                      <w:sz w:val="26"/>
                      <w:szCs w:val="26"/>
                      <w:lang w:eastAsia="en-US" w:bidi="ar-SA"/>
                    </w:rPr>
                  </w:pPr>
                </w:p>
              </w:tc>
            </w:tr>
          </w:tbl>
          <w:p w14:paraId="6C657EEB" w14:textId="77777777" w:rsidR="0039544F" w:rsidRPr="009B706A" w:rsidRDefault="0039544F" w:rsidP="0049382E">
            <w:pPr>
              <w:jc w:val="both"/>
              <w:rPr>
                <w:rFonts w:asciiTheme="majorHAnsi" w:eastAsia="Times New Roman" w:hAnsiTheme="majorHAnsi" w:cstheme="majorHAnsi"/>
                <w:bCs/>
                <w:color w:val="000000" w:themeColor="text1"/>
                <w:sz w:val="26"/>
                <w:szCs w:val="26"/>
                <w:lang w:eastAsia="en-US" w:bidi="ar-SA"/>
              </w:rPr>
            </w:pPr>
          </w:p>
        </w:tc>
        <w:tc>
          <w:tcPr>
            <w:tcW w:w="4506" w:type="dxa"/>
            <w:shd w:val="clear" w:color="auto" w:fill="auto"/>
            <w:vAlign w:val="center"/>
          </w:tcPr>
          <w:tbl>
            <w:tblPr>
              <w:tblW w:w="4556"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4556"/>
            </w:tblGrid>
            <w:tr w:rsidR="00B538C1" w:rsidRPr="009B706A" w14:paraId="6B1D9366" w14:textId="77777777" w:rsidTr="00011A01">
              <w:trPr>
                <w:trHeight w:val="1007"/>
                <w:tblCellSpacing w:w="15" w:type="dxa"/>
              </w:trPr>
              <w:tc>
                <w:tcPr>
                  <w:tcW w:w="4496" w:type="dxa"/>
                  <w:vAlign w:val="center"/>
                  <w:hideMark/>
                </w:tcPr>
                <w:p w14:paraId="34B050EE" w14:textId="77777777" w:rsidR="0039544F" w:rsidRPr="009B706A" w:rsidRDefault="0039544F" w:rsidP="0049382E">
                  <w:pPr>
                    <w:jc w:val="both"/>
                    <w:rPr>
                      <w:rFonts w:asciiTheme="majorHAnsi" w:eastAsia="Times New Roman" w:hAnsiTheme="majorHAnsi" w:cstheme="majorHAnsi"/>
                      <w:bCs/>
                      <w:color w:val="000000" w:themeColor="text1"/>
                      <w:sz w:val="26"/>
                      <w:szCs w:val="26"/>
                      <w:lang w:eastAsia="en-US" w:bidi="ar-SA"/>
                    </w:rPr>
                  </w:pPr>
                  <w:r w:rsidRPr="009B706A">
                    <w:rPr>
                      <w:rFonts w:asciiTheme="majorHAnsi" w:eastAsia="Times New Roman" w:hAnsiTheme="majorHAnsi" w:cstheme="majorHAnsi"/>
                      <w:bCs/>
                      <w:color w:val="000000" w:themeColor="text1"/>
                      <w:sz w:val="26"/>
                      <w:szCs w:val="26"/>
                      <w:lang w:eastAsia="en-US" w:bidi="ar-SA"/>
                    </w:rPr>
                    <w:t>Thông báo lỗi nếu cập nhật thất bại</w:t>
                  </w:r>
                </w:p>
              </w:tc>
            </w:tr>
          </w:tbl>
          <w:p w14:paraId="68ACA132" w14:textId="77777777" w:rsidR="0039544F" w:rsidRPr="009B706A" w:rsidRDefault="0039544F" w:rsidP="0049382E">
            <w:pPr>
              <w:jc w:val="both"/>
              <w:rPr>
                <w:rFonts w:asciiTheme="majorHAnsi" w:eastAsia="Times New Roman" w:hAnsiTheme="majorHAnsi" w:cstheme="majorHAnsi"/>
                <w:bCs/>
                <w:vanish/>
                <w:color w:val="000000" w:themeColor="text1"/>
                <w:sz w:val="26"/>
                <w:szCs w:val="26"/>
                <w:lang w:eastAsia="en-US" w:bidi="ar-SA"/>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480"/>
            </w:tblGrid>
            <w:tr w:rsidR="00B538C1" w:rsidRPr="009B706A" w14:paraId="3986466A" w14:textId="77777777" w:rsidTr="00011A01">
              <w:trPr>
                <w:tblCellSpacing w:w="15" w:type="dxa"/>
              </w:trPr>
              <w:tc>
                <w:tcPr>
                  <w:tcW w:w="420" w:type="dxa"/>
                  <w:vAlign w:val="center"/>
                  <w:hideMark/>
                </w:tcPr>
                <w:p w14:paraId="41B0DFCB" w14:textId="77777777" w:rsidR="0039544F" w:rsidRPr="009B706A" w:rsidRDefault="0039544F" w:rsidP="0049382E">
                  <w:pPr>
                    <w:jc w:val="both"/>
                    <w:rPr>
                      <w:rFonts w:asciiTheme="majorHAnsi" w:eastAsia="Times New Roman" w:hAnsiTheme="majorHAnsi" w:cstheme="majorHAnsi"/>
                      <w:bCs/>
                      <w:color w:val="000000" w:themeColor="text1"/>
                      <w:sz w:val="26"/>
                      <w:szCs w:val="26"/>
                      <w:lang w:eastAsia="en-US" w:bidi="ar-SA"/>
                    </w:rPr>
                  </w:pPr>
                </w:p>
              </w:tc>
            </w:tr>
          </w:tbl>
          <w:p w14:paraId="0CC2FBB4" w14:textId="77777777" w:rsidR="0039544F" w:rsidRPr="009B706A" w:rsidRDefault="0039544F" w:rsidP="0049382E">
            <w:pPr>
              <w:jc w:val="both"/>
              <w:rPr>
                <w:rFonts w:asciiTheme="majorHAnsi" w:eastAsia="Times New Roman" w:hAnsiTheme="majorHAnsi" w:cstheme="majorHAnsi"/>
                <w:bCs/>
                <w:color w:val="000000" w:themeColor="text1"/>
                <w:sz w:val="26"/>
                <w:szCs w:val="26"/>
                <w:lang w:eastAsia="en-US" w:bidi="ar-SA"/>
              </w:rPr>
            </w:pPr>
          </w:p>
        </w:tc>
      </w:tr>
      <w:tr w:rsidR="00B538C1" w:rsidRPr="009B706A" w14:paraId="007F2D7D" w14:textId="77777777" w:rsidTr="00011A01">
        <w:trPr>
          <w:trHeight w:val="686"/>
        </w:trPr>
        <w:tc>
          <w:tcPr>
            <w:tcW w:w="1980" w:type="dxa"/>
            <w:shd w:val="clear" w:color="auto" w:fill="auto"/>
            <w:vAlign w:val="center"/>
          </w:tcPr>
          <w:tbl>
            <w:tblPr>
              <w:tblW w:w="2008"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2008"/>
            </w:tblGrid>
            <w:tr w:rsidR="00B538C1" w:rsidRPr="009B706A" w14:paraId="022298A9" w14:textId="77777777" w:rsidTr="00011A01">
              <w:trPr>
                <w:trHeight w:val="342"/>
                <w:tblCellSpacing w:w="15" w:type="dxa"/>
              </w:trPr>
              <w:tc>
                <w:tcPr>
                  <w:tcW w:w="1948" w:type="dxa"/>
                  <w:vAlign w:val="center"/>
                  <w:hideMark/>
                </w:tcPr>
                <w:p w14:paraId="18C2BEE8" w14:textId="77777777" w:rsidR="0039544F" w:rsidRPr="009B706A" w:rsidRDefault="0039544F" w:rsidP="0049382E">
                  <w:pPr>
                    <w:jc w:val="both"/>
                    <w:rPr>
                      <w:rFonts w:asciiTheme="majorHAnsi" w:eastAsia="Times New Roman" w:hAnsiTheme="majorHAnsi" w:cstheme="majorHAnsi"/>
                      <w:bCs/>
                      <w:color w:val="000000" w:themeColor="text1"/>
                      <w:sz w:val="26"/>
                      <w:szCs w:val="26"/>
                      <w:lang w:eastAsia="en-US" w:bidi="ar-SA"/>
                    </w:rPr>
                  </w:pPr>
                  <w:r w:rsidRPr="009B706A">
                    <w:rPr>
                      <w:rFonts w:asciiTheme="majorHAnsi" w:eastAsia="Times New Roman" w:hAnsiTheme="majorHAnsi" w:cstheme="majorHAnsi"/>
                      <w:bCs/>
                      <w:color w:val="000000" w:themeColor="text1"/>
                      <w:sz w:val="26"/>
                      <w:szCs w:val="26"/>
                      <w:lang w:eastAsia="en-US" w:bidi="ar-SA"/>
                    </w:rPr>
                    <w:t>Xóa bàn</w:t>
                  </w:r>
                </w:p>
              </w:tc>
            </w:tr>
          </w:tbl>
          <w:p w14:paraId="04473EB9" w14:textId="77777777" w:rsidR="0039544F" w:rsidRPr="009B706A" w:rsidRDefault="0039544F" w:rsidP="0049382E">
            <w:pPr>
              <w:jc w:val="both"/>
              <w:rPr>
                <w:rFonts w:asciiTheme="majorHAnsi" w:eastAsia="Times New Roman" w:hAnsiTheme="majorHAnsi" w:cstheme="majorHAnsi"/>
                <w:bCs/>
                <w:vanish/>
                <w:color w:val="000000" w:themeColor="text1"/>
                <w:sz w:val="26"/>
                <w:szCs w:val="26"/>
                <w:lang w:eastAsia="en-US" w:bidi="ar-SA"/>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480"/>
            </w:tblGrid>
            <w:tr w:rsidR="00B538C1" w:rsidRPr="009B706A" w14:paraId="3203D02D" w14:textId="77777777" w:rsidTr="00011A01">
              <w:trPr>
                <w:tblCellSpacing w:w="15" w:type="dxa"/>
              </w:trPr>
              <w:tc>
                <w:tcPr>
                  <w:tcW w:w="420" w:type="dxa"/>
                  <w:vAlign w:val="center"/>
                  <w:hideMark/>
                </w:tcPr>
                <w:p w14:paraId="3C3E02F2" w14:textId="77777777" w:rsidR="0039544F" w:rsidRPr="009B706A" w:rsidRDefault="0039544F" w:rsidP="0049382E">
                  <w:pPr>
                    <w:jc w:val="both"/>
                    <w:rPr>
                      <w:rFonts w:asciiTheme="majorHAnsi" w:eastAsia="Times New Roman" w:hAnsiTheme="majorHAnsi" w:cstheme="majorHAnsi"/>
                      <w:bCs/>
                      <w:color w:val="000000" w:themeColor="text1"/>
                      <w:sz w:val="26"/>
                      <w:szCs w:val="26"/>
                      <w:lang w:eastAsia="en-US" w:bidi="ar-SA"/>
                    </w:rPr>
                  </w:pPr>
                </w:p>
              </w:tc>
            </w:tr>
          </w:tbl>
          <w:p w14:paraId="6F38632D" w14:textId="6A02A427" w:rsidR="0039544F" w:rsidRPr="009B706A" w:rsidRDefault="0039544F" w:rsidP="0049382E">
            <w:pPr>
              <w:jc w:val="both"/>
              <w:rPr>
                <w:rFonts w:asciiTheme="majorHAnsi" w:eastAsia="Times New Roman" w:hAnsiTheme="majorHAnsi" w:cstheme="majorHAnsi"/>
                <w:bCs/>
                <w:color w:val="000000" w:themeColor="text1"/>
                <w:sz w:val="26"/>
                <w:szCs w:val="26"/>
                <w:lang w:eastAsia="en-US" w:bidi="ar-SA"/>
              </w:rPr>
            </w:pPr>
            <w:r w:rsidRPr="009B706A">
              <w:rPr>
                <w:rFonts w:asciiTheme="majorHAnsi" w:eastAsia="Times New Roman" w:hAnsiTheme="majorHAnsi" w:cstheme="majorHAnsi"/>
                <w:bCs/>
                <w:color w:val="000000" w:themeColor="text1"/>
                <w:sz w:val="26"/>
                <w:szCs w:val="26"/>
                <w:lang w:eastAsia="en-US" w:bidi="ar-SA"/>
              </w:rPr>
              <w:t xml:space="preserve"> </w:t>
            </w:r>
          </w:p>
        </w:tc>
        <w:tc>
          <w:tcPr>
            <w:tcW w:w="1701" w:type="dxa"/>
            <w:gridSpan w:val="2"/>
            <w:shd w:val="clear" w:color="auto" w:fill="auto"/>
            <w:vAlign w:val="center"/>
          </w:tcPr>
          <w:tbl>
            <w:tblPr>
              <w:tblW w:w="1733"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1733"/>
            </w:tblGrid>
            <w:tr w:rsidR="00B538C1" w:rsidRPr="009B706A" w14:paraId="63A0FAD7" w14:textId="77777777" w:rsidTr="00011A01">
              <w:trPr>
                <w:trHeight w:val="981"/>
                <w:tblCellSpacing w:w="15" w:type="dxa"/>
              </w:trPr>
              <w:tc>
                <w:tcPr>
                  <w:tcW w:w="1673" w:type="dxa"/>
                  <w:vAlign w:val="center"/>
                  <w:hideMark/>
                </w:tcPr>
                <w:p w14:paraId="7F79182A" w14:textId="77777777" w:rsidR="0039544F" w:rsidRPr="009B706A" w:rsidRDefault="0039544F" w:rsidP="0049382E">
                  <w:pPr>
                    <w:jc w:val="both"/>
                    <w:rPr>
                      <w:rFonts w:asciiTheme="majorHAnsi" w:eastAsia="Times New Roman" w:hAnsiTheme="majorHAnsi" w:cstheme="majorHAnsi"/>
                      <w:bCs/>
                      <w:color w:val="000000" w:themeColor="text1"/>
                      <w:sz w:val="26"/>
                      <w:szCs w:val="26"/>
                      <w:lang w:eastAsia="en-US" w:bidi="ar-SA"/>
                    </w:rPr>
                  </w:pPr>
                  <w:r w:rsidRPr="009B706A">
                    <w:rPr>
                      <w:rFonts w:asciiTheme="majorHAnsi" w:eastAsia="Times New Roman" w:hAnsiTheme="majorHAnsi" w:cstheme="majorHAnsi"/>
                      <w:bCs/>
                      <w:color w:val="000000" w:themeColor="text1"/>
                      <w:sz w:val="26"/>
                      <w:szCs w:val="26"/>
                      <w:lang w:eastAsia="en-US" w:bidi="ar-SA"/>
                    </w:rPr>
                    <w:t>Người dùng nhấn biểu tượng xóa</w:t>
                  </w:r>
                </w:p>
              </w:tc>
            </w:tr>
          </w:tbl>
          <w:p w14:paraId="31C4066A" w14:textId="77777777" w:rsidR="0039544F" w:rsidRPr="009B706A" w:rsidRDefault="0039544F" w:rsidP="0049382E">
            <w:pPr>
              <w:jc w:val="both"/>
              <w:rPr>
                <w:rFonts w:asciiTheme="majorHAnsi" w:eastAsia="Times New Roman" w:hAnsiTheme="majorHAnsi" w:cstheme="majorHAnsi"/>
                <w:bCs/>
                <w:vanish/>
                <w:color w:val="000000" w:themeColor="text1"/>
                <w:sz w:val="26"/>
                <w:szCs w:val="26"/>
                <w:lang w:eastAsia="en-US" w:bidi="ar-SA"/>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480"/>
            </w:tblGrid>
            <w:tr w:rsidR="00B538C1" w:rsidRPr="009B706A" w14:paraId="7A007595" w14:textId="77777777" w:rsidTr="00011A01">
              <w:trPr>
                <w:tblCellSpacing w:w="15" w:type="dxa"/>
              </w:trPr>
              <w:tc>
                <w:tcPr>
                  <w:tcW w:w="420" w:type="dxa"/>
                  <w:vAlign w:val="center"/>
                  <w:hideMark/>
                </w:tcPr>
                <w:p w14:paraId="4836D119" w14:textId="77777777" w:rsidR="0039544F" w:rsidRPr="009B706A" w:rsidRDefault="0039544F" w:rsidP="0049382E">
                  <w:pPr>
                    <w:jc w:val="both"/>
                    <w:rPr>
                      <w:rFonts w:asciiTheme="majorHAnsi" w:eastAsia="Times New Roman" w:hAnsiTheme="majorHAnsi" w:cstheme="majorHAnsi"/>
                      <w:bCs/>
                      <w:color w:val="000000" w:themeColor="text1"/>
                      <w:sz w:val="26"/>
                      <w:szCs w:val="26"/>
                      <w:lang w:eastAsia="en-US" w:bidi="ar-SA"/>
                    </w:rPr>
                  </w:pPr>
                </w:p>
              </w:tc>
            </w:tr>
          </w:tbl>
          <w:p w14:paraId="6141B134" w14:textId="77777777" w:rsidR="0039544F" w:rsidRPr="009B706A" w:rsidRDefault="0039544F" w:rsidP="0049382E">
            <w:pPr>
              <w:jc w:val="both"/>
              <w:rPr>
                <w:rFonts w:asciiTheme="majorHAnsi" w:eastAsia="Times New Roman" w:hAnsiTheme="majorHAnsi" w:cstheme="majorHAnsi"/>
                <w:bCs/>
                <w:color w:val="000000" w:themeColor="text1"/>
                <w:sz w:val="26"/>
                <w:szCs w:val="26"/>
                <w:lang w:eastAsia="en-US" w:bidi="ar-SA"/>
              </w:rPr>
            </w:pPr>
          </w:p>
        </w:tc>
        <w:tc>
          <w:tcPr>
            <w:tcW w:w="1771" w:type="dxa"/>
            <w:shd w:val="clear" w:color="auto" w:fill="auto"/>
            <w:vAlign w:val="center"/>
          </w:tcPr>
          <w:tbl>
            <w:tblPr>
              <w:tblW w:w="1774"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1774"/>
            </w:tblGrid>
            <w:tr w:rsidR="00B538C1" w:rsidRPr="009B706A" w14:paraId="18FB3F76" w14:textId="77777777" w:rsidTr="00011A01">
              <w:trPr>
                <w:trHeight w:val="1052"/>
                <w:tblCellSpacing w:w="15" w:type="dxa"/>
              </w:trPr>
              <w:tc>
                <w:tcPr>
                  <w:tcW w:w="1714" w:type="dxa"/>
                  <w:vAlign w:val="center"/>
                  <w:hideMark/>
                </w:tcPr>
                <w:p w14:paraId="09944A83" w14:textId="77777777" w:rsidR="0039544F" w:rsidRPr="009B706A" w:rsidRDefault="0039544F" w:rsidP="0049382E">
                  <w:pPr>
                    <w:jc w:val="both"/>
                    <w:rPr>
                      <w:rFonts w:asciiTheme="majorHAnsi" w:eastAsia="Times New Roman" w:hAnsiTheme="majorHAnsi" w:cstheme="majorHAnsi"/>
                      <w:bCs/>
                      <w:color w:val="000000" w:themeColor="text1"/>
                      <w:sz w:val="26"/>
                      <w:szCs w:val="26"/>
                      <w:lang w:eastAsia="en-US" w:bidi="ar-SA"/>
                    </w:rPr>
                  </w:pPr>
                  <w:r w:rsidRPr="009B706A">
                    <w:rPr>
                      <w:rFonts w:asciiTheme="majorHAnsi" w:eastAsia="Times New Roman" w:hAnsiTheme="majorHAnsi" w:cstheme="majorHAnsi"/>
                      <w:bCs/>
                      <w:color w:val="000000" w:themeColor="text1"/>
                      <w:sz w:val="26"/>
                      <w:szCs w:val="26"/>
                      <w:lang w:eastAsia="en-US" w:bidi="ar-SA"/>
                    </w:rPr>
                    <w:t>Xóa bàn khỏi danh sách</w:t>
                  </w:r>
                </w:p>
              </w:tc>
            </w:tr>
          </w:tbl>
          <w:p w14:paraId="79BE4A5C" w14:textId="77777777" w:rsidR="0039544F" w:rsidRPr="009B706A" w:rsidRDefault="0039544F" w:rsidP="0049382E">
            <w:pPr>
              <w:jc w:val="both"/>
              <w:rPr>
                <w:rFonts w:asciiTheme="majorHAnsi" w:eastAsia="Times New Roman" w:hAnsiTheme="majorHAnsi" w:cstheme="majorHAnsi"/>
                <w:bCs/>
                <w:vanish/>
                <w:color w:val="000000" w:themeColor="text1"/>
                <w:sz w:val="26"/>
                <w:szCs w:val="26"/>
                <w:lang w:eastAsia="en-US" w:bidi="ar-SA"/>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480"/>
            </w:tblGrid>
            <w:tr w:rsidR="00B538C1" w:rsidRPr="009B706A" w14:paraId="3680ADB8" w14:textId="77777777" w:rsidTr="00011A01">
              <w:trPr>
                <w:tblCellSpacing w:w="15" w:type="dxa"/>
              </w:trPr>
              <w:tc>
                <w:tcPr>
                  <w:tcW w:w="420" w:type="dxa"/>
                  <w:vAlign w:val="center"/>
                  <w:hideMark/>
                </w:tcPr>
                <w:p w14:paraId="1437A9FB" w14:textId="77777777" w:rsidR="0039544F" w:rsidRPr="009B706A" w:rsidRDefault="0039544F" w:rsidP="0049382E">
                  <w:pPr>
                    <w:jc w:val="both"/>
                    <w:rPr>
                      <w:rFonts w:asciiTheme="majorHAnsi" w:eastAsia="Times New Roman" w:hAnsiTheme="majorHAnsi" w:cstheme="majorHAnsi"/>
                      <w:bCs/>
                      <w:color w:val="000000" w:themeColor="text1"/>
                      <w:sz w:val="26"/>
                      <w:szCs w:val="26"/>
                      <w:lang w:eastAsia="en-US" w:bidi="ar-SA"/>
                    </w:rPr>
                  </w:pPr>
                </w:p>
              </w:tc>
            </w:tr>
          </w:tbl>
          <w:p w14:paraId="3037FB79" w14:textId="77777777" w:rsidR="0039544F" w:rsidRPr="009B706A" w:rsidRDefault="0039544F" w:rsidP="0049382E">
            <w:pPr>
              <w:jc w:val="both"/>
              <w:rPr>
                <w:rFonts w:asciiTheme="majorHAnsi" w:eastAsia="Times New Roman" w:hAnsiTheme="majorHAnsi" w:cstheme="majorHAnsi"/>
                <w:bCs/>
                <w:color w:val="000000" w:themeColor="text1"/>
                <w:sz w:val="26"/>
                <w:szCs w:val="26"/>
                <w:lang w:eastAsia="en-US" w:bidi="ar-SA"/>
              </w:rPr>
            </w:pPr>
          </w:p>
        </w:tc>
        <w:tc>
          <w:tcPr>
            <w:tcW w:w="4506" w:type="dxa"/>
            <w:shd w:val="clear" w:color="auto" w:fill="auto"/>
            <w:vAlign w:val="center"/>
          </w:tcPr>
          <w:tbl>
            <w:tblPr>
              <w:tblW w:w="4556"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4556"/>
            </w:tblGrid>
            <w:tr w:rsidR="00B538C1" w:rsidRPr="009B706A" w14:paraId="4D8E0EAA" w14:textId="77777777" w:rsidTr="00011A01">
              <w:trPr>
                <w:trHeight w:val="601"/>
                <w:tblCellSpacing w:w="15" w:type="dxa"/>
              </w:trPr>
              <w:tc>
                <w:tcPr>
                  <w:tcW w:w="4496" w:type="dxa"/>
                  <w:vAlign w:val="center"/>
                  <w:hideMark/>
                </w:tcPr>
                <w:p w14:paraId="2DD7DEE0" w14:textId="77777777" w:rsidR="0039544F" w:rsidRPr="009B706A" w:rsidRDefault="0039544F" w:rsidP="0049382E">
                  <w:pPr>
                    <w:jc w:val="both"/>
                    <w:rPr>
                      <w:rFonts w:asciiTheme="majorHAnsi" w:eastAsia="Times New Roman" w:hAnsiTheme="majorHAnsi" w:cstheme="majorHAnsi"/>
                      <w:bCs/>
                      <w:color w:val="000000" w:themeColor="text1"/>
                      <w:sz w:val="26"/>
                      <w:szCs w:val="26"/>
                      <w:lang w:eastAsia="en-US" w:bidi="ar-SA"/>
                    </w:rPr>
                  </w:pPr>
                  <w:r w:rsidRPr="009B706A">
                    <w:rPr>
                      <w:rFonts w:asciiTheme="majorHAnsi" w:eastAsia="Times New Roman" w:hAnsiTheme="majorHAnsi" w:cstheme="majorHAnsi"/>
                      <w:bCs/>
                      <w:color w:val="000000" w:themeColor="text1"/>
                      <w:sz w:val="26"/>
                      <w:szCs w:val="26"/>
                      <w:lang w:eastAsia="en-US" w:bidi="ar-SA"/>
                    </w:rPr>
                    <w:t>Thông báo lỗi nếu không thể xóa bàn</w:t>
                  </w:r>
                </w:p>
              </w:tc>
            </w:tr>
          </w:tbl>
          <w:p w14:paraId="5DD5810C" w14:textId="77777777" w:rsidR="0039544F" w:rsidRPr="009B706A" w:rsidRDefault="0039544F" w:rsidP="0049382E">
            <w:pPr>
              <w:jc w:val="both"/>
              <w:rPr>
                <w:rFonts w:asciiTheme="majorHAnsi" w:eastAsia="Times New Roman" w:hAnsiTheme="majorHAnsi" w:cstheme="majorHAnsi"/>
                <w:bCs/>
                <w:vanish/>
                <w:color w:val="000000" w:themeColor="text1"/>
                <w:sz w:val="26"/>
                <w:szCs w:val="26"/>
                <w:lang w:eastAsia="en-US" w:bidi="ar-SA"/>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480"/>
            </w:tblGrid>
            <w:tr w:rsidR="00B538C1" w:rsidRPr="009B706A" w14:paraId="2B98E2C8" w14:textId="77777777" w:rsidTr="00011A01">
              <w:trPr>
                <w:tblCellSpacing w:w="15" w:type="dxa"/>
              </w:trPr>
              <w:tc>
                <w:tcPr>
                  <w:tcW w:w="420" w:type="dxa"/>
                  <w:vAlign w:val="center"/>
                  <w:hideMark/>
                </w:tcPr>
                <w:p w14:paraId="62C49BC6" w14:textId="77777777" w:rsidR="0039544F" w:rsidRPr="009B706A" w:rsidRDefault="0039544F" w:rsidP="0049382E">
                  <w:pPr>
                    <w:jc w:val="both"/>
                    <w:rPr>
                      <w:rFonts w:asciiTheme="majorHAnsi" w:eastAsia="Times New Roman" w:hAnsiTheme="majorHAnsi" w:cstheme="majorHAnsi"/>
                      <w:bCs/>
                      <w:color w:val="000000" w:themeColor="text1"/>
                      <w:sz w:val="26"/>
                      <w:szCs w:val="26"/>
                      <w:lang w:eastAsia="en-US" w:bidi="ar-SA"/>
                    </w:rPr>
                  </w:pPr>
                </w:p>
              </w:tc>
            </w:tr>
          </w:tbl>
          <w:p w14:paraId="6EB713CA" w14:textId="77777777" w:rsidR="0039544F" w:rsidRPr="009B706A" w:rsidRDefault="0039544F" w:rsidP="0049382E">
            <w:pPr>
              <w:jc w:val="both"/>
              <w:rPr>
                <w:rFonts w:asciiTheme="majorHAnsi" w:eastAsia="Times New Roman" w:hAnsiTheme="majorHAnsi" w:cstheme="majorHAnsi"/>
                <w:bCs/>
                <w:color w:val="000000" w:themeColor="text1"/>
                <w:sz w:val="26"/>
                <w:szCs w:val="26"/>
                <w:lang w:eastAsia="en-US" w:bidi="ar-SA"/>
              </w:rPr>
            </w:pPr>
          </w:p>
        </w:tc>
      </w:tr>
      <w:tr w:rsidR="00B538C1" w:rsidRPr="009B706A" w14:paraId="455E6F30" w14:textId="77777777" w:rsidTr="00011A01">
        <w:trPr>
          <w:trHeight w:val="686"/>
        </w:trPr>
        <w:tc>
          <w:tcPr>
            <w:tcW w:w="1980" w:type="dxa"/>
            <w:shd w:val="clear" w:color="auto" w:fill="auto"/>
            <w:vAlign w:val="center"/>
          </w:tcPr>
          <w:tbl>
            <w:tblPr>
              <w:tblW w:w="1988"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1988"/>
            </w:tblGrid>
            <w:tr w:rsidR="00B538C1" w:rsidRPr="009B706A" w14:paraId="4DED8A76" w14:textId="77777777" w:rsidTr="00011A01">
              <w:trPr>
                <w:trHeight w:val="277"/>
                <w:tblCellSpacing w:w="15" w:type="dxa"/>
              </w:trPr>
              <w:tc>
                <w:tcPr>
                  <w:tcW w:w="1928" w:type="dxa"/>
                  <w:vAlign w:val="center"/>
                  <w:hideMark/>
                </w:tcPr>
                <w:p w14:paraId="1668CF83" w14:textId="77777777" w:rsidR="0039544F" w:rsidRPr="009B706A" w:rsidRDefault="0039544F" w:rsidP="0049382E">
                  <w:pPr>
                    <w:jc w:val="both"/>
                    <w:rPr>
                      <w:rFonts w:asciiTheme="majorHAnsi" w:eastAsia="Times New Roman" w:hAnsiTheme="majorHAnsi" w:cstheme="majorHAnsi"/>
                      <w:bCs/>
                      <w:color w:val="000000" w:themeColor="text1"/>
                      <w:sz w:val="26"/>
                      <w:szCs w:val="26"/>
                      <w:lang w:eastAsia="en-US" w:bidi="ar-SA"/>
                    </w:rPr>
                  </w:pPr>
                  <w:r w:rsidRPr="009B706A">
                    <w:rPr>
                      <w:rFonts w:asciiTheme="majorHAnsi" w:eastAsia="Times New Roman" w:hAnsiTheme="majorHAnsi" w:cstheme="majorHAnsi"/>
                      <w:bCs/>
                      <w:color w:val="000000" w:themeColor="text1"/>
                      <w:sz w:val="26"/>
                      <w:szCs w:val="26"/>
                      <w:lang w:eastAsia="en-US" w:bidi="ar-SA"/>
                    </w:rPr>
                    <w:t>Phân trang</w:t>
                  </w:r>
                </w:p>
              </w:tc>
            </w:tr>
          </w:tbl>
          <w:p w14:paraId="2CE5C1B6" w14:textId="77777777" w:rsidR="0039544F" w:rsidRPr="009B706A" w:rsidRDefault="0039544F" w:rsidP="0049382E">
            <w:pPr>
              <w:jc w:val="both"/>
              <w:rPr>
                <w:rFonts w:asciiTheme="majorHAnsi" w:eastAsia="Times New Roman" w:hAnsiTheme="majorHAnsi" w:cstheme="majorHAnsi"/>
                <w:bCs/>
                <w:vanish/>
                <w:color w:val="000000" w:themeColor="text1"/>
                <w:sz w:val="26"/>
                <w:szCs w:val="26"/>
                <w:lang w:eastAsia="en-US" w:bidi="ar-SA"/>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480"/>
            </w:tblGrid>
            <w:tr w:rsidR="00B538C1" w:rsidRPr="009B706A" w14:paraId="49AB326C" w14:textId="77777777" w:rsidTr="00011A01">
              <w:trPr>
                <w:tblCellSpacing w:w="15" w:type="dxa"/>
              </w:trPr>
              <w:tc>
                <w:tcPr>
                  <w:tcW w:w="420" w:type="dxa"/>
                  <w:vAlign w:val="center"/>
                  <w:hideMark/>
                </w:tcPr>
                <w:p w14:paraId="05452BBA" w14:textId="77777777" w:rsidR="0039544F" w:rsidRPr="009B706A" w:rsidRDefault="0039544F" w:rsidP="0049382E">
                  <w:pPr>
                    <w:jc w:val="both"/>
                    <w:rPr>
                      <w:rFonts w:asciiTheme="majorHAnsi" w:eastAsia="Times New Roman" w:hAnsiTheme="majorHAnsi" w:cstheme="majorHAnsi"/>
                      <w:bCs/>
                      <w:color w:val="000000" w:themeColor="text1"/>
                      <w:sz w:val="26"/>
                      <w:szCs w:val="26"/>
                      <w:lang w:eastAsia="en-US" w:bidi="ar-SA"/>
                    </w:rPr>
                  </w:pPr>
                </w:p>
              </w:tc>
            </w:tr>
          </w:tbl>
          <w:p w14:paraId="77866E9F" w14:textId="77777777" w:rsidR="0039544F" w:rsidRPr="009B706A" w:rsidRDefault="0039544F" w:rsidP="0049382E">
            <w:pPr>
              <w:jc w:val="both"/>
              <w:rPr>
                <w:rFonts w:asciiTheme="majorHAnsi" w:eastAsia="Times New Roman" w:hAnsiTheme="majorHAnsi" w:cstheme="majorHAnsi"/>
                <w:bCs/>
                <w:color w:val="000000" w:themeColor="text1"/>
                <w:sz w:val="26"/>
                <w:szCs w:val="26"/>
                <w:lang w:eastAsia="en-US" w:bidi="ar-SA"/>
              </w:rPr>
            </w:pPr>
          </w:p>
        </w:tc>
        <w:tc>
          <w:tcPr>
            <w:tcW w:w="1701" w:type="dxa"/>
            <w:gridSpan w:val="2"/>
            <w:shd w:val="clear" w:color="auto" w:fill="auto"/>
            <w:vAlign w:val="center"/>
          </w:tcPr>
          <w:tbl>
            <w:tblPr>
              <w:tblW w:w="1702"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1702"/>
            </w:tblGrid>
            <w:tr w:rsidR="00B538C1" w:rsidRPr="009B706A" w14:paraId="21F218D4" w14:textId="77777777" w:rsidTr="00011A01">
              <w:trPr>
                <w:trHeight w:val="1578"/>
                <w:tblCellSpacing w:w="15" w:type="dxa"/>
              </w:trPr>
              <w:tc>
                <w:tcPr>
                  <w:tcW w:w="1642" w:type="dxa"/>
                  <w:vAlign w:val="center"/>
                  <w:hideMark/>
                </w:tcPr>
                <w:p w14:paraId="0620588F" w14:textId="77777777" w:rsidR="0039544F" w:rsidRPr="009B706A" w:rsidRDefault="0039544F" w:rsidP="0049382E">
                  <w:pPr>
                    <w:jc w:val="both"/>
                    <w:rPr>
                      <w:rFonts w:asciiTheme="majorHAnsi" w:eastAsia="Times New Roman" w:hAnsiTheme="majorHAnsi" w:cstheme="majorHAnsi"/>
                      <w:bCs/>
                      <w:color w:val="000000" w:themeColor="text1"/>
                      <w:sz w:val="26"/>
                      <w:szCs w:val="26"/>
                      <w:lang w:eastAsia="en-US" w:bidi="ar-SA"/>
                    </w:rPr>
                  </w:pPr>
                  <w:r w:rsidRPr="009B706A">
                    <w:rPr>
                      <w:rFonts w:asciiTheme="majorHAnsi" w:eastAsia="Times New Roman" w:hAnsiTheme="majorHAnsi" w:cstheme="majorHAnsi"/>
                      <w:bCs/>
                      <w:color w:val="000000" w:themeColor="text1"/>
                      <w:sz w:val="26"/>
                      <w:szCs w:val="26"/>
                      <w:lang w:eastAsia="en-US" w:bidi="ar-SA"/>
                    </w:rPr>
                    <w:t>Người dùng chuyển trang bằng các nút điều hướng</w:t>
                  </w:r>
                </w:p>
              </w:tc>
            </w:tr>
          </w:tbl>
          <w:p w14:paraId="5FAF3D4D" w14:textId="77777777" w:rsidR="0039544F" w:rsidRPr="009B706A" w:rsidRDefault="0039544F" w:rsidP="0049382E">
            <w:pPr>
              <w:jc w:val="both"/>
              <w:rPr>
                <w:rFonts w:asciiTheme="majorHAnsi" w:eastAsia="Times New Roman" w:hAnsiTheme="majorHAnsi" w:cstheme="majorHAnsi"/>
                <w:bCs/>
                <w:vanish/>
                <w:color w:val="000000" w:themeColor="text1"/>
                <w:sz w:val="26"/>
                <w:szCs w:val="26"/>
                <w:lang w:eastAsia="en-US" w:bidi="ar-SA"/>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480"/>
            </w:tblGrid>
            <w:tr w:rsidR="00B538C1" w:rsidRPr="009B706A" w14:paraId="1A39611C" w14:textId="77777777" w:rsidTr="00011A01">
              <w:trPr>
                <w:tblCellSpacing w:w="15" w:type="dxa"/>
              </w:trPr>
              <w:tc>
                <w:tcPr>
                  <w:tcW w:w="420" w:type="dxa"/>
                  <w:vAlign w:val="center"/>
                  <w:hideMark/>
                </w:tcPr>
                <w:p w14:paraId="60CFAD54" w14:textId="77777777" w:rsidR="0039544F" w:rsidRPr="009B706A" w:rsidRDefault="0039544F" w:rsidP="0049382E">
                  <w:pPr>
                    <w:jc w:val="both"/>
                    <w:rPr>
                      <w:rFonts w:asciiTheme="majorHAnsi" w:eastAsia="Times New Roman" w:hAnsiTheme="majorHAnsi" w:cstheme="majorHAnsi"/>
                      <w:bCs/>
                      <w:color w:val="000000" w:themeColor="text1"/>
                      <w:sz w:val="26"/>
                      <w:szCs w:val="26"/>
                      <w:lang w:eastAsia="en-US" w:bidi="ar-SA"/>
                    </w:rPr>
                  </w:pPr>
                </w:p>
              </w:tc>
            </w:tr>
          </w:tbl>
          <w:p w14:paraId="7B4EC9F6" w14:textId="77777777" w:rsidR="0039544F" w:rsidRPr="009B706A" w:rsidRDefault="0039544F" w:rsidP="0049382E">
            <w:pPr>
              <w:jc w:val="both"/>
              <w:rPr>
                <w:rFonts w:asciiTheme="majorHAnsi" w:eastAsia="Times New Roman" w:hAnsiTheme="majorHAnsi" w:cstheme="majorHAnsi"/>
                <w:bCs/>
                <w:color w:val="000000" w:themeColor="text1"/>
                <w:sz w:val="26"/>
                <w:szCs w:val="26"/>
                <w:lang w:eastAsia="en-US" w:bidi="ar-SA"/>
              </w:rPr>
            </w:pPr>
          </w:p>
        </w:tc>
        <w:tc>
          <w:tcPr>
            <w:tcW w:w="1771" w:type="dxa"/>
            <w:shd w:val="clear" w:color="auto" w:fill="auto"/>
            <w:vAlign w:val="center"/>
          </w:tcPr>
          <w:tbl>
            <w:tblPr>
              <w:tblW w:w="1784"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1784"/>
            </w:tblGrid>
            <w:tr w:rsidR="00B538C1" w:rsidRPr="009B706A" w14:paraId="51EB0C9F" w14:textId="77777777" w:rsidTr="00011A01">
              <w:trPr>
                <w:trHeight w:val="1329"/>
                <w:tblCellSpacing w:w="15" w:type="dxa"/>
              </w:trPr>
              <w:tc>
                <w:tcPr>
                  <w:tcW w:w="1724" w:type="dxa"/>
                  <w:vAlign w:val="center"/>
                  <w:hideMark/>
                </w:tcPr>
                <w:p w14:paraId="08EEF2F3" w14:textId="77777777" w:rsidR="0039544F" w:rsidRPr="009B706A" w:rsidRDefault="0039544F" w:rsidP="0049382E">
                  <w:pPr>
                    <w:jc w:val="both"/>
                    <w:rPr>
                      <w:rFonts w:asciiTheme="majorHAnsi" w:eastAsia="Times New Roman" w:hAnsiTheme="majorHAnsi" w:cstheme="majorHAnsi"/>
                      <w:bCs/>
                      <w:color w:val="000000" w:themeColor="text1"/>
                      <w:sz w:val="26"/>
                      <w:szCs w:val="26"/>
                      <w:lang w:eastAsia="en-US" w:bidi="ar-SA"/>
                    </w:rPr>
                  </w:pPr>
                  <w:r w:rsidRPr="009B706A">
                    <w:rPr>
                      <w:rFonts w:asciiTheme="majorHAnsi" w:eastAsia="Times New Roman" w:hAnsiTheme="majorHAnsi" w:cstheme="majorHAnsi"/>
                      <w:bCs/>
                      <w:color w:val="000000" w:themeColor="text1"/>
                      <w:sz w:val="26"/>
                      <w:szCs w:val="26"/>
                      <w:lang w:eastAsia="en-US" w:bidi="ar-SA"/>
                    </w:rPr>
                    <w:t>Chuyển đến trang tiếp theo hoặc trước đó</w:t>
                  </w:r>
                </w:p>
              </w:tc>
            </w:tr>
          </w:tbl>
          <w:p w14:paraId="41502061" w14:textId="77777777" w:rsidR="0039544F" w:rsidRPr="009B706A" w:rsidRDefault="0039544F" w:rsidP="0049382E">
            <w:pPr>
              <w:jc w:val="both"/>
              <w:rPr>
                <w:rFonts w:asciiTheme="majorHAnsi" w:eastAsia="Times New Roman" w:hAnsiTheme="majorHAnsi" w:cstheme="majorHAnsi"/>
                <w:bCs/>
                <w:vanish/>
                <w:color w:val="000000" w:themeColor="text1"/>
                <w:sz w:val="26"/>
                <w:szCs w:val="26"/>
                <w:lang w:eastAsia="en-US" w:bidi="ar-SA"/>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480"/>
            </w:tblGrid>
            <w:tr w:rsidR="00B538C1" w:rsidRPr="009B706A" w14:paraId="5446878C" w14:textId="77777777" w:rsidTr="00011A01">
              <w:trPr>
                <w:tblCellSpacing w:w="15" w:type="dxa"/>
              </w:trPr>
              <w:tc>
                <w:tcPr>
                  <w:tcW w:w="420" w:type="dxa"/>
                  <w:vAlign w:val="center"/>
                  <w:hideMark/>
                </w:tcPr>
                <w:p w14:paraId="39F7034E" w14:textId="77777777" w:rsidR="0039544F" w:rsidRPr="009B706A" w:rsidRDefault="0039544F" w:rsidP="0049382E">
                  <w:pPr>
                    <w:jc w:val="both"/>
                    <w:rPr>
                      <w:rFonts w:asciiTheme="majorHAnsi" w:eastAsia="Times New Roman" w:hAnsiTheme="majorHAnsi" w:cstheme="majorHAnsi"/>
                      <w:bCs/>
                      <w:color w:val="000000" w:themeColor="text1"/>
                      <w:sz w:val="26"/>
                      <w:szCs w:val="26"/>
                      <w:lang w:eastAsia="en-US" w:bidi="ar-SA"/>
                    </w:rPr>
                  </w:pPr>
                </w:p>
              </w:tc>
            </w:tr>
          </w:tbl>
          <w:p w14:paraId="18A6DA7B" w14:textId="77777777" w:rsidR="0039544F" w:rsidRPr="009B706A" w:rsidRDefault="0039544F" w:rsidP="0049382E">
            <w:pPr>
              <w:jc w:val="both"/>
              <w:rPr>
                <w:rFonts w:asciiTheme="majorHAnsi" w:eastAsia="Times New Roman" w:hAnsiTheme="majorHAnsi" w:cstheme="majorHAnsi"/>
                <w:bCs/>
                <w:color w:val="000000" w:themeColor="text1"/>
                <w:sz w:val="26"/>
                <w:szCs w:val="26"/>
                <w:lang w:eastAsia="en-US" w:bidi="ar-SA"/>
              </w:rPr>
            </w:pPr>
          </w:p>
        </w:tc>
        <w:tc>
          <w:tcPr>
            <w:tcW w:w="4506" w:type="dxa"/>
            <w:shd w:val="clear" w:color="auto" w:fill="auto"/>
            <w:vAlign w:val="center"/>
          </w:tcPr>
          <w:tbl>
            <w:tblPr>
              <w:tblW w:w="4617"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4617"/>
            </w:tblGrid>
            <w:tr w:rsidR="00B538C1" w:rsidRPr="009B706A" w14:paraId="4B2B6933" w14:textId="77777777" w:rsidTr="00011A01">
              <w:trPr>
                <w:trHeight w:val="586"/>
                <w:tblCellSpacing w:w="15" w:type="dxa"/>
              </w:trPr>
              <w:tc>
                <w:tcPr>
                  <w:tcW w:w="4557" w:type="dxa"/>
                  <w:vAlign w:val="center"/>
                  <w:hideMark/>
                </w:tcPr>
                <w:p w14:paraId="2AD1BC24" w14:textId="77777777" w:rsidR="0039544F" w:rsidRPr="009B706A" w:rsidRDefault="0039544F" w:rsidP="0049382E">
                  <w:pPr>
                    <w:jc w:val="both"/>
                    <w:rPr>
                      <w:rFonts w:asciiTheme="majorHAnsi" w:eastAsia="Times New Roman" w:hAnsiTheme="majorHAnsi" w:cstheme="majorHAnsi"/>
                      <w:bCs/>
                      <w:color w:val="000000" w:themeColor="text1"/>
                      <w:sz w:val="26"/>
                      <w:szCs w:val="26"/>
                      <w:lang w:eastAsia="en-US" w:bidi="ar-SA"/>
                    </w:rPr>
                  </w:pPr>
                  <w:r w:rsidRPr="009B706A">
                    <w:rPr>
                      <w:rFonts w:asciiTheme="majorHAnsi" w:eastAsia="Times New Roman" w:hAnsiTheme="majorHAnsi" w:cstheme="majorHAnsi"/>
                      <w:bCs/>
                      <w:color w:val="000000" w:themeColor="text1"/>
                      <w:sz w:val="26"/>
                      <w:szCs w:val="26"/>
                      <w:lang w:eastAsia="en-US" w:bidi="ar-SA"/>
                    </w:rPr>
                    <w:t>Không có trang tiếp theo/trước để chuyển đến</w:t>
                  </w:r>
                </w:p>
              </w:tc>
            </w:tr>
          </w:tbl>
          <w:p w14:paraId="54185AC1" w14:textId="77777777" w:rsidR="0039544F" w:rsidRPr="009B706A" w:rsidRDefault="0039544F" w:rsidP="0049382E">
            <w:pPr>
              <w:jc w:val="both"/>
              <w:rPr>
                <w:rFonts w:asciiTheme="majorHAnsi" w:eastAsia="Times New Roman" w:hAnsiTheme="majorHAnsi" w:cstheme="majorHAnsi"/>
                <w:bCs/>
                <w:color w:val="000000" w:themeColor="text1"/>
                <w:sz w:val="26"/>
                <w:szCs w:val="26"/>
                <w:lang w:eastAsia="en-US" w:bidi="ar-SA"/>
              </w:rPr>
            </w:pPr>
          </w:p>
        </w:tc>
      </w:tr>
    </w:tbl>
    <w:p w14:paraId="39134889" w14:textId="77777777" w:rsidR="00E43DA1" w:rsidRPr="009B706A" w:rsidRDefault="00E43DA1" w:rsidP="0049382E">
      <w:pPr>
        <w:jc w:val="both"/>
        <w:rPr>
          <w:rFonts w:asciiTheme="majorHAnsi" w:hAnsiTheme="majorHAnsi" w:cstheme="majorHAnsi"/>
          <w:b/>
          <w:bCs/>
          <w:sz w:val="26"/>
          <w:szCs w:val="26"/>
        </w:rPr>
      </w:pPr>
    </w:p>
    <w:p w14:paraId="01AB945B" w14:textId="48625A13" w:rsidR="00862DF7" w:rsidRPr="009B706A" w:rsidRDefault="00862DF7" w:rsidP="0049382E">
      <w:pPr>
        <w:pStyle w:val="u2"/>
        <w:jc w:val="both"/>
        <w:rPr>
          <w:rFonts w:asciiTheme="majorHAnsi" w:hAnsiTheme="majorHAnsi" w:cstheme="majorHAnsi"/>
          <w:b w:val="0"/>
          <w:bCs/>
        </w:rPr>
      </w:pPr>
      <w:bookmarkStart w:id="48" w:name="_Toc198617473"/>
      <w:r w:rsidRPr="009B706A">
        <w:rPr>
          <w:rFonts w:asciiTheme="majorHAnsi" w:hAnsiTheme="majorHAnsi" w:cstheme="majorHAnsi"/>
          <w:bCs/>
        </w:rPr>
        <w:lastRenderedPageBreak/>
        <w:t>UI-</w:t>
      </w:r>
      <w:r w:rsidR="00DF433C" w:rsidRPr="009B706A">
        <w:rPr>
          <w:rFonts w:asciiTheme="majorHAnsi" w:hAnsiTheme="majorHAnsi" w:cstheme="majorHAnsi"/>
          <w:bCs/>
        </w:rPr>
        <w:t>19</w:t>
      </w:r>
      <w:r w:rsidRPr="009B706A">
        <w:rPr>
          <w:rFonts w:asciiTheme="majorHAnsi" w:hAnsiTheme="majorHAnsi" w:cstheme="majorHAnsi"/>
          <w:bCs/>
        </w:rPr>
        <w:t xml:space="preserve"> Giao diện Thông Tin Đơn Hàng</w:t>
      </w:r>
      <w:bookmarkEnd w:id="48"/>
    </w:p>
    <w:p w14:paraId="0D432C59" w14:textId="65090030" w:rsidR="00B538C1" w:rsidRPr="009B706A" w:rsidRDefault="0039544F" w:rsidP="0049382E">
      <w:pPr>
        <w:jc w:val="both"/>
        <w:rPr>
          <w:rFonts w:asciiTheme="majorHAnsi" w:hAnsiTheme="majorHAnsi" w:cstheme="majorHAnsi"/>
          <w:b/>
          <w:bCs/>
          <w:sz w:val="26"/>
          <w:szCs w:val="26"/>
        </w:rPr>
      </w:pPr>
      <w:r w:rsidRPr="009B706A">
        <w:rPr>
          <w:rFonts w:asciiTheme="majorHAnsi" w:hAnsiTheme="majorHAnsi" w:cstheme="majorHAnsi"/>
          <w:b/>
          <w:bCs/>
          <w:noProof/>
          <w:sz w:val="26"/>
          <w:szCs w:val="26"/>
        </w:rPr>
        <w:drawing>
          <wp:inline distT="0" distB="0" distL="0" distR="0" wp14:anchorId="6D7E8A7E" wp14:editId="5A2219B6">
            <wp:extent cx="5734050" cy="385381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4050" cy="3853815"/>
                    </a:xfrm>
                    <a:prstGeom prst="rect">
                      <a:avLst/>
                    </a:prstGeom>
                  </pic:spPr>
                </pic:pic>
              </a:graphicData>
            </a:graphic>
          </wp:inline>
        </w:drawing>
      </w:r>
      <w:bookmarkStart w:id="49" w:name="_Hlk198136656"/>
    </w:p>
    <w:tbl>
      <w:tblPr>
        <w:tblStyle w:val="LiBang"/>
        <w:tblW w:w="5535" w:type="pct"/>
        <w:tblLook w:val="04A0" w:firstRow="1" w:lastRow="0" w:firstColumn="1" w:lastColumn="0" w:noHBand="0" w:noVBand="1"/>
      </w:tblPr>
      <w:tblGrid>
        <w:gridCol w:w="2252"/>
        <w:gridCol w:w="2253"/>
        <w:gridCol w:w="2253"/>
        <w:gridCol w:w="3227"/>
      </w:tblGrid>
      <w:tr w:rsidR="001F3728" w:rsidRPr="009B706A" w14:paraId="0E1BEAB3" w14:textId="77777777" w:rsidTr="00935B30">
        <w:tc>
          <w:tcPr>
            <w:tcW w:w="2256" w:type="pct"/>
            <w:gridSpan w:val="2"/>
            <w:shd w:val="clear" w:color="auto" w:fill="CCFF66"/>
          </w:tcPr>
          <w:p w14:paraId="5DFD568F" w14:textId="77777777" w:rsidR="001F3728" w:rsidRPr="003A1A31" w:rsidRDefault="001F3728" w:rsidP="0049382E">
            <w:pPr>
              <w:jc w:val="both"/>
              <w:rPr>
                <w:rFonts w:asciiTheme="majorHAnsi" w:hAnsiTheme="majorHAnsi" w:cstheme="majorHAnsi"/>
                <w:b/>
                <w:sz w:val="26"/>
                <w:szCs w:val="26"/>
              </w:rPr>
            </w:pPr>
            <w:r w:rsidRPr="003A1A31">
              <w:rPr>
                <w:rFonts w:asciiTheme="majorHAnsi" w:hAnsiTheme="majorHAnsi" w:cstheme="majorHAnsi"/>
                <w:b/>
                <w:color w:val="000000" w:themeColor="text1"/>
                <w:sz w:val="26"/>
                <w:szCs w:val="26"/>
              </w:rPr>
              <w:t>Hiển thị</w:t>
            </w:r>
          </w:p>
        </w:tc>
        <w:tc>
          <w:tcPr>
            <w:tcW w:w="2744" w:type="pct"/>
            <w:gridSpan w:val="2"/>
          </w:tcPr>
          <w:p w14:paraId="5AEE96CC" w14:textId="2DD7AB79" w:rsidR="001F3728" w:rsidRPr="009B706A" w:rsidRDefault="001F3728" w:rsidP="0049382E">
            <w:pPr>
              <w:jc w:val="both"/>
              <w:rPr>
                <w:rFonts w:asciiTheme="majorHAnsi" w:hAnsiTheme="majorHAnsi" w:cstheme="majorHAnsi"/>
                <w:bCs/>
                <w:sz w:val="26"/>
                <w:szCs w:val="26"/>
              </w:rPr>
            </w:pPr>
            <w:r w:rsidRPr="009B706A">
              <w:rPr>
                <w:rFonts w:asciiTheme="majorHAnsi" w:hAnsiTheme="majorHAnsi" w:cstheme="majorHAnsi"/>
                <w:bCs/>
                <w:sz w:val="26"/>
                <w:szCs w:val="26"/>
              </w:rPr>
              <w:t>Giao diện thông tin đơn hàng</w:t>
            </w:r>
          </w:p>
        </w:tc>
      </w:tr>
      <w:tr w:rsidR="001F3728" w:rsidRPr="009B706A" w14:paraId="43C2C760" w14:textId="77777777" w:rsidTr="00935B30">
        <w:tc>
          <w:tcPr>
            <w:tcW w:w="2256" w:type="pct"/>
            <w:gridSpan w:val="2"/>
            <w:shd w:val="clear" w:color="auto" w:fill="CCFF66"/>
          </w:tcPr>
          <w:p w14:paraId="60079FA7" w14:textId="77777777" w:rsidR="001F3728" w:rsidRPr="003A1A31" w:rsidRDefault="001F3728" w:rsidP="0049382E">
            <w:pPr>
              <w:jc w:val="both"/>
              <w:rPr>
                <w:rFonts w:asciiTheme="majorHAnsi" w:hAnsiTheme="majorHAnsi" w:cstheme="majorHAnsi"/>
                <w:b/>
                <w:sz w:val="26"/>
                <w:szCs w:val="26"/>
              </w:rPr>
            </w:pPr>
            <w:r w:rsidRPr="003A1A31">
              <w:rPr>
                <w:rFonts w:asciiTheme="majorHAnsi" w:hAnsiTheme="majorHAnsi" w:cstheme="majorHAnsi"/>
                <w:b/>
                <w:color w:val="000000" w:themeColor="text1"/>
                <w:sz w:val="26"/>
                <w:szCs w:val="26"/>
              </w:rPr>
              <w:t>Mô tả</w:t>
            </w:r>
          </w:p>
        </w:tc>
        <w:tc>
          <w:tcPr>
            <w:tcW w:w="2744" w:type="pct"/>
            <w:gridSpan w:val="2"/>
          </w:tcPr>
          <w:p w14:paraId="1F84C693" w14:textId="18270D8D" w:rsidR="001F3728" w:rsidRPr="009B706A" w:rsidRDefault="001F3728" w:rsidP="0049382E">
            <w:pPr>
              <w:jc w:val="both"/>
              <w:rPr>
                <w:rFonts w:asciiTheme="majorHAnsi" w:hAnsiTheme="majorHAnsi" w:cstheme="majorHAnsi"/>
                <w:bCs/>
                <w:sz w:val="26"/>
                <w:szCs w:val="26"/>
              </w:rPr>
            </w:pPr>
            <w:r w:rsidRPr="009B706A">
              <w:rPr>
                <w:rFonts w:asciiTheme="majorHAnsi" w:hAnsiTheme="majorHAnsi" w:cstheme="majorHAnsi"/>
                <w:bCs/>
                <w:sz w:val="26"/>
                <w:szCs w:val="26"/>
              </w:rPr>
              <w:t>Hiển thị thông tin chi tiết về đơn hàng của khách hàng bao gồm sản phẩm, giá, giảm giá, và phương thức thanh toán.</w:t>
            </w:r>
          </w:p>
        </w:tc>
      </w:tr>
      <w:tr w:rsidR="001F3728" w:rsidRPr="009B706A" w14:paraId="38B0D285" w14:textId="77777777" w:rsidTr="00935B30">
        <w:tc>
          <w:tcPr>
            <w:tcW w:w="2256" w:type="pct"/>
            <w:gridSpan w:val="2"/>
            <w:shd w:val="clear" w:color="auto" w:fill="CCFF66"/>
          </w:tcPr>
          <w:p w14:paraId="22677CC7" w14:textId="77777777" w:rsidR="001F3728" w:rsidRPr="003A1A31" w:rsidRDefault="001F3728" w:rsidP="0049382E">
            <w:pPr>
              <w:jc w:val="both"/>
              <w:rPr>
                <w:rFonts w:asciiTheme="majorHAnsi" w:hAnsiTheme="majorHAnsi" w:cstheme="majorHAnsi"/>
                <w:b/>
                <w:sz w:val="26"/>
                <w:szCs w:val="26"/>
              </w:rPr>
            </w:pPr>
            <w:r w:rsidRPr="003A1A31">
              <w:rPr>
                <w:rFonts w:asciiTheme="majorHAnsi" w:hAnsiTheme="majorHAnsi" w:cstheme="majorHAnsi"/>
                <w:b/>
                <w:color w:val="000000" w:themeColor="text1"/>
                <w:sz w:val="26"/>
                <w:szCs w:val="26"/>
              </w:rPr>
              <w:t>Hiển thị truy cập</w:t>
            </w:r>
          </w:p>
        </w:tc>
        <w:tc>
          <w:tcPr>
            <w:tcW w:w="2744" w:type="pct"/>
            <w:gridSpan w:val="2"/>
          </w:tcPr>
          <w:p w14:paraId="772A9C08" w14:textId="2778E149" w:rsidR="001F3728" w:rsidRPr="009B706A" w:rsidRDefault="001F3728" w:rsidP="0049382E">
            <w:pPr>
              <w:jc w:val="both"/>
              <w:rPr>
                <w:rFonts w:asciiTheme="majorHAnsi" w:hAnsiTheme="majorHAnsi" w:cstheme="majorHAnsi"/>
                <w:bCs/>
                <w:sz w:val="26"/>
                <w:szCs w:val="26"/>
              </w:rPr>
            </w:pPr>
            <w:r w:rsidRPr="009B706A">
              <w:rPr>
                <w:rFonts w:asciiTheme="majorHAnsi" w:hAnsiTheme="majorHAnsi" w:cstheme="majorHAnsi"/>
                <w:bCs/>
                <w:sz w:val="26"/>
                <w:szCs w:val="26"/>
              </w:rPr>
              <w:t>Người dùng có thể truy cập vào giao diện này thông qua mục "Danh sách bàn" và chọn vào bàn có thông báo đặt hàng.</w:t>
            </w:r>
          </w:p>
        </w:tc>
      </w:tr>
      <w:tr w:rsidR="001F3728" w:rsidRPr="009B706A" w14:paraId="111CC81A" w14:textId="77777777" w:rsidTr="00935B30">
        <w:tc>
          <w:tcPr>
            <w:tcW w:w="5000" w:type="pct"/>
            <w:gridSpan w:val="4"/>
            <w:shd w:val="clear" w:color="auto" w:fill="CCFF66"/>
          </w:tcPr>
          <w:p w14:paraId="72891CA5" w14:textId="77777777" w:rsidR="001F3728" w:rsidRPr="003A1A31" w:rsidRDefault="001F3728" w:rsidP="003A1A31">
            <w:pPr>
              <w:jc w:val="center"/>
              <w:rPr>
                <w:rFonts w:asciiTheme="majorHAnsi" w:hAnsiTheme="majorHAnsi" w:cstheme="majorHAnsi"/>
                <w:b/>
                <w:sz w:val="26"/>
                <w:szCs w:val="26"/>
              </w:rPr>
            </w:pPr>
            <w:r w:rsidRPr="003A1A31">
              <w:rPr>
                <w:rFonts w:asciiTheme="majorHAnsi" w:hAnsiTheme="majorHAnsi" w:cstheme="majorHAnsi"/>
                <w:b/>
                <w:color w:val="000000" w:themeColor="text1"/>
                <w:sz w:val="26"/>
                <w:szCs w:val="26"/>
              </w:rPr>
              <w:t>Nội dung hiển thị</w:t>
            </w:r>
          </w:p>
        </w:tc>
      </w:tr>
      <w:tr w:rsidR="001F3728" w:rsidRPr="009B706A" w14:paraId="65591283" w14:textId="77777777" w:rsidTr="00935B30">
        <w:tc>
          <w:tcPr>
            <w:tcW w:w="1128" w:type="pct"/>
            <w:shd w:val="clear" w:color="auto" w:fill="CCFF66"/>
          </w:tcPr>
          <w:p w14:paraId="18353F20" w14:textId="77777777" w:rsidR="001F3728" w:rsidRPr="003A1A31" w:rsidRDefault="001F3728" w:rsidP="003A1A31">
            <w:pPr>
              <w:jc w:val="center"/>
              <w:rPr>
                <w:rFonts w:asciiTheme="majorHAnsi" w:hAnsiTheme="majorHAnsi" w:cstheme="majorHAnsi"/>
                <w:b/>
                <w:sz w:val="26"/>
                <w:szCs w:val="26"/>
              </w:rPr>
            </w:pPr>
            <w:r w:rsidRPr="003A1A31">
              <w:rPr>
                <w:rFonts w:asciiTheme="majorHAnsi" w:hAnsiTheme="majorHAnsi" w:cstheme="majorHAnsi"/>
                <w:b/>
                <w:color w:val="000000" w:themeColor="text1"/>
                <w:sz w:val="26"/>
                <w:szCs w:val="26"/>
              </w:rPr>
              <w:t>Mục</w:t>
            </w:r>
          </w:p>
        </w:tc>
        <w:tc>
          <w:tcPr>
            <w:tcW w:w="1128" w:type="pct"/>
            <w:shd w:val="clear" w:color="auto" w:fill="CCFF66"/>
          </w:tcPr>
          <w:p w14:paraId="4DC37282" w14:textId="77777777" w:rsidR="001F3728" w:rsidRPr="003A1A31" w:rsidRDefault="001F3728" w:rsidP="003A1A31">
            <w:pPr>
              <w:jc w:val="center"/>
              <w:rPr>
                <w:rFonts w:asciiTheme="majorHAnsi" w:hAnsiTheme="majorHAnsi" w:cstheme="majorHAnsi"/>
                <w:b/>
                <w:sz w:val="26"/>
                <w:szCs w:val="26"/>
              </w:rPr>
            </w:pPr>
            <w:r w:rsidRPr="003A1A31">
              <w:rPr>
                <w:rFonts w:asciiTheme="majorHAnsi" w:hAnsiTheme="majorHAnsi" w:cstheme="majorHAnsi"/>
                <w:b/>
                <w:color w:val="000000" w:themeColor="text1"/>
                <w:sz w:val="26"/>
                <w:szCs w:val="26"/>
              </w:rPr>
              <w:t>Loại</w:t>
            </w:r>
          </w:p>
        </w:tc>
        <w:tc>
          <w:tcPr>
            <w:tcW w:w="1128" w:type="pct"/>
            <w:shd w:val="clear" w:color="auto" w:fill="CCFF66"/>
          </w:tcPr>
          <w:p w14:paraId="5E0CD4CB" w14:textId="77777777" w:rsidR="001F3728" w:rsidRPr="003A1A31" w:rsidRDefault="001F3728" w:rsidP="003A1A31">
            <w:pPr>
              <w:jc w:val="center"/>
              <w:rPr>
                <w:rFonts w:asciiTheme="majorHAnsi" w:hAnsiTheme="majorHAnsi" w:cstheme="majorHAnsi"/>
                <w:b/>
                <w:sz w:val="26"/>
                <w:szCs w:val="26"/>
              </w:rPr>
            </w:pPr>
            <w:r w:rsidRPr="003A1A31">
              <w:rPr>
                <w:rFonts w:asciiTheme="majorHAnsi" w:hAnsiTheme="majorHAnsi" w:cstheme="majorHAnsi"/>
                <w:b/>
                <w:color w:val="000000" w:themeColor="text1"/>
                <w:sz w:val="26"/>
                <w:szCs w:val="26"/>
              </w:rPr>
              <w:t>Dữ liệu</w:t>
            </w:r>
          </w:p>
        </w:tc>
        <w:tc>
          <w:tcPr>
            <w:tcW w:w="1616" w:type="pct"/>
            <w:shd w:val="clear" w:color="auto" w:fill="CCFF66"/>
          </w:tcPr>
          <w:p w14:paraId="2D4C5B58" w14:textId="77777777" w:rsidR="001F3728" w:rsidRPr="003A1A31" w:rsidRDefault="001F3728" w:rsidP="003A1A31">
            <w:pPr>
              <w:jc w:val="center"/>
              <w:rPr>
                <w:rFonts w:asciiTheme="majorHAnsi" w:hAnsiTheme="majorHAnsi" w:cstheme="majorHAnsi"/>
                <w:b/>
                <w:sz w:val="26"/>
                <w:szCs w:val="26"/>
              </w:rPr>
            </w:pPr>
            <w:r w:rsidRPr="003A1A31">
              <w:rPr>
                <w:rFonts w:asciiTheme="majorHAnsi" w:hAnsiTheme="majorHAnsi" w:cstheme="majorHAnsi"/>
                <w:b/>
                <w:color w:val="000000" w:themeColor="text1"/>
                <w:sz w:val="26"/>
                <w:szCs w:val="26"/>
              </w:rPr>
              <w:t>Mô tả</w:t>
            </w:r>
          </w:p>
        </w:tc>
      </w:tr>
      <w:tr w:rsidR="001F3728" w:rsidRPr="009B706A" w14:paraId="4933FC93" w14:textId="77777777" w:rsidTr="00935B30">
        <w:tc>
          <w:tcPr>
            <w:tcW w:w="1128" w:type="pct"/>
            <w:shd w:val="clear" w:color="auto" w:fill="auto"/>
          </w:tcPr>
          <w:p w14:paraId="252819BD" w14:textId="5428783B" w:rsidR="001F3728" w:rsidRPr="009B706A" w:rsidRDefault="001F3728"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Thông tin đơn hàng</w:t>
            </w:r>
          </w:p>
        </w:tc>
        <w:tc>
          <w:tcPr>
            <w:tcW w:w="1128" w:type="pct"/>
            <w:shd w:val="clear" w:color="auto" w:fill="auto"/>
          </w:tcPr>
          <w:p w14:paraId="0E701B97" w14:textId="3FDD75FF" w:rsidR="001F3728" w:rsidRPr="009B706A" w:rsidRDefault="001F3728"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Text</w:t>
            </w:r>
          </w:p>
        </w:tc>
        <w:tc>
          <w:tcPr>
            <w:tcW w:w="1128" w:type="pct"/>
            <w:shd w:val="clear" w:color="auto" w:fill="auto"/>
          </w:tcPr>
          <w:p w14:paraId="7DDF1E9B" w14:textId="582D8F48" w:rsidR="001F3728" w:rsidRPr="009B706A" w:rsidRDefault="001F3728"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Số đơn hàng, tên sản phẩm, giá tiền, giảm giá</w:t>
            </w:r>
          </w:p>
        </w:tc>
        <w:tc>
          <w:tcPr>
            <w:tcW w:w="1616" w:type="pct"/>
            <w:shd w:val="clear" w:color="auto" w:fill="auto"/>
          </w:tcPr>
          <w:p w14:paraId="0D96EC37" w14:textId="77777777" w:rsidR="001F3728" w:rsidRPr="009B706A" w:rsidRDefault="001F3728"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 xml:space="preserve">Hiển thị thông tin đơn hàng chi tiết </w:t>
            </w:r>
          </w:p>
          <w:p w14:paraId="73A62DB2" w14:textId="71F0A835" w:rsidR="001F3728" w:rsidRPr="009B706A" w:rsidRDefault="001F3728"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bao gồm mã đơn hàng, số lượng, giá sản phẩm, giảm giá, tổng tiền, phương thức thanh toán.</w:t>
            </w:r>
          </w:p>
        </w:tc>
      </w:tr>
      <w:tr w:rsidR="001F3728" w:rsidRPr="009B706A" w14:paraId="024D9588" w14:textId="77777777" w:rsidTr="00935B30">
        <w:tc>
          <w:tcPr>
            <w:tcW w:w="1128" w:type="pct"/>
            <w:shd w:val="clear" w:color="auto" w:fill="auto"/>
          </w:tcPr>
          <w:p w14:paraId="671E2ADE" w14:textId="6E7FCCAE" w:rsidR="001F3728" w:rsidRPr="009B706A" w:rsidRDefault="001F3728"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Tổng tiền</w:t>
            </w:r>
          </w:p>
        </w:tc>
        <w:tc>
          <w:tcPr>
            <w:tcW w:w="1128" w:type="pct"/>
            <w:shd w:val="clear" w:color="auto" w:fill="auto"/>
          </w:tcPr>
          <w:p w14:paraId="0B5F7DDD" w14:textId="10EBB41A" w:rsidR="001F3728" w:rsidRPr="009B706A" w:rsidRDefault="001F3728"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Text</w:t>
            </w:r>
          </w:p>
        </w:tc>
        <w:tc>
          <w:tcPr>
            <w:tcW w:w="1128" w:type="pct"/>
            <w:shd w:val="clear" w:color="auto" w:fill="auto"/>
          </w:tcPr>
          <w:p w14:paraId="696C3A62" w14:textId="317BDC07" w:rsidR="001F3728" w:rsidRPr="009B706A" w:rsidRDefault="001F3728"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Giá gốc, giảm giá, tổng tiền</w:t>
            </w:r>
          </w:p>
        </w:tc>
        <w:tc>
          <w:tcPr>
            <w:tcW w:w="1616" w:type="pct"/>
            <w:shd w:val="clear" w:color="auto" w:fill="auto"/>
          </w:tcPr>
          <w:p w14:paraId="0DB5A80A" w14:textId="77777777" w:rsidR="001F3728" w:rsidRPr="009B706A" w:rsidRDefault="001F3728"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 xml:space="preserve">Hiển thị tổng tiền trước và sau khi </w:t>
            </w:r>
          </w:p>
          <w:p w14:paraId="7808BD28" w14:textId="0CFC4A3F" w:rsidR="001F3728" w:rsidRPr="009B706A" w:rsidRDefault="001F3728"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áp dụng giảm giá.</w:t>
            </w:r>
          </w:p>
        </w:tc>
      </w:tr>
      <w:tr w:rsidR="001F3728" w:rsidRPr="009B706A" w14:paraId="5FAB5894" w14:textId="77777777" w:rsidTr="00935B30">
        <w:tc>
          <w:tcPr>
            <w:tcW w:w="1128" w:type="pct"/>
            <w:shd w:val="clear" w:color="auto" w:fill="auto"/>
          </w:tcPr>
          <w:p w14:paraId="08000908" w14:textId="53F09CB7" w:rsidR="001F3728" w:rsidRPr="009B706A" w:rsidRDefault="001F3728"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Trang trước và sau</w:t>
            </w:r>
          </w:p>
        </w:tc>
        <w:tc>
          <w:tcPr>
            <w:tcW w:w="1128" w:type="pct"/>
            <w:shd w:val="clear" w:color="auto" w:fill="auto"/>
          </w:tcPr>
          <w:p w14:paraId="04672D30" w14:textId="038D0FEF" w:rsidR="001F3728" w:rsidRPr="009B706A" w:rsidRDefault="001F3728"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Button</w:t>
            </w:r>
          </w:p>
        </w:tc>
        <w:tc>
          <w:tcPr>
            <w:tcW w:w="1128" w:type="pct"/>
            <w:shd w:val="clear" w:color="auto" w:fill="auto"/>
          </w:tcPr>
          <w:p w14:paraId="053D342B" w14:textId="289AAB3E" w:rsidR="001F3728" w:rsidRPr="009B706A" w:rsidRDefault="001F3728"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Điều hướng trang đơn hàng</w:t>
            </w:r>
          </w:p>
        </w:tc>
        <w:tc>
          <w:tcPr>
            <w:tcW w:w="1616" w:type="pct"/>
            <w:shd w:val="clear" w:color="auto" w:fill="auto"/>
          </w:tcPr>
          <w:p w14:paraId="18070083" w14:textId="4470E8EF" w:rsidR="001F3728" w:rsidRPr="009B706A" w:rsidRDefault="001F3728"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Điều hướng qua các trang khi có nhiều đơn hàng trong lịch sử.</w:t>
            </w:r>
          </w:p>
        </w:tc>
      </w:tr>
      <w:tr w:rsidR="001F3728" w:rsidRPr="009B706A" w14:paraId="0C93793C" w14:textId="77777777" w:rsidTr="00935B30">
        <w:tc>
          <w:tcPr>
            <w:tcW w:w="1128" w:type="pct"/>
            <w:shd w:val="clear" w:color="auto" w:fill="auto"/>
          </w:tcPr>
          <w:p w14:paraId="25838777" w14:textId="54A47975" w:rsidR="001F3728" w:rsidRPr="009B706A" w:rsidRDefault="001F3728"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Reset tất cả</w:t>
            </w:r>
          </w:p>
        </w:tc>
        <w:tc>
          <w:tcPr>
            <w:tcW w:w="1128" w:type="pct"/>
            <w:shd w:val="clear" w:color="auto" w:fill="auto"/>
          </w:tcPr>
          <w:p w14:paraId="41F0A697" w14:textId="406D6936" w:rsidR="001F3728" w:rsidRPr="009B706A" w:rsidRDefault="001F3728"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Button</w:t>
            </w:r>
          </w:p>
        </w:tc>
        <w:tc>
          <w:tcPr>
            <w:tcW w:w="1128" w:type="pct"/>
            <w:shd w:val="clear" w:color="auto" w:fill="auto"/>
          </w:tcPr>
          <w:p w14:paraId="4833B7D6" w14:textId="1E3B043D" w:rsidR="001F3728" w:rsidRPr="009B706A" w:rsidRDefault="001F3728"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Chức năng đặt lại thông tin đơn hàng</w:t>
            </w:r>
          </w:p>
        </w:tc>
        <w:tc>
          <w:tcPr>
            <w:tcW w:w="1616" w:type="pct"/>
            <w:shd w:val="clear" w:color="auto" w:fill="auto"/>
          </w:tcPr>
          <w:p w14:paraId="03206370" w14:textId="434A7E23" w:rsidR="001F3728" w:rsidRPr="009B706A" w:rsidRDefault="001F3728"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Cho phép người dùng reset lại các thông tin hiển thị của đơn hàng hiện tại.</w:t>
            </w:r>
          </w:p>
        </w:tc>
      </w:tr>
      <w:tr w:rsidR="001F3728" w:rsidRPr="009B706A" w14:paraId="12EEAC60" w14:textId="77777777" w:rsidTr="00935B30">
        <w:tc>
          <w:tcPr>
            <w:tcW w:w="1128" w:type="pct"/>
            <w:shd w:val="clear" w:color="auto" w:fill="auto"/>
          </w:tcPr>
          <w:p w14:paraId="15A5742B" w14:textId="387A1BC4" w:rsidR="001F3728" w:rsidRPr="009B706A" w:rsidRDefault="001F3728"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Xác nhận</w:t>
            </w:r>
          </w:p>
        </w:tc>
        <w:tc>
          <w:tcPr>
            <w:tcW w:w="1128" w:type="pct"/>
            <w:shd w:val="clear" w:color="auto" w:fill="auto"/>
          </w:tcPr>
          <w:p w14:paraId="07665EFB" w14:textId="6B1121CF" w:rsidR="001F3728" w:rsidRPr="009B706A" w:rsidRDefault="001F3728"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Button</w:t>
            </w:r>
          </w:p>
        </w:tc>
        <w:tc>
          <w:tcPr>
            <w:tcW w:w="1128" w:type="pct"/>
            <w:shd w:val="clear" w:color="auto" w:fill="auto"/>
          </w:tcPr>
          <w:p w14:paraId="7D566FFD" w14:textId="500C6876" w:rsidR="001F3728" w:rsidRPr="009B706A" w:rsidRDefault="001F3728"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Hoàn tất đơn hàng</w:t>
            </w:r>
          </w:p>
        </w:tc>
        <w:tc>
          <w:tcPr>
            <w:tcW w:w="1616" w:type="pct"/>
            <w:shd w:val="clear" w:color="auto" w:fill="auto"/>
          </w:tcPr>
          <w:p w14:paraId="78132E93" w14:textId="46DA4A5C" w:rsidR="001F3728" w:rsidRPr="009B706A" w:rsidRDefault="001F3728"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Xác nhận đơn hàng và tiến hành thanh toán.</w:t>
            </w:r>
          </w:p>
        </w:tc>
      </w:tr>
      <w:tr w:rsidR="001F3728" w:rsidRPr="009B706A" w14:paraId="048BA39C" w14:textId="77777777" w:rsidTr="00935B30">
        <w:tc>
          <w:tcPr>
            <w:tcW w:w="5000" w:type="pct"/>
            <w:gridSpan w:val="4"/>
            <w:shd w:val="clear" w:color="auto" w:fill="CCFF66"/>
          </w:tcPr>
          <w:p w14:paraId="6A6D776E" w14:textId="77777777" w:rsidR="001F3728" w:rsidRPr="003A1A31" w:rsidRDefault="001F3728" w:rsidP="003A1A31">
            <w:pPr>
              <w:jc w:val="center"/>
              <w:rPr>
                <w:rFonts w:asciiTheme="majorHAnsi" w:hAnsiTheme="majorHAnsi" w:cstheme="majorHAnsi"/>
                <w:b/>
                <w:sz w:val="26"/>
                <w:szCs w:val="26"/>
              </w:rPr>
            </w:pPr>
            <w:r w:rsidRPr="003A1A31">
              <w:rPr>
                <w:rFonts w:asciiTheme="majorHAnsi" w:hAnsiTheme="majorHAnsi" w:cstheme="majorHAnsi"/>
                <w:b/>
                <w:color w:val="000000" w:themeColor="text1"/>
                <w:sz w:val="26"/>
                <w:szCs w:val="26"/>
              </w:rPr>
              <w:t>Nội dung hiển thị</w:t>
            </w:r>
          </w:p>
        </w:tc>
      </w:tr>
      <w:tr w:rsidR="001F3728" w:rsidRPr="009B706A" w14:paraId="0581284F" w14:textId="77777777" w:rsidTr="00935B30">
        <w:tc>
          <w:tcPr>
            <w:tcW w:w="1128" w:type="pct"/>
            <w:shd w:val="clear" w:color="auto" w:fill="CCFF66"/>
          </w:tcPr>
          <w:p w14:paraId="7C1059AE" w14:textId="77777777" w:rsidR="001F3728" w:rsidRPr="003A1A31" w:rsidRDefault="001F3728" w:rsidP="003A1A31">
            <w:pPr>
              <w:jc w:val="center"/>
              <w:rPr>
                <w:rFonts w:asciiTheme="majorHAnsi" w:hAnsiTheme="majorHAnsi" w:cstheme="majorHAnsi"/>
                <w:b/>
                <w:sz w:val="26"/>
                <w:szCs w:val="26"/>
                <w:lang w:val="vi-VN"/>
              </w:rPr>
            </w:pPr>
            <w:r w:rsidRPr="003A1A31">
              <w:rPr>
                <w:rFonts w:asciiTheme="majorHAnsi" w:hAnsiTheme="majorHAnsi" w:cstheme="majorHAnsi"/>
                <w:b/>
                <w:color w:val="000000" w:themeColor="text1"/>
                <w:sz w:val="26"/>
                <w:szCs w:val="26"/>
              </w:rPr>
              <w:t>Tên hành động</w:t>
            </w:r>
          </w:p>
        </w:tc>
        <w:tc>
          <w:tcPr>
            <w:tcW w:w="1128" w:type="pct"/>
            <w:shd w:val="clear" w:color="auto" w:fill="CCFF66"/>
          </w:tcPr>
          <w:p w14:paraId="1A4D6964" w14:textId="77777777" w:rsidR="001F3728" w:rsidRPr="003A1A31" w:rsidRDefault="001F3728" w:rsidP="003A1A31">
            <w:pPr>
              <w:jc w:val="center"/>
              <w:rPr>
                <w:rFonts w:asciiTheme="majorHAnsi" w:hAnsiTheme="majorHAnsi" w:cstheme="majorHAnsi"/>
                <w:b/>
                <w:sz w:val="26"/>
                <w:szCs w:val="26"/>
                <w:lang w:val="vi-VN"/>
              </w:rPr>
            </w:pPr>
            <w:r w:rsidRPr="003A1A31">
              <w:rPr>
                <w:rFonts w:asciiTheme="majorHAnsi" w:hAnsiTheme="majorHAnsi" w:cstheme="majorHAnsi"/>
                <w:b/>
                <w:color w:val="000000" w:themeColor="text1"/>
                <w:sz w:val="26"/>
                <w:szCs w:val="26"/>
              </w:rPr>
              <w:t>Mô tả</w:t>
            </w:r>
          </w:p>
        </w:tc>
        <w:tc>
          <w:tcPr>
            <w:tcW w:w="1128" w:type="pct"/>
            <w:shd w:val="clear" w:color="auto" w:fill="CCFF66"/>
          </w:tcPr>
          <w:p w14:paraId="26D0DA80" w14:textId="77777777" w:rsidR="001F3728" w:rsidRPr="003A1A31" w:rsidRDefault="001F3728" w:rsidP="003A1A31">
            <w:pPr>
              <w:jc w:val="center"/>
              <w:rPr>
                <w:rFonts w:asciiTheme="majorHAnsi" w:hAnsiTheme="majorHAnsi" w:cstheme="majorHAnsi"/>
                <w:b/>
                <w:sz w:val="26"/>
                <w:szCs w:val="26"/>
                <w:lang w:val="vi-VN"/>
              </w:rPr>
            </w:pPr>
            <w:r w:rsidRPr="003A1A31">
              <w:rPr>
                <w:rFonts w:asciiTheme="majorHAnsi" w:hAnsiTheme="majorHAnsi" w:cstheme="majorHAnsi"/>
                <w:b/>
                <w:color w:val="000000" w:themeColor="text1"/>
                <w:sz w:val="26"/>
                <w:szCs w:val="26"/>
              </w:rPr>
              <w:t>Thành công</w:t>
            </w:r>
          </w:p>
        </w:tc>
        <w:tc>
          <w:tcPr>
            <w:tcW w:w="1616" w:type="pct"/>
            <w:shd w:val="clear" w:color="auto" w:fill="CCFF66"/>
          </w:tcPr>
          <w:p w14:paraId="355B2AAE" w14:textId="77777777" w:rsidR="001F3728" w:rsidRPr="003A1A31" w:rsidRDefault="001F3728" w:rsidP="003A1A31">
            <w:pPr>
              <w:jc w:val="center"/>
              <w:rPr>
                <w:rFonts w:asciiTheme="majorHAnsi" w:hAnsiTheme="majorHAnsi" w:cstheme="majorHAnsi"/>
                <w:b/>
                <w:sz w:val="26"/>
                <w:szCs w:val="26"/>
                <w:lang w:val="vi-VN"/>
              </w:rPr>
            </w:pPr>
            <w:r w:rsidRPr="003A1A31">
              <w:rPr>
                <w:rFonts w:asciiTheme="majorHAnsi" w:hAnsiTheme="majorHAnsi" w:cstheme="majorHAnsi"/>
                <w:b/>
                <w:color w:val="000000" w:themeColor="text1"/>
                <w:sz w:val="26"/>
                <w:szCs w:val="26"/>
              </w:rPr>
              <w:t>Không thành công</w:t>
            </w:r>
          </w:p>
        </w:tc>
      </w:tr>
      <w:tr w:rsidR="001F3728" w:rsidRPr="009B706A" w14:paraId="28648A76" w14:textId="77777777" w:rsidTr="00935B30">
        <w:tc>
          <w:tcPr>
            <w:tcW w:w="1128" w:type="pct"/>
          </w:tcPr>
          <w:p w14:paraId="46F42309" w14:textId="37042308" w:rsidR="001F3728" w:rsidRPr="009B706A" w:rsidRDefault="001F3728"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lastRenderedPageBreak/>
              <w:t>Xác nhận đơn hàng</w:t>
            </w:r>
          </w:p>
        </w:tc>
        <w:tc>
          <w:tcPr>
            <w:tcW w:w="1128" w:type="pct"/>
          </w:tcPr>
          <w:p w14:paraId="1EF0DCEC" w14:textId="6BAFB692" w:rsidR="001F3728" w:rsidRPr="009B706A" w:rsidRDefault="001F3728"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Người dùng nhấn vào "Xác nhận"</w:t>
            </w:r>
          </w:p>
        </w:tc>
        <w:tc>
          <w:tcPr>
            <w:tcW w:w="1128" w:type="pct"/>
          </w:tcPr>
          <w:p w14:paraId="19581C9C" w14:textId="39B10CD8" w:rsidR="001F3728" w:rsidRPr="009B706A" w:rsidRDefault="001F3728"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Đơn hàng được xác nhận và tiếp tục quá trình thanh toán.</w:t>
            </w:r>
          </w:p>
        </w:tc>
        <w:tc>
          <w:tcPr>
            <w:tcW w:w="1616" w:type="pct"/>
          </w:tcPr>
          <w:p w14:paraId="644E3C19" w14:textId="417AA55C" w:rsidR="001F3728" w:rsidRPr="009B706A" w:rsidRDefault="001F3728"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Nếu có lỗi xác nhận hoặc kết nối mạng, hệ thống thông báo lỗi.</w:t>
            </w:r>
          </w:p>
        </w:tc>
      </w:tr>
      <w:tr w:rsidR="001F3728" w:rsidRPr="009B706A" w14:paraId="69980364" w14:textId="77777777" w:rsidTr="00935B30">
        <w:tc>
          <w:tcPr>
            <w:tcW w:w="1128" w:type="pct"/>
          </w:tcPr>
          <w:p w14:paraId="43209BC6" w14:textId="237CBDEA" w:rsidR="001F3728" w:rsidRPr="009B706A" w:rsidRDefault="001F3728"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Reset tất cả</w:t>
            </w:r>
          </w:p>
        </w:tc>
        <w:tc>
          <w:tcPr>
            <w:tcW w:w="1128" w:type="pct"/>
          </w:tcPr>
          <w:p w14:paraId="5504E387" w14:textId="4A686510" w:rsidR="001F3728" w:rsidRPr="009B706A" w:rsidRDefault="001F3728"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Người dùng nhấn "Reset tất cả"</w:t>
            </w:r>
          </w:p>
        </w:tc>
        <w:tc>
          <w:tcPr>
            <w:tcW w:w="1128" w:type="pct"/>
          </w:tcPr>
          <w:p w14:paraId="3799A1C3" w14:textId="664D949C" w:rsidR="001F3728" w:rsidRPr="009B706A" w:rsidRDefault="001F3728"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Các thông tin đơn hàng được làm mới lại và có thể tiếp tục chọn lại sản phẩm.</w:t>
            </w:r>
          </w:p>
        </w:tc>
        <w:tc>
          <w:tcPr>
            <w:tcW w:w="1616" w:type="pct"/>
          </w:tcPr>
          <w:p w14:paraId="1BDF8903" w14:textId="0792139B" w:rsidR="001F3728" w:rsidRPr="009B706A" w:rsidRDefault="001F3728"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Nếu không thể reset, thông báo lỗi xuất hiện.</w:t>
            </w:r>
          </w:p>
        </w:tc>
      </w:tr>
      <w:tr w:rsidR="001F3728" w:rsidRPr="009B706A" w14:paraId="295C61CA" w14:textId="77777777" w:rsidTr="00935B30">
        <w:tc>
          <w:tcPr>
            <w:tcW w:w="1128" w:type="pct"/>
          </w:tcPr>
          <w:p w14:paraId="09F85738" w14:textId="64F0AFA1" w:rsidR="001F3728" w:rsidRPr="009B706A" w:rsidRDefault="001F3728"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Điều hướng trang</w:t>
            </w:r>
          </w:p>
        </w:tc>
        <w:tc>
          <w:tcPr>
            <w:tcW w:w="1128" w:type="pct"/>
          </w:tcPr>
          <w:p w14:paraId="1736C69B" w14:textId="24241509" w:rsidR="001F3728" w:rsidRPr="009B706A" w:rsidRDefault="001F3728"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Người dùng nhấn vào "Trang trước" hoặc "Trang sau"</w:t>
            </w:r>
          </w:p>
        </w:tc>
        <w:tc>
          <w:tcPr>
            <w:tcW w:w="1128" w:type="pct"/>
          </w:tcPr>
          <w:p w14:paraId="2B6DDF7A" w14:textId="41B9DD84" w:rsidR="001F3728" w:rsidRPr="009B706A" w:rsidRDefault="001F3728"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Hệ thống hiển thị đúng trang đơn hàng tiếp theo hoặc trước đó.</w:t>
            </w:r>
          </w:p>
        </w:tc>
        <w:tc>
          <w:tcPr>
            <w:tcW w:w="1616" w:type="pct"/>
          </w:tcPr>
          <w:p w14:paraId="31231153" w14:textId="2E947824" w:rsidR="001F3728" w:rsidRPr="009B706A" w:rsidRDefault="001F3728"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Nếu có lỗi tải dữ liệu, sẽ có thông báo lỗi về việc điều hướng trang.</w:t>
            </w:r>
          </w:p>
        </w:tc>
      </w:tr>
    </w:tbl>
    <w:p w14:paraId="2E671E82" w14:textId="0576A24C" w:rsidR="00862DF7" w:rsidRPr="009B706A" w:rsidRDefault="00862DF7" w:rsidP="0049382E">
      <w:pPr>
        <w:pStyle w:val="u2"/>
        <w:jc w:val="both"/>
        <w:rPr>
          <w:rFonts w:asciiTheme="majorHAnsi" w:hAnsiTheme="majorHAnsi" w:cstheme="majorHAnsi"/>
          <w:b w:val="0"/>
          <w:bCs/>
        </w:rPr>
      </w:pPr>
      <w:bookmarkStart w:id="50" w:name="_Toc198617474"/>
      <w:bookmarkEnd w:id="49"/>
      <w:r w:rsidRPr="009B706A">
        <w:rPr>
          <w:rFonts w:asciiTheme="majorHAnsi" w:hAnsiTheme="majorHAnsi" w:cstheme="majorHAnsi"/>
          <w:bCs/>
        </w:rPr>
        <w:t>UI-</w:t>
      </w:r>
      <w:r w:rsidR="00DF433C" w:rsidRPr="009B706A">
        <w:rPr>
          <w:rFonts w:asciiTheme="majorHAnsi" w:hAnsiTheme="majorHAnsi" w:cstheme="majorHAnsi"/>
          <w:bCs/>
        </w:rPr>
        <w:t>20</w:t>
      </w:r>
      <w:r w:rsidRPr="009B706A">
        <w:rPr>
          <w:rFonts w:asciiTheme="majorHAnsi" w:hAnsiTheme="majorHAnsi" w:cstheme="majorHAnsi"/>
          <w:bCs/>
        </w:rPr>
        <w:t xml:space="preserve"> Giao diện Hóa Đơn</w:t>
      </w:r>
      <w:bookmarkEnd w:id="50"/>
    </w:p>
    <w:p w14:paraId="4C610298" w14:textId="0F2808F1" w:rsidR="00862DF7" w:rsidRPr="009B706A" w:rsidRDefault="00862DF7" w:rsidP="0049382E">
      <w:pPr>
        <w:jc w:val="both"/>
        <w:rPr>
          <w:rFonts w:asciiTheme="majorHAnsi" w:hAnsiTheme="majorHAnsi" w:cstheme="majorHAnsi"/>
          <w:b/>
          <w:bCs/>
          <w:sz w:val="26"/>
          <w:szCs w:val="26"/>
        </w:rPr>
      </w:pPr>
      <w:r w:rsidRPr="009B706A">
        <w:rPr>
          <w:rFonts w:asciiTheme="majorHAnsi" w:hAnsiTheme="majorHAnsi" w:cstheme="majorHAnsi"/>
          <w:b/>
          <w:bCs/>
          <w:noProof/>
          <w:sz w:val="26"/>
          <w:szCs w:val="26"/>
        </w:rPr>
        <w:drawing>
          <wp:inline distT="0" distB="0" distL="0" distR="0" wp14:anchorId="0DEBD07C" wp14:editId="4ED37626">
            <wp:extent cx="5572903" cy="6477904"/>
            <wp:effectExtent l="0" t="0" r="8890" b="0"/>
            <wp:docPr id="1201315018" name="Picture 1" descr="A screenshot of a docu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315018" name="Picture 1" descr="A screenshot of a document&#10;&#10;AI-generated content may be incorrect."/>
                    <pic:cNvPicPr/>
                  </pic:nvPicPr>
                  <pic:blipFill>
                    <a:blip r:embed="rId29"/>
                    <a:stretch>
                      <a:fillRect/>
                    </a:stretch>
                  </pic:blipFill>
                  <pic:spPr>
                    <a:xfrm>
                      <a:off x="0" y="0"/>
                      <a:ext cx="5572903" cy="6477904"/>
                    </a:xfrm>
                    <a:prstGeom prst="rect">
                      <a:avLst/>
                    </a:prstGeom>
                  </pic:spPr>
                </pic:pic>
              </a:graphicData>
            </a:graphic>
          </wp:inline>
        </w:drawing>
      </w:r>
    </w:p>
    <w:tbl>
      <w:tblPr>
        <w:tblStyle w:val="LiBang"/>
        <w:tblW w:w="5535" w:type="pct"/>
        <w:tblLook w:val="04A0" w:firstRow="1" w:lastRow="0" w:firstColumn="1" w:lastColumn="0" w:noHBand="0" w:noVBand="1"/>
      </w:tblPr>
      <w:tblGrid>
        <w:gridCol w:w="2252"/>
        <w:gridCol w:w="2253"/>
        <w:gridCol w:w="2253"/>
        <w:gridCol w:w="3227"/>
      </w:tblGrid>
      <w:tr w:rsidR="001F3728" w:rsidRPr="009B706A" w14:paraId="4D4C4E7B" w14:textId="77777777" w:rsidTr="00935B30">
        <w:tc>
          <w:tcPr>
            <w:tcW w:w="2256" w:type="pct"/>
            <w:gridSpan w:val="2"/>
            <w:shd w:val="clear" w:color="auto" w:fill="CCFF66"/>
          </w:tcPr>
          <w:p w14:paraId="7F9A2F10" w14:textId="77777777" w:rsidR="001F3728" w:rsidRPr="003A1A31" w:rsidRDefault="001F3728" w:rsidP="0049382E">
            <w:pPr>
              <w:jc w:val="both"/>
              <w:rPr>
                <w:rFonts w:asciiTheme="majorHAnsi" w:hAnsiTheme="majorHAnsi" w:cstheme="majorHAnsi"/>
                <w:b/>
                <w:sz w:val="26"/>
                <w:szCs w:val="26"/>
              </w:rPr>
            </w:pPr>
            <w:r w:rsidRPr="003A1A31">
              <w:rPr>
                <w:rFonts w:asciiTheme="majorHAnsi" w:hAnsiTheme="majorHAnsi" w:cstheme="majorHAnsi"/>
                <w:b/>
                <w:color w:val="000000" w:themeColor="text1"/>
                <w:sz w:val="26"/>
                <w:szCs w:val="26"/>
              </w:rPr>
              <w:t>Hiển thị</w:t>
            </w:r>
          </w:p>
        </w:tc>
        <w:tc>
          <w:tcPr>
            <w:tcW w:w="2744" w:type="pct"/>
            <w:gridSpan w:val="2"/>
          </w:tcPr>
          <w:p w14:paraId="590C70B2" w14:textId="4F1BA464" w:rsidR="001F3728" w:rsidRPr="009B706A" w:rsidRDefault="001F3728" w:rsidP="0049382E">
            <w:pPr>
              <w:jc w:val="both"/>
              <w:rPr>
                <w:rFonts w:asciiTheme="majorHAnsi" w:hAnsiTheme="majorHAnsi" w:cstheme="majorHAnsi"/>
                <w:bCs/>
                <w:sz w:val="26"/>
                <w:szCs w:val="26"/>
              </w:rPr>
            </w:pPr>
            <w:r w:rsidRPr="009B706A">
              <w:rPr>
                <w:rFonts w:asciiTheme="majorHAnsi" w:hAnsiTheme="majorHAnsi" w:cstheme="majorHAnsi"/>
                <w:bCs/>
                <w:sz w:val="26"/>
                <w:szCs w:val="26"/>
              </w:rPr>
              <w:t>Giao diện hóa đơn thanh toán</w:t>
            </w:r>
          </w:p>
        </w:tc>
      </w:tr>
      <w:tr w:rsidR="001F3728" w:rsidRPr="009B706A" w14:paraId="7AF65500" w14:textId="77777777" w:rsidTr="00935B30">
        <w:tc>
          <w:tcPr>
            <w:tcW w:w="2256" w:type="pct"/>
            <w:gridSpan w:val="2"/>
            <w:shd w:val="clear" w:color="auto" w:fill="CCFF66"/>
          </w:tcPr>
          <w:p w14:paraId="036B9B28" w14:textId="77777777" w:rsidR="001F3728" w:rsidRPr="003A1A31" w:rsidRDefault="001F3728" w:rsidP="0049382E">
            <w:pPr>
              <w:jc w:val="both"/>
              <w:rPr>
                <w:rFonts w:asciiTheme="majorHAnsi" w:hAnsiTheme="majorHAnsi" w:cstheme="majorHAnsi"/>
                <w:b/>
                <w:sz w:val="26"/>
                <w:szCs w:val="26"/>
              </w:rPr>
            </w:pPr>
            <w:r w:rsidRPr="003A1A31">
              <w:rPr>
                <w:rFonts w:asciiTheme="majorHAnsi" w:hAnsiTheme="majorHAnsi" w:cstheme="majorHAnsi"/>
                <w:b/>
                <w:color w:val="000000" w:themeColor="text1"/>
                <w:sz w:val="26"/>
                <w:szCs w:val="26"/>
              </w:rPr>
              <w:lastRenderedPageBreak/>
              <w:t>Mô tả</w:t>
            </w:r>
          </w:p>
        </w:tc>
        <w:tc>
          <w:tcPr>
            <w:tcW w:w="2744" w:type="pct"/>
            <w:gridSpan w:val="2"/>
          </w:tcPr>
          <w:p w14:paraId="522BF22C" w14:textId="267DE584" w:rsidR="001F3728" w:rsidRPr="009B706A" w:rsidRDefault="001F3728" w:rsidP="0049382E">
            <w:pPr>
              <w:jc w:val="both"/>
              <w:rPr>
                <w:rFonts w:asciiTheme="majorHAnsi" w:hAnsiTheme="majorHAnsi" w:cstheme="majorHAnsi"/>
                <w:bCs/>
                <w:sz w:val="26"/>
                <w:szCs w:val="26"/>
              </w:rPr>
            </w:pPr>
            <w:r w:rsidRPr="009B706A">
              <w:rPr>
                <w:rFonts w:asciiTheme="majorHAnsi" w:hAnsiTheme="majorHAnsi" w:cstheme="majorHAnsi"/>
                <w:bCs/>
                <w:sz w:val="26"/>
                <w:szCs w:val="26"/>
              </w:rPr>
              <w:t>Hiển thị chi tiết hóa đơn thanh toán cho khách hàng bao gồm các thông tin về sản phẩm, giá tiền, giảm giá và phương thức thanh toán.</w:t>
            </w:r>
          </w:p>
        </w:tc>
      </w:tr>
      <w:tr w:rsidR="001F3728" w:rsidRPr="009B706A" w14:paraId="1B853C25" w14:textId="77777777" w:rsidTr="00935B30">
        <w:tc>
          <w:tcPr>
            <w:tcW w:w="2256" w:type="pct"/>
            <w:gridSpan w:val="2"/>
            <w:shd w:val="clear" w:color="auto" w:fill="CCFF66"/>
          </w:tcPr>
          <w:p w14:paraId="5727EB17" w14:textId="77777777" w:rsidR="001F3728" w:rsidRPr="003A1A31" w:rsidRDefault="001F3728" w:rsidP="0049382E">
            <w:pPr>
              <w:jc w:val="both"/>
              <w:rPr>
                <w:rFonts w:asciiTheme="majorHAnsi" w:hAnsiTheme="majorHAnsi" w:cstheme="majorHAnsi"/>
                <w:b/>
                <w:sz w:val="26"/>
                <w:szCs w:val="26"/>
              </w:rPr>
            </w:pPr>
            <w:r w:rsidRPr="003A1A31">
              <w:rPr>
                <w:rFonts w:asciiTheme="majorHAnsi" w:hAnsiTheme="majorHAnsi" w:cstheme="majorHAnsi"/>
                <w:b/>
                <w:color w:val="000000" w:themeColor="text1"/>
                <w:sz w:val="26"/>
                <w:szCs w:val="26"/>
              </w:rPr>
              <w:t>Hiển thị truy cập</w:t>
            </w:r>
          </w:p>
        </w:tc>
        <w:tc>
          <w:tcPr>
            <w:tcW w:w="2744" w:type="pct"/>
            <w:gridSpan w:val="2"/>
          </w:tcPr>
          <w:p w14:paraId="3172C891" w14:textId="2CDC7C20" w:rsidR="001F3728" w:rsidRPr="009B706A" w:rsidRDefault="001F3728" w:rsidP="0049382E">
            <w:pPr>
              <w:jc w:val="both"/>
              <w:rPr>
                <w:rFonts w:asciiTheme="majorHAnsi" w:hAnsiTheme="majorHAnsi" w:cstheme="majorHAnsi"/>
                <w:bCs/>
                <w:sz w:val="26"/>
                <w:szCs w:val="26"/>
              </w:rPr>
            </w:pPr>
            <w:r w:rsidRPr="009B706A">
              <w:rPr>
                <w:rFonts w:asciiTheme="majorHAnsi" w:hAnsiTheme="majorHAnsi" w:cstheme="majorHAnsi"/>
                <w:bCs/>
                <w:sz w:val="26"/>
                <w:szCs w:val="26"/>
              </w:rPr>
              <w:t>Người dùng có thể truy cập vào giao diện này sau khi bấm vào nút xác nhận tại giao diện thông tin đơn hang và chọn in hóa đơn.</w:t>
            </w:r>
          </w:p>
        </w:tc>
      </w:tr>
      <w:tr w:rsidR="001F3728" w:rsidRPr="009B706A" w14:paraId="623A730F" w14:textId="77777777" w:rsidTr="00935B30">
        <w:tc>
          <w:tcPr>
            <w:tcW w:w="5000" w:type="pct"/>
            <w:gridSpan w:val="4"/>
            <w:shd w:val="clear" w:color="auto" w:fill="CCFF66"/>
          </w:tcPr>
          <w:p w14:paraId="61610645" w14:textId="77777777" w:rsidR="001F3728" w:rsidRPr="003A1A31" w:rsidRDefault="001F3728" w:rsidP="003A1A31">
            <w:pPr>
              <w:jc w:val="center"/>
              <w:rPr>
                <w:rFonts w:asciiTheme="majorHAnsi" w:hAnsiTheme="majorHAnsi" w:cstheme="majorHAnsi"/>
                <w:b/>
                <w:sz w:val="26"/>
                <w:szCs w:val="26"/>
              </w:rPr>
            </w:pPr>
            <w:r w:rsidRPr="003A1A31">
              <w:rPr>
                <w:rFonts w:asciiTheme="majorHAnsi" w:hAnsiTheme="majorHAnsi" w:cstheme="majorHAnsi"/>
                <w:b/>
                <w:color w:val="000000" w:themeColor="text1"/>
                <w:sz w:val="26"/>
                <w:szCs w:val="26"/>
              </w:rPr>
              <w:t>Nội dung hiển thị</w:t>
            </w:r>
          </w:p>
        </w:tc>
      </w:tr>
      <w:tr w:rsidR="001F3728" w:rsidRPr="009B706A" w14:paraId="04C9538E" w14:textId="77777777" w:rsidTr="00935B30">
        <w:tc>
          <w:tcPr>
            <w:tcW w:w="1128" w:type="pct"/>
            <w:shd w:val="clear" w:color="auto" w:fill="CCFF66"/>
          </w:tcPr>
          <w:p w14:paraId="775CF929" w14:textId="77777777" w:rsidR="001F3728" w:rsidRPr="003A1A31" w:rsidRDefault="001F3728" w:rsidP="003A1A31">
            <w:pPr>
              <w:jc w:val="center"/>
              <w:rPr>
                <w:rFonts w:asciiTheme="majorHAnsi" w:hAnsiTheme="majorHAnsi" w:cstheme="majorHAnsi"/>
                <w:b/>
                <w:sz w:val="26"/>
                <w:szCs w:val="26"/>
              </w:rPr>
            </w:pPr>
            <w:r w:rsidRPr="003A1A31">
              <w:rPr>
                <w:rFonts w:asciiTheme="majorHAnsi" w:hAnsiTheme="majorHAnsi" w:cstheme="majorHAnsi"/>
                <w:b/>
                <w:color w:val="000000" w:themeColor="text1"/>
                <w:sz w:val="26"/>
                <w:szCs w:val="26"/>
              </w:rPr>
              <w:t>Mục</w:t>
            </w:r>
          </w:p>
        </w:tc>
        <w:tc>
          <w:tcPr>
            <w:tcW w:w="1128" w:type="pct"/>
            <w:shd w:val="clear" w:color="auto" w:fill="CCFF66"/>
          </w:tcPr>
          <w:p w14:paraId="44CF9D9E" w14:textId="77777777" w:rsidR="001F3728" w:rsidRPr="003A1A31" w:rsidRDefault="001F3728" w:rsidP="003A1A31">
            <w:pPr>
              <w:jc w:val="center"/>
              <w:rPr>
                <w:rFonts w:asciiTheme="majorHAnsi" w:hAnsiTheme="majorHAnsi" w:cstheme="majorHAnsi"/>
                <w:b/>
                <w:sz w:val="26"/>
                <w:szCs w:val="26"/>
              </w:rPr>
            </w:pPr>
            <w:r w:rsidRPr="003A1A31">
              <w:rPr>
                <w:rFonts w:asciiTheme="majorHAnsi" w:hAnsiTheme="majorHAnsi" w:cstheme="majorHAnsi"/>
                <w:b/>
                <w:color w:val="000000" w:themeColor="text1"/>
                <w:sz w:val="26"/>
                <w:szCs w:val="26"/>
              </w:rPr>
              <w:t>Loại</w:t>
            </w:r>
          </w:p>
        </w:tc>
        <w:tc>
          <w:tcPr>
            <w:tcW w:w="1128" w:type="pct"/>
            <w:shd w:val="clear" w:color="auto" w:fill="CCFF66"/>
          </w:tcPr>
          <w:p w14:paraId="6BDE9CD3" w14:textId="77777777" w:rsidR="001F3728" w:rsidRPr="003A1A31" w:rsidRDefault="001F3728" w:rsidP="003A1A31">
            <w:pPr>
              <w:jc w:val="center"/>
              <w:rPr>
                <w:rFonts w:asciiTheme="majorHAnsi" w:hAnsiTheme="majorHAnsi" w:cstheme="majorHAnsi"/>
                <w:b/>
                <w:sz w:val="26"/>
                <w:szCs w:val="26"/>
              </w:rPr>
            </w:pPr>
            <w:r w:rsidRPr="003A1A31">
              <w:rPr>
                <w:rFonts w:asciiTheme="majorHAnsi" w:hAnsiTheme="majorHAnsi" w:cstheme="majorHAnsi"/>
                <w:b/>
                <w:color w:val="000000" w:themeColor="text1"/>
                <w:sz w:val="26"/>
                <w:szCs w:val="26"/>
              </w:rPr>
              <w:t>Dữ liệu</w:t>
            </w:r>
          </w:p>
        </w:tc>
        <w:tc>
          <w:tcPr>
            <w:tcW w:w="1616" w:type="pct"/>
            <w:shd w:val="clear" w:color="auto" w:fill="CCFF66"/>
          </w:tcPr>
          <w:p w14:paraId="5633301B" w14:textId="77777777" w:rsidR="001F3728" w:rsidRPr="003A1A31" w:rsidRDefault="001F3728" w:rsidP="003A1A31">
            <w:pPr>
              <w:jc w:val="center"/>
              <w:rPr>
                <w:rFonts w:asciiTheme="majorHAnsi" w:hAnsiTheme="majorHAnsi" w:cstheme="majorHAnsi"/>
                <w:b/>
                <w:sz w:val="26"/>
                <w:szCs w:val="26"/>
              </w:rPr>
            </w:pPr>
            <w:r w:rsidRPr="003A1A31">
              <w:rPr>
                <w:rFonts w:asciiTheme="majorHAnsi" w:hAnsiTheme="majorHAnsi" w:cstheme="majorHAnsi"/>
                <w:b/>
                <w:color w:val="000000" w:themeColor="text1"/>
                <w:sz w:val="26"/>
                <w:szCs w:val="26"/>
              </w:rPr>
              <w:t>Mô tả</w:t>
            </w:r>
          </w:p>
        </w:tc>
      </w:tr>
      <w:tr w:rsidR="001F3728" w:rsidRPr="009B706A" w14:paraId="184AD64F" w14:textId="77777777" w:rsidTr="00935B30">
        <w:tc>
          <w:tcPr>
            <w:tcW w:w="1128" w:type="pct"/>
            <w:shd w:val="clear" w:color="auto" w:fill="auto"/>
          </w:tcPr>
          <w:p w14:paraId="3A971699" w14:textId="2D2D3F8D" w:rsidR="001F3728" w:rsidRPr="009B706A" w:rsidRDefault="001F3728"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Thông tin hóa đơn</w:t>
            </w:r>
          </w:p>
        </w:tc>
        <w:tc>
          <w:tcPr>
            <w:tcW w:w="1128" w:type="pct"/>
            <w:shd w:val="clear" w:color="auto" w:fill="auto"/>
          </w:tcPr>
          <w:p w14:paraId="514AC545" w14:textId="4863A03D" w:rsidR="001F3728" w:rsidRPr="009B706A" w:rsidRDefault="001F3728"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Text</w:t>
            </w:r>
          </w:p>
        </w:tc>
        <w:tc>
          <w:tcPr>
            <w:tcW w:w="1128" w:type="pct"/>
            <w:shd w:val="clear" w:color="auto" w:fill="auto"/>
          </w:tcPr>
          <w:p w14:paraId="3C7ED22A" w14:textId="6D656E69" w:rsidR="001F3728" w:rsidRPr="009B706A" w:rsidRDefault="001F3728"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Mã hóa đơn, sản phẩm, số lượng, giá</w:t>
            </w:r>
          </w:p>
        </w:tc>
        <w:tc>
          <w:tcPr>
            <w:tcW w:w="1616" w:type="pct"/>
            <w:shd w:val="clear" w:color="auto" w:fill="auto"/>
          </w:tcPr>
          <w:p w14:paraId="685176E3" w14:textId="72520568" w:rsidR="001F3728" w:rsidRPr="009B706A" w:rsidRDefault="001F3728"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Hiển thị các thông tin chi tiết về đơn hàng như mã hóa đơn, sản phẩm, số lượng, giá sản phẩm, giảm giá, và phương thức thanh toán.</w:t>
            </w:r>
          </w:p>
        </w:tc>
      </w:tr>
      <w:tr w:rsidR="001F3728" w:rsidRPr="009B706A" w14:paraId="17E7C154" w14:textId="77777777" w:rsidTr="00935B30">
        <w:tc>
          <w:tcPr>
            <w:tcW w:w="1128" w:type="pct"/>
            <w:shd w:val="clear" w:color="auto" w:fill="auto"/>
          </w:tcPr>
          <w:p w14:paraId="15F7AC74" w14:textId="4D3849B6" w:rsidR="001F3728" w:rsidRPr="009B706A" w:rsidRDefault="001F3728"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Giá gốc và tổng tiền</w:t>
            </w:r>
          </w:p>
        </w:tc>
        <w:tc>
          <w:tcPr>
            <w:tcW w:w="1128" w:type="pct"/>
            <w:shd w:val="clear" w:color="auto" w:fill="auto"/>
          </w:tcPr>
          <w:p w14:paraId="599FA865" w14:textId="53BA4981" w:rsidR="001F3728" w:rsidRPr="009B706A" w:rsidRDefault="001F3728"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Text</w:t>
            </w:r>
          </w:p>
        </w:tc>
        <w:tc>
          <w:tcPr>
            <w:tcW w:w="1128" w:type="pct"/>
            <w:shd w:val="clear" w:color="auto" w:fill="auto"/>
          </w:tcPr>
          <w:p w14:paraId="5D0C04C1" w14:textId="1D206036" w:rsidR="001F3728" w:rsidRPr="009B706A" w:rsidRDefault="001F3728"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Giá gốc, giảm giá, tổng tiền</w:t>
            </w:r>
          </w:p>
        </w:tc>
        <w:tc>
          <w:tcPr>
            <w:tcW w:w="1616" w:type="pct"/>
            <w:shd w:val="clear" w:color="auto" w:fill="auto"/>
          </w:tcPr>
          <w:p w14:paraId="311F46B1" w14:textId="7AC63940" w:rsidR="001F3728" w:rsidRPr="009B706A" w:rsidRDefault="001F3728"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Hiển thị giá gốc của sản phẩm, các chương trình giảm giá (nếu có), và tổng tiền phải thanh toán sau khi giảm giá.</w:t>
            </w:r>
          </w:p>
        </w:tc>
      </w:tr>
      <w:tr w:rsidR="001F3728" w:rsidRPr="009B706A" w14:paraId="132B842E" w14:textId="77777777" w:rsidTr="00935B30">
        <w:tc>
          <w:tcPr>
            <w:tcW w:w="5000" w:type="pct"/>
            <w:gridSpan w:val="4"/>
            <w:shd w:val="clear" w:color="auto" w:fill="CCFF66"/>
          </w:tcPr>
          <w:p w14:paraId="0A0C4123" w14:textId="77777777" w:rsidR="001F3728" w:rsidRPr="009B4A88" w:rsidRDefault="001F3728" w:rsidP="009B4A88">
            <w:pPr>
              <w:jc w:val="center"/>
              <w:rPr>
                <w:rFonts w:asciiTheme="majorHAnsi" w:hAnsiTheme="majorHAnsi" w:cstheme="majorHAnsi"/>
                <w:b/>
                <w:sz w:val="26"/>
                <w:szCs w:val="26"/>
              </w:rPr>
            </w:pPr>
            <w:r w:rsidRPr="009B4A88">
              <w:rPr>
                <w:rFonts w:asciiTheme="majorHAnsi" w:hAnsiTheme="majorHAnsi" w:cstheme="majorHAnsi"/>
                <w:b/>
                <w:color w:val="000000" w:themeColor="text1"/>
                <w:sz w:val="26"/>
                <w:szCs w:val="26"/>
              </w:rPr>
              <w:t>Nội dung hiển thị</w:t>
            </w:r>
          </w:p>
        </w:tc>
      </w:tr>
      <w:tr w:rsidR="001F3728" w:rsidRPr="009B706A" w14:paraId="4B6D161F" w14:textId="77777777" w:rsidTr="00935B30">
        <w:tc>
          <w:tcPr>
            <w:tcW w:w="1128" w:type="pct"/>
            <w:shd w:val="clear" w:color="auto" w:fill="CCFF66"/>
          </w:tcPr>
          <w:p w14:paraId="077A8F7D" w14:textId="77777777" w:rsidR="001F3728" w:rsidRPr="009B4A88" w:rsidRDefault="001F3728" w:rsidP="009B4A88">
            <w:pPr>
              <w:jc w:val="center"/>
              <w:rPr>
                <w:rFonts w:asciiTheme="majorHAnsi" w:hAnsiTheme="majorHAnsi" w:cstheme="majorHAnsi"/>
                <w:b/>
                <w:sz w:val="26"/>
                <w:szCs w:val="26"/>
                <w:lang w:val="vi-VN"/>
              </w:rPr>
            </w:pPr>
            <w:r w:rsidRPr="009B4A88">
              <w:rPr>
                <w:rFonts w:asciiTheme="majorHAnsi" w:hAnsiTheme="majorHAnsi" w:cstheme="majorHAnsi"/>
                <w:b/>
                <w:color w:val="000000" w:themeColor="text1"/>
                <w:sz w:val="26"/>
                <w:szCs w:val="26"/>
              </w:rPr>
              <w:t>Tên hành động</w:t>
            </w:r>
          </w:p>
        </w:tc>
        <w:tc>
          <w:tcPr>
            <w:tcW w:w="1128" w:type="pct"/>
            <w:shd w:val="clear" w:color="auto" w:fill="CCFF66"/>
          </w:tcPr>
          <w:p w14:paraId="03DF596C" w14:textId="77777777" w:rsidR="001F3728" w:rsidRPr="009B4A88" w:rsidRDefault="001F3728" w:rsidP="009B4A88">
            <w:pPr>
              <w:jc w:val="center"/>
              <w:rPr>
                <w:rFonts w:asciiTheme="majorHAnsi" w:hAnsiTheme="majorHAnsi" w:cstheme="majorHAnsi"/>
                <w:b/>
                <w:sz w:val="26"/>
                <w:szCs w:val="26"/>
                <w:lang w:val="vi-VN"/>
              </w:rPr>
            </w:pPr>
            <w:r w:rsidRPr="009B4A88">
              <w:rPr>
                <w:rFonts w:asciiTheme="majorHAnsi" w:hAnsiTheme="majorHAnsi" w:cstheme="majorHAnsi"/>
                <w:b/>
                <w:color w:val="000000" w:themeColor="text1"/>
                <w:sz w:val="26"/>
                <w:szCs w:val="26"/>
              </w:rPr>
              <w:t>Mô tả</w:t>
            </w:r>
          </w:p>
        </w:tc>
        <w:tc>
          <w:tcPr>
            <w:tcW w:w="1128" w:type="pct"/>
            <w:shd w:val="clear" w:color="auto" w:fill="CCFF66"/>
          </w:tcPr>
          <w:p w14:paraId="2A7641C1" w14:textId="77777777" w:rsidR="001F3728" w:rsidRPr="009B4A88" w:rsidRDefault="001F3728" w:rsidP="009B4A88">
            <w:pPr>
              <w:jc w:val="center"/>
              <w:rPr>
                <w:rFonts w:asciiTheme="majorHAnsi" w:hAnsiTheme="majorHAnsi" w:cstheme="majorHAnsi"/>
                <w:b/>
                <w:sz w:val="26"/>
                <w:szCs w:val="26"/>
                <w:lang w:val="vi-VN"/>
              </w:rPr>
            </w:pPr>
            <w:r w:rsidRPr="009B4A88">
              <w:rPr>
                <w:rFonts w:asciiTheme="majorHAnsi" w:hAnsiTheme="majorHAnsi" w:cstheme="majorHAnsi"/>
                <w:b/>
                <w:color w:val="000000" w:themeColor="text1"/>
                <w:sz w:val="26"/>
                <w:szCs w:val="26"/>
              </w:rPr>
              <w:t>Thành công</w:t>
            </w:r>
          </w:p>
        </w:tc>
        <w:tc>
          <w:tcPr>
            <w:tcW w:w="1616" w:type="pct"/>
            <w:shd w:val="clear" w:color="auto" w:fill="CCFF66"/>
          </w:tcPr>
          <w:p w14:paraId="15C54176" w14:textId="77777777" w:rsidR="001F3728" w:rsidRPr="009B4A88" w:rsidRDefault="001F3728" w:rsidP="009B4A88">
            <w:pPr>
              <w:jc w:val="center"/>
              <w:rPr>
                <w:rFonts w:asciiTheme="majorHAnsi" w:hAnsiTheme="majorHAnsi" w:cstheme="majorHAnsi"/>
                <w:b/>
                <w:sz w:val="26"/>
                <w:szCs w:val="26"/>
                <w:lang w:val="vi-VN"/>
              </w:rPr>
            </w:pPr>
            <w:r w:rsidRPr="009B4A88">
              <w:rPr>
                <w:rFonts w:asciiTheme="majorHAnsi" w:hAnsiTheme="majorHAnsi" w:cstheme="majorHAnsi"/>
                <w:b/>
                <w:color w:val="000000" w:themeColor="text1"/>
                <w:sz w:val="26"/>
                <w:szCs w:val="26"/>
              </w:rPr>
              <w:t>Không thành công</w:t>
            </w:r>
          </w:p>
        </w:tc>
      </w:tr>
      <w:tr w:rsidR="001F3728" w:rsidRPr="009B706A" w14:paraId="1C086D1C" w14:textId="77777777" w:rsidTr="00935B30">
        <w:tc>
          <w:tcPr>
            <w:tcW w:w="1128" w:type="pct"/>
          </w:tcPr>
          <w:p w14:paraId="32F67D54" w14:textId="38AF56A7" w:rsidR="001F3728" w:rsidRPr="009B706A" w:rsidRDefault="001F3728"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In hóa đơn</w:t>
            </w:r>
          </w:p>
        </w:tc>
        <w:tc>
          <w:tcPr>
            <w:tcW w:w="1128" w:type="pct"/>
          </w:tcPr>
          <w:p w14:paraId="3532BFBB" w14:textId="721AC3AD" w:rsidR="001F3728" w:rsidRPr="009B706A" w:rsidRDefault="00486F1D"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Click vào “xác nhận” tại giao diện thông tin đơn hàng và chọn “in hóa đơn”.</w:t>
            </w:r>
          </w:p>
        </w:tc>
        <w:tc>
          <w:tcPr>
            <w:tcW w:w="1128" w:type="pct"/>
          </w:tcPr>
          <w:p w14:paraId="76F235F5" w14:textId="683B5E8A" w:rsidR="001F3728" w:rsidRPr="009B706A" w:rsidRDefault="00486F1D"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Hiển thị hóa đơn chứa đầy đủ thông tin của đơn hàng đó</w:t>
            </w:r>
          </w:p>
        </w:tc>
        <w:tc>
          <w:tcPr>
            <w:tcW w:w="1616" w:type="pct"/>
          </w:tcPr>
          <w:p w14:paraId="450CEDB7" w14:textId="36101255" w:rsidR="001F3728" w:rsidRPr="009B706A" w:rsidRDefault="00486F1D"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Không hiển thị giao diện hóa đơn và không chứa đầy đủ thông tin đơn hàng.</w:t>
            </w:r>
          </w:p>
        </w:tc>
      </w:tr>
    </w:tbl>
    <w:p w14:paraId="450A2497" w14:textId="7FE6C761" w:rsidR="00862DF7" w:rsidRPr="009B706A" w:rsidRDefault="00862DF7" w:rsidP="0049382E">
      <w:pPr>
        <w:pStyle w:val="u2"/>
        <w:jc w:val="both"/>
        <w:rPr>
          <w:rFonts w:asciiTheme="majorHAnsi" w:hAnsiTheme="majorHAnsi" w:cstheme="majorHAnsi"/>
          <w:b w:val="0"/>
          <w:bCs/>
        </w:rPr>
      </w:pPr>
      <w:bookmarkStart w:id="51" w:name="_Toc198617475"/>
      <w:r w:rsidRPr="009B706A">
        <w:rPr>
          <w:rFonts w:asciiTheme="majorHAnsi" w:hAnsiTheme="majorHAnsi" w:cstheme="majorHAnsi"/>
          <w:bCs/>
        </w:rPr>
        <w:lastRenderedPageBreak/>
        <w:t>UI-</w:t>
      </w:r>
      <w:r w:rsidR="00DF433C" w:rsidRPr="009B706A">
        <w:rPr>
          <w:rFonts w:asciiTheme="majorHAnsi" w:hAnsiTheme="majorHAnsi" w:cstheme="majorHAnsi"/>
          <w:bCs/>
        </w:rPr>
        <w:t>21</w:t>
      </w:r>
      <w:r w:rsidRPr="009B706A">
        <w:rPr>
          <w:rFonts w:asciiTheme="majorHAnsi" w:hAnsiTheme="majorHAnsi" w:cstheme="majorHAnsi"/>
          <w:bCs/>
        </w:rPr>
        <w:t xml:space="preserve"> Giao diện Lịch Sử Đơn Hàng</w:t>
      </w:r>
      <w:bookmarkEnd w:id="51"/>
    </w:p>
    <w:p w14:paraId="7DA1AB75" w14:textId="2298609C" w:rsidR="00D20E78" w:rsidRPr="009B706A" w:rsidRDefault="00E80254" w:rsidP="0049382E">
      <w:pPr>
        <w:jc w:val="both"/>
        <w:rPr>
          <w:rFonts w:asciiTheme="majorHAnsi" w:hAnsiTheme="majorHAnsi" w:cstheme="majorHAnsi"/>
          <w:b/>
          <w:bCs/>
          <w:sz w:val="26"/>
          <w:szCs w:val="26"/>
        </w:rPr>
      </w:pPr>
      <w:r w:rsidRPr="009B706A">
        <w:rPr>
          <w:rFonts w:asciiTheme="majorHAnsi" w:hAnsiTheme="majorHAnsi" w:cstheme="majorHAnsi"/>
          <w:b/>
          <w:bCs/>
          <w:noProof/>
          <w:sz w:val="26"/>
          <w:szCs w:val="26"/>
        </w:rPr>
        <w:drawing>
          <wp:inline distT="0" distB="0" distL="0" distR="0" wp14:anchorId="4ABEF26D" wp14:editId="1A670A74">
            <wp:extent cx="5288738" cy="5227773"/>
            <wp:effectExtent l="0" t="0" r="762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88738" cy="5227773"/>
                    </a:xfrm>
                    <a:prstGeom prst="rect">
                      <a:avLst/>
                    </a:prstGeom>
                  </pic:spPr>
                </pic:pic>
              </a:graphicData>
            </a:graphic>
          </wp:inline>
        </w:drawing>
      </w:r>
    </w:p>
    <w:tbl>
      <w:tblPr>
        <w:tblStyle w:val="LiBang"/>
        <w:tblW w:w="5535" w:type="pct"/>
        <w:tblLook w:val="04A0" w:firstRow="1" w:lastRow="0" w:firstColumn="1" w:lastColumn="0" w:noHBand="0" w:noVBand="1"/>
      </w:tblPr>
      <w:tblGrid>
        <w:gridCol w:w="2252"/>
        <w:gridCol w:w="2253"/>
        <w:gridCol w:w="2253"/>
        <w:gridCol w:w="3227"/>
      </w:tblGrid>
      <w:tr w:rsidR="00486F1D" w:rsidRPr="009B706A" w14:paraId="54C2034C" w14:textId="77777777" w:rsidTr="00935B30">
        <w:tc>
          <w:tcPr>
            <w:tcW w:w="2256" w:type="pct"/>
            <w:gridSpan w:val="2"/>
            <w:shd w:val="clear" w:color="auto" w:fill="CCFF66"/>
          </w:tcPr>
          <w:p w14:paraId="530A18DB" w14:textId="77777777" w:rsidR="00486F1D" w:rsidRPr="00742DF3" w:rsidRDefault="00486F1D" w:rsidP="0049382E">
            <w:pPr>
              <w:jc w:val="both"/>
              <w:rPr>
                <w:rFonts w:asciiTheme="majorHAnsi" w:hAnsiTheme="majorHAnsi" w:cstheme="majorHAnsi"/>
                <w:b/>
                <w:sz w:val="26"/>
                <w:szCs w:val="26"/>
              </w:rPr>
            </w:pPr>
            <w:r w:rsidRPr="00742DF3">
              <w:rPr>
                <w:rFonts w:asciiTheme="majorHAnsi" w:hAnsiTheme="majorHAnsi" w:cstheme="majorHAnsi"/>
                <w:b/>
                <w:color w:val="000000" w:themeColor="text1"/>
                <w:sz w:val="26"/>
                <w:szCs w:val="26"/>
              </w:rPr>
              <w:t>Hiển thị</w:t>
            </w:r>
          </w:p>
        </w:tc>
        <w:tc>
          <w:tcPr>
            <w:tcW w:w="2744" w:type="pct"/>
            <w:gridSpan w:val="2"/>
          </w:tcPr>
          <w:p w14:paraId="45687E4C" w14:textId="09335CC2" w:rsidR="00486F1D" w:rsidRPr="009B706A" w:rsidRDefault="00486F1D" w:rsidP="0049382E">
            <w:pPr>
              <w:jc w:val="both"/>
              <w:rPr>
                <w:rFonts w:asciiTheme="majorHAnsi" w:hAnsiTheme="majorHAnsi" w:cstheme="majorHAnsi"/>
                <w:bCs/>
                <w:sz w:val="26"/>
                <w:szCs w:val="26"/>
              </w:rPr>
            </w:pPr>
            <w:r w:rsidRPr="009B706A">
              <w:rPr>
                <w:rFonts w:asciiTheme="majorHAnsi" w:hAnsiTheme="majorHAnsi" w:cstheme="majorHAnsi"/>
                <w:bCs/>
                <w:sz w:val="26"/>
                <w:szCs w:val="26"/>
              </w:rPr>
              <w:t>Giao diện lịch sử hóa đơn</w:t>
            </w:r>
          </w:p>
        </w:tc>
      </w:tr>
      <w:tr w:rsidR="00486F1D" w:rsidRPr="009B706A" w14:paraId="45D98471" w14:textId="77777777" w:rsidTr="00935B30">
        <w:tc>
          <w:tcPr>
            <w:tcW w:w="2256" w:type="pct"/>
            <w:gridSpan w:val="2"/>
            <w:shd w:val="clear" w:color="auto" w:fill="CCFF66"/>
          </w:tcPr>
          <w:p w14:paraId="320564B6" w14:textId="77777777" w:rsidR="00486F1D" w:rsidRPr="00742DF3" w:rsidRDefault="00486F1D" w:rsidP="0049382E">
            <w:pPr>
              <w:jc w:val="both"/>
              <w:rPr>
                <w:rFonts w:asciiTheme="majorHAnsi" w:hAnsiTheme="majorHAnsi" w:cstheme="majorHAnsi"/>
                <w:b/>
                <w:sz w:val="26"/>
                <w:szCs w:val="26"/>
              </w:rPr>
            </w:pPr>
            <w:r w:rsidRPr="00742DF3">
              <w:rPr>
                <w:rFonts w:asciiTheme="majorHAnsi" w:hAnsiTheme="majorHAnsi" w:cstheme="majorHAnsi"/>
                <w:b/>
                <w:color w:val="000000" w:themeColor="text1"/>
                <w:sz w:val="26"/>
                <w:szCs w:val="26"/>
              </w:rPr>
              <w:t>Mô tả</w:t>
            </w:r>
          </w:p>
        </w:tc>
        <w:tc>
          <w:tcPr>
            <w:tcW w:w="2744" w:type="pct"/>
            <w:gridSpan w:val="2"/>
          </w:tcPr>
          <w:p w14:paraId="13F55563" w14:textId="2DF434BC" w:rsidR="00486F1D" w:rsidRPr="009B706A" w:rsidRDefault="00486F1D" w:rsidP="0049382E">
            <w:pPr>
              <w:jc w:val="both"/>
              <w:rPr>
                <w:rFonts w:asciiTheme="majorHAnsi" w:hAnsiTheme="majorHAnsi" w:cstheme="majorHAnsi"/>
                <w:bCs/>
                <w:sz w:val="26"/>
                <w:szCs w:val="26"/>
              </w:rPr>
            </w:pPr>
            <w:r w:rsidRPr="009B706A">
              <w:rPr>
                <w:rFonts w:asciiTheme="majorHAnsi" w:hAnsiTheme="majorHAnsi" w:cstheme="majorHAnsi"/>
                <w:bCs/>
                <w:sz w:val="26"/>
                <w:szCs w:val="26"/>
              </w:rPr>
              <w:t>Hiển thị danh sách các hóa đơn đã thanh toán của khách hàng bao gồm mã hóa đơn, sản phẩm, số lượng, tổng tiền, ngày thanh toán, và phương thức thanh toán.</w:t>
            </w:r>
          </w:p>
        </w:tc>
      </w:tr>
      <w:tr w:rsidR="00486F1D" w:rsidRPr="009B706A" w14:paraId="0E284E2C" w14:textId="77777777" w:rsidTr="00935B30">
        <w:tc>
          <w:tcPr>
            <w:tcW w:w="2256" w:type="pct"/>
            <w:gridSpan w:val="2"/>
            <w:shd w:val="clear" w:color="auto" w:fill="CCFF66"/>
          </w:tcPr>
          <w:p w14:paraId="44BAB5D9" w14:textId="77777777" w:rsidR="00486F1D" w:rsidRPr="00742DF3" w:rsidRDefault="00486F1D" w:rsidP="0049382E">
            <w:pPr>
              <w:jc w:val="both"/>
              <w:rPr>
                <w:rFonts w:asciiTheme="majorHAnsi" w:hAnsiTheme="majorHAnsi" w:cstheme="majorHAnsi"/>
                <w:b/>
                <w:sz w:val="26"/>
                <w:szCs w:val="26"/>
              </w:rPr>
            </w:pPr>
            <w:r w:rsidRPr="00742DF3">
              <w:rPr>
                <w:rFonts w:asciiTheme="majorHAnsi" w:hAnsiTheme="majorHAnsi" w:cstheme="majorHAnsi"/>
                <w:b/>
                <w:color w:val="000000" w:themeColor="text1"/>
                <w:sz w:val="26"/>
                <w:szCs w:val="26"/>
              </w:rPr>
              <w:t>Hiển thị truy cập</w:t>
            </w:r>
          </w:p>
        </w:tc>
        <w:tc>
          <w:tcPr>
            <w:tcW w:w="2744" w:type="pct"/>
            <w:gridSpan w:val="2"/>
          </w:tcPr>
          <w:p w14:paraId="49DF14A8" w14:textId="3389E777" w:rsidR="00486F1D" w:rsidRPr="009B706A" w:rsidRDefault="00486F1D" w:rsidP="0049382E">
            <w:pPr>
              <w:jc w:val="both"/>
              <w:rPr>
                <w:rFonts w:asciiTheme="majorHAnsi" w:hAnsiTheme="majorHAnsi" w:cstheme="majorHAnsi"/>
                <w:bCs/>
                <w:sz w:val="26"/>
                <w:szCs w:val="26"/>
              </w:rPr>
            </w:pPr>
            <w:r w:rsidRPr="009B706A">
              <w:rPr>
                <w:rFonts w:asciiTheme="majorHAnsi" w:hAnsiTheme="majorHAnsi" w:cstheme="majorHAnsi"/>
                <w:bCs/>
                <w:sz w:val="26"/>
                <w:szCs w:val="26"/>
              </w:rPr>
              <w:t>Người dùng có thể truy cập vào giao diện này thông qua mục "Lịch sử hóa đơn" trong hệ thống, sau khi đã đăng nhập thành công.</w:t>
            </w:r>
          </w:p>
        </w:tc>
      </w:tr>
      <w:tr w:rsidR="00486F1D" w:rsidRPr="009B706A" w14:paraId="5E392C27" w14:textId="77777777" w:rsidTr="00935B30">
        <w:tc>
          <w:tcPr>
            <w:tcW w:w="5000" w:type="pct"/>
            <w:gridSpan w:val="4"/>
            <w:shd w:val="clear" w:color="auto" w:fill="CCFF66"/>
          </w:tcPr>
          <w:p w14:paraId="3B4B98FE" w14:textId="77777777" w:rsidR="00486F1D" w:rsidRPr="00742DF3" w:rsidRDefault="00486F1D" w:rsidP="00742DF3">
            <w:pPr>
              <w:jc w:val="center"/>
              <w:rPr>
                <w:rFonts w:asciiTheme="majorHAnsi" w:hAnsiTheme="majorHAnsi" w:cstheme="majorHAnsi"/>
                <w:b/>
                <w:sz w:val="26"/>
                <w:szCs w:val="26"/>
              </w:rPr>
            </w:pPr>
            <w:r w:rsidRPr="00742DF3">
              <w:rPr>
                <w:rFonts w:asciiTheme="majorHAnsi" w:hAnsiTheme="majorHAnsi" w:cstheme="majorHAnsi"/>
                <w:b/>
                <w:color w:val="000000" w:themeColor="text1"/>
                <w:sz w:val="26"/>
                <w:szCs w:val="26"/>
              </w:rPr>
              <w:t>Nội dung hiển thị</w:t>
            </w:r>
          </w:p>
        </w:tc>
      </w:tr>
      <w:tr w:rsidR="00486F1D" w:rsidRPr="009B706A" w14:paraId="7F8ADB50" w14:textId="77777777" w:rsidTr="00935B30">
        <w:tc>
          <w:tcPr>
            <w:tcW w:w="1128" w:type="pct"/>
            <w:shd w:val="clear" w:color="auto" w:fill="CCFF66"/>
          </w:tcPr>
          <w:p w14:paraId="525FB2E0" w14:textId="77777777" w:rsidR="00486F1D" w:rsidRPr="00742DF3" w:rsidRDefault="00486F1D" w:rsidP="00742DF3">
            <w:pPr>
              <w:jc w:val="center"/>
              <w:rPr>
                <w:rFonts w:asciiTheme="majorHAnsi" w:hAnsiTheme="majorHAnsi" w:cstheme="majorHAnsi"/>
                <w:b/>
                <w:sz w:val="26"/>
                <w:szCs w:val="26"/>
              </w:rPr>
            </w:pPr>
            <w:r w:rsidRPr="00742DF3">
              <w:rPr>
                <w:rFonts w:asciiTheme="majorHAnsi" w:hAnsiTheme="majorHAnsi" w:cstheme="majorHAnsi"/>
                <w:b/>
                <w:color w:val="000000" w:themeColor="text1"/>
                <w:sz w:val="26"/>
                <w:szCs w:val="26"/>
              </w:rPr>
              <w:t>Mục</w:t>
            </w:r>
          </w:p>
        </w:tc>
        <w:tc>
          <w:tcPr>
            <w:tcW w:w="1128" w:type="pct"/>
            <w:shd w:val="clear" w:color="auto" w:fill="CCFF66"/>
          </w:tcPr>
          <w:p w14:paraId="3C5E2BFE" w14:textId="77777777" w:rsidR="00486F1D" w:rsidRPr="00742DF3" w:rsidRDefault="00486F1D" w:rsidP="00742DF3">
            <w:pPr>
              <w:jc w:val="center"/>
              <w:rPr>
                <w:rFonts w:asciiTheme="majorHAnsi" w:hAnsiTheme="majorHAnsi" w:cstheme="majorHAnsi"/>
                <w:b/>
                <w:sz w:val="26"/>
                <w:szCs w:val="26"/>
              </w:rPr>
            </w:pPr>
            <w:r w:rsidRPr="00742DF3">
              <w:rPr>
                <w:rFonts w:asciiTheme="majorHAnsi" w:hAnsiTheme="majorHAnsi" w:cstheme="majorHAnsi"/>
                <w:b/>
                <w:color w:val="000000" w:themeColor="text1"/>
                <w:sz w:val="26"/>
                <w:szCs w:val="26"/>
              </w:rPr>
              <w:t>Loại</w:t>
            </w:r>
          </w:p>
        </w:tc>
        <w:tc>
          <w:tcPr>
            <w:tcW w:w="1128" w:type="pct"/>
            <w:shd w:val="clear" w:color="auto" w:fill="CCFF66"/>
          </w:tcPr>
          <w:p w14:paraId="03CA8957" w14:textId="77777777" w:rsidR="00486F1D" w:rsidRPr="00742DF3" w:rsidRDefault="00486F1D" w:rsidP="00742DF3">
            <w:pPr>
              <w:jc w:val="center"/>
              <w:rPr>
                <w:rFonts w:asciiTheme="majorHAnsi" w:hAnsiTheme="majorHAnsi" w:cstheme="majorHAnsi"/>
                <w:b/>
                <w:sz w:val="26"/>
                <w:szCs w:val="26"/>
              </w:rPr>
            </w:pPr>
            <w:r w:rsidRPr="00742DF3">
              <w:rPr>
                <w:rFonts w:asciiTheme="majorHAnsi" w:hAnsiTheme="majorHAnsi" w:cstheme="majorHAnsi"/>
                <w:b/>
                <w:color w:val="000000" w:themeColor="text1"/>
                <w:sz w:val="26"/>
                <w:szCs w:val="26"/>
              </w:rPr>
              <w:t>Dữ liệu</w:t>
            </w:r>
          </w:p>
        </w:tc>
        <w:tc>
          <w:tcPr>
            <w:tcW w:w="1616" w:type="pct"/>
            <w:shd w:val="clear" w:color="auto" w:fill="CCFF66"/>
          </w:tcPr>
          <w:p w14:paraId="0C038ED3" w14:textId="77777777" w:rsidR="00486F1D" w:rsidRPr="00742DF3" w:rsidRDefault="00486F1D" w:rsidP="00742DF3">
            <w:pPr>
              <w:jc w:val="center"/>
              <w:rPr>
                <w:rFonts w:asciiTheme="majorHAnsi" w:hAnsiTheme="majorHAnsi" w:cstheme="majorHAnsi"/>
                <w:b/>
                <w:sz w:val="26"/>
                <w:szCs w:val="26"/>
              </w:rPr>
            </w:pPr>
            <w:r w:rsidRPr="00742DF3">
              <w:rPr>
                <w:rFonts w:asciiTheme="majorHAnsi" w:hAnsiTheme="majorHAnsi" w:cstheme="majorHAnsi"/>
                <w:b/>
                <w:color w:val="000000" w:themeColor="text1"/>
                <w:sz w:val="26"/>
                <w:szCs w:val="26"/>
              </w:rPr>
              <w:t>Mô tả</w:t>
            </w:r>
          </w:p>
        </w:tc>
      </w:tr>
      <w:tr w:rsidR="00486F1D" w:rsidRPr="009B706A" w14:paraId="41D8B6C2" w14:textId="77777777" w:rsidTr="00935B30">
        <w:tc>
          <w:tcPr>
            <w:tcW w:w="1128" w:type="pct"/>
            <w:shd w:val="clear" w:color="auto" w:fill="auto"/>
          </w:tcPr>
          <w:p w14:paraId="0D0C81C7" w14:textId="44B3B45F" w:rsidR="00486F1D" w:rsidRPr="009B706A" w:rsidRDefault="00486F1D"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Thông tin hóa đơn</w:t>
            </w:r>
          </w:p>
        </w:tc>
        <w:tc>
          <w:tcPr>
            <w:tcW w:w="1128" w:type="pct"/>
            <w:shd w:val="clear" w:color="auto" w:fill="auto"/>
          </w:tcPr>
          <w:p w14:paraId="33DB708E" w14:textId="3E1818CC" w:rsidR="00486F1D" w:rsidRPr="009B706A" w:rsidRDefault="00486F1D"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Text</w:t>
            </w:r>
          </w:p>
        </w:tc>
        <w:tc>
          <w:tcPr>
            <w:tcW w:w="1128" w:type="pct"/>
            <w:shd w:val="clear" w:color="auto" w:fill="auto"/>
          </w:tcPr>
          <w:p w14:paraId="0479D972" w14:textId="101D79DF" w:rsidR="00486F1D" w:rsidRPr="009B706A" w:rsidRDefault="00486F1D"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Mã hóa đơn, sản phẩm, số lượng</w:t>
            </w:r>
          </w:p>
        </w:tc>
        <w:tc>
          <w:tcPr>
            <w:tcW w:w="1616" w:type="pct"/>
            <w:shd w:val="clear" w:color="auto" w:fill="auto"/>
          </w:tcPr>
          <w:p w14:paraId="5197A66E" w14:textId="699EDDA0" w:rsidR="00486F1D" w:rsidRPr="009B706A" w:rsidRDefault="00486F1D"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Hiển thị thông tin chi tiết về các hóa đơn đã thanh toán bao gồm mã hóa đơn, sản phẩm, số lượng, tổng tiền và ngày thanh toán.</w:t>
            </w:r>
          </w:p>
        </w:tc>
      </w:tr>
      <w:tr w:rsidR="00486F1D" w:rsidRPr="009B706A" w14:paraId="42700A9A" w14:textId="77777777" w:rsidTr="00935B30">
        <w:tc>
          <w:tcPr>
            <w:tcW w:w="1128" w:type="pct"/>
            <w:shd w:val="clear" w:color="auto" w:fill="auto"/>
          </w:tcPr>
          <w:p w14:paraId="13388C2C" w14:textId="32412AF8" w:rsidR="00486F1D" w:rsidRPr="009B706A" w:rsidRDefault="00486F1D"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Giá gốc và tổng tiền</w:t>
            </w:r>
          </w:p>
        </w:tc>
        <w:tc>
          <w:tcPr>
            <w:tcW w:w="1128" w:type="pct"/>
            <w:shd w:val="clear" w:color="auto" w:fill="auto"/>
          </w:tcPr>
          <w:p w14:paraId="7B66310C" w14:textId="4DA3F43C" w:rsidR="00486F1D" w:rsidRPr="009B706A" w:rsidRDefault="00486F1D"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Text</w:t>
            </w:r>
          </w:p>
        </w:tc>
        <w:tc>
          <w:tcPr>
            <w:tcW w:w="1128" w:type="pct"/>
            <w:shd w:val="clear" w:color="auto" w:fill="auto"/>
          </w:tcPr>
          <w:p w14:paraId="1A749AFD" w14:textId="45FFC095" w:rsidR="00486F1D" w:rsidRPr="009B706A" w:rsidRDefault="00486F1D"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Giá gốc, giảm giá, tổng tiền</w:t>
            </w:r>
          </w:p>
        </w:tc>
        <w:tc>
          <w:tcPr>
            <w:tcW w:w="1616" w:type="pct"/>
            <w:shd w:val="clear" w:color="auto" w:fill="auto"/>
          </w:tcPr>
          <w:p w14:paraId="066A98AE" w14:textId="01B36AB8" w:rsidR="00486F1D" w:rsidRPr="009B706A" w:rsidRDefault="00486F1D"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Hiển thị giá gốc, giảm giá (nếu có) và tổng tiền của mỗi đơn hàng.</w:t>
            </w:r>
          </w:p>
        </w:tc>
      </w:tr>
      <w:tr w:rsidR="00486F1D" w:rsidRPr="009B706A" w14:paraId="2C65282C" w14:textId="77777777" w:rsidTr="00935B30">
        <w:tc>
          <w:tcPr>
            <w:tcW w:w="5000" w:type="pct"/>
            <w:gridSpan w:val="4"/>
            <w:shd w:val="clear" w:color="auto" w:fill="CCFF66"/>
          </w:tcPr>
          <w:p w14:paraId="31E8006D" w14:textId="77777777" w:rsidR="00486F1D" w:rsidRPr="00742DF3" w:rsidRDefault="00486F1D" w:rsidP="00742DF3">
            <w:pPr>
              <w:jc w:val="center"/>
              <w:rPr>
                <w:rFonts w:asciiTheme="majorHAnsi" w:hAnsiTheme="majorHAnsi" w:cstheme="majorHAnsi"/>
                <w:b/>
                <w:sz w:val="26"/>
                <w:szCs w:val="26"/>
              </w:rPr>
            </w:pPr>
            <w:r w:rsidRPr="00742DF3">
              <w:rPr>
                <w:rFonts w:asciiTheme="majorHAnsi" w:hAnsiTheme="majorHAnsi" w:cstheme="majorHAnsi"/>
                <w:b/>
                <w:color w:val="000000" w:themeColor="text1"/>
                <w:sz w:val="26"/>
                <w:szCs w:val="26"/>
              </w:rPr>
              <w:t>Nội dung hiển thị</w:t>
            </w:r>
          </w:p>
        </w:tc>
      </w:tr>
      <w:tr w:rsidR="00486F1D" w:rsidRPr="009B706A" w14:paraId="053FC5C5" w14:textId="77777777" w:rsidTr="00935B30">
        <w:tc>
          <w:tcPr>
            <w:tcW w:w="1128" w:type="pct"/>
            <w:shd w:val="clear" w:color="auto" w:fill="CCFF66"/>
          </w:tcPr>
          <w:p w14:paraId="3FC2D9E7" w14:textId="77777777" w:rsidR="00486F1D" w:rsidRPr="00742DF3" w:rsidRDefault="00486F1D" w:rsidP="00742DF3">
            <w:pPr>
              <w:jc w:val="center"/>
              <w:rPr>
                <w:rFonts w:asciiTheme="majorHAnsi" w:hAnsiTheme="majorHAnsi" w:cstheme="majorHAnsi"/>
                <w:b/>
                <w:sz w:val="26"/>
                <w:szCs w:val="26"/>
                <w:lang w:val="vi-VN"/>
              </w:rPr>
            </w:pPr>
            <w:r w:rsidRPr="00742DF3">
              <w:rPr>
                <w:rFonts w:asciiTheme="majorHAnsi" w:hAnsiTheme="majorHAnsi" w:cstheme="majorHAnsi"/>
                <w:b/>
                <w:color w:val="000000" w:themeColor="text1"/>
                <w:sz w:val="26"/>
                <w:szCs w:val="26"/>
              </w:rPr>
              <w:t>Tên hành động</w:t>
            </w:r>
          </w:p>
        </w:tc>
        <w:tc>
          <w:tcPr>
            <w:tcW w:w="1128" w:type="pct"/>
            <w:shd w:val="clear" w:color="auto" w:fill="CCFF66"/>
          </w:tcPr>
          <w:p w14:paraId="312E5C6B" w14:textId="77777777" w:rsidR="00486F1D" w:rsidRPr="00742DF3" w:rsidRDefault="00486F1D" w:rsidP="00742DF3">
            <w:pPr>
              <w:jc w:val="center"/>
              <w:rPr>
                <w:rFonts w:asciiTheme="majorHAnsi" w:hAnsiTheme="majorHAnsi" w:cstheme="majorHAnsi"/>
                <w:b/>
                <w:sz w:val="26"/>
                <w:szCs w:val="26"/>
                <w:lang w:val="vi-VN"/>
              </w:rPr>
            </w:pPr>
            <w:r w:rsidRPr="00742DF3">
              <w:rPr>
                <w:rFonts w:asciiTheme="majorHAnsi" w:hAnsiTheme="majorHAnsi" w:cstheme="majorHAnsi"/>
                <w:b/>
                <w:color w:val="000000" w:themeColor="text1"/>
                <w:sz w:val="26"/>
                <w:szCs w:val="26"/>
              </w:rPr>
              <w:t>Mô tả</w:t>
            </w:r>
          </w:p>
        </w:tc>
        <w:tc>
          <w:tcPr>
            <w:tcW w:w="1128" w:type="pct"/>
            <w:shd w:val="clear" w:color="auto" w:fill="CCFF66"/>
          </w:tcPr>
          <w:p w14:paraId="5A9C451E" w14:textId="77777777" w:rsidR="00486F1D" w:rsidRPr="00742DF3" w:rsidRDefault="00486F1D" w:rsidP="00742DF3">
            <w:pPr>
              <w:jc w:val="center"/>
              <w:rPr>
                <w:rFonts w:asciiTheme="majorHAnsi" w:hAnsiTheme="majorHAnsi" w:cstheme="majorHAnsi"/>
                <w:b/>
                <w:sz w:val="26"/>
                <w:szCs w:val="26"/>
                <w:lang w:val="vi-VN"/>
              </w:rPr>
            </w:pPr>
            <w:r w:rsidRPr="00742DF3">
              <w:rPr>
                <w:rFonts w:asciiTheme="majorHAnsi" w:hAnsiTheme="majorHAnsi" w:cstheme="majorHAnsi"/>
                <w:b/>
                <w:color w:val="000000" w:themeColor="text1"/>
                <w:sz w:val="26"/>
                <w:szCs w:val="26"/>
              </w:rPr>
              <w:t>Thành công</w:t>
            </w:r>
          </w:p>
        </w:tc>
        <w:tc>
          <w:tcPr>
            <w:tcW w:w="1616" w:type="pct"/>
            <w:shd w:val="clear" w:color="auto" w:fill="CCFF66"/>
          </w:tcPr>
          <w:p w14:paraId="38147E58" w14:textId="77777777" w:rsidR="00486F1D" w:rsidRPr="00742DF3" w:rsidRDefault="00486F1D" w:rsidP="00742DF3">
            <w:pPr>
              <w:jc w:val="center"/>
              <w:rPr>
                <w:rFonts w:asciiTheme="majorHAnsi" w:hAnsiTheme="majorHAnsi" w:cstheme="majorHAnsi"/>
                <w:b/>
                <w:sz w:val="26"/>
                <w:szCs w:val="26"/>
                <w:lang w:val="vi-VN"/>
              </w:rPr>
            </w:pPr>
            <w:r w:rsidRPr="00742DF3">
              <w:rPr>
                <w:rFonts w:asciiTheme="majorHAnsi" w:hAnsiTheme="majorHAnsi" w:cstheme="majorHAnsi"/>
                <w:b/>
                <w:color w:val="000000" w:themeColor="text1"/>
                <w:sz w:val="26"/>
                <w:szCs w:val="26"/>
              </w:rPr>
              <w:t>Không thành công</w:t>
            </w:r>
          </w:p>
        </w:tc>
      </w:tr>
      <w:tr w:rsidR="00486F1D" w:rsidRPr="009B706A" w14:paraId="6C7F9FF0" w14:textId="77777777" w:rsidTr="00935B30">
        <w:tc>
          <w:tcPr>
            <w:tcW w:w="1128" w:type="pct"/>
          </w:tcPr>
          <w:p w14:paraId="7A92DB33" w14:textId="31762ACE" w:rsidR="00486F1D" w:rsidRPr="009B706A" w:rsidRDefault="00486F1D"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lastRenderedPageBreak/>
              <w:t>Chuyển trang</w:t>
            </w:r>
          </w:p>
        </w:tc>
        <w:tc>
          <w:tcPr>
            <w:tcW w:w="1128" w:type="pct"/>
          </w:tcPr>
          <w:p w14:paraId="6EF01C0D" w14:textId="47B9B903" w:rsidR="00486F1D" w:rsidRPr="009B706A" w:rsidRDefault="00486F1D"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Người dùng di chuyển giữa các trang hóa đơn</w:t>
            </w:r>
          </w:p>
        </w:tc>
        <w:tc>
          <w:tcPr>
            <w:tcW w:w="1128" w:type="pct"/>
          </w:tcPr>
          <w:p w14:paraId="0C71078D" w14:textId="62657086" w:rsidR="00486F1D" w:rsidRPr="009B706A" w:rsidRDefault="00486F1D"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Người dùng sẽ chuyển sang trang trước hoặc sau để xem các hóa đơn khác.</w:t>
            </w:r>
          </w:p>
        </w:tc>
        <w:tc>
          <w:tcPr>
            <w:tcW w:w="1616" w:type="pct"/>
          </w:tcPr>
          <w:p w14:paraId="673B6431" w14:textId="0BA9AD99" w:rsidR="00486F1D" w:rsidRPr="009B706A" w:rsidRDefault="00486F1D"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Nếu lỗi xảy ra trong quá trình chuyển trang, sẽ hiển thị thông báo lỗi.</w:t>
            </w:r>
          </w:p>
        </w:tc>
      </w:tr>
      <w:tr w:rsidR="00486F1D" w:rsidRPr="009B706A" w14:paraId="722C03AF" w14:textId="77777777" w:rsidTr="00935B30">
        <w:tc>
          <w:tcPr>
            <w:tcW w:w="1128" w:type="pct"/>
          </w:tcPr>
          <w:p w14:paraId="791168B9" w14:textId="6DB5543B" w:rsidR="00486F1D" w:rsidRPr="009B706A" w:rsidRDefault="00486F1D"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Danh sách bàn</w:t>
            </w:r>
          </w:p>
        </w:tc>
        <w:tc>
          <w:tcPr>
            <w:tcW w:w="1128" w:type="pct"/>
          </w:tcPr>
          <w:p w14:paraId="2BEB7D71" w14:textId="22E8EAD9" w:rsidR="00486F1D" w:rsidRPr="009B706A" w:rsidRDefault="00486F1D"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Người dùng nhấn vào để quay lại giao diện danh sách bàn</w:t>
            </w:r>
          </w:p>
        </w:tc>
        <w:tc>
          <w:tcPr>
            <w:tcW w:w="1128" w:type="pct"/>
          </w:tcPr>
          <w:p w14:paraId="043811D3" w14:textId="791789E0" w:rsidR="00486F1D" w:rsidRPr="009B706A" w:rsidRDefault="00486F1D"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Chuyển về giao diện danh sách bàn.</w:t>
            </w:r>
          </w:p>
        </w:tc>
        <w:tc>
          <w:tcPr>
            <w:tcW w:w="1616" w:type="pct"/>
          </w:tcPr>
          <w:p w14:paraId="761080D9" w14:textId="331F80E7" w:rsidR="00486F1D" w:rsidRPr="009B706A" w:rsidRDefault="00486F1D"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Nếu có lỗi trong việc tải lại giao diện, sẽ hiển thị thông báo lỗi.</w:t>
            </w:r>
          </w:p>
        </w:tc>
      </w:tr>
      <w:tr w:rsidR="00486F1D" w:rsidRPr="009B706A" w14:paraId="599B1613" w14:textId="77777777" w:rsidTr="00935B30">
        <w:tc>
          <w:tcPr>
            <w:tcW w:w="1128" w:type="pct"/>
          </w:tcPr>
          <w:p w14:paraId="58465F8A" w14:textId="5B48D805" w:rsidR="00486F1D" w:rsidRPr="009B706A" w:rsidRDefault="00486F1D"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Lịch sử hóa đơn</w:t>
            </w:r>
          </w:p>
        </w:tc>
        <w:tc>
          <w:tcPr>
            <w:tcW w:w="1128" w:type="pct"/>
          </w:tcPr>
          <w:p w14:paraId="1ECC2101" w14:textId="7490ECD3" w:rsidR="00486F1D" w:rsidRPr="009B706A" w:rsidRDefault="00486F1D"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Người dùng nhấn vào để quay lại giao diện lịch sử hóa đơn</w:t>
            </w:r>
          </w:p>
        </w:tc>
        <w:tc>
          <w:tcPr>
            <w:tcW w:w="1128" w:type="pct"/>
          </w:tcPr>
          <w:p w14:paraId="181ADE1C" w14:textId="43CE3D52" w:rsidR="00486F1D" w:rsidRPr="009B706A" w:rsidRDefault="00486F1D"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Quay lại giao diện lịch sử hóa đơn.</w:t>
            </w:r>
          </w:p>
        </w:tc>
        <w:tc>
          <w:tcPr>
            <w:tcW w:w="1616" w:type="pct"/>
          </w:tcPr>
          <w:p w14:paraId="59C79B3B" w14:textId="74A36881" w:rsidR="00486F1D" w:rsidRPr="009B706A" w:rsidRDefault="00486F1D"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Nếu có lỗi trong việc tải lại giao diện, sẽ hiển thị thông báo lỗi.</w:t>
            </w:r>
          </w:p>
        </w:tc>
      </w:tr>
      <w:tr w:rsidR="00486F1D" w:rsidRPr="009B706A" w14:paraId="51294F49" w14:textId="77777777" w:rsidTr="00935B30">
        <w:tc>
          <w:tcPr>
            <w:tcW w:w="1128" w:type="pct"/>
          </w:tcPr>
          <w:p w14:paraId="66FD9E87" w14:textId="789CA78E" w:rsidR="00486F1D" w:rsidRPr="009B706A" w:rsidRDefault="00486F1D"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Đăng xuất</w:t>
            </w:r>
          </w:p>
        </w:tc>
        <w:tc>
          <w:tcPr>
            <w:tcW w:w="1128" w:type="pct"/>
          </w:tcPr>
          <w:p w14:paraId="2AB79D5A" w14:textId="4197918E" w:rsidR="00486F1D" w:rsidRPr="009B706A" w:rsidRDefault="00486F1D"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Người dùng nhấn vào để đăng xuất khỏi hệ thống</w:t>
            </w:r>
          </w:p>
        </w:tc>
        <w:tc>
          <w:tcPr>
            <w:tcW w:w="1128" w:type="pct"/>
          </w:tcPr>
          <w:p w14:paraId="611C4648" w14:textId="1DF03E33" w:rsidR="00486F1D" w:rsidRPr="009B706A" w:rsidRDefault="00486F1D"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Đăng xuất thành công và chuyển về giao diện đăng nhập.</w:t>
            </w:r>
          </w:p>
        </w:tc>
        <w:tc>
          <w:tcPr>
            <w:tcW w:w="1616" w:type="pct"/>
          </w:tcPr>
          <w:p w14:paraId="14C12807" w14:textId="38312823" w:rsidR="00486F1D" w:rsidRPr="009B706A" w:rsidRDefault="00486F1D"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Nếu có lỗi trong quá trình đăng xuất, sẽ hiển thị thông báo lỗi.</w:t>
            </w:r>
          </w:p>
        </w:tc>
      </w:tr>
    </w:tbl>
    <w:p w14:paraId="312A8AA6" w14:textId="63AE7820" w:rsidR="00862DF7" w:rsidRPr="009B706A" w:rsidRDefault="00862DF7" w:rsidP="0049382E">
      <w:pPr>
        <w:pStyle w:val="u2"/>
        <w:jc w:val="both"/>
        <w:rPr>
          <w:rFonts w:asciiTheme="majorHAnsi" w:hAnsiTheme="majorHAnsi" w:cstheme="majorHAnsi"/>
        </w:rPr>
      </w:pPr>
      <w:bookmarkStart w:id="52" w:name="_Toc198617476"/>
      <w:r w:rsidRPr="009B706A">
        <w:rPr>
          <w:rFonts w:asciiTheme="majorHAnsi" w:hAnsiTheme="majorHAnsi" w:cstheme="majorHAnsi"/>
        </w:rPr>
        <w:t>UI-</w:t>
      </w:r>
      <w:r w:rsidR="00DF433C" w:rsidRPr="009B706A">
        <w:rPr>
          <w:rFonts w:asciiTheme="majorHAnsi" w:hAnsiTheme="majorHAnsi" w:cstheme="majorHAnsi"/>
        </w:rPr>
        <w:t>21</w:t>
      </w:r>
      <w:r w:rsidRPr="009B706A">
        <w:rPr>
          <w:rFonts w:asciiTheme="majorHAnsi" w:hAnsiTheme="majorHAnsi" w:cstheme="majorHAnsi"/>
        </w:rPr>
        <w:t xml:space="preserve"> Giao diện Đăng Nhập</w:t>
      </w:r>
      <w:bookmarkEnd w:id="52"/>
    </w:p>
    <w:p w14:paraId="0DAB6D7C" w14:textId="76D8F5A1" w:rsidR="00D20E78" w:rsidRPr="009B706A" w:rsidRDefault="00E80254" w:rsidP="0049382E">
      <w:pPr>
        <w:jc w:val="both"/>
        <w:rPr>
          <w:rFonts w:asciiTheme="majorHAnsi" w:hAnsiTheme="majorHAnsi" w:cstheme="majorHAnsi"/>
          <w:b/>
          <w:bCs/>
          <w:sz w:val="26"/>
          <w:szCs w:val="26"/>
        </w:rPr>
      </w:pPr>
      <w:r w:rsidRPr="009B706A">
        <w:rPr>
          <w:rFonts w:asciiTheme="majorHAnsi" w:hAnsiTheme="majorHAnsi" w:cstheme="majorHAnsi"/>
          <w:b/>
          <w:bCs/>
          <w:noProof/>
          <w:sz w:val="26"/>
          <w:szCs w:val="26"/>
        </w:rPr>
        <w:drawing>
          <wp:inline distT="0" distB="0" distL="0" distR="0" wp14:anchorId="7C542835" wp14:editId="56BA4299">
            <wp:extent cx="5734050" cy="2699385"/>
            <wp:effectExtent l="0" t="0" r="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4050" cy="2699385"/>
                    </a:xfrm>
                    <a:prstGeom prst="rect">
                      <a:avLst/>
                    </a:prstGeom>
                  </pic:spPr>
                </pic:pic>
              </a:graphicData>
            </a:graphic>
          </wp:inline>
        </w:drawing>
      </w:r>
    </w:p>
    <w:tbl>
      <w:tblPr>
        <w:tblStyle w:val="LiBang"/>
        <w:tblW w:w="5535" w:type="pct"/>
        <w:tblLook w:val="04A0" w:firstRow="1" w:lastRow="0" w:firstColumn="1" w:lastColumn="0" w:noHBand="0" w:noVBand="1"/>
      </w:tblPr>
      <w:tblGrid>
        <w:gridCol w:w="2252"/>
        <w:gridCol w:w="2253"/>
        <w:gridCol w:w="2253"/>
        <w:gridCol w:w="3227"/>
      </w:tblGrid>
      <w:tr w:rsidR="00486F1D" w:rsidRPr="009B706A" w14:paraId="14674968" w14:textId="77777777" w:rsidTr="00935B30">
        <w:tc>
          <w:tcPr>
            <w:tcW w:w="2256" w:type="pct"/>
            <w:gridSpan w:val="2"/>
            <w:shd w:val="clear" w:color="auto" w:fill="CCFF66"/>
          </w:tcPr>
          <w:p w14:paraId="45A481AC" w14:textId="77777777" w:rsidR="00486F1D" w:rsidRPr="00C67DB9" w:rsidRDefault="00486F1D" w:rsidP="0049382E">
            <w:pPr>
              <w:jc w:val="both"/>
              <w:rPr>
                <w:rFonts w:asciiTheme="majorHAnsi" w:hAnsiTheme="majorHAnsi" w:cstheme="majorHAnsi"/>
                <w:b/>
                <w:sz w:val="26"/>
                <w:szCs w:val="26"/>
              </w:rPr>
            </w:pPr>
            <w:r w:rsidRPr="00C67DB9">
              <w:rPr>
                <w:rFonts w:asciiTheme="majorHAnsi" w:hAnsiTheme="majorHAnsi" w:cstheme="majorHAnsi"/>
                <w:b/>
                <w:color w:val="000000" w:themeColor="text1"/>
                <w:sz w:val="26"/>
                <w:szCs w:val="26"/>
              </w:rPr>
              <w:t>Hiển thị</w:t>
            </w:r>
          </w:p>
        </w:tc>
        <w:tc>
          <w:tcPr>
            <w:tcW w:w="2744" w:type="pct"/>
            <w:gridSpan w:val="2"/>
          </w:tcPr>
          <w:p w14:paraId="530F7E26" w14:textId="50776DB0" w:rsidR="00486F1D" w:rsidRPr="009B706A" w:rsidRDefault="00486F1D" w:rsidP="0049382E">
            <w:pPr>
              <w:jc w:val="both"/>
              <w:rPr>
                <w:rFonts w:asciiTheme="majorHAnsi" w:hAnsiTheme="majorHAnsi" w:cstheme="majorHAnsi"/>
                <w:bCs/>
                <w:sz w:val="26"/>
                <w:szCs w:val="26"/>
              </w:rPr>
            </w:pPr>
            <w:r w:rsidRPr="009B706A">
              <w:rPr>
                <w:rFonts w:asciiTheme="majorHAnsi" w:hAnsiTheme="majorHAnsi" w:cstheme="majorHAnsi"/>
                <w:bCs/>
                <w:sz w:val="26"/>
                <w:szCs w:val="26"/>
              </w:rPr>
              <w:t>Giao diện đăng nhập của Coffee House</w:t>
            </w:r>
          </w:p>
        </w:tc>
      </w:tr>
      <w:tr w:rsidR="00486F1D" w:rsidRPr="009B706A" w14:paraId="102F4586" w14:textId="77777777" w:rsidTr="00935B30">
        <w:tc>
          <w:tcPr>
            <w:tcW w:w="2256" w:type="pct"/>
            <w:gridSpan w:val="2"/>
            <w:shd w:val="clear" w:color="auto" w:fill="CCFF66"/>
          </w:tcPr>
          <w:p w14:paraId="5977C6D6" w14:textId="77777777" w:rsidR="00486F1D" w:rsidRPr="00C67DB9" w:rsidRDefault="00486F1D" w:rsidP="0049382E">
            <w:pPr>
              <w:jc w:val="both"/>
              <w:rPr>
                <w:rFonts w:asciiTheme="majorHAnsi" w:hAnsiTheme="majorHAnsi" w:cstheme="majorHAnsi"/>
                <w:b/>
                <w:sz w:val="26"/>
                <w:szCs w:val="26"/>
              </w:rPr>
            </w:pPr>
            <w:r w:rsidRPr="00C67DB9">
              <w:rPr>
                <w:rFonts w:asciiTheme="majorHAnsi" w:hAnsiTheme="majorHAnsi" w:cstheme="majorHAnsi"/>
                <w:b/>
                <w:color w:val="000000" w:themeColor="text1"/>
                <w:sz w:val="26"/>
                <w:szCs w:val="26"/>
              </w:rPr>
              <w:t>Mô tả</w:t>
            </w:r>
          </w:p>
        </w:tc>
        <w:tc>
          <w:tcPr>
            <w:tcW w:w="2744" w:type="pct"/>
            <w:gridSpan w:val="2"/>
          </w:tcPr>
          <w:p w14:paraId="6313F873" w14:textId="671668D5" w:rsidR="00486F1D" w:rsidRPr="009B706A" w:rsidRDefault="00486F1D" w:rsidP="0049382E">
            <w:pPr>
              <w:jc w:val="both"/>
              <w:rPr>
                <w:rFonts w:asciiTheme="majorHAnsi" w:hAnsiTheme="majorHAnsi" w:cstheme="majorHAnsi"/>
                <w:bCs/>
                <w:sz w:val="26"/>
                <w:szCs w:val="26"/>
              </w:rPr>
            </w:pPr>
            <w:r w:rsidRPr="009B706A">
              <w:rPr>
                <w:rFonts w:asciiTheme="majorHAnsi" w:hAnsiTheme="majorHAnsi" w:cstheme="majorHAnsi"/>
                <w:bCs/>
                <w:sz w:val="26"/>
                <w:szCs w:val="26"/>
              </w:rPr>
              <w:t>Hiển thị giao diện cho phép người dùng nhập tên đăng nhập và mật khẩu để đăng nhập vào hệ thống</w:t>
            </w:r>
          </w:p>
        </w:tc>
      </w:tr>
      <w:tr w:rsidR="00486F1D" w:rsidRPr="009B706A" w14:paraId="200E805F" w14:textId="77777777" w:rsidTr="00935B30">
        <w:tc>
          <w:tcPr>
            <w:tcW w:w="2256" w:type="pct"/>
            <w:gridSpan w:val="2"/>
            <w:shd w:val="clear" w:color="auto" w:fill="CCFF66"/>
          </w:tcPr>
          <w:p w14:paraId="008ACED2" w14:textId="77777777" w:rsidR="00486F1D" w:rsidRPr="00C67DB9" w:rsidRDefault="00486F1D" w:rsidP="0049382E">
            <w:pPr>
              <w:jc w:val="both"/>
              <w:rPr>
                <w:rFonts w:asciiTheme="majorHAnsi" w:hAnsiTheme="majorHAnsi" w:cstheme="majorHAnsi"/>
                <w:b/>
                <w:sz w:val="26"/>
                <w:szCs w:val="26"/>
              </w:rPr>
            </w:pPr>
            <w:r w:rsidRPr="00C67DB9">
              <w:rPr>
                <w:rFonts w:asciiTheme="majorHAnsi" w:hAnsiTheme="majorHAnsi" w:cstheme="majorHAnsi"/>
                <w:b/>
                <w:color w:val="000000" w:themeColor="text1"/>
                <w:sz w:val="26"/>
                <w:szCs w:val="26"/>
              </w:rPr>
              <w:t>Hiển thị truy cập</w:t>
            </w:r>
          </w:p>
        </w:tc>
        <w:tc>
          <w:tcPr>
            <w:tcW w:w="2744" w:type="pct"/>
            <w:gridSpan w:val="2"/>
          </w:tcPr>
          <w:p w14:paraId="682CF70C" w14:textId="484E145C" w:rsidR="00486F1D" w:rsidRPr="009B706A" w:rsidRDefault="00486F1D" w:rsidP="0049382E">
            <w:pPr>
              <w:jc w:val="both"/>
              <w:rPr>
                <w:rFonts w:asciiTheme="majorHAnsi" w:hAnsiTheme="majorHAnsi" w:cstheme="majorHAnsi"/>
                <w:bCs/>
                <w:sz w:val="26"/>
                <w:szCs w:val="26"/>
              </w:rPr>
            </w:pPr>
            <w:r w:rsidRPr="009B706A">
              <w:rPr>
                <w:rFonts w:asciiTheme="majorHAnsi" w:hAnsiTheme="majorHAnsi" w:cstheme="majorHAnsi"/>
                <w:bCs/>
                <w:sz w:val="26"/>
                <w:szCs w:val="26"/>
              </w:rPr>
              <w:t>Người dùng có thể truy cập vào giao diện này khi chưa đăng nhập hoặc đăng xuất khỏi hệ thống.</w:t>
            </w:r>
          </w:p>
        </w:tc>
      </w:tr>
      <w:tr w:rsidR="00486F1D" w:rsidRPr="009B706A" w14:paraId="571263A5" w14:textId="77777777" w:rsidTr="00935B30">
        <w:tc>
          <w:tcPr>
            <w:tcW w:w="5000" w:type="pct"/>
            <w:gridSpan w:val="4"/>
            <w:shd w:val="clear" w:color="auto" w:fill="CCFF66"/>
          </w:tcPr>
          <w:p w14:paraId="675F88DD" w14:textId="77777777" w:rsidR="00486F1D" w:rsidRPr="00C67DB9" w:rsidRDefault="00486F1D" w:rsidP="00C67DB9">
            <w:pPr>
              <w:jc w:val="center"/>
              <w:rPr>
                <w:rFonts w:asciiTheme="majorHAnsi" w:hAnsiTheme="majorHAnsi" w:cstheme="majorHAnsi"/>
                <w:b/>
                <w:sz w:val="26"/>
                <w:szCs w:val="26"/>
              </w:rPr>
            </w:pPr>
            <w:r w:rsidRPr="00C67DB9">
              <w:rPr>
                <w:rFonts w:asciiTheme="majorHAnsi" w:hAnsiTheme="majorHAnsi" w:cstheme="majorHAnsi"/>
                <w:b/>
                <w:color w:val="000000" w:themeColor="text1"/>
                <w:sz w:val="26"/>
                <w:szCs w:val="26"/>
              </w:rPr>
              <w:t>Nội dung hiển thị</w:t>
            </w:r>
          </w:p>
        </w:tc>
      </w:tr>
      <w:tr w:rsidR="00486F1D" w:rsidRPr="009B706A" w14:paraId="387CBB3C" w14:textId="77777777" w:rsidTr="00935B30">
        <w:tc>
          <w:tcPr>
            <w:tcW w:w="1128" w:type="pct"/>
            <w:shd w:val="clear" w:color="auto" w:fill="CCFF66"/>
          </w:tcPr>
          <w:p w14:paraId="77859737" w14:textId="77777777" w:rsidR="00486F1D" w:rsidRPr="00C67DB9" w:rsidRDefault="00486F1D" w:rsidP="00C67DB9">
            <w:pPr>
              <w:jc w:val="center"/>
              <w:rPr>
                <w:rFonts w:asciiTheme="majorHAnsi" w:hAnsiTheme="majorHAnsi" w:cstheme="majorHAnsi"/>
                <w:b/>
                <w:sz w:val="26"/>
                <w:szCs w:val="26"/>
              </w:rPr>
            </w:pPr>
            <w:r w:rsidRPr="00C67DB9">
              <w:rPr>
                <w:rFonts w:asciiTheme="majorHAnsi" w:hAnsiTheme="majorHAnsi" w:cstheme="majorHAnsi"/>
                <w:b/>
                <w:color w:val="000000" w:themeColor="text1"/>
                <w:sz w:val="26"/>
                <w:szCs w:val="26"/>
              </w:rPr>
              <w:t>Mục</w:t>
            </w:r>
          </w:p>
        </w:tc>
        <w:tc>
          <w:tcPr>
            <w:tcW w:w="1128" w:type="pct"/>
            <w:shd w:val="clear" w:color="auto" w:fill="CCFF66"/>
          </w:tcPr>
          <w:p w14:paraId="5B0716DC" w14:textId="77777777" w:rsidR="00486F1D" w:rsidRPr="00C67DB9" w:rsidRDefault="00486F1D" w:rsidP="00C67DB9">
            <w:pPr>
              <w:jc w:val="center"/>
              <w:rPr>
                <w:rFonts w:asciiTheme="majorHAnsi" w:hAnsiTheme="majorHAnsi" w:cstheme="majorHAnsi"/>
                <w:b/>
                <w:sz w:val="26"/>
                <w:szCs w:val="26"/>
              </w:rPr>
            </w:pPr>
            <w:r w:rsidRPr="00C67DB9">
              <w:rPr>
                <w:rFonts w:asciiTheme="majorHAnsi" w:hAnsiTheme="majorHAnsi" w:cstheme="majorHAnsi"/>
                <w:b/>
                <w:color w:val="000000" w:themeColor="text1"/>
                <w:sz w:val="26"/>
                <w:szCs w:val="26"/>
              </w:rPr>
              <w:t>Loại</w:t>
            </w:r>
          </w:p>
        </w:tc>
        <w:tc>
          <w:tcPr>
            <w:tcW w:w="1128" w:type="pct"/>
            <w:shd w:val="clear" w:color="auto" w:fill="CCFF66"/>
          </w:tcPr>
          <w:p w14:paraId="3A04D5C1" w14:textId="77777777" w:rsidR="00486F1D" w:rsidRPr="00C67DB9" w:rsidRDefault="00486F1D" w:rsidP="00C67DB9">
            <w:pPr>
              <w:jc w:val="center"/>
              <w:rPr>
                <w:rFonts w:asciiTheme="majorHAnsi" w:hAnsiTheme="majorHAnsi" w:cstheme="majorHAnsi"/>
                <w:b/>
                <w:sz w:val="26"/>
                <w:szCs w:val="26"/>
              </w:rPr>
            </w:pPr>
            <w:r w:rsidRPr="00C67DB9">
              <w:rPr>
                <w:rFonts w:asciiTheme="majorHAnsi" w:hAnsiTheme="majorHAnsi" w:cstheme="majorHAnsi"/>
                <w:b/>
                <w:color w:val="000000" w:themeColor="text1"/>
                <w:sz w:val="26"/>
                <w:szCs w:val="26"/>
              </w:rPr>
              <w:t>Dữ liệu</w:t>
            </w:r>
          </w:p>
        </w:tc>
        <w:tc>
          <w:tcPr>
            <w:tcW w:w="1616" w:type="pct"/>
            <w:shd w:val="clear" w:color="auto" w:fill="CCFF66"/>
          </w:tcPr>
          <w:p w14:paraId="6689332A" w14:textId="77777777" w:rsidR="00486F1D" w:rsidRPr="00C67DB9" w:rsidRDefault="00486F1D" w:rsidP="00C67DB9">
            <w:pPr>
              <w:jc w:val="center"/>
              <w:rPr>
                <w:rFonts w:asciiTheme="majorHAnsi" w:hAnsiTheme="majorHAnsi" w:cstheme="majorHAnsi"/>
                <w:b/>
                <w:sz w:val="26"/>
                <w:szCs w:val="26"/>
              </w:rPr>
            </w:pPr>
            <w:r w:rsidRPr="00C67DB9">
              <w:rPr>
                <w:rFonts w:asciiTheme="majorHAnsi" w:hAnsiTheme="majorHAnsi" w:cstheme="majorHAnsi"/>
                <w:b/>
                <w:color w:val="000000" w:themeColor="text1"/>
                <w:sz w:val="26"/>
                <w:szCs w:val="26"/>
              </w:rPr>
              <w:t>Mô tả</w:t>
            </w:r>
          </w:p>
        </w:tc>
      </w:tr>
      <w:tr w:rsidR="00486F1D" w:rsidRPr="009B706A" w14:paraId="29D86F54" w14:textId="77777777" w:rsidTr="00935B30">
        <w:tc>
          <w:tcPr>
            <w:tcW w:w="1128" w:type="pct"/>
            <w:shd w:val="clear" w:color="auto" w:fill="auto"/>
          </w:tcPr>
          <w:p w14:paraId="2427B2A2" w14:textId="3355FEF0" w:rsidR="00486F1D" w:rsidRPr="009B706A" w:rsidRDefault="00486F1D"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Tên đăng nhập</w:t>
            </w:r>
          </w:p>
        </w:tc>
        <w:tc>
          <w:tcPr>
            <w:tcW w:w="1128" w:type="pct"/>
            <w:shd w:val="clear" w:color="auto" w:fill="auto"/>
          </w:tcPr>
          <w:p w14:paraId="21FCAF6B" w14:textId="7B1FDA4F" w:rsidR="00486F1D" w:rsidRPr="009B706A" w:rsidRDefault="00486F1D"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Input</w:t>
            </w:r>
          </w:p>
        </w:tc>
        <w:tc>
          <w:tcPr>
            <w:tcW w:w="1128" w:type="pct"/>
            <w:shd w:val="clear" w:color="auto" w:fill="auto"/>
          </w:tcPr>
          <w:p w14:paraId="75E2690B" w14:textId="2892D73D" w:rsidR="00486F1D" w:rsidRPr="009B706A" w:rsidRDefault="00486F1D"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Tên người dùng</w:t>
            </w:r>
          </w:p>
        </w:tc>
        <w:tc>
          <w:tcPr>
            <w:tcW w:w="1616" w:type="pct"/>
            <w:shd w:val="clear" w:color="auto" w:fill="auto"/>
          </w:tcPr>
          <w:p w14:paraId="09E4CEA6" w14:textId="7401E0BB" w:rsidR="00486F1D" w:rsidRPr="009B706A" w:rsidRDefault="00486F1D"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Người dùng nhập tên đăng nhập vào ô này</w:t>
            </w:r>
          </w:p>
        </w:tc>
      </w:tr>
      <w:tr w:rsidR="00486F1D" w:rsidRPr="009B706A" w14:paraId="37BD0C1C" w14:textId="77777777" w:rsidTr="00935B30">
        <w:tc>
          <w:tcPr>
            <w:tcW w:w="1128" w:type="pct"/>
            <w:shd w:val="clear" w:color="auto" w:fill="auto"/>
          </w:tcPr>
          <w:p w14:paraId="5F39AAFC" w14:textId="45306B12" w:rsidR="00486F1D" w:rsidRPr="009B706A" w:rsidRDefault="00486F1D"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Mật khẩu</w:t>
            </w:r>
          </w:p>
        </w:tc>
        <w:tc>
          <w:tcPr>
            <w:tcW w:w="1128" w:type="pct"/>
            <w:shd w:val="clear" w:color="auto" w:fill="auto"/>
          </w:tcPr>
          <w:p w14:paraId="42616994" w14:textId="3F2DAC6D" w:rsidR="00486F1D" w:rsidRPr="009B706A" w:rsidRDefault="00486F1D"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Input</w:t>
            </w:r>
          </w:p>
        </w:tc>
        <w:tc>
          <w:tcPr>
            <w:tcW w:w="1128" w:type="pct"/>
            <w:shd w:val="clear" w:color="auto" w:fill="auto"/>
          </w:tcPr>
          <w:p w14:paraId="2E1C190D" w14:textId="50BB3AAD" w:rsidR="00486F1D" w:rsidRPr="009B706A" w:rsidRDefault="00486F1D"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Mật khẩu</w:t>
            </w:r>
          </w:p>
        </w:tc>
        <w:tc>
          <w:tcPr>
            <w:tcW w:w="1616" w:type="pct"/>
            <w:shd w:val="clear" w:color="auto" w:fill="auto"/>
          </w:tcPr>
          <w:p w14:paraId="06F9C9BD" w14:textId="5A71908A" w:rsidR="00486F1D" w:rsidRPr="009B706A" w:rsidRDefault="00486F1D"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Người dùng nhập mật khẩu vào ô này</w:t>
            </w:r>
          </w:p>
        </w:tc>
      </w:tr>
      <w:tr w:rsidR="00D86D50" w:rsidRPr="009B706A" w14:paraId="78EB515A" w14:textId="77777777" w:rsidTr="00935B30">
        <w:tc>
          <w:tcPr>
            <w:tcW w:w="1128" w:type="pct"/>
            <w:shd w:val="clear" w:color="auto" w:fill="auto"/>
          </w:tcPr>
          <w:p w14:paraId="3D3B3915" w14:textId="3B4C5691" w:rsidR="00D86D50" w:rsidRPr="009B706A" w:rsidRDefault="00D86D50"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Đăng nhập</w:t>
            </w:r>
          </w:p>
        </w:tc>
        <w:tc>
          <w:tcPr>
            <w:tcW w:w="1128" w:type="pct"/>
            <w:shd w:val="clear" w:color="auto" w:fill="auto"/>
          </w:tcPr>
          <w:p w14:paraId="2409BA2A" w14:textId="6AE5097A" w:rsidR="00D86D50" w:rsidRPr="009B706A" w:rsidRDefault="00D86D50"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Button</w:t>
            </w:r>
          </w:p>
        </w:tc>
        <w:tc>
          <w:tcPr>
            <w:tcW w:w="1128" w:type="pct"/>
            <w:shd w:val="clear" w:color="auto" w:fill="auto"/>
          </w:tcPr>
          <w:p w14:paraId="2437A770" w14:textId="3CE9C7D2" w:rsidR="00D86D50" w:rsidRPr="009B706A" w:rsidRDefault="00D86D50"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Đăng nhập</w:t>
            </w:r>
          </w:p>
        </w:tc>
        <w:tc>
          <w:tcPr>
            <w:tcW w:w="1616" w:type="pct"/>
            <w:shd w:val="clear" w:color="auto" w:fill="auto"/>
          </w:tcPr>
          <w:p w14:paraId="061F46C9" w14:textId="6331C07A" w:rsidR="00D86D50" w:rsidRPr="009B706A" w:rsidRDefault="00D86D50"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Người dùng bấm để thực hiện đăng nhập</w:t>
            </w:r>
          </w:p>
        </w:tc>
      </w:tr>
      <w:tr w:rsidR="00486F1D" w:rsidRPr="009B706A" w14:paraId="2B6ADED1" w14:textId="77777777" w:rsidTr="00935B30">
        <w:tc>
          <w:tcPr>
            <w:tcW w:w="5000" w:type="pct"/>
            <w:gridSpan w:val="4"/>
            <w:shd w:val="clear" w:color="auto" w:fill="CCFF66"/>
          </w:tcPr>
          <w:p w14:paraId="6F33A5C1" w14:textId="77777777" w:rsidR="00486F1D" w:rsidRPr="00C67DB9" w:rsidRDefault="00486F1D" w:rsidP="00C67DB9">
            <w:pPr>
              <w:jc w:val="center"/>
              <w:rPr>
                <w:rFonts w:asciiTheme="majorHAnsi" w:hAnsiTheme="majorHAnsi" w:cstheme="majorHAnsi"/>
                <w:b/>
                <w:sz w:val="26"/>
                <w:szCs w:val="26"/>
              </w:rPr>
            </w:pPr>
            <w:r w:rsidRPr="00C67DB9">
              <w:rPr>
                <w:rFonts w:asciiTheme="majorHAnsi" w:hAnsiTheme="majorHAnsi" w:cstheme="majorHAnsi"/>
                <w:b/>
                <w:color w:val="000000" w:themeColor="text1"/>
                <w:sz w:val="26"/>
                <w:szCs w:val="26"/>
              </w:rPr>
              <w:t>Nội dung hiển thị</w:t>
            </w:r>
          </w:p>
        </w:tc>
      </w:tr>
      <w:tr w:rsidR="00486F1D" w:rsidRPr="009B706A" w14:paraId="367E667E" w14:textId="77777777" w:rsidTr="00935B30">
        <w:tc>
          <w:tcPr>
            <w:tcW w:w="1128" w:type="pct"/>
            <w:shd w:val="clear" w:color="auto" w:fill="CCFF66"/>
          </w:tcPr>
          <w:p w14:paraId="3DF2BB96" w14:textId="77777777" w:rsidR="00486F1D" w:rsidRPr="00C67DB9" w:rsidRDefault="00486F1D" w:rsidP="00C67DB9">
            <w:pPr>
              <w:jc w:val="center"/>
              <w:rPr>
                <w:rFonts w:asciiTheme="majorHAnsi" w:hAnsiTheme="majorHAnsi" w:cstheme="majorHAnsi"/>
                <w:b/>
                <w:sz w:val="26"/>
                <w:szCs w:val="26"/>
                <w:lang w:val="vi-VN"/>
              </w:rPr>
            </w:pPr>
            <w:r w:rsidRPr="00C67DB9">
              <w:rPr>
                <w:rFonts w:asciiTheme="majorHAnsi" w:hAnsiTheme="majorHAnsi" w:cstheme="majorHAnsi"/>
                <w:b/>
                <w:color w:val="000000" w:themeColor="text1"/>
                <w:sz w:val="26"/>
                <w:szCs w:val="26"/>
              </w:rPr>
              <w:t>Tên hành động</w:t>
            </w:r>
          </w:p>
        </w:tc>
        <w:tc>
          <w:tcPr>
            <w:tcW w:w="1128" w:type="pct"/>
            <w:shd w:val="clear" w:color="auto" w:fill="CCFF66"/>
          </w:tcPr>
          <w:p w14:paraId="24134428" w14:textId="77777777" w:rsidR="00486F1D" w:rsidRPr="00C67DB9" w:rsidRDefault="00486F1D" w:rsidP="00C67DB9">
            <w:pPr>
              <w:jc w:val="center"/>
              <w:rPr>
                <w:rFonts w:asciiTheme="majorHAnsi" w:hAnsiTheme="majorHAnsi" w:cstheme="majorHAnsi"/>
                <w:b/>
                <w:sz w:val="26"/>
                <w:szCs w:val="26"/>
                <w:lang w:val="vi-VN"/>
              </w:rPr>
            </w:pPr>
            <w:r w:rsidRPr="00C67DB9">
              <w:rPr>
                <w:rFonts w:asciiTheme="majorHAnsi" w:hAnsiTheme="majorHAnsi" w:cstheme="majorHAnsi"/>
                <w:b/>
                <w:color w:val="000000" w:themeColor="text1"/>
                <w:sz w:val="26"/>
                <w:szCs w:val="26"/>
              </w:rPr>
              <w:t>Mô tả</w:t>
            </w:r>
          </w:p>
        </w:tc>
        <w:tc>
          <w:tcPr>
            <w:tcW w:w="1128" w:type="pct"/>
            <w:shd w:val="clear" w:color="auto" w:fill="CCFF66"/>
          </w:tcPr>
          <w:p w14:paraId="122A8422" w14:textId="77777777" w:rsidR="00486F1D" w:rsidRPr="00C67DB9" w:rsidRDefault="00486F1D" w:rsidP="00C67DB9">
            <w:pPr>
              <w:jc w:val="center"/>
              <w:rPr>
                <w:rFonts w:asciiTheme="majorHAnsi" w:hAnsiTheme="majorHAnsi" w:cstheme="majorHAnsi"/>
                <w:b/>
                <w:sz w:val="26"/>
                <w:szCs w:val="26"/>
                <w:lang w:val="vi-VN"/>
              </w:rPr>
            </w:pPr>
            <w:r w:rsidRPr="00C67DB9">
              <w:rPr>
                <w:rFonts w:asciiTheme="majorHAnsi" w:hAnsiTheme="majorHAnsi" w:cstheme="majorHAnsi"/>
                <w:b/>
                <w:color w:val="000000" w:themeColor="text1"/>
                <w:sz w:val="26"/>
                <w:szCs w:val="26"/>
              </w:rPr>
              <w:t>Thành công</w:t>
            </w:r>
          </w:p>
        </w:tc>
        <w:tc>
          <w:tcPr>
            <w:tcW w:w="1616" w:type="pct"/>
            <w:shd w:val="clear" w:color="auto" w:fill="CCFF66"/>
          </w:tcPr>
          <w:p w14:paraId="041BB86A" w14:textId="77777777" w:rsidR="00486F1D" w:rsidRPr="00C67DB9" w:rsidRDefault="00486F1D" w:rsidP="00C67DB9">
            <w:pPr>
              <w:jc w:val="center"/>
              <w:rPr>
                <w:rFonts w:asciiTheme="majorHAnsi" w:hAnsiTheme="majorHAnsi" w:cstheme="majorHAnsi"/>
                <w:b/>
                <w:sz w:val="26"/>
                <w:szCs w:val="26"/>
                <w:lang w:val="vi-VN"/>
              </w:rPr>
            </w:pPr>
            <w:r w:rsidRPr="00C67DB9">
              <w:rPr>
                <w:rFonts w:asciiTheme="majorHAnsi" w:hAnsiTheme="majorHAnsi" w:cstheme="majorHAnsi"/>
                <w:b/>
                <w:color w:val="000000" w:themeColor="text1"/>
                <w:sz w:val="26"/>
                <w:szCs w:val="26"/>
              </w:rPr>
              <w:t>Không thành công</w:t>
            </w:r>
          </w:p>
        </w:tc>
      </w:tr>
      <w:tr w:rsidR="00486F1D" w:rsidRPr="009B706A" w14:paraId="1E82B4A9" w14:textId="77777777" w:rsidTr="00935B30">
        <w:tc>
          <w:tcPr>
            <w:tcW w:w="1128" w:type="pct"/>
          </w:tcPr>
          <w:p w14:paraId="2A2EBB27" w14:textId="5C81B33F" w:rsidR="00486F1D" w:rsidRPr="009B706A" w:rsidRDefault="00D86D50"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Đăng nhập</w:t>
            </w:r>
          </w:p>
        </w:tc>
        <w:tc>
          <w:tcPr>
            <w:tcW w:w="1128" w:type="pct"/>
          </w:tcPr>
          <w:p w14:paraId="5DCE96AA" w14:textId="65415674" w:rsidR="00486F1D" w:rsidRPr="009B706A" w:rsidRDefault="00D86D50"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 xml:space="preserve">Người dùng nhập thông tin và bấm </w:t>
            </w:r>
            <w:r w:rsidRPr="009B706A">
              <w:rPr>
                <w:rFonts w:asciiTheme="majorHAnsi" w:hAnsiTheme="majorHAnsi" w:cstheme="majorHAnsi"/>
                <w:bCs/>
                <w:color w:val="000000" w:themeColor="text1"/>
                <w:sz w:val="26"/>
                <w:szCs w:val="26"/>
              </w:rPr>
              <w:lastRenderedPageBreak/>
              <w:t>vào nút "Đăng nhập"</w:t>
            </w:r>
          </w:p>
        </w:tc>
        <w:tc>
          <w:tcPr>
            <w:tcW w:w="1128" w:type="pct"/>
          </w:tcPr>
          <w:p w14:paraId="5976ED3F" w14:textId="7560F402" w:rsidR="00486F1D" w:rsidRPr="009B706A" w:rsidRDefault="00D86D50"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lastRenderedPageBreak/>
              <w:t>Đăng nhập thành công và chuyển tới trang chính</w:t>
            </w:r>
          </w:p>
        </w:tc>
        <w:tc>
          <w:tcPr>
            <w:tcW w:w="1616" w:type="pct"/>
          </w:tcPr>
          <w:p w14:paraId="42785C88" w14:textId="3736FF59" w:rsidR="00486F1D" w:rsidRPr="009B706A" w:rsidRDefault="00D86D50"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Thông báo lỗi nếu tên đăng nhập hoặc mật khẩu sai, yêu cầu người dùng thử lại</w:t>
            </w:r>
          </w:p>
        </w:tc>
      </w:tr>
    </w:tbl>
    <w:p w14:paraId="5F4E9150" w14:textId="77777777" w:rsidR="00486F1D" w:rsidRPr="009B706A" w:rsidRDefault="00486F1D" w:rsidP="0049382E">
      <w:pPr>
        <w:jc w:val="both"/>
        <w:rPr>
          <w:rFonts w:asciiTheme="majorHAnsi" w:hAnsiTheme="majorHAnsi" w:cstheme="majorHAnsi"/>
          <w:b/>
          <w:bCs/>
          <w:sz w:val="26"/>
          <w:szCs w:val="26"/>
        </w:rPr>
      </w:pPr>
    </w:p>
    <w:p w14:paraId="4815DB52" w14:textId="21FB08A9" w:rsidR="00862DF7" w:rsidRPr="009B706A" w:rsidRDefault="00862DF7" w:rsidP="0049382E">
      <w:pPr>
        <w:pStyle w:val="u2"/>
        <w:jc w:val="both"/>
        <w:rPr>
          <w:rFonts w:asciiTheme="majorHAnsi" w:hAnsiTheme="majorHAnsi" w:cstheme="majorHAnsi"/>
          <w:b w:val="0"/>
          <w:bCs/>
        </w:rPr>
      </w:pPr>
      <w:bookmarkStart w:id="53" w:name="_Toc198617477"/>
      <w:r w:rsidRPr="009B706A">
        <w:rPr>
          <w:rFonts w:asciiTheme="majorHAnsi" w:hAnsiTheme="majorHAnsi" w:cstheme="majorHAnsi"/>
          <w:bCs/>
        </w:rPr>
        <w:t>UI-</w:t>
      </w:r>
      <w:r w:rsidR="00DF433C" w:rsidRPr="009B706A">
        <w:rPr>
          <w:rFonts w:asciiTheme="majorHAnsi" w:hAnsiTheme="majorHAnsi" w:cstheme="majorHAnsi"/>
          <w:bCs/>
        </w:rPr>
        <w:t>23</w:t>
      </w:r>
      <w:r w:rsidRPr="009B706A">
        <w:rPr>
          <w:rFonts w:asciiTheme="majorHAnsi" w:hAnsiTheme="majorHAnsi" w:cstheme="majorHAnsi"/>
          <w:bCs/>
        </w:rPr>
        <w:t xml:space="preserve"> Giao diện Chỉnh Sửa Thông Tin Người Dùng</w:t>
      </w:r>
      <w:bookmarkEnd w:id="53"/>
    </w:p>
    <w:p w14:paraId="5AD2135C" w14:textId="291BB050" w:rsidR="00D20E78" w:rsidRPr="009B706A" w:rsidRDefault="00F956E9" w:rsidP="0049382E">
      <w:pPr>
        <w:pStyle w:val="oancuaDanhsach"/>
        <w:spacing w:before="120" w:after="120"/>
        <w:ind w:left="0"/>
        <w:jc w:val="both"/>
        <w:rPr>
          <w:rFonts w:asciiTheme="majorHAnsi" w:hAnsiTheme="majorHAnsi" w:cstheme="majorHAnsi"/>
          <w:b/>
          <w:bCs/>
          <w:color w:val="000000"/>
          <w:szCs w:val="26"/>
        </w:rPr>
      </w:pPr>
      <w:r w:rsidRPr="009B706A">
        <w:rPr>
          <w:rFonts w:asciiTheme="majorHAnsi" w:hAnsiTheme="majorHAnsi" w:cstheme="majorHAnsi"/>
          <w:b/>
          <w:bCs/>
          <w:noProof/>
          <w:color w:val="000000"/>
          <w:szCs w:val="26"/>
        </w:rPr>
        <w:drawing>
          <wp:inline distT="0" distB="0" distL="0" distR="0" wp14:anchorId="2647BB24" wp14:editId="28E311E5">
            <wp:extent cx="4404742" cy="369602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404742" cy="3696020"/>
                    </a:xfrm>
                    <a:prstGeom prst="rect">
                      <a:avLst/>
                    </a:prstGeom>
                  </pic:spPr>
                </pic:pic>
              </a:graphicData>
            </a:graphic>
          </wp:inline>
        </w:drawing>
      </w:r>
    </w:p>
    <w:tbl>
      <w:tblPr>
        <w:tblStyle w:val="LiBang"/>
        <w:tblW w:w="5535" w:type="pct"/>
        <w:tblLook w:val="04A0" w:firstRow="1" w:lastRow="0" w:firstColumn="1" w:lastColumn="0" w:noHBand="0" w:noVBand="1"/>
      </w:tblPr>
      <w:tblGrid>
        <w:gridCol w:w="2252"/>
        <w:gridCol w:w="2253"/>
        <w:gridCol w:w="2253"/>
        <w:gridCol w:w="3227"/>
      </w:tblGrid>
      <w:tr w:rsidR="00D86D50" w:rsidRPr="009B706A" w14:paraId="00D6A190" w14:textId="77777777" w:rsidTr="00935B30">
        <w:tc>
          <w:tcPr>
            <w:tcW w:w="2256" w:type="pct"/>
            <w:gridSpan w:val="2"/>
            <w:shd w:val="clear" w:color="auto" w:fill="CCFF66"/>
          </w:tcPr>
          <w:p w14:paraId="266EF6B4" w14:textId="77777777" w:rsidR="00D86D50" w:rsidRPr="004654C2" w:rsidRDefault="00D86D50" w:rsidP="0049382E">
            <w:pPr>
              <w:jc w:val="both"/>
              <w:rPr>
                <w:rFonts w:asciiTheme="majorHAnsi" w:hAnsiTheme="majorHAnsi" w:cstheme="majorHAnsi"/>
                <w:b/>
                <w:sz w:val="26"/>
                <w:szCs w:val="26"/>
              </w:rPr>
            </w:pPr>
            <w:r w:rsidRPr="004654C2">
              <w:rPr>
                <w:rFonts w:asciiTheme="majorHAnsi" w:hAnsiTheme="majorHAnsi" w:cstheme="majorHAnsi"/>
                <w:b/>
                <w:color w:val="000000" w:themeColor="text1"/>
                <w:sz w:val="26"/>
                <w:szCs w:val="26"/>
              </w:rPr>
              <w:t>Hiển thị</w:t>
            </w:r>
          </w:p>
        </w:tc>
        <w:tc>
          <w:tcPr>
            <w:tcW w:w="2744" w:type="pct"/>
            <w:gridSpan w:val="2"/>
          </w:tcPr>
          <w:p w14:paraId="09FB180F" w14:textId="0F8272FB" w:rsidR="00D86D50" w:rsidRPr="009B706A" w:rsidRDefault="00D86D50" w:rsidP="0049382E">
            <w:pPr>
              <w:jc w:val="both"/>
              <w:rPr>
                <w:rFonts w:asciiTheme="majorHAnsi" w:hAnsiTheme="majorHAnsi" w:cstheme="majorHAnsi"/>
                <w:bCs/>
                <w:sz w:val="26"/>
                <w:szCs w:val="26"/>
              </w:rPr>
            </w:pPr>
            <w:r w:rsidRPr="009B706A">
              <w:rPr>
                <w:rFonts w:asciiTheme="majorHAnsi" w:hAnsiTheme="majorHAnsi" w:cstheme="majorHAnsi"/>
                <w:bCs/>
                <w:sz w:val="26"/>
                <w:szCs w:val="26"/>
              </w:rPr>
              <w:t>Giao diện chỉnh sửa thông tin người dùng</w:t>
            </w:r>
          </w:p>
        </w:tc>
      </w:tr>
      <w:tr w:rsidR="00D86D50" w:rsidRPr="009B706A" w14:paraId="70FB9C58" w14:textId="77777777" w:rsidTr="00935B30">
        <w:tc>
          <w:tcPr>
            <w:tcW w:w="2256" w:type="pct"/>
            <w:gridSpan w:val="2"/>
            <w:shd w:val="clear" w:color="auto" w:fill="CCFF66"/>
          </w:tcPr>
          <w:p w14:paraId="4500C7EF" w14:textId="77777777" w:rsidR="00D86D50" w:rsidRPr="004654C2" w:rsidRDefault="00D86D50" w:rsidP="0049382E">
            <w:pPr>
              <w:jc w:val="both"/>
              <w:rPr>
                <w:rFonts w:asciiTheme="majorHAnsi" w:hAnsiTheme="majorHAnsi" w:cstheme="majorHAnsi"/>
                <w:b/>
                <w:sz w:val="26"/>
                <w:szCs w:val="26"/>
              </w:rPr>
            </w:pPr>
            <w:r w:rsidRPr="004654C2">
              <w:rPr>
                <w:rFonts w:asciiTheme="majorHAnsi" w:hAnsiTheme="majorHAnsi" w:cstheme="majorHAnsi"/>
                <w:b/>
                <w:color w:val="000000" w:themeColor="text1"/>
                <w:sz w:val="26"/>
                <w:szCs w:val="26"/>
              </w:rPr>
              <w:t>Mô tả</w:t>
            </w:r>
          </w:p>
        </w:tc>
        <w:tc>
          <w:tcPr>
            <w:tcW w:w="2744" w:type="pct"/>
            <w:gridSpan w:val="2"/>
          </w:tcPr>
          <w:p w14:paraId="4A0305A0" w14:textId="3FC9EF9F" w:rsidR="00D86D50" w:rsidRPr="009B706A" w:rsidRDefault="00D86D50" w:rsidP="0049382E">
            <w:pPr>
              <w:jc w:val="both"/>
              <w:rPr>
                <w:rFonts w:asciiTheme="majorHAnsi" w:hAnsiTheme="majorHAnsi" w:cstheme="majorHAnsi"/>
                <w:bCs/>
                <w:sz w:val="26"/>
                <w:szCs w:val="26"/>
              </w:rPr>
            </w:pPr>
            <w:r w:rsidRPr="009B706A">
              <w:rPr>
                <w:rFonts w:asciiTheme="majorHAnsi" w:hAnsiTheme="majorHAnsi" w:cstheme="majorHAnsi"/>
                <w:bCs/>
                <w:sz w:val="26"/>
                <w:szCs w:val="26"/>
              </w:rPr>
              <w:t>Hiển thị giao diện cho phép người dùng chỉnh sửa các thông tin cá nhân như tên người dùng, ngày sinh, địa chỉ, email, số điện thoại, và giới tính.</w:t>
            </w:r>
          </w:p>
        </w:tc>
      </w:tr>
      <w:tr w:rsidR="00D86D50" w:rsidRPr="009B706A" w14:paraId="3448450E" w14:textId="77777777" w:rsidTr="00935B30">
        <w:tc>
          <w:tcPr>
            <w:tcW w:w="2256" w:type="pct"/>
            <w:gridSpan w:val="2"/>
            <w:shd w:val="clear" w:color="auto" w:fill="CCFF66"/>
          </w:tcPr>
          <w:p w14:paraId="7FA9D845" w14:textId="77777777" w:rsidR="00D86D50" w:rsidRPr="004654C2" w:rsidRDefault="00D86D50" w:rsidP="0049382E">
            <w:pPr>
              <w:jc w:val="both"/>
              <w:rPr>
                <w:rFonts w:asciiTheme="majorHAnsi" w:hAnsiTheme="majorHAnsi" w:cstheme="majorHAnsi"/>
                <w:b/>
                <w:sz w:val="26"/>
                <w:szCs w:val="26"/>
              </w:rPr>
            </w:pPr>
            <w:r w:rsidRPr="004654C2">
              <w:rPr>
                <w:rFonts w:asciiTheme="majorHAnsi" w:hAnsiTheme="majorHAnsi" w:cstheme="majorHAnsi"/>
                <w:b/>
                <w:color w:val="000000" w:themeColor="text1"/>
                <w:sz w:val="26"/>
                <w:szCs w:val="26"/>
              </w:rPr>
              <w:t>Hiển thị truy cập</w:t>
            </w:r>
          </w:p>
        </w:tc>
        <w:tc>
          <w:tcPr>
            <w:tcW w:w="2744" w:type="pct"/>
            <w:gridSpan w:val="2"/>
          </w:tcPr>
          <w:p w14:paraId="31DADC75" w14:textId="4BD18D0A" w:rsidR="00D86D50" w:rsidRPr="009B706A" w:rsidRDefault="00D86D50" w:rsidP="0049382E">
            <w:pPr>
              <w:jc w:val="both"/>
              <w:rPr>
                <w:rFonts w:asciiTheme="majorHAnsi" w:hAnsiTheme="majorHAnsi" w:cstheme="majorHAnsi"/>
                <w:bCs/>
                <w:sz w:val="26"/>
                <w:szCs w:val="26"/>
              </w:rPr>
            </w:pPr>
            <w:r w:rsidRPr="009B706A">
              <w:rPr>
                <w:rFonts w:asciiTheme="majorHAnsi" w:hAnsiTheme="majorHAnsi" w:cstheme="majorHAnsi"/>
                <w:bCs/>
                <w:sz w:val="26"/>
                <w:szCs w:val="26"/>
              </w:rPr>
              <w:t>Người dùng có thể truy cập vào giao diện này bằng cách click vào avatar trong hệ thống, chỉ người dùng đã đăng nhập mới có thể truy cập và chỉnh sửa thông tin.</w:t>
            </w:r>
          </w:p>
        </w:tc>
      </w:tr>
      <w:tr w:rsidR="00D86D50" w:rsidRPr="009B706A" w14:paraId="05FDBD87" w14:textId="77777777" w:rsidTr="00935B30">
        <w:tc>
          <w:tcPr>
            <w:tcW w:w="5000" w:type="pct"/>
            <w:gridSpan w:val="4"/>
            <w:shd w:val="clear" w:color="auto" w:fill="CCFF66"/>
          </w:tcPr>
          <w:p w14:paraId="538DE7AD" w14:textId="77777777" w:rsidR="00D86D50" w:rsidRPr="004654C2" w:rsidRDefault="00D86D50" w:rsidP="004654C2">
            <w:pPr>
              <w:jc w:val="center"/>
              <w:rPr>
                <w:rFonts w:asciiTheme="majorHAnsi" w:hAnsiTheme="majorHAnsi" w:cstheme="majorHAnsi"/>
                <w:b/>
                <w:sz w:val="26"/>
                <w:szCs w:val="26"/>
              </w:rPr>
            </w:pPr>
            <w:r w:rsidRPr="004654C2">
              <w:rPr>
                <w:rFonts w:asciiTheme="majorHAnsi" w:hAnsiTheme="majorHAnsi" w:cstheme="majorHAnsi"/>
                <w:b/>
                <w:color w:val="000000" w:themeColor="text1"/>
                <w:sz w:val="26"/>
                <w:szCs w:val="26"/>
              </w:rPr>
              <w:t>Nội dung hiển thị</w:t>
            </w:r>
          </w:p>
        </w:tc>
      </w:tr>
      <w:tr w:rsidR="00D86D50" w:rsidRPr="009B706A" w14:paraId="4ABA6A0D" w14:textId="77777777" w:rsidTr="00935B30">
        <w:tc>
          <w:tcPr>
            <w:tcW w:w="1128" w:type="pct"/>
            <w:shd w:val="clear" w:color="auto" w:fill="CCFF66"/>
          </w:tcPr>
          <w:p w14:paraId="725CAA2C" w14:textId="77777777" w:rsidR="00D86D50" w:rsidRPr="004654C2" w:rsidRDefault="00D86D50" w:rsidP="004654C2">
            <w:pPr>
              <w:jc w:val="center"/>
              <w:rPr>
                <w:rFonts w:asciiTheme="majorHAnsi" w:hAnsiTheme="majorHAnsi" w:cstheme="majorHAnsi"/>
                <w:b/>
                <w:sz w:val="26"/>
                <w:szCs w:val="26"/>
              </w:rPr>
            </w:pPr>
            <w:r w:rsidRPr="004654C2">
              <w:rPr>
                <w:rFonts w:asciiTheme="majorHAnsi" w:hAnsiTheme="majorHAnsi" w:cstheme="majorHAnsi"/>
                <w:b/>
                <w:color w:val="000000" w:themeColor="text1"/>
                <w:sz w:val="26"/>
                <w:szCs w:val="26"/>
              </w:rPr>
              <w:t>Mục</w:t>
            </w:r>
          </w:p>
        </w:tc>
        <w:tc>
          <w:tcPr>
            <w:tcW w:w="1128" w:type="pct"/>
            <w:shd w:val="clear" w:color="auto" w:fill="CCFF66"/>
          </w:tcPr>
          <w:p w14:paraId="67F95AC9" w14:textId="77777777" w:rsidR="00D86D50" w:rsidRPr="004654C2" w:rsidRDefault="00D86D50" w:rsidP="004654C2">
            <w:pPr>
              <w:jc w:val="center"/>
              <w:rPr>
                <w:rFonts w:asciiTheme="majorHAnsi" w:hAnsiTheme="majorHAnsi" w:cstheme="majorHAnsi"/>
                <w:b/>
                <w:sz w:val="26"/>
                <w:szCs w:val="26"/>
              </w:rPr>
            </w:pPr>
            <w:r w:rsidRPr="004654C2">
              <w:rPr>
                <w:rFonts w:asciiTheme="majorHAnsi" w:hAnsiTheme="majorHAnsi" w:cstheme="majorHAnsi"/>
                <w:b/>
                <w:color w:val="000000" w:themeColor="text1"/>
                <w:sz w:val="26"/>
                <w:szCs w:val="26"/>
              </w:rPr>
              <w:t>Loại</w:t>
            </w:r>
          </w:p>
        </w:tc>
        <w:tc>
          <w:tcPr>
            <w:tcW w:w="1128" w:type="pct"/>
            <w:shd w:val="clear" w:color="auto" w:fill="CCFF66"/>
          </w:tcPr>
          <w:p w14:paraId="641CB426" w14:textId="77777777" w:rsidR="00D86D50" w:rsidRPr="004654C2" w:rsidRDefault="00D86D50" w:rsidP="004654C2">
            <w:pPr>
              <w:jc w:val="center"/>
              <w:rPr>
                <w:rFonts w:asciiTheme="majorHAnsi" w:hAnsiTheme="majorHAnsi" w:cstheme="majorHAnsi"/>
                <w:b/>
                <w:sz w:val="26"/>
                <w:szCs w:val="26"/>
              </w:rPr>
            </w:pPr>
            <w:r w:rsidRPr="004654C2">
              <w:rPr>
                <w:rFonts w:asciiTheme="majorHAnsi" w:hAnsiTheme="majorHAnsi" w:cstheme="majorHAnsi"/>
                <w:b/>
                <w:color w:val="000000" w:themeColor="text1"/>
                <w:sz w:val="26"/>
                <w:szCs w:val="26"/>
              </w:rPr>
              <w:t>Dữ liệu</w:t>
            </w:r>
          </w:p>
        </w:tc>
        <w:tc>
          <w:tcPr>
            <w:tcW w:w="1616" w:type="pct"/>
            <w:shd w:val="clear" w:color="auto" w:fill="CCFF66"/>
          </w:tcPr>
          <w:p w14:paraId="3C37FB8F" w14:textId="77777777" w:rsidR="00D86D50" w:rsidRPr="004654C2" w:rsidRDefault="00D86D50" w:rsidP="004654C2">
            <w:pPr>
              <w:jc w:val="center"/>
              <w:rPr>
                <w:rFonts w:asciiTheme="majorHAnsi" w:hAnsiTheme="majorHAnsi" w:cstheme="majorHAnsi"/>
                <w:b/>
                <w:sz w:val="26"/>
                <w:szCs w:val="26"/>
              </w:rPr>
            </w:pPr>
            <w:r w:rsidRPr="004654C2">
              <w:rPr>
                <w:rFonts w:asciiTheme="majorHAnsi" w:hAnsiTheme="majorHAnsi" w:cstheme="majorHAnsi"/>
                <w:b/>
                <w:color w:val="000000" w:themeColor="text1"/>
                <w:sz w:val="26"/>
                <w:szCs w:val="26"/>
              </w:rPr>
              <w:t>Mô tả</w:t>
            </w:r>
          </w:p>
        </w:tc>
      </w:tr>
      <w:tr w:rsidR="00D86D50" w:rsidRPr="009B706A" w14:paraId="5CE241CF" w14:textId="77777777" w:rsidTr="00935B30">
        <w:tc>
          <w:tcPr>
            <w:tcW w:w="1128" w:type="pct"/>
            <w:shd w:val="clear" w:color="auto" w:fill="auto"/>
          </w:tcPr>
          <w:p w14:paraId="6C834B0A" w14:textId="20E93296" w:rsidR="00D86D50" w:rsidRPr="009B706A" w:rsidRDefault="00D86D50"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Tên người dùng</w:t>
            </w:r>
          </w:p>
        </w:tc>
        <w:tc>
          <w:tcPr>
            <w:tcW w:w="1128" w:type="pct"/>
            <w:shd w:val="clear" w:color="auto" w:fill="auto"/>
          </w:tcPr>
          <w:p w14:paraId="03E2A211" w14:textId="3EE5AF91" w:rsidR="00D86D50" w:rsidRPr="009B706A" w:rsidRDefault="00D86D50"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Text</w:t>
            </w:r>
          </w:p>
        </w:tc>
        <w:tc>
          <w:tcPr>
            <w:tcW w:w="1128" w:type="pct"/>
            <w:shd w:val="clear" w:color="auto" w:fill="auto"/>
          </w:tcPr>
          <w:p w14:paraId="28701B27" w14:textId="6B90DDFF" w:rsidR="00D86D50" w:rsidRPr="009B706A" w:rsidRDefault="00D86D50"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Tên người dùng</w:t>
            </w:r>
          </w:p>
        </w:tc>
        <w:tc>
          <w:tcPr>
            <w:tcW w:w="1616" w:type="pct"/>
            <w:shd w:val="clear" w:color="auto" w:fill="auto"/>
          </w:tcPr>
          <w:p w14:paraId="6FCE6AC0" w14:textId="63545B3F" w:rsidR="00D86D50" w:rsidRPr="009B706A" w:rsidRDefault="00D86D50"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Tên tài khoản đăng nhập của người dùng.</w:t>
            </w:r>
          </w:p>
        </w:tc>
      </w:tr>
      <w:tr w:rsidR="00D86D50" w:rsidRPr="009B706A" w14:paraId="08268526" w14:textId="77777777" w:rsidTr="00935B30">
        <w:tc>
          <w:tcPr>
            <w:tcW w:w="1128" w:type="pct"/>
            <w:shd w:val="clear" w:color="auto" w:fill="auto"/>
          </w:tcPr>
          <w:p w14:paraId="7E76422B" w14:textId="5E6C0A40" w:rsidR="00D86D50" w:rsidRPr="009B706A" w:rsidRDefault="00D86D50"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Ngày sinh</w:t>
            </w:r>
          </w:p>
        </w:tc>
        <w:tc>
          <w:tcPr>
            <w:tcW w:w="1128" w:type="pct"/>
            <w:shd w:val="clear" w:color="auto" w:fill="auto"/>
          </w:tcPr>
          <w:p w14:paraId="19D564A2" w14:textId="55683957" w:rsidR="00D86D50" w:rsidRPr="009B706A" w:rsidRDefault="00D86D50"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Date</w:t>
            </w:r>
          </w:p>
        </w:tc>
        <w:tc>
          <w:tcPr>
            <w:tcW w:w="1128" w:type="pct"/>
            <w:shd w:val="clear" w:color="auto" w:fill="auto"/>
          </w:tcPr>
          <w:p w14:paraId="2A825BD1" w14:textId="578F402B" w:rsidR="00D86D50" w:rsidRPr="009B706A" w:rsidRDefault="00D86D50"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Ngày sinh</w:t>
            </w:r>
          </w:p>
        </w:tc>
        <w:tc>
          <w:tcPr>
            <w:tcW w:w="1616" w:type="pct"/>
            <w:shd w:val="clear" w:color="auto" w:fill="auto"/>
          </w:tcPr>
          <w:p w14:paraId="660926E8" w14:textId="18D282A7" w:rsidR="00D86D50" w:rsidRPr="009B706A" w:rsidRDefault="00D86D50"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Ngày sinh của người dùng.</w:t>
            </w:r>
          </w:p>
        </w:tc>
      </w:tr>
      <w:tr w:rsidR="00D86D50" w:rsidRPr="009B706A" w14:paraId="194A3DBD" w14:textId="77777777" w:rsidTr="00935B30">
        <w:tc>
          <w:tcPr>
            <w:tcW w:w="1128" w:type="pct"/>
            <w:shd w:val="clear" w:color="auto" w:fill="auto"/>
          </w:tcPr>
          <w:p w14:paraId="5DB93B64" w14:textId="14BC7692" w:rsidR="00D86D50" w:rsidRPr="009B706A" w:rsidRDefault="00D86D50"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Địa chỉ</w:t>
            </w:r>
          </w:p>
        </w:tc>
        <w:tc>
          <w:tcPr>
            <w:tcW w:w="1128" w:type="pct"/>
            <w:shd w:val="clear" w:color="auto" w:fill="auto"/>
          </w:tcPr>
          <w:p w14:paraId="26284B2A" w14:textId="53792C82" w:rsidR="00D86D50" w:rsidRPr="009B706A" w:rsidRDefault="00D86D50"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Text</w:t>
            </w:r>
          </w:p>
        </w:tc>
        <w:tc>
          <w:tcPr>
            <w:tcW w:w="1128" w:type="pct"/>
            <w:shd w:val="clear" w:color="auto" w:fill="auto"/>
          </w:tcPr>
          <w:p w14:paraId="72D849F2" w14:textId="0953F153" w:rsidR="00D86D50" w:rsidRPr="009B706A" w:rsidRDefault="00D86D50"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Địa chỉ</w:t>
            </w:r>
          </w:p>
        </w:tc>
        <w:tc>
          <w:tcPr>
            <w:tcW w:w="1616" w:type="pct"/>
            <w:shd w:val="clear" w:color="auto" w:fill="auto"/>
          </w:tcPr>
          <w:p w14:paraId="6E99B1E3" w14:textId="432C77E7" w:rsidR="00D86D50" w:rsidRPr="009B706A" w:rsidRDefault="00D86D50"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Địa chỉ của người dùng.</w:t>
            </w:r>
          </w:p>
        </w:tc>
      </w:tr>
      <w:tr w:rsidR="00D86D50" w:rsidRPr="009B706A" w14:paraId="7F14873F" w14:textId="77777777" w:rsidTr="00935B30">
        <w:tc>
          <w:tcPr>
            <w:tcW w:w="1128" w:type="pct"/>
            <w:shd w:val="clear" w:color="auto" w:fill="auto"/>
          </w:tcPr>
          <w:p w14:paraId="3570C63C" w14:textId="27335A22" w:rsidR="00D86D50" w:rsidRPr="009B706A" w:rsidRDefault="00D86D50"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Số điện thoại</w:t>
            </w:r>
          </w:p>
        </w:tc>
        <w:tc>
          <w:tcPr>
            <w:tcW w:w="1128" w:type="pct"/>
            <w:shd w:val="clear" w:color="auto" w:fill="auto"/>
          </w:tcPr>
          <w:p w14:paraId="4271BC92" w14:textId="50098ACE" w:rsidR="00D86D50" w:rsidRPr="009B706A" w:rsidRDefault="00D86D50"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Text</w:t>
            </w:r>
          </w:p>
        </w:tc>
        <w:tc>
          <w:tcPr>
            <w:tcW w:w="1128" w:type="pct"/>
            <w:shd w:val="clear" w:color="auto" w:fill="auto"/>
          </w:tcPr>
          <w:p w14:paraId="205BFF8A" w14:textId="7ACE6725" w:rsidR="00D86D50" w:rsidRPr="009B706A" w:rsidRDefault="00D86D50"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Số điện thoại</w:t>
            </w:r>
          </w:p>
        </w:tc>
        <w:tc>
          <w:tcPr>
            <w:tcW w:w="1616" w:type="pct"/>
            <w:shd w:val="clear" w:color="auto" w:fill="auto"/>
          </w:tcPr>
          <w:p w14:paraId="04670417" w14:textId="3885188E" w:rsidR="00D86D50" w:rsidRPr="009B706A" w:rsidRDefault="00D86D50"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Số điện thoại của người dùng.</w:t>
            </w:r>
          </w:p>
        </w:tc>
      </w:tr>
      <w:tr w:rsidR="00D86D50" w:rsidRPr="009B706A" w14:paraId="14514F3B" w14:textId="77777777" w:rsidTr="00935B30">
        <w:tc>
          <w:tcPr>
            <w:tcW w:w="1128" w:type="pct"/>
            <w:shd w:val="clear" w:color="auto" w:fill="auto"/>
          </w:tcPr>
          <w:p w14:paraId="7D1ADC5E" w14:textId="7549C2F0" w:rsidR="00D86D50" w:rsidRPr="009B706A" w:rsidRDefault="00D86D50"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Email</w:t>
            </w:r>
          </w:p>
        </w:tc>
        <w:tc>
          <w:tcPr>
            <w:tcW w:w="1128" w:type="pct"/>
            <w:shd w:val="clear" w:color="auto" w:fill="auto"/>
          </w:tcPr>
          <w:p w14:paraId="0A84F970" w14:textId="5F4799C8" w:rsidR="00D86D50" w:rsidRPr="009B706A" w:rsidRDefault="00D86D50"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Text</w:t>
            </w:r>
          </w:p>
        </w:tc>
        <w:tc>
          <w:tcPr>
            <w:tcW w:w="1128" w:type="pct"/>
            <w:shd w:val="clear" w:color="auto" w:fill="auto"/>
          </w:tcPr>
          <w:p w14:paraId="2A61F7C2" w14:textId="2DFEF437" w:rsidR="00D86D50" w:rsidRPr="009B706A" w:rsidRDefault="00D86D50"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Địa chỉ email</w:t>
            </w:r>
          </w:p>
        </w:tc>
        <w:tc>
          <w:tcPr>
            <w:tcW w:w="1616" w:type="pct"/>
            <w:shd w:val="clear" w:color="auto" w:fill="auto"/>
          </w:tcPr>
          <w:p w14:paraId="0B6A9E8D" w14:textId="400A42FB" w:rsidR="00D86D50" w:rsidRPr="009B706A" w:rsidRDefault="00D86D50"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Địa chỉ email của người dùng.</w:t>
            </w:r>
          </w:p>
        </w:tc>
      </w:tr>
      <w:tr w:rsidR="00D86D50" w:rsidRPr="009B706A" w14:paraId="3A063BD7" w14:textId="77777777" w:rsidTr="00935B30">
        <w:tc>
          <w:tcPr>
            <w:tcW w:w="1128" w:type="pct"/>
            <w:shd w:val="clear" w:color="auto" w:fill="auto"/>
          </w:tcPr>
          <w:p w14:paraId="106DA5DA" w14:textId="7FADD89C" w:rsidR="00D86D50" w:rsidRPr="009B706A" w:rsidRDefault="00D86D50"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Giới tính</w:t>
            </w:r>
          </w:p>
        </w:tc>
        <w:tc>
          <w:tcPr>
            <w:tcW w:w="1128" w:type="pct"/>
            <w:shd w:val="clear" w:color="auto" w:fill="auto"/>
          </w:tcPr>
          <w:p w14:paraId="5980621A" w14:textId="622E433B" w:rsidR="00D86D50" w:rsidRPr="009B706A" w:rsidRDefault="00D86D50"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Radio</w:t>
            </w:r>
          </w:p>
        </w:tc>
        <w:tc>
          <w:tcPr>
            <w:tcW w:w="1128" w:type="pct"/>
            <w:shd w:val="clear" w:color="auto" w:fill="auto"/>
          </w:tcPr>
          <w:p w14:paraId="2D406B58" w14:textId="33AFE5F2" w:rsidR="00D86D50" w:rsidRPr="009B706A" w:rsidRDefault="00D86D50"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Nam/Nữ</w:t>
            </w:r>
          </w:p>
        </w:tc>
        <w:tc>
          <w:tcPr>
            <w:tcW w:w="1616" w:type="pct"/>
            <w:shd w:val="clear" w:color="auto" w:fill="auto"/>
          </w:tcPr>
          <w:p w14:paraId="1B62D807" w14:textId="4A39ABA8" w:rsidR="00D86D50" w:rsidRPr="009B706A" w:rsidRDefault="00D86D50"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Giới tính của người dùng, có thể chọn Nam hoặc Nữ.</w:t>
            </w:r>
          </w:p>
        </w:tc>
      </w:tr>
      <w:tr w:rsidR="00D86D50" w:rsidRPr="009B706A" w14:paraId="7C46C1E6" w14:textId="77777777" w:rsidTr="00935B30">
        <w:tc>
          <w:tcPr>
            <w:tcW w:w="1128" w:type="pct"/>
            <w:shd w:val="clear" w:color="auto" w:fill="auto"/>
          </w:tcPr>
          <w:p w14:paraId="1A7C918A" w14:textId="72ED67FA" w:rsidR="00D86D50" w:rsidRPr="009B706A" w:rsidRDefault="00D86D50"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Ảnh đại diện</w:t>
            </w:r>
          </w:p>
        </w:tc>
        <w:tc>
          <w:tcPr>
            <w:tcW w:w="1128" w:type="pct"/>
            <w:shd w:val="clear" w:color="auto" w:fill="auto"/>
          </w:tcPr>
          <w:p w14:paraId="37E82B28" w14:textId="490BAB8E" w:rsidR="00D86D50" w:rsidRPr="009B706A" w:rsidRDefault="00D86D50"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Image</w:t>
            </w:r>
          </w:p>
        </w:tc>
        <w:tc>
          <w:tcPr>
            <w:tcW w:w="1128" w:type="pct"/>
            <w:shd w:val="clear" w:color="auto" w:fill="auto"/>
          </w:tcPr>
          <w:p w14:paraId="60CC7712" w14:textId="3DDA1B6F" w:rsidR="00D86D50" w:rsidRPr="009B706A" w:rsidRDefault="00D86D50"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Ảnh đại diện</w:t>
            </w:r>
          </w:p>
        </w:tc>
        <w:tc>
          <w:tcPr>
            <w:tcW w:w="1616" w:type="pct"/>
            <w:shd w:val="clear" w:color="auto" w:fill="auto"/>
          </w:tcPr>
          <w:p w14:paraId="1F00C9B4" w14:textId="4F440E16" w:rsidR="00D86D50" w:rsidRPr="009B706A" w:rsidRDefault="00D86D50"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Tải lên ảnh đại diện cho người dùng.</w:t>
            </w:r>
          </w:p>
        </w:tc>
      </w:tr>
      <w:tr w:rsidR="00D86D50" w:rsidRPr="009B706A" w14:paraId="0E73B1E9" w14:textId="77777777" w:rsidTr="00935B30">
        <w:tc>
          <w:tcPr>
            <w:tcW w:w="1128" w:type="pct"/>
            <w:shd w:val="clear" w:color="auto" w:fill="auto"/>
          </w:tcPr>
          <w:p w14:paraId="64F5B401" w14:textId="75EC5325" w:rsidR="00D86D50" w:rsidRPr="009B706A" w:rsidRDefault="00D86D50"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Vị trí</w:t>
            </w:r>
          </w:p>
        </w:tc>
        <w:tc>
          <w:tcPr>
            <w:tcW w:w="1128" w:type="pct"/>
            <w:shd w:val="clear" w:color="auto" w:fill="auto"/>
          </w:tcPr>
          <w:p w14:paraId="41077C54" w14:textId="2690C71C" w:rsidR="00D86D50" w:rsidRPr="009B706A" w:rsidRDefault="00D86D50"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Dropdown</w:t>
            </w:r>
          </w:p>
        </w:tc>
        <w:tc>
          <w:tcPr>
            <w:tcW w:w="1128" w:type="pct"/>
            <w:shd w:val="clear" w:color="auto" w:fill="auto"/>
          </w:tcPr>
          <w:p w14:paraId="573986EB" w14:textId="0AE2F727" w:rsidR="00D86D50" w:rsidRPr="009B706A" w:rsidRDefault="00D86D50"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Chức vụ, vai trò</w:t>
            </w:r>
          </w:p>
        </w:tc>
        <w:tc>
          <w:tcPr>
            <w:tcW w:w="1616" w:type="pct"/>
            <w:shd w:val="clear" w:color="auto" w:fill="auto"/>
          </w:tcPr>
          <w:p w14:paraId="54F9CE7F" w14:textId="207A9959" w:rsidR="00D86D50" w:rsidRPr="009B706A" w:rsidRDefault="00D86D50"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Chức vụ hoặc vai trò của người dùng trong hệ thống.</w:t>
            </w:r>
          </w:p>
        </w:tc>
      </w:tr>
      <w:tr w:rsidR="00D86D50" w:rsidRPr="009B706A" w14:paraId="731F2449" w14:textId="77777777" w:rsidTr="00935B30">
        <w:tc>
          <w:tcPr>
            <w:tcW w:w="5000" w:type="pct"/>
            <w:gridSpan w:val="4"/>
            <w:shd w:val="clear" w:color="auto" w:fill="CCFF66"/>
          </w:tcPr>
          <w:p w14:paraId="6F0377FD" w14:textId="77777777" w:rsidR="00D86D50" w:rsidRPr="004654C2" w:rsidRDefault="00D86D50" w:rsidP="004654C2">
            <w:pPr>
              <w:jc w:val="center"/>
              <w:rPr>
                <w:rFonts w:asciiTheme="majorHAnsi" w:hAnsiTheme="majorHAnsi" w:cstheme="majorHAnsi"/>
                <w:b/>
                <w:sz w:val="26"/>
                <w:szCs w:val="26"/>
              </w:rPr>
            </w:pPr>
            <w:r w:rsidRPr="004654C2">
              <w:rPr>
                <w:rFonts w:asciiTheme="majorHAnsi" w:hAnsiTheme="majorHAnsi" w:cstheme="majorHAnsi"/>
                <w:b/>
                <w:color w:val="000000" w:themeColor="text1"/>
                <w:sz w:val="26"/>
                <w:szCs w:val="26"/>
              </w:rPr>
              <w:lastRenderedPageBreak/>
              <w:t>Nội dung hiển thị</w:t>
            </w:r>
          </w:p>
        </w:tc>
      </w:tr>
      <w:tr w:rsidR="00D86D50" w:rsidRPr="009B706A" w14:paraId="4E100D15" w14:textId="77777777" w:rsidTr="00935B30">
        <w:tc>
          <w:tcPr>
            <w:tcW w:w="1128" w:type="pct"/>
            <w:shd w:val="clear" w:color="auto" w:fill="CCFF66"/>
          </w:tcPr>
          <w:p w14:paraId="0CBFFCA2" w14:textId="77777777" w:rsidR="00D86D50" w:rsidRPr="004654C2" w:rsidRDefault="00D86D50" w:rsidP="004654C2">
            <w:pPr>
              <w:jc w:val="center"/>
              <w:rPr>
                <w:rFonts w:asciiTheme="majorHAnsi" w:hAnsiTheme="majorHAnsi" w:cstheme="majorHAnsi"/>
                <w:b/>
                <w:sz w:val="26"/>
                <w:szCs w:val="26"/>
                <w:lang w:val="vi-VN"/>
              </w:rPr>
            </w:pPr>
            <w:r w:rsidRPr="004654C2">
              <w:rPr>
                <w:rFonts w:asciiTheme="majorHAnsi" w:hAnsiTheme="majorHAnsi" w:cstheme="majorHAnsi"/>
                <w:b/>
                <w:color w:val="000000" w:themeColor="text1"/>
                <w:sz w:val="26"/>
                <w:szCs w:val="26"/>
              </w:rPr>
              <w:t>Tên hành động</w:t>
            </w:r>
          </w:p>
        </w:tc>
        <w:tc>
          <w:tcPr>
            <w:tcW w:w="1128" w:type="pct"/>
            <w:shd w:val="clear" w:color="auto" w:fill="CCFF66"/>
          </w:tcPr>
          <w:p w14:paraId="3C4B8CEC" w14:textId="77777777" w:rsidR="00D86D50" w:rsidRPr="004654C2" w:rsidRDefault="00D86D50" w:rsidP="004654C2">
            <w:pPr>
              <w:jc w:val="center"/>
              <w:rPr>
                <w:rFonts w:asciiTheme="majorHAnsi" w:hAnsiTheme="majorHAnsi" w:cstheme="majorHAnsi"/>
                <w:b/>
                <w:sz w:val="26"/>
                <w:szCs w:val="26"/>
                <w:lang w:val="vi-VN"/>
              </w:rPr>
            </w:pPr>
            <w:r w:rsidRPr="004654C2">
              <w:rPr>
                <w:rFonts w:asciiTheme="majorHAnsi" w:hAnsiTheme="majorHAnsi" w:cstheme="majorHAnsi"/>
                <w:b/>
                <w:color w:val="000000" w:themeColor="text1"/>
                <w:sz w:val="26"/>
                <w:szCs w:val="26"/>
              </w:rPr>
              <w:t>Mô tả</w:t>
            </w:r>
          </w:p>
        </w:tc>
        <w:tc>
          <w:tcPr>
            <w:tcW w:w="1128" w:type="pct"/>
            <w:shd w:val="clear" w:color="auto" w:fill="CCFF66"/>
          </w:tcPr>
          <w:p w14:paraId="396A0ACF" w14:textId="77777777" w:rsidR="00D86D50" w:rsidRPr="004654C2" w:rsidRDefault="00D86D50" w:rsidP="004654C2">
            <w:pPr>
              <w:jc w:val="center"/>
              <w:rPr>
                <w:rFonts w:asciiTheme="majorHAnsi" w:hAnsiTheme="majorHAnsi" w:cstheme="majorHAnsi"/>
                <w:b/>
                <w:sz w:val="26"/>
                <w:szCs w:val="26"/>
                <w:lang w:val="vi-VN"/>
              </w:rPr>
            </w:pPr>
            <w:r w:rsidRPr="004654C2">
              <w:rPr>
                <w:rFonts w:asciiTheme="majorHAnsi" w:hAnsiTheme="majorHAnsi" w:cstheme="majorHAnsi"/>
                <w:b/>
                <w:color w:val="000000" w:themeColor="text1"/>
                <w:sz w:val="26"/>
                <w:szCs w:val="26"/>
              </w:rPr>
              <w:t>Thành công</w:t>
            </w:r>
          </w:p>
        </w:tc>
        <w:tc>
          <w:tcPr>
            <w:tcW w:w="1616" w:type="pct"/>
            <w:shd w:val="clear" w:color="auto" w:fill="CCFF66"/>
          </w:tcPr>
          <w:p w14:paraId="342D6F35" w14:textId="77777777" w:rsidR="00D86D50" w:rsidRPr="004654C2" w:rsidRDefault="00D86D50" w:rsidP="004654C2">
            <w:pPr>
              <w:jc w:val="center"/>
              <w:rPr>
                <w:rFonts w:asciiTheme="majorHAnsi" w:hAnsiTheme="majorHAnsi" w:cstheme="majorHAnsi"/>
                <w:b/>
                <w:sz w:val="26"/>
                <w:szCs w:val="26"/>
                <w:lang w:val="vi-VN"/>
              </w:rPr>
            </w:pPr>
            <w:r w:rsidRPr="004654C2">
              <w:rPr>
                <w:rFonts w:asciiTheme="majorHAnsi" w:hAnsiTheme="majorHAnsi" w:cstheme="majorHAnsi"/>
                <w:b/>
                <w:color w:val="000000" w:themeColor="text1"/>
                <w:sz w:val="26"/>
                <w:szCs w:val="26"/>
              </w:rPr>
              <w:t>Không thành công</w:t>
            </w:r>
          </w:p>
        </w:tc>
      </w:tr>
      <w:tr w:rsidR="00D86D50" w:rsidRPr="009B706A" w14:paraId="52041D76" w14:textId="77777777" w:rsidTr="00935B30">
        <w:tc>
          <w:tcPr>
            <w:tcW w:w="1128" w:type="pct"/>
          </w:tcPr>
          <w:p w14:paraId="58D2CDBF" w14:textId="571EAD5A" w:rsidR="00D86D50" w:rsidRPr="009B706A" w:rsidRDefault="00D86D50"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Cập nhật thông tin</w:t>
            </w:r>
          </w:p>
        </w:tc>
        <w:tc>
          <w:tcPr>
            <w:tcW w:w="1128" w:type="pct"/>
          </w:tcPr>
          <w:p w14:paraId="2A2C008A" w14:textId="44F3AF38" w:rsidR="00D86D50" w:rsidRPr="009B706A" w:rsidRDefault="00D86D50"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Người dùng cập nhật thông tin cá nhân</w:t>
            </w:r>
          </w:p>
        </w:tc>
        <w:tc>
          <w:tcPr>
            <w:tcW w:w="1128" w:type="pct"/>
          </w:tcPr>
          <w:p w14:paraId="751D740A" w14:textId="36CEE367" w:rsidR="00D86D50" w:rsidRPr="009B706A" w:rsidRDefault="00D86D50"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Thông tin được cập nhật thành công</w:t>
            </w:r>
          </w:p>
        </w:tc>
        <w:tc>
          <w:tcPr>
            <w:tcW w:w="1616" w:type="pct"/>
          </w:tcPr>
          <w:p w14:paraId="05F98F89" w14:textId="0E807000" w:rsidR="00D86D50" w:rsidRPr="009B706A" w:rsidRDefault="00D86D50"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Không thể cập nhật thông tin (do lỗi hệ thống hoặc thiếu thông tin).</w:t>
            </w:r>
          </w:p>
        </w:tc>
      </w:tr>
      <w:tr w:rsidR="00D86D50" w:rsidRPr="009B706A" w14:paraId="243DC42F" w14:textId="77777777" w:rsidTr="00935B30">
        <w:tc>
          <w:tcPr>
            <w:tcW w:w="1128" w:type="pct"/>
          </w:tcPr>
          <w:p w14:paraId="17345F2C" w14:textId="69528794" w:rsidR="00D86D50" w:rsidRPr="009B706A" w:rsidRDefault="00D86D50"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Quay lại</w:t>
            </w:r>
          </w:p>
        </w:tc>
        <w:tc>
          <w:tcPr>
            <w:tcW w:w="1128" w:type="pct"/>
          </w:tcPr>
          <w:p w14:paraId="4F33E636" w14:textId="1A0A4CD2" w:rsidR="00D86D50" w:rsidRPr="009B706A" w:rsidRDefault="00D86D50"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Quay về màn hình trước đó</w:t>
            </w:r>
          </w:p>
        </w:tc>
        <w:tc>
          <w:tcPr>
            <w:tcW w:w="1128" w:type="pct"/>
          </w:tcPr>
          <w:p w14:paraId="15138D8C" w14:textId="44238427" w:rsidR="00D86D50" w:rsidRPr="009B706A" w:rsidRDefault="00D86D50"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Quay lại thành công</w:t>
            </w:r>
          </w:p>
        </w:tc>
        <w:tc>
          <w:tcPr>
            <w:tcW w:w="1616" w:type="pct"/>
          </w:tcPr>
          <w:p w14:paraId="2A29E4DD" w14:textId="5F9FE817" w:rsidR="00D86D50" w:rsidRPr="009B706A" w:rsidRDefault="00D86D50"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Không quay lại.</w:t>
            </w:r>
          </w:p>
        </w:tc>
      </w:tr>
      <w:tr w:rsidR="00D86D50" w:rsidRPr="009B706A" w14:paraId="7D6680D2" w14:textId="77777777" w:rsidTr="00935B30">
        <w:tc>
          <w:tcPr>
            <w:tcW w:w="1128" w:type="pct"/>
          </w:tcPr>
          <w:p w14:paraId="21E1D772" w14:textId="702E15CD" w:rsidR="00D86D50" w:rsidRPr="009B706A" w:rsidRDefault="00D86D50"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Thay đổi mật khẩu</w:t>
            </w:r>
          </w:p>
        </w:tc>
        <w:tc>
          <w:tcPr>
            <w:tcW w:w="1128" w:type="pct"/>
          </w:tcPr>
          <w:p w14:paraId="7012FC3D" w14:textId="3F7214BC" w:rsidR="00D86D50" w:rsidRPr="009B706A" w:rsidRDefault="00D86D50"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Chuyển đến giao diện thay đổi mật khẩu</w:t>
            </w:r>
          </w:p>
        </w:tc>
        <w:tc>
          <w:tcPr>
            <w:tcW w:w="1128" w:type="pct"/>
          </w:tcPr>
          <w:p w14:paraId="2363A979" w14:textId="24B39BB7" w:rsidR="00D86D50" w:rsidRPr="009B706A" w:rsidRDefault="00D86D50"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Mật khẩu thay đổi thành công</w:t>
            </w:r>
          </w:p>
        </w:tc>
        <w:tc>
          <w:tcPr>
            <w:tcW w:w="1616" w:type="pct"/>
          </w:tcPr>
          <w:p w14:paraId="41693D6E" w14:textId="6B4E1C03" w:rsidR="00D86D50" w:rsidRPr="009B706A" w:rsidRDefault="00D86D50"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Mật khẩu cũ không chính xác hoặc nhập lại mật khẩu không trùng khớp.</w:t>
            </w:r>
          </w:p>
        </w:tc>
      </w:tr>
    </w:tbl>
    <w:p w14:paraId="098BAA8A" w14:textId="4A7B3BE3" w:rsidR="00862DF7" w:rsidRPr="009B706A" w:rsidRDefault="00862DF7" w:rsidP="0049382E">
      <w:pPr>
        <w:pStyle w:val="u2"/>
        <w:jc w:val="both"/>
        <w:rPr>
          <w:rFonts w:asciiTheme="majorHAnsi" w:hAnsiTheme="majorHAnsi" w:cstheme="majorHAnsi"/>
          <w:b w:val="0"/>
          <w:bCs/>
        </w:rPr>
      </w:pPr>
      <w:bookmarkStart w:id="54" w:name="_Toc198617478"/>
      <w:r w:rsidRPr="009B706A">
        <w:rPr>
          <w:rFonts w:asciiTheme="majorHAnsi" w:hAnsiTheme="majorHAnsi" w:cstheme="majorHAnsi"/>
          <w:bCs/>
        </w:rPr>
        <w:t>UI-</w:t>
      </w:r>
      <w:r w:rsidR="00F5041D" w:rsidRPr="009B706A">
        <w:rPr>
          <w:rFonts w:asciiTheme="majorHAnsi" w:hAnsiTheme="majorHAnsi" w:cstheme="majorHAnsi"/>
          <w:bCs/>
        </w:rPr>
        <w:t>24</w:t>
      </w:r>
      <w:r w:rsidRPr="009B706A">
        <w:rPr>
          <w:rFonts w:asciiTheme="majorHAnsi" w:hAnsiTheme="majorHAnsi" w:cstheme="majorHAnsi"/>
          <w:bCs/>
        </w:rPr>
        <w:t xml:space="preserve"> Giao diện Đổi Mật Khẩu</w:t>
      </w:r>
      <w:bookmarkEnd w:id="54"/>
    </w:p>
    <w:p w14:paraId="7E71906A" w14:textId="7798F771" w:rsidR="009560C2" w:rsidRPr="009B706A" w:rsidRDefault="00F956E9" w:rsidP="0049382E">
      <w:pPr>
        <w:jc w:val="both"/>
        <w:rPr>
          <w:rFonts w:asciiTheme="majorHAnsi" w:hAnsiTheme="majorHAnsi" w:cstheme="majorHAnsi"/>
          <w:b/>
          <w:bCs/>
          <w:sz w:val="26"/>
          <w:szCs w:val="26"/>
        </w:rPr>
      </w:pPr>
      <w:r w:rsidRPr="009B706A">
        <w:rPr>
          <w:rFonts w:asciiTheme="majorHAnsi" w:hAnsiTheme="majorHAnsi" w:cstheme="majorHAnsi"/>
          <w:b/>
          <w:bCs/>
          <w:noProof/>
          <w:sz w:val="26"/>
          <w:szCs w:val="26"/>
        </w:rPr>
        <w:drawing>
          <wp:inline distT="0" distB="0" distL="0" distR="0" wp14:anchorId="4259A2D6" wp14:editId="03C8BE18">
            <wp:extent cx="5677392" cy="3833192"/>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77392" cy="3833192"/>
                    </a:xfrm>
                    <a:prstGeom prst="rect">
                      <a:avLst/>
                    </a:prstGeom>
                  </pic:spPr>
                </pic:pic>
              </a:graphicData>
            </a:graphic>
          </wp:inline>
        </w:drawing>
      </w:r>
    </w:p>
    <w:tbl>
      <w:tblPr>
        <w:tblStyle w:val="LiBang"/>
        <w:tblW w:w="5535" w:type="pct"/>
        <w:tblLook w:val="04A0" w:firstRow="1" w:lastRow="0" w:firstColumn="1" w:lastColumn="0" w:noHBand="0" w:noVBand="1"/>
      </w:tblPr>
      <w:tblGrid>
        <w:gridCol w:w="2252"/>
        <w:gridCol w:w="2253"/>
        <w:gridCol w:w="2253"/>
        <w:gridCol w:w="3227"/>
      </w:tblGrid>
      <w:tr w:rsidR="00D86D50" w:rsidRPr="009B706A" w14:paraId="4C2A96DB" w14:textId="77777777" w:rsidTr="00935B30">
        <w:tc>
          <w:tcPr>
            <w:tcW w:w="2256" w:type="pct"/>
            <w:gridSpan w:val="2"/>
            <w:shd w:val="clear" w:color="auto" w:fill="CCFF66"/>
          </w:tcPr>
          <w:p w14:paraId="6F224033" w14:textId="77777777" w:rsidR="00D86D50" w:rsidRPr="0003258D" w:rsidRDefault="00D86D50" w:rsidP="0049382E">
            <w:pPr>
              <w:jc w:val="both"/>
              <w:rPr>
                <w:rFonts w:asciiTheme="majorHAnsi" w:hAnsiTheme="majorHAnsi" w:cstheme="majorHAnsi"/>
                <w:b/>
                <w:bCs/>
                <w:sz w:val="26"/>
                <w:szCs w:val="26"/>
              </w:rPr>
            </w:pPr>
            <w:r w:rsidRPr="0003258D">
              <w:rPr>
                <w:rFonts w:asciiTheme="majorHAnsi" w:hAnsiTheme="majorHAnsi" w:cstheme="majorHAnsi"/>
                <w:b/>
                <w:bCs/>
                <w:color w:val="000000" w:themeColor="text1"/>
                <w:sz w:val="26"/>
                <w:szCs w:val="26"/>
              </w:rPr>
              <w:t>Hiển thị</w:t>
            </w:r>
          </w:p>
        </w:tc>
        <w:tc>
          <w:tcPr>
            <w:tcW w:w="2744" w:type="pct"/>
            <w:gridSpan w:val="2"/>
          </w:tcPr>
          <w:p w14:paraId="1005DE37" w14:textId="291459FD" w:rsidR="00D86D50" w:rsidRPr="009B706A" w:rsidRDefault="00D86D50" w:rsidP="0049382E">
            <w:pPr>
              <w:jc w:val="both"/>
              <w:rPr>
                <w:rFonts w:asciiTheme="majorHAnsi" w:hAnsiTheme="majorHAnsi" w:cstheme="majorHAnsi"/>
                <w:bCs/>
                <w:sz w:val="26"/>
                <w:szCs w:val="26"/>
              </w:rPr>
            </w:pPr>
            <w:r w:rsidRPr="009B706A">
              <w:rPr>
                <w:rFonts w:asciiTheme="majorHAnsi" w:hAnsiTheme="majorHAnsi" w:cstheme="majorHAnsi"/>
                <w:bCs/>
                <w:sz w:val="26"/>
                <w:szCs w:val="26"/>
              </w:rPr>
              <w:t>Giao diện thay đổi mật khẩu</w:t>
            </w:r>
          </w:p>
        </w:tc>
      </w:tr>
      <w:tr w:rsidR="00D86D50" w:rsidRPr="009B706A" w14:paraId="50621743" w14:textId="77777777" w:rsidTr="00935B30">
        <w:tc>
          <w:tcPr>
            <w:tcW w:w="2256" w:type="pct"/>
            <w:gridSpan w:val="2"/>
            <w:shd w:val="clear" w:color="auto" w:fill="CCFF66"/>
          </w:tcPr>
          <w:p w14:paraId="18EA3637" w14:textId="77777777" w:rsidR="00D86D50" w:rsidRPr="0003258D" w:rsidRDefault="00D86D50" w:rsidP="0049382E">
            <w:pPr>
              <w:jc w:val="both"/>
              <w:rPr>
                <w:rFonts w:asciiTheme="majorHAnsi" w:hAnsiTheme="majorHAnsi" w:cstheme="majorHAnsi"/>
                <w:b/>
                <w:bCs/>
                <w:sz w:val="26"/>
                <w:szCs w:val="26"/>
              </w:rPr>
            </w:pPr>
            <w:r w:rsidRPr="0003258D">
              <w:rPr>
                <w:rFonts w:asciiTheme="majorHAnsi" w:hAnsiTheme="majorHAnsi" w:cstheme="majorHAnsi"/>
                <w:b/>
                <w:bCs/>
                <w:color w:val="000000" w:themeColor="text1"/>
                <w:sz w:val="26"/>
                <w:szCs w:val="26"/>
              </w:rPr>
              <w:t>Mô tả</w:t>
            </w:r>
          </w:p>
        </w:tc>
        <w:tc>
          <w:tcPr>
            <w:tcW w:w="2744" w:type="pct"/>
            <w:gridSpan w:val="2"/>
          </w:tcPr>
          <w:p w14:paraId="6C2E899C" w14:textId="70122267" w:rsidR="00D86D50" w:rsidRPr="009B706A" w:rsidRDefault="00D86D50" w:rsidP="0049382E">
            <w:pPr>
              <w:jc w:val="both"/>
              <w:rPr>
                <w:rFonts w:asciiTheme="majorHAnsi" w:hAnsiTheme="majorHAnsi" w:cstheme="majorHAnsi"/>
                <w:bCs/>
                <w:sz w:val="26"/>
                <w:szCs w:val="26"/>
              </w:rPr>
            </w:pPr>
            <w:r w:rsidRPr="009B706A">
              <w:rPr>
                <w:rFonts w:asciiTheme="majorHAnsi" w:hAnsiTheme="majorHAnsi" w:cstheme="majorHAnsi"/>
                <w:bCs/>
                <w:sz w:val="26"/>
                <w:szCs w:val="26"/>
              </w:rPr>
              <w:t>Hiển thị giao diện để người dùng thay đổi mật khẩu, yêu cầu nhập mật khẩu cũ, mật khẩu mới và xác nhận mật khẩu mới.</w:t>
            </w:r>
          </w:p>
        </w:tc>
      </w:tr>
      <w:tr w:rsidR="00D86D50" w:rsidRPr="009B706A" w14:paraId="4A2DE16F" w14:textId="77777777" w:rsidTr="00935B30">
        <w:tc>
          <w:tcPr>
            <w:tcW w:w="2256" w:type="pct"/>
            <w:gridSpan w:val="2"/>
            <w:shd w:val="clear" w:color="auto" w:fill="CCFF66"/>
          </w:tcPr>
          <w:p w14:paraId="5E234D44" w14:textId="77777777" w:rsidR="00D86D50" w:rsidRPr="0003258D" w:rsidRDefault="00D86D50" w:rsidP="0049382E">
            <w:pPr>
              <w:jc w:val="both"/>
              <w:rPr>
                <w:rFonts w:asciiTheme="majorHAnsi" w:hAnsiTheme="majorHAnsi" w:cstheme="majorHAnsi"/>
                <w:b/>
                <w:bCs/>
                <w:sz w:val="26"/>
                <w:szCs w:val="26"/>
              </w:rPr>
            </w:pPr>
            <w:r w:rsidRPr="0003258D">
              <w:rPr>
                <w:rFonts w:asciiTheme="majorHAnsi" w:hAnsiTheme="majorHAnsi" w:cstheme="majorHAnsi"/>
                <w:b/>
                <w:bCs/>
                <w:color w:val="000000" w:themeColor="text1"/>
                <w:sz w:val="26"/>
                <w:szCs w:val="26"/>
              </w:rPr>
              <w:t>Hiển thị truy cập</w:t>
            </w:r>
          </w:p>
        </w:tc>
        <w:tc>
          <w:tcPr>
            <w:tcW w:w="2744" w:type="pct"/>
            <w:gridSpan w:val="2"/>
          </w:tcPr>
          <w:p w14:paraId="0B580113" w14:textId="1DA9195A" w:rsidR="00D86D50" w:rsidRPr="009B706A" w:rsidRDefault="00D86D50" w:rsidP="0049382E">
            <w:pPr>
              <w:jc w:val="both"/>
              <w:rPr>
                <w:rFonts w:asciiTheme="majorHAnsi" w:hAnsiTheme="majorHAnsi" w:cstheme="majorHAnsi"/>
                <w:bCs/>
                <w:sz w:val="26"/>
                <w:szCs w:val="26"/>
              </w:rPr>
            </w:pPr>
            <w:r w:rsidRPr="009B706A">
              <w:rPr>
                <w:rFonts w:asciiTheme="majorHAnsi" w:hAnsiTheme="majorHAnsi" w:cstheme="majorHAnsi"/>
                <w:bCs/>
                <w:sz w:val="26"/>
                <w:szCs w:val="26"/>
              </w:rPr>
              <w:t>Người dùng có thể truy cập vào giao diện này qua mục "Thay đổi mật khẩu" trong cài đặt tài khoản, sau khi đăng nhập thành công.</w:t>
            </w:r>
          </w:p>
        </w:tc>
      </w:tr>
      <w:tr w:rsidR="00D86D50" w:rsidRPr="009B706A" w14:paraId="54648E9F" w14:textId="77777777" w:rsidTr="00935B30">
        <w:tc>
          <w:tcPr>
            <w:tcW w:w="5000" w:type="pct"/>
            <w:gridSpan w:val="4"/>
            <w:shd w:val="clear" w:color="auto" w:fill="CCFF66"/>
          </w:tcPr>
          <w:p w14:paraId="5D2E4D9E" w14:textId="77777777" w:rsidR="00D86D50" w:rsidRPr="0003258D" w:rsidRDefault="00D86D50" w:rsidP="0003258D">
            <w:pPr>
              <w:jc w:val="center"/>
              <w:rPr>
                <w:rFonts w:asciiTheme="majorHAnsi" w:hAnsiTheme="majorHAnsi" w:cstheme="majorHAnsi"/>
                <w:b/>
                <w:sz w:val="26"/>
                <w:szCs w:val="26"/>
              </w:rPr>
            </w:pPr>
            <w:r w:rsidRPr="0003258D">
              <w:rPr>
                <w:rFonts w:asciiTheme="majorHAnsi" w:hAnsiTheme="majorHAnsi" w:cstheme="majorHAnsi"/>
                <w:b/>
                <w:color w:val="000000" w:themeColor="text1"/>
                <w:sz w:val="26"/>
                <w:szCs w:val="26"/>
              </w:rPr>
              <w:t>Nội dung hiển thị</w:t>
            </w:r>
          </w:p>
        </w:tc>
      </w:tr>
      <w:tr w:rsidR="00D86D50" w:rsidRPr="009B706A" w14:paraId="3FBBA784" w14:textId="77777777" w:rsidTr="00935B30">
        <w:tc>
          <w:tcPr>
            <w:tcW w:w="1128" w:type="pct"/>
            <w:shd w:val="clear" w:color="auto" w:fill="CCFF66"/>
          </w:tcPr>
          <w:p w14:paraId="30C05D01" w14:textId="77777777" w:rsidR="00D86D50" w:rsidRPr="0003258D" w:rsidRDefault="00D86D50" w:rsidP="0003258D">
            <w:pPr>
              <w:jc w:val="center"/>
              <w:rPr>
                <w:rFonts w:asciiTheme="majorHAnsi" w:hAnsiTheme="majorHAnsi" w:cstheme="majorHAnsi"/>
                <w:b/>
                <w:sz w:val="26"/>
                <w:szCs w:val="26"/>
              </w:rPr>
            </w:pPr>
            <w:r w:rsidRPr="0003258D">
              <w:rPr>
                <w:rFonts w:asciiTheme="majorHAnsi" w:hAnsiTheme="majorHAnsi" w:cstheme="majorHAnsi"/>
                <w:b/>
                <w:color w:val="000000" w:themeColor="text1"/>
                <w:sz w:val="26"/>
                <w:szCs w:val="26"/>
              </w:rPr>
              <w:t>Mục</w:t>
            </w:r>
          </w:p>
        </w:tc>
        <w:tc>
          <w:tcPr>
            <w:tcW w:w="1128" w:type="pct"/>
            <w:shd w:val="clear" w:color="auto" w:fill="CCFF66"/>
          </w:tcPr>
          <w:p w14:paraId="5EBCB0C6" w14:textId="77777777" w:rsidR="00D86D50" w:rsidRPr="0003258D" w:rsidRDefault="00D86D50" w:rsidP="0003258D">
            <w:pPr>
              <w:jc w:val="center"/>
              <w:rPr>
                <w:rFonts w:asciiTheme="majorHAnsi" w:hAnsiTheme="majorHAnsi" w:cstheme="majorHAnsi"/>
                <w:b/>
                <w:sz w:val="26"/>
                <w:szCs w:val="26"/>
              </w:rPr>
            </w:pPr>
            <w:r w:rsidRPr="0003258D">
              <w:rPr>
                <w:rFonts w:asciiTheme="majorHAnsi" w:hAnsiTheme="majorHAnsi" w:cstheme="majorHAnsi"/>
                <w:b/>
                <w:color w:val="000000" w:themeColor="text1"/>
                <w:sz w:val="26"/>
                <w:szCs w:val="26"/>
              </w:rPr>
              <w:t>Loại</w:t>
            </w:r>
          </w:p>
        </w:tc>
        <w:tc>
          <w:tcPr>
            <w:tcW w:w="1128" w:type="pct"/>
            <w:shd w:val="clear" w:color="auto" w:fill="CCFF66"/>
          </w:tcPr>
          <w:p w14:paraId="07D68BBA" w14:textId="77777777" w:rsidR="00D86D50" w:rsidRPr="0003258D" w:rsidRDefault="00D86D50" w:rsidP="0003258D">
            <w:pPr>
              <w:jc w:val="center"/>
              <w:rPr>
                <w:rFonts w:asciiTheme="majorHAnsi" w:hAnsiTheme="majorHAnsi" w:cstheme="majorHAnsi"/>
                <w:b/>
                <w:sz w:val="26"/>
                <w:szCs w:val="26"/>
              </w:rPr>
            </w:pPr>
            <w:r w:rsidRPr="0003258D">
              <w:rPr>
                <w:rFonts w:asciiTheme="majorHAnsi" w:hAnsiTheme="majorHAnsi" w:cstheme="majorHAnsi"/>
                <w:b/>
                <w:color w:val="000000" w:themeColor="text1"/>
                <w:sz w:val="26"/>
                <w:szCs w:val="26"/>
              </w:rPr>
              <w:t>Dữ liệu</w:t>
            </w:r>
          </w:p>
        </w:tc>
        <w:tc>
          <w:tcPr>
            <w:tcW w:w="1616" w:type="pct"/>
            <w:shd w:val="clear" w:color="auto" w:fill="CCFF66"/>
          </w:tcPr>
          <w:p w14:paraId="4CBB1258" w14:textId="77777777" w:rsidR="00D86D50" w:rsidRPr="0003258D" w:rsidRDefault="00D86D50" w:rsidP="0003258D">
            <w:pPr>
              <w:jc w:val="center"/>
              <w:rPr>
                <w:rFonts w:asciiTheme="majorHAnsi" w:hAnsiTheme="majorHAnsi" w:cstheme="majorHAnsi"/>
                <w:b/>
                <w:sz w:val="26"/>
                <w:szCs w:val="26"/>
              </w:rPr>
            </w:pPr>
            <w:r w:rsidRPr="0003258D">
              <w:rPr>
                <w:rFonts w:asciiTheme="majorHAnsi" w:hAnsiTheme="majorHAnsi" w:cstheme="majorHAnsi"/>
                <w:b/>
                <w:color w:val="000000" w:themeColor="text1"/>
                <w:sz w:val="26"/>
                <w:szCs w:val="26"/>
              </w:rPr>
              <w:t>Mô tả</w:t>
            </w:r>
          </w:p>
        </w:tc>
      </w:tr>
      <w:tr w:rsidR="00D86D50" w:rsidRPr="009B706A" w14:paraId="05536BE9" w14:textId="77777777" w:rsidTr="00935B30">
        <w:tc>
          <w:tcPr>
            <w:tcW w:w="1128" w:type="pct"/>
            <w:shd w:val="clear" w:color="auto" w:fill="auto"/>
          </w:tcPr>
          <w:p w14:paraId="1D163BDC" w14:textId="7C92C769" w:rsidR="00D86D50" w:rsidRPr="009B706A" w:rsidRDefault="00D86D50"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Mật khẩu cũ</w:t>
            </w:r>
          </w:p>
        </w:tc>
        <w:tc>
          <w:tcPr>
            <w:tcW w:w="1128" w:type="pct"/>
            <w:shd w:val="clear" w:color="auto" w:fill="auto"/>
          </w:tcPr>
          <w:p w14:paraId="790336A4" w14:textId="37893CC6" w:rsidR="00D86D50" w:rsidRPr="009B706A" w:rsidRDefault="00D86D50"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Text</w:t>
            </w:r>
          </w:p>
        </w:tc>
        <w:tc>
          <w:tcPr>
            <w:tcW w:w="1128" w:type="pct"/>
            <w:shd w:val="clear" w:color="auto" w:fill="auto"/>
          </w:tcPr>
          <w:p w14:paraId="0B543BF9" w14:textId="121C934D" w:rsidR="00D86D50" w:rsidRPr="009B706A" w:rsidRDefault="00D86D50"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Mật khẩu cũ</w:t>
            </w:r>
          </w:p>
        </w:tc>
        <w:tc>
          <w:tcPr>
            <w:tcW w:w="1616" w:type="pct"/>
            <w:shd w:val="clear" w:color="auto" w:fill="auto"/>
          </w:tcPr>
          <w:p w14:paraId="398D85D1" w14:textId="30E8BF2C" w:rsidR="00D86D50" w:rsidRPr="009B706A" w:rsidRDefault="00D86D50"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Nhập mật khẩu hiện tại để xác minh người dùng muốn thay đổi mật khẩu.</w:t>
            </w:r>
          </w:p>
        </w:tc>
      </w:tr>
      <w:tr w:rsidR="00D86D50" w:rsidRPr="009B706A" w14:paraId="4CADC3BA" w14:textId="77777777" w:rsidTr="00935B30">
        <w:tc>
          <w:tcPr>
            <w:tcW w:w="1128" w:type="pct"/>
            <w:shd w:val="clear" w:color="auto" w:fill="auto"/>
          </w:tcPr>
          <w:p w14:paraId="35147A50" w14:textId="0293712D" w:rsidR="00D86D50" w:rsidRPr="009B706A" w:rsidRDefault="00D86D50"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Mật khẩu mới</w:t>
            </w:r>
          </w:p>
        </w:tc>
        <w:tc>
          <w:tcPr>
            <w:tcW w:w="1128" w:type="pct"/>
            <w:shd w:val="clear" w:color="auto" w:fill="auto"/>
          </w:tcPr>
          <w:p w14:paraId="6DA5302B" w14:textId="433DB9E7" w:rsidR="00D86D50" w:rsidRPr="009B706A" w:rsidRDefault="00D86D50"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Text</w:t>
            </w:r>
          </w:p>
        </w:tc>
        <w:tc>
          <w:tcPr>
            <w:tcW w:w="1128" w:type="pct"/>
            <w:shd w:val="clear" w:color="auto" w:fill="auto"/>
          </w:tcPr>
          <w:p w14:paraId="7535CB0B" w14:textId="03F72A7B" w:rsidR="00D86D50" w:rsidRPr="009B706A" w:rsidRDefault="00D86D50"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Mật khẩu mới</w:t>
            </w:r>
          </w:p>
        </w:tc>
        <w:tc>
          <w:tcPr>
            <w:tcW w:w="1616" w:type="pct"/>
            <w:shd w:val="clear" w:color="auto" w:fill="auto"/>
          </w:tcPr>
          <w:p w14:paraId="2BBB54B7" w14:textId="6281C179" w:rsidR="00D86D50" w:rsidRPr="009B706A" w:rsidRDefault="00365F87"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Nhập mật khẩu mới mà người dùng muốn sử dụng.</w:t>
            </w:r>
          </w:p>
        </w:tc>
      </w:tr>
      <w:tr w:rsidR="00365F87" w:rsidRPr="009B706A" w14:paraId="4A9A363F" w14:textId="77777777" w:rsidTr="00935B30">
        <w:tc>
          <w:tcPr>
            <w:tcW w:w="1128" w:type="pct"/>
            <w:shd w:val="clear" w:color="auto" w:fill="auto"/>
          </w:tcPr>
          <w:p w14:paraId="67CB70A2" w14:textId="5711730E" w:rsidR="00365F87" w:rsidRPr="009B706A" w:rsidRDefault="00365F87"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Xác nhận mật khẩu mới</w:t>
            </w:r>
          </w:p>
        </w:tc>
        <w:tc>
          <w:tcPr>
            <w:tcW w:w="1128" w:type="pct"/>
            <w:shd w:val="clear" w:color="auto" w:fill="auto"/>
          </w:tcPr>
          <w:p w14:paraId="02ACEB5E" w14:textId="2F1086B4" w:rsidR="00365F87" w:rsidRPr="009B706A" w:rsidRDefault="00365F87"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Text</w:t>
            </w:r>
          </w:p>
        </w:tc>
        <w:tc>
          <w:tcPr>
            <w:tcW w:w="1128" w:type="pct"/>
            <w:shd w:val="clear" w:color="auto" w:fill="auto"/>
          </w:tcPr>
          <w:p w14:paraId="3ECE39EF" w14:textId="5CD003FE" w:rsidR="00365F87" w:rsidRPr="009B706A" w:rsidRDefault="00365F87"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Xác nhận mật khẩu mới</w:t>
            </w:r>
          </w:p>
        </w:tc>
        <w:tc>
          <w:tcPr>
            <w:tcW w:w="1616" w:type="pct"/>
            <w:shd w:val="clear" w:color="auto" w:fill="auto"/>
          </w:tcPr>
          <w:p w14:paraId="089155EE" w14:textId="53B56548" w:rsidR="00365F87" w:rsidRPr="009B706A" w:rsidRDefault="00365F87"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Nhập lại mật khẩu mới để xác nhận rằng người dùng đã nhập đúng mật khẩu mới</w:t>
            </w:r>
          </w:p>
        </w:tc>
      </w:tr>
      <w:tr w:rsidR="00365F87" w:rsidRPr="009B706A" w14:paraId="739D6A81" w14:textId="77777777" w:rsidTr="00935B30">
        <w:tc>
          <w:tcPr>
            <w:tcW w:w="1128" w:type="pct"/>
            <w:shd w:val="clear" w:color="auto" w:fill="auto"/>
          </w:tcPr>
          <w:p w14:paraId="5866EF93" w14:textId="52CBBC44" w:rsidR="00365F87" w:rsidRPr="009B706A" w:rsidRDefault="00365F87"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lastRenderedPageBreak/>
              <w:t>Mã xác minh (CAPTCHA)</w:t>
            </w:r>
          </w:p>
        </w:tc>
        <w:tc>
          <w:tcPr>
            <w:tcW w:w="1128" w:type="pct"/>
            <w:shd w:val="clear" w:color="auto" w:fill="auto"/>
          </w:tcPr>
          <w:p w14:paraId="0001D045" w14:textId="47487C2C" w:rsidR="00365F87" w:rsidRPr="009B706A" w:rsidRDefault="00365F87"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Text</w:t>
            </w:r>
          </w:p>
        </w:tc>
        <w:tc>
          <w:tcPr>
            <w:tcW w:w="1128" w:type="pct"/>
            <w:shd w:val="clear" w:color="auto" w:fill="auto"/>
          </w:tcPr>
          <w:p w14:paraId="609F8FD3" w14:textId="58C74BFC" w:rsidR="00365F87" w:rsidRPr="009B706A" w:rsidRDefault="00365F87"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Mã xác minh</w:t>
            </w:r>
          </w:p>
        </w:tc>
        <w:tc>
          <w:tcPr>
            <w:tcW w:w="1616" w:type="pct"/>
            <w:shd w:val="clear" w:color="auto" w:fill="auto"/>
          </w:tcPr>
          <w:p w14:paraId="645D8AA9" w14:textId="00189BBD" w:rsidR="00365F87" w:rsidRPr="009B706A" w:rsidRDefault="00365F87"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Nhập mã bảo mật CAPTCHA để xác minh là người dùng thật sự thực hiện thay đổi mật khẩu.</w:t>
            </w:r>
          </w:p>
        </w:tc>
      </w:tr>
      <w:tr w:rsidR="00D86D50" w:rsidRPr="009B706A" w14:paraId="25D7255E" w14:textId="77777777" w:rsidTr="00935B30">
        <w:tc>
          <w:tcPr>
            <w:tcW w:w="5000" w:type="pct"/>
            <w:gridSpan w:val="4"/>
            <w:shd w:val="clear" w:color="auto" w:fill="CCFF66"/>
          </w:tcPr>
          <w:p w14:paraId="6C5F79F9" w14:textId="77777777" w:rsidR="00D86D50" w:rsidRPr="0003258D" w:rsidRDefault="00D86D50" w:rsidP="0003258D">
            <w:pPr>
              <w:jc w:val="center"/>
              <w:rPr>
                <w:rFonts w:asciiTheme="majorHAnsi" w:hAnsiTheme="majorHAnsi" w:cstheme="majorHAnsi"/>
                <w:b/>
                <w:sz w:val="26"/>
                <w:szCs w:val="26"/>
              </w:rPr>
            </w:pPr>
            <w:r w:rsidRPr="0003258D">
              <w:rPr>
                <w:rFonts w:asciiTheme="majorHAnsi" w:hAnsiTheme="majorHAnsi" w:cstheme="majorHAnsi"/>
                <w:b/>
                <w:color w:val="000000" w:themeColor="text1"/>
                <w:sz w:val="26"/>
                <w:szCs w:val="26"/>
              </w:rPr>
              <w:t>Nội dung hiển thị</w:t>
            </w:r>
          </w:p>
        </w:tc>
      </w:tr>
      <w:tr w:rsidR="00D86D50" w:rsidRPr="009B706A" w14:paraId="5A82E9C9" w14:textId="77777777" w:rsidTr="00935B30">
        <w:tc>
          <w:tcPr>
            <w:tcW w:w="1128" w:type="pct"/>
            <w:shd w:val="clear" w:color="auto" w:fill="CCFF66"/>
          </w:tcPr>
          <w:p w14:paraId="49C14DCE" w14:textId="77777777" w:rsidR="00D86D50" w:rsidRPr="0003258D" w:rsidRDefault="00D86D50" w:rsidP="0003258D">
            <w:pPr>
              <w:jc w:val="center"/>
              <w:rPr>
                <w:rFonts w:asciiTheme="majorHAnsi" w:hAnsiTheme="majorHAnsi" w:cstheme="majorHAnsi"/>
                <w:b/>
                <w:sz w:val="26"/>
                <w:szCs w:val="26"/>
                <w:lang w:val="vi-VN"/>
              </w:rPr>
            </w:pPr>
            <w:r w:rsidRPr="0003258D">
              <w:rPr>
                <w:rFonts w:asciiTheme="majorHAnsi" w:hAnsiTheme="majorHAnsi" w:cstheme="majorHAnsi"/>
                <w:b/>
                <w:color w:val="000000" w:themeColor="text1"/>
                <w:sz w:val="26"/>
                <w:szCs w:val="26"/>
              </w:rPr>
              <w:t>Tên hành động</w:t>
            </w:r>
          </w:p>
        </w:tc>
        <w:tc>
          <w:tcPr>
            <w:tcW w:w="1128" w:type="pct"/>
            <w:shd w:val="clear" w:color="auto" w:fill="CCFF66"/>
          </w:tcPr>
          <w:p w14:paraId="17D2BCB1" w14:textId="77777777" w:rsidR="00D86D50" w:rsidRPr="0003258D" w:rsidRDefault="00D86D50" w:rsidP="0003258D">
            <w:pPr>
              <w:jc w:val="center"/>
              <w:rPr>
                <w:rFonts w:asciiTheme="majorHAnsi" w:hAnsiTheme="majorHAnsi" w:cstheme="majorHAnsi"/>
                <w:b/>
                <w:sz w:val="26"/>
                <w:szCs w:val="26"/>
                <w:lang w:val="vi-VN"/>
              </w:rPr>
            </w:pPr>
            <w:r w:rsidRPr="0003258D">
              <w:rPr>
                <w:rFonts w:asciiTheme="majorHAnsi" w:hAnsiTheme="majorHAnsi" w:cstheme="majorHAnsi"/>
                <w:b/>
                <w:color w:val="000000" w:themeColor="text1"/>
                <w:sz w:val="26"/>
                <w:szCs w:val="26"/>
              </w:rPr>
              <w:t>Mô tả</w:t>
            </w:r>
          </w:p>
        </w:tc>
        <w:tc>
          <w:tcPr>
            <w:tcW w:w="1128" w:type="pct"/>
            <w:shd w:val="clear" w:color="auto" w:fill="CCFF66"/>
          </w:tcPr>
          <w:p w14:paraId="0A9D9883" w14:textId="77777777" w:rsidR="00D86D50" w:rsidRPr="0003258D" w:rsidRDefault="00D86D50" w:rsidP="0003258D">
            <w:pPr>
              <w:jc w:val="center"/>
              <w:rPr>
                <w:rFonts w:asciiTheme="majorHAnsi" w:hAnsiTheme="majorHAnsi" w:cstheme="majorHAnsi"/>
                <w:b/>
                <w:sz w:val="26"/>
                <w:szCs w:val="26"/>
                <w:lang w:val="vi-VN"/>
              </w:rPr>
            </w:pPr>
            <w:r w:rsidRPr="0003258D">
              <w:rPr>
                <w:rFonts w:asciiTheme="majorHAnsi" w:hAnsiTheme="majorHAnsi" w:cstheme="majorHAnsi"/>
                <w:b/>
                <w:color w:val="000000" w:themeColor="text1"/>
                <w:sz w:val="26"/>
                <w:szCs w:val="26"/>
              </w:rPr>
              <w:t>Thành công</w:t>
            </w:r>
          </w:p>
        </w:tc>
        <w:tc>
          <w:tcPr>
            <w:tcW w:w="1616" w:type="pct"/>
            <w:shd w:val="clear" w:color="auto" w:fill="CCFF66"/>
          </w:tcPr>
          <w:p w14:paraId="5AF094A2" w14:textId="77777777" w:rsidR="00D86D50" w:rsidRPr="0003258D" w:rsidRDefault="00D86D50" w:rsidP="0003258D">
            <w:pPr>
              <w:jc w:val="center"/>
              <w:rPr>
                <w:rFonts w:asciiTheme="majorHAnsi" w:hAnsiTheme="majorHAnsi" w:cstheme="majorHAnsi"/>
                <w:b/>
                <w:sz w:val="26"/>
                <w:szCs w:val="26"/>
                <w:lang w:val="vi-VN"/>
              </w:rPr>
            </w:pPr>
            <w:r w:rsidRPr="0003258D">
              <w:rPr>
                <w:rFonts w:asciiTheme="majorHAnsi" w:hAnsiTheme="majorHAnsi" w:cstheme="majorHAnsi"/>
                <w:b/>
                <w:color w:val="000000" w:themeColor="text1"/>
                <w:sz w:val="26"/>
                <w:szCs w:val="26"/>
              </w:rPr>
              <w:t>Không thành công</w:t>
            </w:r>
          </w:p>
        </w:tc>
      </w:tr>
      <w:tr w:rsidR="00D86D50" w:rsidRPr="009B706A" w14:paraId="5339D865" w14:textId="77777777" w:rsidTr="00935B30">
        <w:tc>
          <w:tcPr>
            <w:tcW w:w="1128" w:type="pct"/>
          </w:tcPr>
          <w:p w14:paraId="6B4FA32D" w14:textId="69850781" w:rsidR="00D86D50" w:rsidRPr="009B706A" w:rsidRDefault="00365F87"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Thay đổi mật khẩu</w:t>
            </w:r>
          </w:p>
        </w:tc>
        <w:tc>
          <w:tcPr>
            <w:tcW w:w="1128" w:type="pct"/>
          </w:tcPr>
          <w:p w14:paraId="6933E969" w14:textId="396EE467" w:rsidR="00D86D50" w:rsidRPr="009B706A" w:rsidRDefault="00365F87"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Người dùng nhập mật khẩu cũ, mật khẩu mới, và xác nhận</w:t>
            </w:r>
          </w:p>
        </w:tc>
        <w:tc>
          <w:tcPr>
            <w:tcW w:w="1128" w:type="pct"/>
          </w:tcPr>
          <w:p w14:paraId="078E48ED" w14:textId="08804CA3" w:rsidR="00D86D50" w:rsidRPr="009B706A" w:rsidRDefault="00365F87"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Mật khẩu được thay đổi thành công</w:t>
            </w:r>
          </w:p>
        </w:tc>
        <w:tc>
          <w:tcPr>
            <w:tcW w:w="1616" w:type="pct"/>
          </w:tcPr>
          <w:p w14:paraId="78904F29" w14:textId="7F4AF4E3" w:rsidR="00D86D50" w:rsidRPr="009B706A" w:rsidRDefault="00365F87"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Mật khẩu cũ không chính xác hoặc mật khẩu mới và xác nhận không khớp</w:t>
            </w:r>
          </w:p>
        </w:tc>
      </w:tr>
      <w:tr w:rsidR="00365F87" w:rsidRPr="009B706A" w14:paraId="12035BD6" w14:textId="77777777" w:rsidTr="00935B30">
        <w:tc>
          <w:tcPr>
            <w:tcW w:w="1128" w:type="pct"/>
          </w:tcPr>
          <w:p w14:paraId="63FD028C" w14:textId="342DBC45" w:rsidR="00365F87" w:rsidRPr="009B706A" w:rsidRDefault="00365F87"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Quay lại</w:t>
            </w:r>
          </w:p>
        </w:tc>
        <w:tc>
          <w:tcPr>
            <w:tcW w:w="1128" w:type="pct"/>
          </w:tcPr>
          <w:p w14:paraId="7C57A8D9" w14:textId="23A6BCFF" w:rsidR="00365F87" w:rsidRPr="009B706A" w:rsidRDefault="00365F87"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Người dùng quay lại màn hình trước đó</w:t>
            </w:r>
          </w:p>
        </w:tc>
        <w:tc>
          <w:tcPr>
            <w:tcW w:w="1128" w:type="pct"/>
          </w:tcPr>
          <w:p w14:paraId="49F57B33" w14:textId="4334AAF1" w:rsidR="00365F87" w:rsidRPr="009B706A" w:rsidRDefault="00365F87"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Quay lại giao diện cũ</w:t>
            </w:r>
          </w:p>
        </w:tc>
        <w:tc>
          <w:tcPr>
            <w:tcW w:w="1616" w:type="pct"/>
          </w:tcPr>
          <w:p w14:paraId="698442CB" w14:textId="07529C0F" w:rsidR="00365F87" w:rsidRPr="009B706A" w:rsidRDefault="00365F87"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Không quay lại giao diện cũ.</w:t>
            </w:r>
          </w:p>
        </w:tc>
      </w:tr>
    </w:tbl>
    <w:p w14:paraId="09EBE101" w14:textId="27BCC076" w:rsidR="00FC18B6" w:rsidRPr="009B706A" w:rsidRDefault="00862DF7" w:rsidP="0049382E">
      <w:pPr>
        <w:pStyle w:val="u2"/>
        <w:jc w:val="both"/>
        <w:rPr>
          <w:rFonts w:asciiTheme="majorHAnsi" w:hAnsiTheme="majorHAnsi" w:cstheme="majorHAnsi"/>
          <w:bCs/>
        </w:rPr>
      </w:pPr>
      <w:bookmarkStart w:id="55" w:name="_Toc198617479"/>
      <w:r w:rsidRPr="009B706A">
        <w:rPr>
          <w:rFonts w:asciiTheme="majorHAnsi" w:hAnsiTheme="majorHAnsi" w:cstheme="majorHAnsi"/>
          <w:bCs/>
        </w:rPr>
        <w:t>UI-</w:t>
      </w:r>
      <w:r w:rsidR="00F5041D" w:rsidRPr="009B706A">
        <w:rPr>
          <w:rFonts w:asciiTheme="majorHAnsi" w:hAnsiTheme="majorHAnsi" w:cstheme="majorHAnsi"/>
          <w:bCs/>
        </w:rPr>
        <w:t>25</w:t>
      </w:r>
      <w:r w:rsidRPr="009B706A">
        <w:rPr>
          <w:rFonts w:asciiTheme="majorHAnsi" w:hAnsiTheme="majorHAnsi" w:cstheme="majorHAnsi"/>
          <w:bCs/>
        </w:rPr>
        <w:t xml:space="preserve"> Giao diện Quản Lý Tài Khoản</w:t>
      </w:r>
      <w:r w:rsidR="00F956E9" w:rsidRPr="009B706A">
        <w:rPr>
          <w:rFonts w:asciiTheme="majorHAnsi" w:hAnsiTheme="majorHAnsi" w:cstheme="majorHAnsi"/>
          <w:bCs/>
        </w:rPr>
        <w:t xml:space="preserve"> nhân viên</w:t>
      </w:r>
      <w:bookmarkEnd w:id="55"/>
    </w:p>
    <w:p w14:paraId="23A99B70" w14:textId="77777777" w:rsidR="00FC18B6" w:rsidRPr="009B706A" w:rsidRDefault="00FC18B6" w:rsidP="0049382E">
      <w:pPr>
        <w:jc w:val="both"/>
        <w:rPr>
          <w:rFonts w:asciiTheme="majorHAnsi" w:hAnsiTheme="majorHAnsi" w:cstheme="majorHAnsi"/>
          <w:sz w:val="26"/>
          <w:szCs w:val="26"/>
          <w:lang w:eastAsia="en-US" w:bidi="ar-SA"/>
        </w:rPr>
      </w:pPr>
    </w:p>
    <w:p w14:paraId="4E1A2A20" w14:textId="529DC719" w:rsidR="00862DF7" w:rsidRPr="009B706A" w:rsidRDefault="00F956E9" w:rsidP="0049382E">
      <w:pPr>
        <w:jc w:val="both"/>
        <w:rPr>
          <w:rFonts w:asciiTheme="majorHAnsi" w:hAnsiTheme="majorHAnsi" w:cstheme="majorHAnsi"/>
          <w:b/>
          <w:bCs/>
          <w:sz w:val="26"/>
          <w:szCs w:val="26"/>
        </w:rPr>
      </w:pPr>
      <w:r w:rsidRPr="009B706A">
        <w:rPr>
          <w:rFonts w:asciiTheme="majorHAnsi" w:hAnsiTheme="majorHAnsi" w:cstheme="majorHAnsi"/>
          <w:b/>
          <w:bCs/>
          <w:noProof/>
          <w:sz w:val="26"/>
          <w:szCs w:val="26"/>
        </w:rPr>
        <w:drawing>
          <wp:inline distT="0" distB="0" distL="0" distR="0" wp14:anchorId="442A784C" wp14:editId="2C55D06E">
            <wp:extent cx="5585944" cy="3093988"/>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85944" cy="3093988"/>
                    </a:xfrm>
                    <a:prstGeom prst="rect">
                      <a:avLst/>
                    </a:prstGeom>
                  </pic:spPr>
                </pic:pic>
              </a:graphicData>
            </a:graphic>
          </wp:inline>
        </w:drawing>
      </w:r>
    </w:p>
    <w:tbl>
      <w:tblPr>
        <w:tblStyle w:val="LiBang"/>
        <w:tblW w:w="5535" w:type="pct"/>
        <w:tblLook w:val="04A0" w:firstRow="1" w:lastRow="0" w:firstColumn="1" w:lastColumn="0" w:noHBand="0" w:noVBand="1"/>
      </w:tblPr>
      <w:tblGrid>
        <w:gridCol w:w="2252"/>
        <w:gridCol w:w="2253"/>
        <w:gridCol w:w="2253"/>
        <w:gridCol w:w="3227"/>
      </w:tblGrid>
      <w:tr w:rsidR="00365F87" w:rsidRPr="009B706A" w14:paraId="1B8A8882" w14:textId="77777777" w:rsidTr="00935B30">
        <w:tc>
          <w:tcPr>
            <w:tcW w:w="2256" w:type="pct"/>
            <w:gridSpan w:val="2"/>
            <w:shd w:val="clear" w:color="auto" w:fill="CCFF66"/>
          </w:tcPr>
          <w:p w14:paraId="2C636AB0" w14:textId="77777777" w:rsidR="00365F87" w:rsidRPr="0003258D" w:rsidRDefault="00365F87" w:rsidP="0003258D">
            <w:pPr>
              <w:rPr>
                <w:rFonts w:asciiTheme="majorHAnsi" w:hAnsiTheme="majorHAnsi" w:cstheme="majorHAnsi"/>
                <w:b/>
                <w:sz w:val="26"/>
                <w:szCs w:val="26"/>
              </w:rPr>
            </w:pPr>
            <w:r w:rsidRPr="0003258D">
              <w:rPr>
                <w:rFonts w:asciiTheme="majorHAnsi" w:hAnsiTheme="majorHAnsi" w:cstheme="majorHAnsi"/>
                <w:b/>
                <w:color w:val="000000" w:themeColor="text1"/>
                <w:sz w:val="26"/>
                <w:szCs w:val="26"/>
              </w:rPr>
              <w:t>Hiển thị</w:t>
            </w:r>
          </w:p>
        </w:tc>
        <w:tc>
          <w:tcPr>
            <w:tcW w:w="2744" w:type="pct"/>
            <w:gridSpan w:val="2"/>
          </w:tcPr>
          <w:p w14:paraId="7D009CC1" w14:textId="77DA2ED4" w:rsidR="00365F87" w:rsidRPr="009B706A" w:rsidRDefault="00365F87" w:rsidP="0049382E">
            <w:pPr>
              <w:jc w:val="both"/>
              <w:rPr>
                <w:rFonts w:asciiTheme="majorHAnsi" w:hAnsiTheme="majorHAnsi" w:cstheme="majorHAnsi"/>
                <w:bCs/>
                <w:sz w:val="26"/>
                <w:szCs w:val="26"/>
              </w:rPr>
            </w:pPr>
            <w:r w:rsidRPr="009B706A">
              <w:rPr>
                <w:rFonts w:asciiTheme="majorHAnsi" w:hAnsiTheme="majorHAnsi" w:cstheme="majorHAnsi"/>
                <w:bCs/>
                <w:sz w:val="26"/>
                <w:szCs w:val="26"/>
              </w:rPr>
              <w:t>Giao diện quản lý tài khoản nhân viên</w:t>
            </w:r>
          </w:p>
        </w:tc>
      </w:tr>
      <w:tr w:rsidR="00365F87" w:rsidRPr="009B706A" w14:paraId="45BE6266" w14:textId="77777777" w:rsidTr="00935B30">
        <w:tc>
          <w:tcPr>
            <w:tcW w:w="2256" w:type="pct"/>
            <w:gridSpan w:val="2"/>
            <w:shd w:val="clear" w:color="auto" w:fill="CCFF66"/>
          </w:tcPr>
          <w:p w14:paraId="2CA3A863" w14:textId="77777777" w:rsidR="00365F87" w:rsidRPr="0003258D" w:rsidRDefault="00365F87" w:rsidP="0003258D">
            <w:pPr>
              <w:rPr>
                <w:rFonts w:asciiTheme="majorHAnsi" w:hAnsiTheme="majorHAnsi" w:cstheme="majorHAnsi"/>
                <w:b/>
                <w:sz w:val="26"/>
                <w:szCs w:val="26"/>
              </w:rPr>
            </w:pPr>
            <w:r w:rsidRPr="0003258D">
              <w:rPr>
                <w:rFonts w:asciiTheme="majorHAnsi" w:hAnsiTheme="majorHAnsi" w:cstheme="majorHAnsi"/>
                <w:b/>
                <w:color w:val="000000" w:themeColor="text1"/>
                <w:sz w:val="26"/>
                <w:szCs w:val="26"/>
              </w:rPr>
              <w:t>Mô tả</w:t>
            </w:r>
          </w:p>
        </w:tc>
        <w:tc>
          <w:tcPr>
            <w:tcW w:w="2744" w:type="pct"/>
            <w:gridSpan w:val="2"/>
          </w:tcPr>
          <w:p w14:paraId="1D7FAA8B" w14:textId="791A94B7" w:rsidR="00365F87" w:rsidRPr="009B706A" w:rsidRDefault="00365F87" w:rsidP="0049382E">
            <w:pPr>
              <w:jc w:val="both"/>
              <w:rPr>
                <w:rFonts w:asciiTheme="majorHAnsi" w:hAnsiTheme="majorHAnsi" w:cstheme="majorHAnsi"/>
                <w:bCs/>
                <w:sz w:val="26"/>
                <w:szCs w:val="26"/>
              </w:rPr>
            </w:pPr>
            <w:r w:rsidRPr="009B706A">
              <w:rPr>
                <w:rFonts w:asciiTheme="majorHAnsi" w:hAnsiTheme="majorHAnsi" w:cstheme="majorHAnsi"/>
                <w:bCs/>
                <w:sz w:val="26"/>
                <w:szCs w:val="26"/>
              </w:rPr>
              <w:t>Hiển thị giao diện để người quản lý hoặc admin nhập thông tin của nhân viên mới, bao gồm các thông tin như tên, ngày sinh, số điện thoại, email, giới tính, vị trí, và ảnh.</w:t>
            </w:r>
          </w:p>
        </w:tc>
      </w:tr>
      <w:tr w:rsidR="00365F87" w:rsidRPr="009B706A" w14:paraId="34185791" w14:textId="77777777" w:rsidTr="00935B30">
        <w:tc>
          <w:tcPr>
            <w:tcW w:w="2256" w:type="pct"/>
            <w:gridSpan w:val="2"/>
            <w:shd w:val="clear" w:color="auto" w:fill="CCFF66"/>
          </w:tcPr>
          <w:p w14:paraId="33D1BCF8" w14:textId="77777777" w:rsidR="00365F87" w:rsidRPr="0003258D" w:rsidRDefault="00365F87" w:rsidP="0003258D">
            <w:pPr>
              <w:rPr>
                <w:rFonts w:asciiTheme="majorHAnsi" w:hAnsiTheme="majorHAnsi" w:cstheme="majorHAnsi"/>
                <w:b/>
                <w:sz w:val="26"/>
                <w:szCs w:val="26"/>
              </w:rPr>
            </w:pPr>
            <w:r w:rsidRPr="0003258D">
              <w:rPr>
                <w:rFonts w:asciiTheme="majorHAnsi" w:hAnsiTheme="majorHAnsi" w:cstheme="majorHAnsi"/>
                <w:b/>
                <w:color w:val="000000" w:themeColor="text1"/>
                <w:sz w:val="26"/>
                <w:szCs w:val="26"/>
              </w:rPr>
              <w:t>Hiển thị truy cập</w:t>
            </w:r>
          </w:p>
        </w:tc>
        <w:tc>
          <w:tcPr>
            <w:tcW w:w="2744" w:type="pct"/>
            <w:gridSpan w:val="2"/>
          </w:tcPr>
          <w:p w14:paraId="104B4EBD" w14:textId="5E462DC2" w:rsidR="00365F87" w:rsidRPr="009B706A" w:rsidRDefault="00365F87" w:rsidP="0049382E">
            <w:pPr>
              <w:jc w:val="both"/>
              <w:rPr>
                <w:rFonts w:asciiTheme="majorHAnsi" w:hAnsiTheme="majorHAnsi" w:cstheme="majorHAnsi"/>
                <w:bCs/>
                <w:sz w:val="26"/>
                <w:szCs w:val="26"/>
              </w:rPr>
            </w:pPr>
            <w:r w:rsidRPr="009B706A">
              <w:rPr>
                <w:rFonts w:asciiTheme="majorHAnsi" w:hAnsiTheme="majorHAnsi" w:cstheme="majorHAnsi"/>
                <w:bCs/>
                <w:sz w:val="26"/>
                <w:szCs w:val="26"/>
              </w:rPr>
              <w:t>Chỉ người quản lý hoặc admin có quyền truy cập vào giao diện này để thêm nhân viên mới. Người dùng truy cập thông qua Quản Lý nhân viên</w:t>
            </w:r>
          </w:p>
        </w:tc>
      </w:tr>
      <w:tr w:rsidR="00365F87" w:rsidRPr="009B706A" w14:paraId="5F508006" w14:textId="77777777" w:rsidTr="00935B30">
        <w:tc>
          <w:tcPr>
            <w:tcW w:w="5000" w:type="pct"/>
            <w:gridSpan w:val="4"/>
            <w:shd w:val="clear" w:color="auto" w:fill="CCFF66"/>
          </w:tcPr>
          <w:p w14:paraId="24E42447" w14:textId="77777777" w:rsidR="00365F87" w:rsidRPr="0003258D" w:rsidRDefault="00365F87" w:rsidP="0003258D">
            <w:pPr>
              <w:jc w:val="center"/>
              <w:rPr>
                <w:rFonts w:asciiTheme="majorHAnsi" w:hAnsiTheme="majorHAnsi" w:cstheme="majorHAnsi"/>
                <w:b/>
                <w:sz w:val="26"/>
                <w:szCs w:val="26"/>
              </w:rPr>
            </w:pPr>
            <w:r w:rsidRPr="0003258D">
              <w:rPr>
                <w:rFonts w:asciiTheme="majorHAnsi" w:hAnsiTheme="majorHAnsi" w:cstheme="majorHAnsi"/>
                <w:b/>
                <w:color w:val="000000" w:themeColor="text1"/>
                <w:sz w:val="26"/>
                <w:szCs w:val="26"/>
              </w:rPr>
              <w:t>Nội dung hiển thị</w:t>
            </w:r>
          </w:p>
        </w:tc>
      </w:tr>
      <w:tr w:rsidR="00365F87" w:rsidRPr="009B706A" w14:paraId="6E2254F7" w14:textId="77777777" w:rsidTr="00935B30">
        <w:tc>
          <w:tcPr>
            <w:tcW w:w="1128" w:type="pct"/>
            <w:shd w:val="clear" w:color="auto" w:fill="CCFF66"/>
          </w:tcPr>
          <w:p w14:paraId="2E4C43EB" w14:textId="77777777" w:rsidR="00365F87" w:rsidRPr="0003258D" w:rsidRDefault="00365F87" w:rsidP="0003258D">
            <w:pPr>
              <w:jc w:val="center"/>
              <w:rPr>
                <w:rFonts w:asciiTheme="majorHAnsi" w:hAnsiTheme="majorHAnsi" w:cstheme="majorHAnsi"/>
                <w:b/>
                <w:sz w:val="26"/>
                <w:szCs w:val="26"/>
              </w:rPr>
            </w:pPr>
            <w:r w:rsidRPr="0003258D">
              <w:rPr>
                <w:rFonts w:asciiTheme="majorHAnsi" w:hAnsiTheme="majorHAnsi" w:cstheme="majorHAnsi"/>
                <w:b/>
                <w:color w:val="000000" w:themeColor="text1"/>
                <w:sz w:val="26"/>
                <w:szCs w:val="26"/>
              </w:rPr>
              <w:t>Mục</w:t>
            </w:r>
          </w:p>
        </w:tc>
        <w:tc>
          <w:tcPr>
            <w:tcW w:w="1128" w:type="pct"/>
            <w:shd w:val="clear" w:color="auto" w:fill="CCFF66"/>
          </w:tcPr>
          <w:p w14:paraId="3ED64AC4" w14:textId="77777777" w:rsidR="00365F87" w:rsidRPr="0003258D" w:rsidRDefault="00365F87" w:rsidP="0003258D">
            <w:pPr>
              <w:jc w:val="center"/>
              <w:rPr>
                <w:rFonts w:asciiTheme="majorHAnsi" w:hAnsiTheme="majorHAnsi" w:cstheme="majorHAnsi"/>
                <w:b/>
                <w:sz w:val="26"/>
                <w:szCs w:val="26"/>
              </w:rPr>
            </w:pPr>
            <w:r w:rsidRPr="0003258D">
              <w:rPr>
                <w:rFonts w:asciiTheme="majorHAnsi" w:hAnsiTheme="majorHAnsi" w:cstheme="majorHAnsi"/>
                <w:b/>
                <w:color w:val="000000" w:themeColor="text1"/>
                <w:sz w:val="26"/>
                <w:szCs w:val="26"/>
              </w:rPr>
              <w:t>Loại</w:t>
            </w:r>
          </w:p>
        </w:tc>
        <w:tc>
          <w:tcPr>
            <w:tcW w:w="1128" w:type="pct"/>
            <w:shd w:val="clear" w:color="auto" w:fill="CCFF66"/>
          </w:tcPr>
          <w:p w14:paraId="3DFF041D" w14:textId="77777777" w:rsidR="00365F87" w:rsidRPr="0003258D" w:rsidRDefault="00365F87" w:rsidP="0003258D">
            <w:pPr>
              <w:jc w:val="center"/>
              <w:rPr>
                <w:rFonts w:asciiTheme="majorHAnsi" w:hAnsiTheme="majorHAnsi" w:cstheme="majorHAnsi"/>
                <w:b/>
                <w:sz w:val="26"/>
                <w:szCs w:val="26"/>
              </w:rPr>
            </w:pPr>
            <w:r w:rsidRPr="0003258D">
              <w:rPr>
                <w:rFonts w:asciiTheme="majorHAnsi" w:hAnsiTheme="majorHAnsi" w:cstheme="majorHAnsi"/>
                <w:b/>
                <w:color w:val="000000" w:themeColor="text1"/>
                <w:sz w:val="26"/>
                <w:szCs w:val="26"/>
              </w:rPr>
              <w:t>Dữ liệu</w:t>
            </w:r>
          </w:p>
        </w:tc>
        <w:tc>
          <w:tcPr>
            <w:tcW w:w="1616" w:type="pct"/>
            <w:shd w:val="clear" w:color="auto" w:fill="CCFF66"/>
          </w:tcPr>
          <w:p w14:paraId="7B4DAE3D" w14:textId="77777777" w:rsidR="00365F87" w:rsidRPr="0003258D" w:rsidRDefault="00365F87" w:rsidP="0003258D">
            <w:pPr>
              <w:jc w:val="center"/>
              <w:rPr>
                <w:rFonts w:asciiTheme="majorHAnsi" w:hAnsiTheme="majorHAnsi" w:cstheme="majorHAnsi"/>
                <w:b/>
                <w:sz w:val="26"/>
                <w:szCs w:val="26"/>
              </w:rPr>
            </w:pPr>
            <w:r w:rsidRPr="0003258D">
              <w:rPr>
                <w:rFonts w:asciiTheme="majorHAnsi" w:hAnsiTheme="majorHAnsi" w:cstheme="majorHAnsi"/>
                <w:b/>
                <w:color w:val="000000" w:themeColor="text1"/>
                <w:sz w:val="26"/>
                <w:szCs w:val="26"/>
              </w:rPr>
              <w:t>Mô tả</w:t>
            </w:r>
          </w:p>
        </w:tc>
      </w:tr>
      <w:tr w:rsidR="00365F87" w:rsidRPr="009B706A" w14:paraId="42E63F69" w14:textId="77777777" w:rsidTr="00935B30">
        <w:tc>
          <w:tcPr>
            <w:tcW w:w="1128" w:type="pct"/>
            <w:shd w:val="clear" w:color="auto" w:fill="auto"/>
          </w:tcPr>
          <w:p w14:paraId="36227CD8" w14:textId="7586ED52" w:rsidR="00365F87" w:rsidRPr="009B706A" w:rsidRDefault="00365F87"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Họ và tên</w:t>
            </w:r>
          </w:p>
        </w:tc>
        <w:tc>
          <w:tcPr>
            <w:tcW w:w="1128" w:type="pct"/>
            <w:shd w:val="clear" w:color="auto" w:fill="auto"/>
          </w:tcPr>
          <w:p w14:paraId="641C40B6" w14:textId="18906414" w:rsidR="00365F87" w:rsidRPr="009B706A" w:rsidRDefault="00365F87"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Text</w:t>
            </w:r>
          </w:p>
        </w:tc>
        <w:tc>
          <w:tcPr>
            <w:tcW w:w="1128" w:type="pct"/>
            <w:shd w:val="clear" w:color="auto" w:fill="auto"/>
          </w:tcPr>
          <w:p w14:paraId="2AEB6295" w14:textId="0799214F" w:rsidR="00365F87" w:rsidRPr="009B706A" w:rsidRDefault="00365F87"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Họ và tên nhân viên</w:t>
            </w:r>
          </w:p>
        </w:tc>
        <w:tc>
          <w:tcPr>
            <w:tcW w:w="1616" w:type="pct"/>
            <w:shd w:val="clear" w:color="auto" w:fill="auto"/>
          </w:tcPr>
          <w:p w14:paraId="2331A727" w14:textId="574B56FE" w:rsidR="00365F87" w:rsidRPr="009B706A" w:rsidRDefault="00365F87"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Nhập họ và tên đầy đủ của nhân viên mới.</w:t>
            </w:r>
          </w:p>
        </w:tc>
      </w:tr>
      <w:tr w:rsidR="00365F87" w:rsidRPr="009B706A" w14:paraId="76A038B4" w14:textId="77777777" w:rsidTr="00935B30">
        <w:tc>
          <w:tcPr>
            <w:tcW w:w="1128" w:type="pct"/>
            <w:shd w:val="clear" w:color="auto" w:fill="auto"/>
          </w:tcPr>
          <w:p w14:paraId="6827E6D3" w14:textId="424B1E56" w:rsidR="00365F87" w:rsidRPr="009B706A" w:rsidRDefault="00365F87"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Địa chỉ</w:t>
            </w:r>
          </w:p>
        </w:tc>
        <w:tc>
          <w:tcPr>
            <w:tcW w:w="1128" w:type="pct"/>
            <w:shd w:val="clear" w:color="auto" w:fill="auto"/>
          </w:tcPr>
          <w:p w14:paraId="5DCF0B23" w14:textId="75F28222" w:rsidR="00365F87" w:rsidRPr="009B706A" w:rsidRDefault="00365F87"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Text</w:t>
            </w:r>
          </w:p>
        </w:tc>
        <w:tc>
          <w:tcPr>
            <w:tcW w:w="1128" w:type="pct"/>
            <w:shd w:val="clear" w:color="auto" w:fill="auto"/>
          </w:tcPr>
          <w:p w14:paraId="6AEB196D" w14:textId="7AEAE41A" w:rsidR="00365F87" w:rsidRPr="009B706A" w:rsidRDefault="00365F87"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Địa chỉ của nhân viên</w:t>
            </w:r>
          </w:p>
        </w:tc>
        <w:tc>
          <w:tcPr>
            <w:tcW w:w="1616" w:type="pct"/>
            <w:shd w:val="clear" w:color="auto" w:fill="auto"/>
          </w:tcPr>
          <w:p w14:paraId="583B5106" w14:textId="07CB87AD" w:rsidR="00365F87" w:rsidRPr="009B706A" w:rsidRDefault="00365F87"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Nhập địa chỉ của nhân viên mới.</w:t>
            </w:r>
          </w:p>
        </w:tc>
      </w:tr>
      <w:tr w:rsidR="00365F87" w:rsidRPr="009B706A" w14:paraId="1ED71A5C" w14:textId="77777777" w:rsidTr="00935B30">
        <w:tc>
          <w:tcPr>
            <w:tcW w:w="1128" w:type="pct"/>
            <w:shd w:val="clear" w:color="auto" w:fill="auto"/>
          </w:tcPr>
          <w:p w14:paraId="524EB25F" w14:textId="7402810A" w:rsidR="00365F87" w:rsidRPr="009B706A" w:rsidRDefault="00365F87"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Ngày sinh</w:t>
            </w:r>
          </w:p>
        </w:tc>
        <w:tc>
          <w:tcPr>
            <w:tcW w:w="1128" w:type="pct"/>
            <w:shd w:val="clear" w:color="auto" w:fill="auto"/>
          </w:tcPr>
          <w:p w14:paraId="301DCB11" w14:textId="6170A4EB" w:rsidR="00365F87" w:rsidRPr="009B706A" w:rsidRDefault="00365F87"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Date</w:t>
            </w:r>
          </w:p>
        </w:tc>
        <w:tc>
          <w:tcPr>
            <w:tcW w:w="1128" w:type="pct"/>
            <w:shd w:val="clear" w:color="auto" w:fill="auto"/>
          </w:tcPr>
          <w:p w14:paraId="02041BE1" w14:textId="3F7D8406" w:rsidR="00365F87" w:rsidRPr="009B706A" w:rsidRDefault="00365F87"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Ngày sinh</w:t>
            </w:r>
          </w:p>
        </w:tc>
        <w:tc>
          <w:tcPr>
            <w:tcW w:w="1616" w:type="pct"/>
            <w:shd w:val="clear" w:color="auto" w:fill="auto"/>
          </w:tcPr>
          <w:p w14:paraId="72AE2BE6" w14:textId="3FA7AC81" w:rsidR="00365F87" w:rsidRPr="009B706A" w:rsidRDefault="00365F87"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Chọn ngày sinh của nhân viên.</w:t>
            </w:r>
          </w:p>
        </w:tc>
      </w:tr>
      <w:tr w:rsidR="00365F87" w:rsidRPr="009B706A" w14:paraId="1780D90B" w14:textId="77777777" w:rsidTr="00935B30">
        <w:tc>
          <w:tcPr>
            <w:tcW w:w="1128" w:type="pct"/>
            <w:shd w:val="clear" w:color="auto" w:fill="auto"/>
          </w:tcPr>
          <w:p w14:paraId="6DC4F764" w14:textId="05032B2C" w:rsidR="00365F87" w:rsidRPr="009B706A" w:rsidRDefault="00365F87"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Số điện thoại</w:t>
            </w:r>
          </w:p>
        </w:tc>
        <w:tc>
          <w:tcPr>
            <w:tcW w:w="1128" w:type="pct"/>
            <w:shd w:val="clear" w:color="auto" w:fill="auto"/>
          </w:tcPr>
          <w:p w14:paraId="3853B8F4" w14:textId="1E6B7CD4" w:rsidR="00365F87" w:rsidRPr="009B706A" w:rsidRDefault="00365F87"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Text</w:t>
            </w:r>
          </w:p>
        </w:tc>
        <w:tc>
          <w:tcPr>
            <w:tcW w:w="1128" w:type="pct"/>
            <w:shd w:val="clear" w:color="auto" w:fill="auto"/>
          </w:tcPr>
          <w:p w14:paraId="7EEB4BC4" w14:textId="76004810" w:rsidR="00365F87" w:rsidRPr="009B706A" w:rsidRDefault="00365F87"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Số điện thoại</w:t>
            </w:r>
          </w:p>
        </w:tc>
        <w:tc>
          <w:tcPr>
            <w:tcW w:w="1616" w:type="pct"/>
            <w:shd w:val="clear" w:color="auto" w:fill="auto"/>
          </w:tcPr>
          <w:p w14:paraId="23C6AA52" w14:textId="69BE8BE0" w:rsidR="00365F87" w:rsidRPr="009B706A" w:rsidRDefault="00365F87"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Nhập số điện thoại của nhân viên.</w:t>
            </w:r>
          </w:p>
        </w:tc>
      </w:tr>
      <w:tr w:rsidR="00365F87" w:rsidRPr="009B706A" w14:paraId="25F70095" w14:textId="77777777" w:rsidTr="00935B30">
        <w:tc>
          <w:tcPr>
            <w:tcW w:w="1128" w:type="pct"/>
            <w:shd w:val="clear" w:color="auto" w:fill="auto"/>
          </w:tcPr>
          <w:p w14:paraId="23DFE867" w14:textId="5AE5F7AA" w:rsidR="00365F87" w:rsidRPr="009B706A" w:rsidRDefault="00365F87"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lastRenderedPageBreak/>
              <w:t>Tên tài khoản</w:t>
            </w:r>
          </w:p>
        </w:tc>
        <w:tc>
          <w:tcPr>
            <w:tcW w:w="1128" w:type="pct"/>
            <w:shd w:val="clear" w:color="auto" w:fill="auto"/>
          </w:tcPr>
          <w:p w14:paraId="5FE37336" w14:textId="337C76CE" w:rsidR="00365F87" w:rsidRPr="009B706A" w:rsidRDefault="00365F87"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Text</w:t>
            </w:r>
          </w:p>
        </w:tc>
        <w:tc>
          <w:tcPr>
            <w:tcW w:w="1128" w:type="pct"/>
            <w:shd w:val="clear" w:color="auto" w:fill="auto"/>
          </w:tcPr>
          <w:p w14:paraId="33C7B682" w14:textId="3E90D685" w:rsidR="00365F87" w:rsidRPr="009B706A" w:rsidRDefault="00365F87"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Tên tài khoản</w:t>
            </w:r>
          </w:p>
        </w:tc>
        <w:tc>
          <w:tcPr>
            <w:tcW w:w="1616" w:type="pct"/>
            <w:shd w:val="clear" w:color="auto" w:fill="auto"/>
          </w:tcPr>
          <w:p w14:paraId="0FB1758B" w14:textId="089A2F0E" w:rsidR="00365F87" w:rsidRPr="009B706A" w:rsidRDefault="00365F87"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Nhập tên tài khoản cho nhân viên.</w:t>
            </w:r>
          </w:p>
        </w:tc>
      </w:tr>
      <w:tr w:rsidR="00365F87" w:rsidRPr="009B706A" w14:paraId="32AFF613" w14:textId="77777777" w:rsidTr="00935B30">
        <w:tc>
          <w:tcPr>
            <w:tcW w:w="1128" w:type="pct"/>
            <w:shd w:val="clear" w:color="auto" w:fill="auto"/>
          </w:tcPr>
          <w:p w14:paraId="1FD71C81" w14:textId="4B67DFB3" w:rsidR="00365F87" w:rsidRPr="009B706A" w:rsidRDefault="00365F87"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Mật khẩu</w:t>
            </w:r>
          </w:p>
        </w:tc>
        <w:tc>
          <w:tcPr>
            <w:tcW w:w="1128" w:type="pct"/>
            <w:shd w:val="clear" w:color="auto" w:fill="auto"/>
          </w:tcPr>
          <w:p w14:paraId="1A6D3910" w14:textId="04D83B58" w:rsidR="00365F87" w:rsidRPr="009B706A" w:rsidRDefault="00365F87"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Text</w:t>
            </w:r>
          </w:p>
        </w:tc>
        <w:tc>
          <w:tcPr>
            <w:tcW w:w="1128" w:type="pct"/>
            <w:shd w:val="clear" w:color="auto" w:fill="auto"/>
          </w:tcPr>
          <w:p w14:paraId="6B32D721" w14:textId="2BC70D32" w:rsidR="00365F87" w:rsidRPr="009B706A" w:rsidRDefault="00365F87"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Mật khẩu</w:t>
            </w:r>
          </w:p>
        </w:tc>
        <w:tc>
          <w:tcPr>
            <w:tcW w:w="1616" w:type="pct"/>
            <w:shd w:val="clear" w:color="auto" w:fill="auto"/>
          </w:tcPr>
          <w:p w14:paraId="1873EF4C" w14:textId="15FBDD55" w:rsidR="00365F87" w:rsidRPr="009B706A" w:rsidRDefault="00365F87"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Nhập mật khẩu cho tài khoản nhân viên.</w:t>
            </w:r>
          </w:p>
        </w:tc>
      </w:tr>
      <w:tr w:rsidR="00365F87" w:rsidRPr="009B706A" w14:paraId="1E1B1343" w14:textId="77777777" w:rsidTr="00935B30">
        <w:tc>
          <w:tcPr>
            <w:tcW w:w="1128" w:type="pct"/>
            <w:shd w:val="clear" w:color="auto" w:fill="auto"/>
          </w:tcPr>
          <w:p w14:paraId="5BCBC218" w14:textId="6CEB376F" w:rsidR="00365F87" w:rsidRPr="009B706A" w:rsidRDefault="00365F87"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Email</w:t>
            </w:r>
          </w:p>
        </w:tc>
        <w:tc>
          <w:tcPr>
            <w:tcW w:w="1128" w:type="pct"/>
            <w:shd w:val="clear" w:color="auto" w:fill="auto"/>
          </w:tcPr>
          <w:p w14:paraId="32E1FE9E" w14:textId="59371CF2" w:rsidR="00365F87" w:rsidRPr="009B706A" w:rsidRDefault="00365F87"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Text</w:t>
            </w:r>
          </w:p>
        </w:tc>
        <w:tc>
          <w:tcPr>
            <w:tcW w:w="1128" w:type="pct"/>
            <w:shd w:val="clear" w:color="auto" w:fill="auto"/>
          </w:tcPr>
          <w:p w14:paraId="22F1BC75" w14:textId="2249A1B8" w:rsidR="00365F87" w:rsidRPr="009B706A" w:rsidRDefault="00365F87"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Địa chỉ email</w:t>
            </w:r>
          </w:p>
        </w:tc>
        <w:tc>
          <w:tcPr>
            <w:tcW w:w="1616" w:type="pct"/>
            <w:shd w:val="clear" w:color="auto" w:fill="auto"/>
          </w:tcPr>
          <w:p w14:paraId="2ED78BCD" w14:textId="1C0CB094" w:rsidR="00365F87" w:rsidRPr="009B706A" w:rsidRDefault="00365F87"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Nhập địa chỉ email của nhân viên.</w:t>
            </w:r>
          </w:p>
        </w:tc>
      </w:tr>
      <w:tr w:rsidR="00365F87" w:rsidRPr="009B706A" w14:paraId="4399BDC2" w14:textId="77777777" w:rsidTr="00935B30">
        <w:tc>
          <w:tcPr>
            <w:tcW w:w="1128" w:type="pct"/>
            <w:shd w:val="clear" w:color="auto" w:fill="auto"/>
          </w:tcPr>
          <w:p w14:paraId="6515263E" w14:textId="37F14D66" w:rsidR="00365F87" w:rsidRPr="009B706A" w:rsidRDefault="00365F87"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Giới tính</w:t>
            </w:r>
          </w:p>
        </w:tc>
        <w:tc>
          <w:tcPr>
            <w:tcW w:w="1128" w:type="pct"/>
            <w:shd w:val="clear" w:color="auto" w:fill="auto"/>
          </w:tcPr>
          <w:p w14:paraId="77690F5B" w14:textId="796884AC" w:rsidR="00365F87" w:rsidRPr="009B706A" w:rsidRDefault="00365F87"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Radio</w:t>
            </w:r>
          </w:p>
        </w:tc>
        <w:tc>
          <w:tcPr>
            <w:tcW w:w="1128" w:type="pct"/>
            <w:shd w:val="clear" w:color="auto" w:fill="auto"/>
          </w:tcPr>
          <w:p w14:paraId="147F1969" w14:textId="5873D19C" w:rsidR="00365F87" w:rsidRPr="009B706A" w:rsidRDefault="00365F87"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Nam / Nữ</w:t>
            </w:r>
          </w:p>
        </w:tc>
        <w:tc>
          <w:tcPr>
            <w:tcW w:w="1616" w:type="pct"/>
            <w:shd w:val="clear" w:color="auto" w:fill="auto"/>
          </w:tcPr>
          <w:p w14:paraId="6AFE94A7" w14:textId="2218781E" w:rsidR="00365F87" w:rsidRPr="009B706A" w:rsidRDefault="00365F87"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Chọn giới tính của nhân viên.</w:t>
            </w:r>
          </w:p>
        </w:tc>
      </w:tr>
      <w:tr w:rsidR="00365F87" w:rsidRPr="009B706A" w14:paraId="74796066" w14:textId="77777777" w:rsidTr="00935B30">
        <w:tc>
          <w:tcPr>
            <w:tcW w:w="1128" w:type="pct"/>
            <w:shd w:val="clear" w:color="auto" w:fill="auto"/>
          </w:tcPr>
          <w:p w14:paraId="409FBEDD" w14:textId="5A91D7CC" w:rsidR="00365F87" w:rsidRPr="009B706A" w:rsidRDefault="00365F87"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Ảnh</w:t>
            </w:r>
          </w:p>
        </w:tc>
        <w:tc>
          <w:tcPr>
            <w:tcW w:w="1128" w:type="pct"/>
            <w:shd w:val="clear" w:color="auto" w:fill="auto"/>
          </w:tcPr>
          <w:p w14:paraId="4B69FD73" w14:textId="60F638F6" w:rsidR="00365F87" w:rsidRPr="009B706A" w:rsidRDefault="00365F87"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File</w:t>
            </w:r>
          </w:p>
        </w:tc>
        <w:tc>
          <w:tcPr>
            <w:tcW w:w="1128" w:type="pct"/>
            <w:shd w:val="clear" w:color="auto" w:fill="auto"/>
          </w:tcPr>
          <w:p w14:paraId="3C2D0476" w14:textId="1D4E21C4" w:rsidR="00365F87" w:rsidRPr="009B706A" w:rsidRDefault="00365F87"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Hình ảnh của nhân viên</w:t>
            </w:r>
          </w:p>
        </w:tc>
        <w:tc>
          <w:tcPr>
            <w:tcW w:w="1616" w:type="pct"/>
            <w:shd w:val="clear" w:color="auto" w:fill="auto"/>
          </w:tcPr>
          <w:p w14:paraId="2610FAFC" w14:textId="5BB372B8" w:rsidR="00365F87" w:rsidRPr="009B706A" w:rsidRDefault="00365F87"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Tải ảnh đại diện của nhân viên lên.</w:t>
            </w:r>
          </w:p>
        </w:tc>
      </w:tr>
      <w:tr w:rsidR="00365F87" w:rsidRPr="009B706A" w14:paraId="231E1C2E" w14:textId="77777777" w:rsidTr="00935B30">
        <w:tc>
          <w:tcPr>
            <w:tcW w:w="1128" w:type="pct"/>
            <w:shd w:val="clear" w:color="auto" w:fill="auto"/>
          </w:tcPr>
          <w:p w14:paraId="2E3DC43B" w14:textId="7E28345C" w:rsidR="00365F87" w:rsidRPr="009B706A" w:rsidRDefault="00365F87"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Vị trí</w:t>
            </w:r>
          </w:p>
        </w:tc>
        <w:tc>
          <w:tcPr>
            <w:tcW w:w="1128" w:type="pct"/>
            <w:shd w:val="clear" w:color="auto" w:fill="auto"/>
          </w:tcPr>
          <w:p w14:paraId="129DCFEC" w14:textId="4EC3E0D7" w:rsidR="00365F87" w:rsidRPr="009B706A" w:rsidRDefault="00365F87"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Vị trí</w:t>
            </w:r>
          </w:p>
        </w:tc>
        <w:tc>
          <w:tcPr>
            <w:tcW w:w="1128" w:type="pct"/>
            <w:shd w:val="clear" w:color="auto" w:fill="auto"/>
          </w:tcPr>
          <w:p w14:paraId="4B3E44F6" w14:textId="1F5136FE" w:rsidR="00365F87" w:rsidRPr="009B706A" w:rsidRDefault="00365F87"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Nhân viên, Quản lý, Admin</w:t>
            </w:r>
          </w:p>
        </w:tc>
        <w:tc>
          <w:tcPr>
            <w:tcW w:w="1616" w:type="pct"/>
            <w:shd w:val="clear" w:color="auto" w:fill="auto"/>
          </w:tcPr>
          <w:p w14:paraId="2EE85BFF" w14:textId="0D35BA5B" w:rsidR="00365F87" w:rsidRPr="009B706A" w:rsidRDefault="00365F87"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Chọn vị trí công việc của nhân viên (Nhân viên, Quản lý, Admin).</w:t>
            </w:r>
          </w:p>
        </w:tc>
      </w:tr>
      <w:tr w:rsidR="00365F87" w:rsidRPr="009B706A" w14:paraId="3736AAA2" w14:textId="77777777" w:rsidTr="00935B30">
        <w:tc>
          <w:tcPr>
            <w:tcW w:w="5000" w:type="pct"/>
            <w:gridSpan w:val="4"/>
            <w:shd w:val="clear" w:color="auto" w:fill="CCFF66"/>
          </w:tcPr>
          <w:p w14:paraId="161B7A7C" w14:textId="77777777" w:rsidR="00365F87" w:rsidRPr="0003258D" w:rsidRDefault="00365F87" w:rsidP="0003258D">
            <w:pPr>
              <w:jc w:val="center"/>
              <w:rPr>
                <w:rFonts w:asciiTheme="majorHAnsi" w:hAnsiTheme="majorHAnsi" w:cstheme="majorHAnsi"/>
                <w:b/>
                <w:sz w:val="26"/>
                <w:szCs w:val="26"/>
              </w:rPr>
            </w:pPr>
            <w:r w:rsidRPr="0003258D">
              <w:rPr>
                <w:rFonts w:asciiTheme="majorHAnsi" w:hAnsiTheme="majorHAnsi" w:cstheme="majorHAnsi"/>
                <w:b/>
                <w:color w:val="000000" w:themeColor="text1"/>
                <w:sz w:val="26"/>
                <w:szCs w:val="26"/>
              </w:rPr>
              <w:t>Nội dung hiển thị</w:t>
            </w:r>
          </w:p>
        </w:tc>
      </w:tr>
      <w:tr w:rsidR="00365F87" w:rsidRPr="009B706A" w14:paraId="6F599C17" w14:textId="77777777" w:rsidTr="00935B30">
        <w:tc>
          <w:tcPr>
            <w:tcW w:w="1128" w:type="pct"/>
            <w:shd w:val="clear" w:color="auto" w:fill="CCFF66"/>
          </w:tcPr>
          <w:p w14:paraId="473CDC8C" w14:textId="77777777" w:rsidR="00365F87" w:rsidRPr="0003258D" w:rsidRDefault="00365F87" w:rsidP="0003258D">
            <w:pPr>
              <w:jc w:val="center"/>
              <w:rPr>
                <w:rFonts w:asciiTheme="majorHAnsi" w:hAnsiTheme="majorHAnsi" w:cstheme="majorHAnsi"/>
                <w:b/>
                <w:sz w:val="26"/>
                <w:szCs w:val="26"/>
                <w:lang w:val="vi-VN"/>
              </w:rPr>
            </w:pPr>
            <w:r w:rsidRPr="0003258D">
              <w:rPr>
                <w:rFonts w:asciiTheme="majorHAnsi" w:hAnsiTheme="majorHAnsi" w:cstheme="majorHAnsi"/>
                <w:b/>
                <w:color w:val="000000" w:themeColor="text1"/>
                <w:sz w:val="26"/>
                <w:szCs w:val="26"/>
              </w:rPr>
              <w:t>Tên hành động</w:t>
            </w:r>
          </w:p>
        </w:tc>
        <w:tc>
          <w:tcPr>
            <w:tcW w:w="1128" w:type="pct"/>
            <w:shd w:val="clear" w:color="auto" w:fill="CCFF66"/>
          </w:tcPr>
          <w:p w14:paraId="04E5BC95" w14:textId="77777777" w:rsidR="00365F87" w:rsidRPr="0003258D" w:rsidRDefault="00365F87" w:rsidP="0003258D">
            <w:pPr>
              <w:jc w:val="center"/>
              <w:rPr>
                <w:rFonts w:asciiTheme="majorHAnsi" w:hAnsiTheme="majorHAnsi" w:cstheme="majorHAnsi"/>
                <w:b/>
                <w:sz w:val="26"/>
                <w:szCs w:val="26"/>
                <w:lang w:val="vi-VN"/>
              </w:rPr>
            </w:pPr>
            <w:r w:rsidRPr="0003258D">
              <w:rPr>
                <w:rFonts w:asciiTheme="majorHAnsi" w:hAnsiTheme="majorHAnsi" w:cstheme="majorHAnsi"/>
                <w:b/>
                <w:color w:val="000000" w:themeColor="text1"/>
                <w:sz w:val="26"/>
                <w:szCs w:val="26"/>
              </w:rPr>
              <w:t>Mô tả</w:t>
            </w:r>
          </w:p>
        </w:tc>
        <w:tc>
          <w:tcPr>
            <w:tcW w:w="1128" w:type="pct"/>
            <w:shd w:val="clear" w:color="auto" w:fill="CCFF66"/>
          </w:tcPr>
          <w:p w14:paraId="7C804BCF" w14:textId="77777777" w:rsidR="00365F87" w:rsidRPr="0003258D" w:rsidRDefault="00365F87" w:rsidP="0003258D">
            <w:pPr>
              <w:jc w:val="center"/>
              <w:rPr>
                <w:rFonts w:asciiTheme="majorHAnsi" w:hAnsiTheme="majorHAnsi" w:cstheme="majorHAnsi"/>
                <w:b/>
                <w:sz w:val="26"/>
                <w:szCs w:val="26"/>
                <w:lang w:val="vi-VN"/>
              </w:rPr>
            </w:pPr>
            <w:r w:rsidRPr="0003258D">
              <w:rPr>
                <w:rFonts w:asciiTheme="majorHAnsi" w:hAnsiTheme="majorHAnsi" w:cstheme="majorHAnsi"/>
                <w:b/>
                <w:color w:val="000000" w:themeColor="text1"/>
                <w:sz w:val="26"/>
                <w:szCs w:val="26"/>
              </w:rPr>
              <w:t>Thành công</w:t>
            </w:r>
          </w:p>
        </w:tc>
        <w:tc>
          <w:tcPr>
            <w:tcW w:w="1616" w:type="pct"/>
            <w:shd w:val="clear" w:color="auto" w:fill="CCFF66"/>
          </w:tcPr>
          <w:p w14:paraId="60E9406E" w14:textId="77777777" w:rsidR="00365F87" w:rsidRPr="0003258D" w:rsidRDefault="00365F87" w:rsidP="0003258D">
            <w:pPr>
              <w:jc w:val="center"/>
              <w:rPr>
                <w:rFonts w:asciiTheme="majorHAnsi" w:hAnsiTheme="majorHAnsi" w:cstheme="majorHAnsi"/>
                <w:b/>
                <w:sz w:val="26"/>
                <w:szCs w:val="26"/>
                <w:lang w:val="vi-VN"/>
              </w:rPr>
            </w:pPr>
            <w:r w:rsidRPr="0003258D">
              <w:rPr>
                <w:rFonts w:asciiTheme="majorHAnsi" w:hAnsiTheme="majorHAnsi" w:cstheme="majorHAnsi"/>
                <w:b/>
                <w:color w:val="000000" w:themeColor="text1"/>
                <w:sz w:val="26"/>
                <w:szCs w:val="26"/>
              </w:rPr>
              <w:t>Không thành công</w:t>
            </w:r>
          </w:p>
        </w:tc>
      </w:tr>
      <w:tr w:rsidR="00365F87" w:rsidRPr="009B706A" w14:paraId="63CAC456" w14:textId="77777777" w:rsidTr="00935B30">
        <w:tc>
          <w:tcPr>
            <w:tcW w:w="1128" w:type="pct"/>
          </w:tcPr>
          <w:p w14:paraId="5BC62048" w14:textId="64216490" w:rsidR="00365F87" w:rsidRPr="009B706A" w:rsidRDefault="00365F87"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Sửa nhân viên</w:t>
            </w:r>
          </w:p>
        </w:tc>
        <w:tc>
          <w:tcPr>
            <w:tcW w:w="1128" w:type="pct"/>
          </w:tcPr>
          <w:p w14:paraId="5AD142CC" w14:textId="719F8416" w:rsidR="00365F87" w:rsidRPr="009B706A" w:rsidRDefault="00365F87"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Người quản lý hoặc admin nhập đầy đủ thông tin nhân viên</w:t>
            </w:r>
          </w:p>
        </w:tc>
        <w:tc>
          <w:tcPr>
            <w:tcW w:w="1128" w:type="pct"/>
          </w:tcPr>
          <w:p w14:paraId="28FC6161" w14:textId="0E25E908" w:rsidR="00365F87" w:rsidRPr="009B706A" w:rsidRDefault="00365F87"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Nhân viên cũ được sửa và lưu vào hệ thống</w:t>
            </w:r>
          </w:p>
        </w:tc>
        <w:tc>
          <w:tcPr>
            <w:tcW w:w="1616" w:type="pct"/>
          </w:tcPr>
          <w:p w14:paraId="753094D6" w14:textId="4453AA7F" w:rsidR="00365F87" w:rsidRPr="009B706A" w:rsidRDefault="00365F87"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Thiếu thông tin bắt buộc, thông tin không hợp lệ</w:t>
            </w:r>
          </w:p>
        </w:tc>
      </w:tr>
      <w:tr w:rsidR="00365F87" w:rsidRPr="009B706A" w14:paraId="0F12D019" w14:textId="77777777" w:rsidTr="00935B30">
        <w:tc>
          <w:tcPr>
            <w:tcW w:w="1128" w:type="pct"/>
          </w:tcPr>
          <w:p w14:paraId="35074D28" w14:textId="79F37B99" w:rsidR="00365F87" w:rsidRPr="009B706A" w:rsidRDefault="00365F87"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Quay lại</w:t>
            </w:r>
          </w:p>
        </w:tc>
        <w:tc>
          <w:tcPr>
            <w:tcW w:w="1128" w:type="pct"/>
          </w:tcPr>
          <w:p w14:paraId="7427C7A0" w14:textId="0AA02B94" w:rsidR="00365F87" w:rsidRPr="009B706A" w:rsidRDefault="00365F87"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Quay lại trang trước đó</w:t>
            </w:r>
          </w:p>
        </w:tc>
        <w:tc>
          <w:tcPr>
            <w:tcW w:w="1128" w:type="pct"/>
          </w:tcPr>
          <w:p w14:paraId="35224BFF" w14:textId="046D7555" w:rsidR="00365F87" w:rsidRPr="009B706A" w:rsidRDefault="00365F87"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Trở lại giao diện quản lý nhân viên</w:t>
            </w:r>
          </w:p>
        </w:tc>
        <w:tc>
          <w:tcPr>
            <w:tcW w:w="1616" w:type="pct"/>
          </w:tcPr>
          <w:p w14:paraId="7FCA4DAD" w14:textId="5CDE7212" w:rsidR="00365F87" w:rsidRPr="009B706A" w:rsidRDefault="00365F87"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Không quay lại</w:t>
            </w:r>
          </w:p>
        </w:tc>
      </w:tr>
    </w:tbl>
    <w:p w14:paraId="486D5D73" w14:textId="77777777" w:rsidR="00365F87" w:rsidRPr="009B706A" w:rsidRDefault="00365F87" w:rsidP="0049382E">
      <w:pPr>
        <w:jc w:val="both"/>
        <w:rPr>
          <w:rFonts w:asciiTheme="majorHAnsi" w:hAnsiTheme="majorHAnsi" w:cstheme="majorHAnsi"/>
          <w:b/>
          <w:bCs/>
          <w:sz w:val="26"/>
          <w:szCs w:val="26"/>
        </w:rPr>
      </w:pPr>
    </w:p>
    <w:p w14:paraId="5CCEFE17" w14:textId="2D808916" w:rsidR="00862DF7" w:rsidRPr="009B706A" w:rsidRDefault="00862DF7" w:rsidP="0049382E">
      <w:pPr>
        <w:pStyle w:val="u2"/>
        <w:jc w:val="both"/>
        <w:rPr>
          <w:rFonts w:asciiTheme="majorHAnsi" w:hAnsiTheme="majorHAnsi" w:cstheme="majorHAnsi"/>
          <w:b w:val="0"/>
          <w:bCs/>
        </w:rPr>
      </w:pPr>
      <w:bookmarkStart w:id="56" w:name="_Toc198617480"/>
      <w:r w:rsidRPr="009B706A">
        <w:rPr>
          <w:rFonts w:asciiTheme="majorHAnsi" w:hAnsiTheme="majorHAnsi" w:cstheme="majorHAnsi"/>
          <w:bCs/>
        </w:rPr>
        <w:t>UI-</w:t>
      </w:r>
      <w:r w:rsidR="00F5041D" w:rsidRPr="009B706A">
        <w:rPr>
          <w:rFonts w:asciiTheme="majorHAnsi" w:hAnsiTheme="majorHAnsi" w:cstheme="majorHAnsi"/>
          <w:bCs/>
        </w:rPr>
        <w:t>26</w:t>
      </w:r>
      <w:r w:rsidRPr="009B706A">
        <w:rPr>
          <w:rFonts w:asciiTheme="majorHAnsi" w:hAnsiTheme="majorHAnsi" w:cstheme="majorHAnsi"/>
          <w:bCs/>
        </w:rPr>
        <w:t xml:space="preserve"> Giao diện Thêm Nhân Viên (Đăng Ký Tài Khoản)</w:t>
      </w:r>
      <w:bookmarkEnd w:id="56"/>
    </w:p>
    <w:p w14:paraId="22DEEA73" w14:textId="44D7B643" w:rsidR="009560C2" w:rsidRPr="009B706A" w:rsidRDefault="009A2FA9" w:rsidP="0049382E">
      <w:pPr>
        <w:jc w:val="both"/>
        <w:rPr>
          <w:rFonts w:asciiTheme="majorHAnsi" w:hAnsiTheme="majorHAnsi" w:cstheme="majorHAnsi"/>
          <w:b/>
          <w:bCs/>
          <w:sz w:val="26"/>
          <w:szCs w:val="26"/>
        </w:rPr>
      </w:pPr>
      <w:r w:rsidRPr="009B706A">
        <w:rPr>
          <w:rFonts w:asciiTheme="majorHAnsi" w:hAnsiTheme="majorHAnsi" w:cstheme="majorHAnsi"/>
          <w:b/>
          <w:bCs/>
          <w:noProof/>
          <w:sz w:val="26"/>
          <w:szCs w:val="26"/>
        </w:rPr>
        <w:drawing>
          <wp:inline distT="0" distB="0" distL="0" distR="0" wp14:anchorId="22780421" wp14:editId="664757B7">
            <wp:extent cx="5734050" cy="4319270"/>
            <wp:effectExtent l="0" t="0" r="0"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4050" cy="4319270"/>
                    </a:xfrm>
                    <a:prstGeom prst="rect">
                      <a:avLst/>
                    </a:prstGeom>
                  </pic:spPr>
                </pic:pic>
              </a:graphicData>
            </a:graphic>
          </wp:inline>
        </w:drawing>
      </w:r>
    </w:p>
    <w:tbl>
      <w:tblPr>
        <w:tblStyle w:val="LiBang"/>
        <w:tblW w:w="5585" w:type="pct"/>
        <w:tblLook w:val="04A0" w:firstRow="1" w:lastRow="0" w:firstColumn="1" w:lastColumn="0" w:noHBand="0" w:noVBand="1"/>
      </w:tblPr>
      <w:tblGrid>
        <w:gridCol w:w="2252"/>
        <w:gridCol w:w="2253"/>
        <w:gridCol w:w="2253"/>
        <w:gridCol w:w="3317"/>
      </w:tblGrid>
      <w:tr w:rsidR="00365F87" w:rsidRPr="009B706A" w14:paraId="465181CC" w14:textId="77777777" w:rsidTr="00935B30">
        <w:tc>
          <w:tcPr>
            <w:tcW w:w="2236" w:type="pct"/>
            <w:gridSpan w:val="2"/>
            <w:shd w:val="clear" w:color="auto" w:fill="CCFF66"/>
          </w:tcPr>
          <w:p w14:paraId="71B5E943" w14:textId="77777777" w:rsidR="00365F87" w:rsidRPr="00E478C5" w:rsidRDefault="00365F87" w:rsidP="0049382E">
            <w:pPr>
              <w:jc w:val="both"/>
              <w:rPr>
                <w:rFonts w:asciiTheme="majorHAnsi" w:hAnsiTheme="majorHAnsi" w:cstheme="majorHAnsi"/>
                <w:b/>
                <w:sz w:val="26"/>
                <w:szCs w:val="26"/>
              </w:rPr>
            </w:pPr>
            <w:r w:rsidRPr="00E478C5">
              <w:rPr>
                <w:rFonts w:asciiTheme="majorHAnsi" w:hAnsiTheme="majorHAnsi" w:cstheme="majorHAnsi"/>
                <w:b/>
                <w:color w:val="000000" w:themeColor="text1"/>
                <w:sz w:val="26"/>
                <w:szCs w:val="26"/>
              </w:rPr>
              <w:t>Hiển thị</w:t>
            </w:r>
          </w:p>
        </w:tc>
        <w:tc>
          <w:tcPr>
            <w:tcW w:w="2764" w:type="pct"/>
            <w:gridSpan w:val="2"/>
          </w:tcPr>
          <w:p w14:paraId="6AC29816" w14:textId="5999019B" w:rsidR="00365F87" w:rsidRPr="009B706A" w:rsidRDefault="00365F87" w:rsidP="0049382E">
            <w:pPr>
              <w:jc w:val="both"/>
              <w:rPr>
                <w:rFonts w:asciiTheme="majorHAnsi" w:hAnsiTheme="majorHAnsi" w:cstheme="majorHAnsi"/>
                <w:bCs/>
                <w:sz w:val="26"/>
                <w:szCs w:val="26"/>
              </w:rPr>
            </w:pPr>
            <w:r w:rsidRPr="009B706A">
              <w:rPr>
                <w:rFonts w:asciiTheme="majorHAnsi" w:hAnsiTheme="majorHAnsi" w:cstheme="majorHAnsi"/>
                <w:bCs/>
                <w:sz w:val="26"/>
                <w:szCs w:val="26"/>
              </w:rPr>
              <w:t>Giao diện thêm mới nhân viên</w:t>
            </w:r>
          </w:p>
        </w:tc>
      </w:tr>
      <w:tr w:rsidR="00365F87" w:rsidRPr="009B706A" w14:paraId="48B7DA17" w14:textId="77777777" w:rsidTr="00935B30">
        <w:tc>
          <w:tcPr>
            <w:tcW w:w="2236" w:type="pct"/>
            <w:gridSpan w:val="2"/>
            <w:shd w:val="clear" w:color="auto" w:fill="CCFF66"/>
          </w:tcPr>
          <w:p w14:paraId="3FED47FA" w14:textId="77777777" w:rsidR="00365F87" w:rsidRPr="00E478C5" w:rsidRDefault="00365F87" w:rsidP="0049382E">
            <w:pPr>
              <w:jc w:val="both"/>
              <w:rPr>
                <w:rFonts w:asciiTheme="majorHAnsi" w:hAnsiTheme="majorHAnsi" w:cstheme="majorHAnsi"/>
                <w:b/>
                <w:sz w:val="26"/>
                <w:szCs w:val="26"/>
              </w:rPr>
            </w:pPr>
            <w:r w:rsidRPr="00E478C5">
              <w:rPr>
                <w:rFonts w:asciiTheme="majorHAnsi" w:hAnsiTheme="majorHAnsi" w:cstheme="majorHAnsi"/>
                <w:b/>
                <w:color w:val="000000" w:themeColor="text1"/>
                <w:sz w:val="26"/>
                <w:szCs w:val="26"/>
              </w:rPr>
              <w:t>Mô tả</w:t>
            </w:r>
          </w:p>
        </w:tc>
        <w:tc>
          <w:tcPr>
            <w:tcW w:w="2764" w:type="pct"/>
            <w:gridSpan w:val="2"/>
          </w:tcPr>
          <w:p w14:paraId="0CEF05A2" w14:textId="71F530FC" w:rsidR="00365F87" w:rsidRPr="009B706A" w:rsidRDefault="00365F87" w:rsidP="0049382E">
            <w:pPr>
              <w:jc w:val="both"/>
              <w:rPr>
                <w:rFonts w:asciiTheme="majorHAnsi" w:hAnsiTheme="majorHAnsi" w:cstheme="majorHAnsi"/>
                <w:bCs/>
                <w:sz w:val="26"/>
                <w:szCs w:val="26"/>
              </w:rPr>
            </w:pPr>
            <w:r w:rsidRPr="009B706A">
              <w:rPr>
                <w:rFonts w:asciiTheme="majorHAnsi" w:hAnsiTheme="majorHAnsi" w:cstheme="majorHAnsi"/>
                <w:bCs/>
                <w:sz w:val="26"/>
                <w:szCs w:val="26"/>
              </w:rPr>
              <w:t>Hiển thị giao diện để người quản lý hoặc admin nhập thông tin của nhân viên mới, bao gồm các thông tin như tên, ngày sinh, số điện thoại, email, giới tính, vị trí, và ảnh.</w:t>
            </w:r>
          </w:p>
        </w:tc>
      </w:tr>
      <w:tr w:rsidR="00365F87" w:rsidRPr="009B706A" w14:paraId="68938C2F" w14:textId="77777777" w:rsidTr="00935B30">
        <w:tc>
          <w:tcPr>
            <w:tcW w:w="2236" w:type="pct"/>
            <w:gridSpan w:val="2"/>
            <w:shd w:val="clear" w:color="auto" w:fill="CCFF66"/>
          </w:tcPr>
          <w:p w14:paraId="50366DB6" w14:textId="77777777" w:rsidR="00365F87" w:rsidRPr="00E478C5" w:rsidRDefault="00365F87" w:rsidP="0049382E">
            <w:pPr>
              <w:jc w:val="both"/>
              <w:rPr>
                <w:rFonts w:asciiTheme="majorHAnsi" w:hAnsiTheme="majorHAnsi" w:cstheme="majorHAnsi"/>
                <w:b/>
                <w:sz w:val="26"/>
                <w:szCs w:val="26"/>
              </w:rPr>
            </w:pPr>
            <w:r w:rsidRPr="00E478C5">
              <w:rPr>
                <w:rFonts w:asciiTheme="majorHAnsi" w:hAnsiTheme="majorHAnsi" w:cstheme="majorHAnsi"/>
                <w:b/>
                <w:color w:val="000000" w:themeColor="text1"/>
                <w:sz w:val="26"/>
                <w:szCs w:val="26"/>
              </w:rPr>
              <w:lastRenderedPageBreak/>
              <w:t>Hiển thị truy cập</w:t>
            </w:r>
          </w:p>
        </w:tc>
        <w:tc>
          <w:tcPr>
            <w:tcW w:w="2764" w:type="pct"/>
            <w:gridSpan w:val="2"/>
          </w:tcPr>
          <w:p w14:paraId="531BB249" w14:textId="1640FCC7" w:rsidR="00365F87" w:rsidRPr="009B706A" w:rsidRDefault="00365F87" w:rsidP="0049382E">
            <w:pPr>
              <w:jc w:val="both"/>
              <w:rPr>
                <w:rFonts w:asciiTheme="majorHAnsi" w:hAnsiTheme="majorHAnsi" w:cstheme="majorHAnsi"/>
                <w:bCs/>
                <w:sz w:val="26"/>
                <w:szCs w:val="26"/>
              </w:rPr>
            </w:pPr>
            <w:r w:rsidRPr="009B706A">
              <w:rPr>
                <w:rFonts w:asciiTheme="majorHAnsi" w:hAnsiTheme="majorHAnsi" w:cstheme="majorHAnsi"/>
                <w:bCs/>
                <w:sz w:val="26"/>
                <w:szCs w:val="26"/>
              </w:rPr>
              <w:t>Chỉ người quản lý hoặc admin có quyền truy cập vào giao diện của Quản lý nhân viên này để thêm nhân viên mới.</w:t>
            </w:r>
          </w:p>
        </w:tc>
      </w:tr>
      <w:tr w:rsidR="00365F87" w:rsidRPr="009B706A" w14:paraId="669E5E56" w14:textId="77777777" w:rsidTr="00935B30">
        <w:tc>
          <w:tcPr>
            <w:tcW w:w="5000" w:type="pct"/>
            <w:gridSpan w:val="4"/>
            <w:shd w:val="clear" w:color="auto" w:fill="CCFF66"/>
          </w:tcPr>
          <w:p w14:paraId="7F75D5F7" w14:textId="77777777" w:rsidR="00365F87" w:rsidRPr="00E478C5" w:rsidRDefault="00365F87" w:rsidP="00E478C5">
            <w:pPr>
              <w:jc w:val="center"/>
              <w:rPr>
                <w:rFonts w:asciiTheme="majorHAnsi" w:hAnsiTheme="majorHAnsi" w:cstheme="majorHAnsi"/>
                <w:b/>
                <w:sz w:val="26"/>
                <w:szCs w:val="26"/>
              </w:rPr>
            </w:pPr>
            <w:r w:rsidRPr="00E478C5">
              <w:rPr>
                <w:rFonts w:asciiTheme="majorHAnsi" w:hAnsiTheme="majorHAnsi" w:cstheme="majorHAnsi"/>
                <w:b/>
                <w:color w:val="000000" w:themeColor="text1"/>
                <w:sz w:val="26"/>
                <w:szCs w:val="26"/>
              </w:rPr>
              <w:t>Nội dung hiển thị</w:t>
            </w:r>
          </w:p>
        </w:tc>
      </w:tr>
      <w:tr w:rsidR="00365F87" w:rsidRPr="009B706A" w14:paraId="1D0AC1DF" w14:textId="77777777" w:rsidTr="00935B30">
        <w:tc>
          <w:tcPr>
            <w:tcW w:w="1118" w:type="pct"/>
            <w:shd w:val="clear" w:color="auto" w:fill="CCFF66"/>
          </w:tcPr>
          <w:p w14:paraId="649601F3" w14:textId="77777777" w:rsidR="00365F87" w:rsidRPr="00E478C5" w:rsidRDefault="00365F87" w:rsidP="00E478C5">
            <w:pPr>
              <w:jc w:val="center"/>
              <w:rPr>
                <w:rFonts w:asciiTheme="majorHAnsi" w:hAnsiTheme="majorHAnsi" w:cstheme="majorHAnsi"/>
                <w:b/>
                <w:sz w:val="26"/>
                <w:szCs w:val="26"/>
              </w:rPr>
            </w:pPr>
            <w:r w:rsidRPr="00E478C5">
              <w:rPr>
                <w:rFonts w:asciiTheme="majorHAnsi" w:hAnsiTheme="majorHAnsi" w:cstheme="majorHAnsi"/>
                <w:b/>
                <w:color w:val="000000" w:themeColor="text1"/>
                <w:sz w:val="26"/>
                <w:szCs w:val="26"/>
              </w:rPr>
              <w:t>Mục</w:t>
            </w:r>
          </w:p>
        </w:tc>
        <w:tc>
          <w:tcPr>
            <w:tcW w:w="1118" w:type="pct"/>
            <w:shd w:val="clear" w:color="auto" w:fill="CCFF66"/>
          </w:tcPr>
          <w:p w14:paraId="69D5B904" w14:textId="77777777" w:rsidR="00365F87" w:rsidRPr="00E478C5" w:rsidRDefault="00365F87" w:rsidP="00E478C5">
            <w:pPr>
              <w:jc w:val="center"/>
              <w:rPr>
                <w:rFonts w:asciiTheme="majorHAnsi" w:hAnsiTheme="majorHAnsi" w:cstheme="majorHAnsi"/>
                <w:b/>
                <w:sz w:val="26"/>
                <w:szCs w:val="26"/>
              </w:rPr>
            </w:pPr>
            <w:r w:rsidRPr="00E478C5">
              <w:rPr>
                <w:rFonts w:asciiTheme="majorHAnsi" w:hAnsiTheme="majorHAnsi" w:cstheme="majorHAnsi"/>
                <w:b/>
                <w:color w:val="000000" w:themeColor="text1"/>
                <w:sz w:val="26"/>
                <w:szCs w:val="26"/>
              </w:rPr>
              <w:t>Loại</w:t>
            </w:r>
          </w:p>
        </w:tc>
        <w:tc>
          <w:tcPr>
            <w:tcW w:w="1118" w:type="pct"/>
            <w:shd w:val="clear" w:color="auto" w:fill="CCFF66"/>
          </w:tcPr>
          <w:p w14:paraId="4727C451" w14:textId="77777777" w:rsidR="00365F87" w:rsidRPr="00E478C5" w:rsidRDefault="00365F87" w:rsidP="00E478C5">
            <w:pPr>
              <w:jc w:val="center"/>
              <w:rPr>
                <w:rFonts w:asciiTheme="majorHAnsi" w:hAnsiTheme="majorHAnsi" w:cstheme="majorHAnsi"/>
                <w:b/>
                <w:sz w:val="26"/>
                <w:szCs w:val="26"/>
              </w:rPr>
            </w:pPr>
            <w:r w:rsidRPr="00E478C5">
              <w:rPr>
                <w:rFonts w:asciiTheme="majorHAnsi" w:hAnsiTheme="majorHAnsi" w:cstheme="majorHAnsi"/>
                <w:b/>
                <w:color w:val="000000" w:themeColor="text1"/>
                <w:sz w:val="26"/>
                <w:szCs w:val="26"/>
              </w:rPr>
              <w:t>Dữ liệu</w:t>
            </w:r>
          </w:p>
        </w:tc>
        <w:tc>
          <w:tcPr>
            <w:tcW w:w="1646" w:type="pct"/>
            <w:shd w:val="clear" w:color="auto" w:fill="CCFF66"/>
          </w:tcPr>
          <w:p w14:paraId="5BA3268C" w14:textId="77777777" w:rsidR="00365F87" w:rsidRPr="00E478C5" w:rsidRDefault="00365F87" w:rsidP="00E478C5">
            <w:pPr>
              <w:jc w:val="center"/>
              <w:rPr>
                <w:rFonts w:asciiTheme="majorHAnsi" w:hAnsiTheme="majorHAnsi" w:cstheme="majorHAnsi"/>
                <w:b/>
                <w:sz w:val="26"/>
                <w:szCs w:val="26"/>
              </w:rPr>
            </w:pPr>
            <w:r w:rsidRPr="00E478C5">
              <w:rPr>
                <w:rFonts w:asciiTheme="majorHAnsi" w:hAnsiTheme="majorHAnsi" w:cstheme="majorHAnsi"/>
                <w:b/>
                <w:color w:val="000000" w:themeColor="text1"/>
                <w:sz w:val="26"/>
                <w:szCs w:val="26"/>
              </w:rPr>
              <w:t>Mô tả</w:t>
            </w:r>
          </w:p>
        </w:tc>
      </w:tr>
      <w:tr w:rsidR="00365F87" w:rsidRPr="009B706A" w14:paraId="3E86C1CD" w14:textId="77777777" w:rsidTr="00935B30">
        <w:tc>
          <w:tcPr>
            <w:tcW w:w="1118" w:type="pct"/>
            <w:shd w:val="clear" w:color="auto" w:fill="auto"/>
          </w:tcPr>
          <w:p w14:paraId="40BC48E6" w14:textId="65EDE9DD" w:rsidR="00365F87" w:rsidRPr="009B706A" w:rsidRDefault="00365F87"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Vị trí</w:t>
            </w:r>
          </w:p>
        </w:tc>
        <w:tc>
          <w:tcPr>
            <w:tcW w:w="1118" w:type="pct"/>
            <w:shd w:val="clear" w:color="auto" w:fill="auto"/>
          </w:tcPr>
          <w:p w14:paraId="124584F0" w14:textId="350831C3" w:rsidR="00365F87" w:rsidRPr="009B706A" w:rsidRDefault="00365F87"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Vị trí</w:t>
            </w:r>
          </w:p>
        </w:tc>
        <w:tc>
          <w:tcPr>
            <w:tcW w:w="1118" w:type="pct"/>
            <w:shd w:val="clear" w:color="auto" w:fill="auto"/>
          </w:tcPr>
          <w:p w14:paraId="10099573" w14:textId="3FF23099" w:rsidR="00365F87" w:rsidRPr="009B706A" w:rsidRDefault="00365F87"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Nhân viên, Quản lý, Admin</w:t>
            </w:r>
          </w:p>
        </w:tc>
        <w:tc>
          <w:tcPr>
            <w:tcW w:w="1646" w:type="pct"/>
            <w:shd w:val="clear" w:color="auto" w:fill="auto"/>
          </w:tcPr>
          <w:p w14:paraId="5AB72156" w14:textId="01B8D253" w:rsidR="00365F87" w:rsidRPr="009B706A" w:rsidRDefault="00365F87"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Chọn vị trí công việc của nhân viên (Nhân viên, Quản lý, Admin).</w:t>
            </w:r>
          </w:p>
        </w:tc>
      </w:tr>
      <w:tr w:rsidR="00365F87" w:rsidRPr="009B706A" w14:paraId="021F7929" w14:textId="77777777" w:rsidTr="00935B30">
        <w:tc>
          <w:tcPr>
            <w:tcW w:w="1118" w:type="pct"/>
            <w:shd w:val="clear" w:color="auto" w:fill="auto"/>
          </w:tcPr>
          <w:p w14:paraId="7573896E" w14:textId="2C9857E2" w:rsidR="00365F87" w:rsidRPr="009B706A" w:rsidRDefault="00365F87"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Họ và tên</w:t>
            </w:r>
          </w:p>
        </w:tc>
        <w:tc>
          <w:tcPr>
            <w:tcW w:w="1118" w:type="pct"/>
            <w:shd w:val="clear" w:color="auto" w:fill="auto"/>
          </w:tcPr>
          <w:p w14:paraId="6C6C4069" w14:textId="532C7085" w:rsidR="00365F87" w:rsidRPr="009B706A" w:rsidRDefault="00365F87"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Text</w:t>
            </w:r>
          </w:p>
        </w:tc>
        <w:tc>
          <w:tcPr>
            <w:tcW w:w="1118" w:type="pct"/>
            <w:shd w:val="clear" w:color="auto" w:fill="auto"/>
          </w:tcPr>
          <w:p w14:paraId="0FEFFB4D" w14:textId="511BE8AF" w:rsidR="00365F87" w:rsidRPr="009B706A" w:rsidRDefault="00365F87"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Họ và tên nhân viên</w:t>
            </w:r>
          </w:p>
        </w:tc>
        <w:tc>
          <w:tcPr>
            <w:tcW w:w="1646" w:type="pct"/>
            <w:shd w:val="clear" w:color="auto" w:fill="auto"/>
          </w:tcPr>
          <w:p w14:paraId="048875E5" w14:textId="1566C8BE" w:rsidR="00365F87" w:rsidRPr="009B706A" w:rsidRDefault="00365F87"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Nhập họ và tên đầy đủ của nhân viên mới.</w:t>
            </w:r>
          </w:p>
        </w:tc>
      </w:tr>
      <w:tr w:rsidR="00365F87" w:rsidRPr="009B706A" w14:paraId="375DF198" w14:textId="77777777" w:rsidTr="00935B30">
        <w:tc>
          <w:tcPr>
            <w:tcW w:w="1118" w:type="pct"/>
            <w:shd w:val="clear" w:color="auto" w:fill="auto"/>
          </w:tcPr>
          <w:p w14:paraId="7695A535" w14:textId="408804E7" w:rsidR="00365F87" w:rsidRPr="009B706A" w:rsidRDefault="00365F87"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Địa chỉ</w:t>
            </w:r>
          </w:p>
        </w:tc>
        <w:tc>
          <w:tcPr>
            <w:tcW w:w="1118" w:type="pct"/>
            <w:shd w:val="clear" w:color="auto" w:fill="auto"/>
          </w:tcPr>
          <w:p w14:paraId="65EFC7C8" w14:textId="213D3152" w:rsidR="00365F87" w:rsidRPr="009B706A" w:rsidRDefault="00365F87"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Text</w:t>
            </w:r>
          </w:p>
        </w:tc>
        <w:tc>
          <w:tcPr>
            <w:tcW w:w="1118" w:type="pct"/>
            <w:shd w:val="clear" w:color="auto" w:fill="auto"/>
          </w:tcPr>
          <w:p w14:paraId="3AD0224B" w14:textId="58D5558C" w:rsidR="00365F87" w:rsidRPr="009B706A" w:rsidRDefault="00365F87"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Địa chỉ</w:t>
            </w:r>
          </w:p>
        </w:tc>
        <w:tc>
          <w:tcPr>
            <w:tcW w:w="1646" w:type="pct"/>
            <w:shd w:val="clear" w:color="auto" w:fill="auto"/>
          </w:tcPr>
          <w:p w14:paraId="5DC05A88" w14:textId="07C90928" w:rsidR="00365F87" w:rsidRPr="009B706A" w:rsidRDefault="00365F87"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Nhập địa chỉ của nhân viên</w:t>
            </w:r>
          </w:p>
        </w:tc>
      </w:tr>
      <w:tr w:rsidR="00365F87" w:rsidRPr="009B706A" w14:paraId="53116685" w14:textId="77777777" w:rsidTr="00935B30">
        <w:tc>
          <w:tcPr>
            <w:tcW w:w="1118" w:type="pct"/>
            <w:shd w:val="clear" w:color="auto" w:fill="auto"/>
          </w:tcPr>
          <w:p w14:paraId="41B602AD" w14:textId="71D3F304" w:rsidR="00365F87" w:rsidRPr="009B706A" w:rsidRDefault="00365F87"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Ngày sinh</w:t>
            </w:r>
          </w:p>
        </w:tc>
        <w:tc>
          <w:tcPr>
            <w:tcW w:w="1118" w:type="pct"/>
            <w:shd w:val="clear" w:color="auto" w:fill="auto"/>
          </w:tcPr>
          <w:p w14:paraId="7E918F5E" w14:textId="41DE3E54" w:rsidR="00365F87" w:rsidRPr="009B706A" w:rsidRDefault="00365F87"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Date</w:t>
            </w:r>
          </w:p>
        </w:tc>
        <w:tc>
          <w:tcPr>
            <w:tcW w:w="1118" w:type="pct"/>
            <w:shd w:val="clear" w:color="auto" w:fill="auto"/>
          </w:tcPr>
          <w:p w14:paraId="31361843" w14:textId="069E4B11" w:rsidR="00365F87" w:rsidRPr="009B706A" w:rsidRDefault="00365F87"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Ngày sinh</w:t>
            </w:r>
          </w:p>
        </w:tc>
        <w:tc>
          <w:tcPr>
            <w:tcW w:w="1646" w:type="pct"/>
            <w:shd w:val="clear" w:color="auto" w:fill="auto"/>
          </w:tcPr>
          <w:p w14:paraId="034D99C9" w14:textId="2413E826" w:rsidR="00365F87" w:rsidRPr="009B706A" w:rsidRDefault="00365F87"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Chọn ngày sinh của nhân viên.</w:t>
            </w:r>
          </w:p>
        </w:tc>
      </w:tr>
      <w:tr w:rsidR="00365F87" w:rsidRPr="009B706A" w14:paraId="59A99F41" w14:textId="77777777" w:rsidTr="00935B30">
        <w:tc>
          <w:tcPr>
            <w:tcW w:w="1118" w:type="pct"/>
            <w:shd w:val="clear" w:color="auto" w:fill="auto"/>
          </w:tcPr>
          <w:p w14:paraId="63C85548" w14:textId="45E9427C" w:rsidR="00365F87" w:rsidRPr="009B706A" w:rsidRDefault="00365F87"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Số điện thoại</w:t>
            </w:r>
          </w:p>
        </w:tc>
        <w:tc>
          <w:tcPr>
            <w:tcW w:w="1118" w:type="pct"/>
            <w:shd w:val="clear" w:color="auto" w:fill="auto"/>
          </w:tcPr>
          <w:p w14:paraId="177C91D0" w14:textId="299EE80D" w:rsidR="00365F87" w:rsidRPr="009B706A" w:rsidRDefault="00365F87"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Text</w:t>
            </w:r>
          </w:p>
        </w:tc>
        <w:tc>
          <w:tcPr>
            <w:tcW w:w="1118" w:type="pct"/>
            <w:shd w:val="clear" w:color="auto" w:fill="auto"/>
          </w:tcPr>
          <w:p w14:paraId="20F28632" w14:textId="3DB33346" w:rsidR="00365F87" w:rsidRPr="009B706A" w:rsidRDefault="00365F87"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Số điện thoại</w:t>
            </w:r>
          </w:p>
        </w:tc>
        <w:tc>
          <w:tcPr>
            <w:tcW w:w="1646" w:type="pct"/>
            <w:shd w:val="clear" w:color="auto" w:fill="auto"/>
          </w:tcPr>
          <w:p w14:paraId="1312F765" w14:textId="2B237845" w:rsidR="00365F87" w:rsidRPr="009B706A" w:rsidRDefault="00365F87"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Nhập số điện thoại của nhân viên.</w:t>
            </w:r>
          </w:p>
        </w:tc>
      </w:tr>
      <w:tr w:rsidR="00365F87" w:rsidRPr="009B706A" w14:paraId="147C517D" w14:textId="77777777" w:rsidTr="00935B30">
        <w:tc>
          <w:tcPr>
            <w:tcW w:w="1118" w:type="pct"/>
            <w:shd w:val="clear" w:color="auto" w:fill="auto"/>
          </w:tcPr>
          <w:p w14:paraId="5DA63E74" w14:textId="30436B5E" w:rsidR="00365F87" w:rsidRPr="009B706A" w:rsidRDefault="00365F87"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Tên tài khoản</w:t>
            </w:r>
          </w:p>
        </w:tc>
        <w:tc>
          <w:tcPr>
            <w:tcW w:w="1118" w:type="pct"/>
            <w:shd w:val="clear" w:color="auto" w:fill="auto"/>
          </w:tcPr>
          <w:p w14:paraId="4DB6D529" w14:textId="2529768A" w:rsidR="00365F87" w:rsidRPr="009B706A" w:rsidRDefault="00365F87"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Text</w:t>
            </w:r>
          </w:p>
        </w:tc>
        <w:tc>
          <w:tcPr>
            <w:tcW w:w="1118" w:type="pct"/>
            <w:shd w:val="clear" w:color="auto" w:fill="auto"/>
          </w:tcPr>
          <w:p w14:paraId="7A1C6ABF" w14:textId="4F5AC448" w:rsidR="00365F87" w:rsidRPr="009B706A" w:rsidRDefault="00365F87"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Tên tài khoản</w:t>
            </w:r>
          </w:p>
        </w:tc>
        <w:tc>
          <w:tcPr>
            <w:tcW w:w="1646" w:type="pct"/>
            <w:shd w:val="clear" w:color="auto" w:fill="auto"/>
          </w:tcPr>
          <w:p w14:paraId="2F380DF6" w14:textId="3BF0F223" w:rsidR="00365F87" w:rsidRPr="009B706A" w:rsidRDefault="00365F87"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Nhập tên tài khoản cho nhân viên.</w:t>
            </w:r>
          </w:p>
        </w:tc>
      </w:tr>
      <w:tr w:rsidR="00365F87" w:rsidRPr="009B706A" w14:paraId="64FF31EB" w14:textId="77777777" w:rsidTr="00935B30">
        <w:tc>
          <w:tcPr>
            <w:tcW w:w="1118" w:type="pct"/>
            <w:shd w:val="clear" w:color="auto" w:fill="auto"/>
          </w:tcPr>
          <w:p w14:paraId="19045605" w14:textId="7DB6D3B4" w:rsidR="00365F87" w:rsidRPr="009B706A" w:rsidRDefault="00365F87"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Mật khẩu</w:t>
            </w:r>
          </w:p>
        </w:tc>
        <w:tc>
          <w:tcPr>
            <w:tcW w:w="1118" w:type="pct"/>
            <w:shd w:val="clear" w:color="auto" w:fill="auto"/>
          </w:tcPr>
          <w:p w14:paraId="5664CBD1" w14:textId="438DA0C8" w:rsidR="00365F87" w:rsidRPr="009B706A" w:rsidRDefault="00365F87"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Text</w:t>
            </w:r>
          </w:p>
        </w:tc>
        <w:tc>
          <w:tcPr>
            <w:tcW w:w="1118" w:type="pct"/>
            <w:shd w:val="clear" w:color="auto" w:fill="auto"/>
          </w:tcPr>
          <w:p w14:paraId="73EBEE22" w14:textId="3E3B7193" w:rsidR="00365F87" w:rsidRPr="009B706A" w:rsidRDefault="00365F87"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Mật khẩu</w:t>
            </w:r>
          </w:p>
        </w:tc>
        <w:tc>
          <w:tcPr>
            <w:tcW w:w="1646" w:type="pct"/>
            <w:shd w:val="clear" w:color="auto" w:fill="auto"/>
          </w:tcPr>
          <w:p w14:paraId="3D1B8D0E" w14:textId="688803B3" w:rsidR="00365F87" w:rsidRPr="009B706A" w:rsidRDefault="00365F87"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Nhập mật khẩu cho tài khoản nhân viên.</w:t>
            </w:r>
          </w:p>
        </w:tc>
      </w:tr>
      <w:tr w:rsidR="00365F87" w:rsidRPr="009B706A" w14:paraId="148D03E5" w14:textId="77777777" w:rsidTr="00935B30">
        <w:tc>
          <w:tcPr>
            <w:tcW w:w="1118" w:type="pct"/>
            <w:shd w:val="clear" w:color="auto" w:fill="auto"/>
          </w:tcPr>
          <w:p w14:paraId="08226A83" w14:textId="6A80FA7E" w:rsidR="00365F87" w:rsidRPr="009B706A" w:rsidRDefault="00365F87"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Email</w:t>
            </w:r>
          </w:p>
        </w:tc>
        <w:tc>
          <w:tcPr>
            <w:tcW w:w="1118" w:type="pct"/>
            <w:shd w:val="clear" w:color="auto" w:fill="auto"/>
          </w:tcPr>
          <w:p w14:paraId="2B5CD5F1" w14:textId="4EDAAC04" w:rsidR="00365F87" w:rsidRPr="009B706A" w:rsidRDefault="00365F87"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Text</w:t>
            </w:r>
          </w:p>
        </w:tc>
        <w:tc>
          <w:tcPr>
            <w:tcW w:w="1118" w:type="pct"/>
            <w:shd w:val="clear" w:color="auto" w:fill="auto"/>
          </w:tcPr>
          <w:p w14:paraId="23885ACA" w14:textId="4FFB2A80" w:rsidR="00365F87" w:rsidRPr="009B706A" w:rsidRDefault="00365F87"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Địa chỉ email</w:t>
            </w:r>
          </w:p>
        </w:tc>
        <w:tc>
          <w:tcPr>
            <w:tcW w:w="1646" w:type="pct"/>
            <w:shd w:val="clear" w:color="auto" w:fill="auto"/>
          </w:tcPr>
          <w:p w14:paraId="410FC1DD" w14:textId="3FA03D20" w:rsidR="00365F87" w:rsidRPr="009B706A" w:rsidRDefault="00365F87"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Nhập địa chỉ email của nhân viên.</w:t>
            </w:r>
          </w:p>
        </w:tc>
      </w:tr>
      <w:tr w:rsidR="00365F87" w:rsidRPr="009B706A" w14:paraId="444B7B08" w14:textId="77777777" w:rsidTr="00935B30">
        <w:tc>
          <w:tcPr>
            <w:tcW w:w="1118" w:type="pct"/>
            <w:shd w:val="clear" w:color="auto" w:fill="auto"/>
          </w:tcPr>
          <w:p w14:paraId="5778F8FD" w14:textId="50FB19EB" w:rsidR="00365F87" w:rsidRPr="009B706A" w:rsidRDefault="00365F87"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Giới tính</w:t>
            </w:r>
          </w:p>
        </w:tc>
        <w:tc>
          <w:tcPr>
            <w:tcW w:w="1118" w:type="pct"/>
            <w:shd w:val="clear" w:color="auto" w:fill="auto"/>
          </w:tcPr>
          <w:p w14:paraId="56F4E364" w14:textId="30FFDFA6" w:rsidR="00365F87" w:rsidRPr="009B706A" w:rsidRDefault="00365F87"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Radio</w:t>
            </w:r>
          </w:p>
        </w:tc>
        <w:tc>
          <w:tcPr>
            <w:tcW w:w="1118" w:type="pct"/>
            <w:shd w:val="clear" w:color="auto" w:fill="auto"/>
          </w:tcPr>
          <w:p w14:paraId="0BC4593C" w14:textId="580E88BD" w:rsidR="00365F87" w:rsidRPr="009B706A" w:rsidRDefault="00365F87"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Nam / Nữ</w:t>
            </w:r>
          </w:p>
        </w:tc>
        <w:tc>
          <w:tcPr>
            <w:tcW w:w="1646" w:type="pct"/>
            <w:shd w:val="clear" w:color="auto" w:fill="auto"/>
          </w:tcPr>
          <w:p w14:paraId="06A0077A" w14:textId="65D9862A" w:rsidR="00365F87" w:rsidRPr="009B706A" w:rsidRDefault="00365F87"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Chọn giới tính của nhân viên.</w:t>
            </w:r>
          </w:p>
        </w:tc>
      </w:tr>
      <w:tr w:rsidR="00365F87" w:rsidRPr="009B706A" w14:paraId="4097EDB1" w14:textId="77777777" w:rsidTr="00935B30">
        <w:tc>
          <w:tcPr>
            <w:tcW w:w="1118" w:type="pct"/>
            <w:shd w:val="clear" w:color="auto" w:fill="auto"/>
          </w:tcPr>
          <w:p w14:paraId="74CC44AC" w14:textId="73DC4F38" w:rsidR="00365F87" w:rsidRPr="009B706A" w:rsidRDefault="00365F87"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Ảnh</w:t>
            </w:r>
          </w:p>
        </w:tc>
        <w:tc>
          <w:tcPr>
            <w:tcW w:w="1118" w:type="pct"/>
            <w:shd w:val="clear" w:color="auto" w:fill="auto"/>
          </w:tcPr>
          <w:p w14:paraId="5B73640F" w14:textId="0BF925BB" w:rsidR="00365F87" w:rsidRPr="009B706A" w:rsidRDefault="00365F87"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File</w:t>
            </w:r>
          </w:p>
        </w:tc>
        <w:tc>
          <w:tcPr>
            <w:tcW w:w="1118" w:type="pct"/>
            <w:shd w:val="clear" w:color="auto" w:fill="auto"/>
          </w:tcPr>
          <w:p w14:paraId="74D26ABD" w14:textId="6566B0D2" w:rsidR="00365F87" w:rsidRPr="009B706A" w:rsidRDefault="00365F87"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Hình ảnh của nhân viên</w:t>
            </w:r>
          </w:p>
        </w:tc>
        <w:tc>
          <w:tcPr>
            <w:tcW w:w="1646" w:type="pct"/>
            <w:shd w:val="clear" w:color="auto" w:fill="auto"/>
          </w:tcPr>
          <w:p w14:paraId="4755C5F4" w14:textId="1CE5E200" w:rsidR="00365F87" w:rsidRPr="009B706A" w:rsidRDefault="00365F87"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Tải ảnh đại diện của nhân viên lên.</w:t>
            </w:r>
          </w:p>
        </w:tc>
      </w:tr>
      <w:tr w:rsidR="00365F87" w:rsidRPr="009B706A" w14:paraId="01FDC31B" w14:textId="77777777" w:rsidTr="00935B30">
        <w:tc>
          <w:tcPr>
            <w:tcW w:w="5000" w:type="pct"/>
            <w:gridSpan w:val="4"/>
            <w:shd w:val="clear" w:color="auto" w:fill="CCFF66"/>
          </w:tcPr>
          <w:p w14:paraId="52C59BFB" w14:textId="77777777" w:rsidR="00365F87" w:rsidRPr="00E478C5" w:rsidRDefault="00365F87" w:rsidP="00E478C5">
            <w:pPr>
              <w:jc w:val="center"/>
              <w:rPr>
                <w:rFonts w:asciiTheme="majorHAnsi" w:hAnsiTheme="majorHAnsi" w:cstheme="majorHAnsi"/>
                <w:b/>
                <w:sz w:val="26"/>
                <w:szCs w:val="26"/>
              </w:rPr>
            </w:pPr>
            <w:r w:rsidRPr="00E478C5">
              <w:rPr>
                <w:rFonts w:asciiTheme="majorHAnsi" w:hAnsiTheme="majorHAnsi" w:cstheme="majorHAnsi"/>
                <w:b/>
                <w:color w:val="000000" w:themeColor="text1"/>
                <w:sz w:val="26"/>
                <w:szCs w:val="26"/>
              </w:rPr>
              <w:t>Nội dung hiển thị</w:t>
            </w:r>
          </w:p>
        </w:tc>
      </w:tr>
      <w:tr w:rsidR="00365F87" w:rsidRPr="009B706A" w14:paraId="55EFE588" w14:textId="77777777" w:rsidTr="00935B30">
        <w:tc>
          <w:tcPr>
            <w:tcW w:w="1118" w:type="pct"/>
            <w:shd w:val="clear" w:color="auto" w:fill="CCFF66"/>
          </w:tcPr>
          <w:p w14:paraId="7F328AE4" w14:textId="77777777" w:rsidR="00365F87" w:rsidRPr="00E478C5" w:rsidRDefault="00365F87" w:rsidP="00E478C5">
            <w:pPr>
              <w:jc w:val="center"/>
              <w:rPr>
                <w:rFonts w:asciiTheme="majorHAnsi" w:hAnsiTheme="majorHAnsi" w:cstheme="majorHAnsi"/>
                <w:b/>
                <w:sz w:val="26"/>
                <w:szCs w:val="26"/>
                <w:lang w:val="vi-VN"/>
              </w:rPr>
            </w:pPr>
            <w:r w:rsidRPr="00E478C5">
              <w:rPr>
                <w:rFonts w:asciiTheme="majorHAnsi" w:hAnsiTheme="majorHAnsi" w:cstheme="majorHAnsi"/>
                <w:b/>
                <w:color w:val="000000" w:themeColor="text1"/>
                <w:sz w:val="26"/>
                <w:szCs w:val="26"/>
              </w:rPr>
              <w:t>Tên hành động</w:t>
            </w:r>
          </w:p>
        </w:tc>
        <w:tc>
          <w:tcPr>
            <w:tcW w:w="1118" w:type="pct"/>
            <w:shd w:val="clear" w:color="auto" w:fill="CCFF66"/>
          </w:tcPr>
          <w:p w14:paraId="510753DA" w14:textId="77777777" w:rsidR="00365F87" w:rsidRPr="00E478C5" w:rsidRDefault="00365F87" w:rsidP="00E478C5">
            <w:pPr>
              <w:jc w:val="center"/>
              <w:rPr>
                <w:rFonts w:asciiTheme="majorHAnsi" w:hAnsiTheme="majorHAnsi" w:cstheme="majorHAnsi"/>
                <w:b/>
                <w:sz w:val="26"/>
                <w:szCs w:val="26"/>
                <w:lang w:val="vi-VN"/>
              </w:rPr>
            </w:pPr>
            <w:r w:rsidRPr="00E478C5">
              <w:rPr>
                <w:rFonts w:asciiTheme="majorHAnsi" w:hAnsiTheme="majorHAnsi" w:cstheme="majorHAnsi"/>
                <w:b/>
                <w:color w:val="000000" w:themeColor="text1"/>
                <w:sz w:val="26"/>
                <w:szCs w:val="26"/>
              </w:rPr>
              <w:t>Mô tả</w:t>
            </w:r>
          </w:p>
        </w:tc>
        <w:tc>
          <w:tcPr>
            <w:tcW w:w="1118" w:type="pct"/>
            <w:shd w:val="clear" w:color="auto" w:fill="CCFF66"/>
          </w:tcPr>
          <w:p w14:paraId="2128A8E4" w14:textId="77777777" w:rsidR="00365F87" w:rsidRPr="00E478C5" w:rsidRDefault="00365F87" w:rsidP="00E478C5">
            <w:pPr>
              <w:jc w:val="center"/>
              <w:rPr>
                <w:rFonts w:asciiTheme="majorHAnsi" w:hAnsiTheme="majorHAnsi" w:cstheme="majorHAnsi"/>
                <w:b/>
                <w:sz w:val="26"/>
                <w:szCs w:val="26"/>
                <w:lang w:val="vi-VN"/>
              </w:rPr>
            </w:pPr>
            <w:r w:rsidRPr="00E478C5">
              <w:rPr>
                <w:rFonts w:asciiTheme="majorHAnsi" w:hAnsiTheme="majorHAnsi" w:cstheme="majorHAnsi"/>
                <w:b/>
                <w:color w:val="000000" w:themeColor="text1"/>
                <w:sz w:val="26"/>
                <w:szCs w:val="26"/>
              </w:rPr>
              <w:t>Thành công</w:t>
            </w:r>
          </w:p>
        </w:tc>
        <w:tc>
          <w:tcPr>
            <w:tcW w:w="1646" w:type="pct"/>
            <w:shd w:val="clear" w:color="auto" w:fill="CCFF66"/>
          </w:tcPr>
          <w:p w14:paraId="2FE3EC60" w14:textId="77777777" w:rsidR="00365F87" w:rsidRPr="00E478C5" w:rsidRDefault="00365F87" w:rsidP="00E478C5">
            <w:pPr>
              <w:jc w:val="center"/>
              <w:rPr>
                <w:rFonts w:asciiTheme="majorHAnsi" w:hAnsiTheme="majorHAnsi" w:cstheme="majorHAnsi"/>
                <w:b/>
                <w:sz w:val="26"/>
                <w:szCs w:val="26"/>
                <w:lang w:val="vi-VN"/>
              </w:rPr>
            </w:pPr>
            <w:r w:rsidRPr="00E478C5">
              <w:rPr>
                <w:rFonts w:asciiTheme="majorHAnsi" w:hAnsiTheme="majorHAnsi" w:cstheme="majorHAnsi"/>
                <w:b/>
                <w:color w:val="000000" w:themeColor="text1"/>
                <w:sz w:val="26"/>
                <w:szCs w:val="26"/>
              </w:rPr>
              <w:t>Không thành công</w:t>
            </w:r>
          </w:p>
        </w:tc>
      </w:tr>
      <w:tr w:rsidR="00365F87" w:rsidRPr="009B706A" w14:paraId="32911C44" w14:textId="77777777" w:rsidTr="00935B30">
        <w:tc>
          <w:tcPr>
            <w:tcW w:w="1118" w:type="pct"/>
          </w:tcPr>
          <w:p w14:paraId="6F457742" w14:textId="79A04072" w:rsidR="00365F87" w:rsidRPr="009B706A" w:rsidRDefault="00365F87"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Thêm nhân viên</w:t>
            </w:r>
          </w:p>
        </w:tc>
        <w:tc>
          <w:tcPr>
            <w:tcW w:w="1118" w:type="pct"/>
          </w:tcPr>
          <w:p w14:paraId="56FD0B8C" w14:textId="43C0B35E" w:rsidR="00365F87" w:rsidRPr="009B706A" w:rsidRDefault="00365F87"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Người quản lý hoặc admin nhập đầy đủ thông tin nhân viên</w:t>
            </w:r>
          </w:p>
        </w:tc>
        <w:tc>
          <w:tcPr>
            <w:tcW w:w="1118" w:type="pct"/>
          </w:tcPr>
          <w:p w14:paraId="44B0DB57" w14:textId="1A940B9B" w:rsidR="00365F87" w:rsidRPr="009B706A" w:rsidRDefault="00365F87"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Nhân viên mới được thêm vào hệ thống</w:t>
            </w:r>
          </w:p>
        </w:tc>
        <w:tc>
          <w:tcPr>
            <w:tcW w:w="1646" w:type="pct"/>
          </w:tcPr>
          <w:p w14:paraId="4FDB7E82" w14:textId="70D522EB" w:rsidR="00365F87" w:rsidRPr="009B706A" w:rsidRDefault="00365F87"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Thiếu thông tin bắt buộc, thông tin không hợp lệ</w:t>
            </w:r>
          </w:p>
        </w:tc>
      </w:tr>
      <w:tr w:rsidR="00365F87" w:rsidRPr="009B706A" w14:paraId="0B9CA733" w14:textId="77777777" w:rsidTr="00935B30">
        <w:tc>
          <w:tcPr>
            <w:tcW w:w="1118" w:type="pct"/>
          </w:tcPr>
          <w:p w14:paraId="47F44BB6" w14:textId="0D1B902C" w:rsidR="00365F87" w:rsidRPr="009B706A" w:rsidRDefault="00365F87"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Quay lại</w:t>
            </w:r>
          </w:p>
        </w:tc>
        <w:tc>
          <w:tcPr>
            <w:tcW w:w="1118" w:type="pct"/>
          </w:tcPr>
          <w:p w14:paraId="020959B7" w14:textId="5F09051A" w:rsidR="00365F87" w:rsidRPr="009B706A" w:rsidRDefault="00365F87"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Quay lại trang trước đó</w:t>
            </w:r>
          </w:p>
        </w:tc>
        <w:tc>
          <w:tcPr>
            <w:tcW w:w="1118" w:type="pct"/>
          </w:tcPr>
          <w:p w14:paraId="3BC377BB" w14:textId="241AF0E1" w:rsidR="00365F87" w:rsidRPr="009B706A" w:rsidRDefault="00365F87"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Trở lại giao diện quản lý nhân viên</w:t>
            </w:r>
          </w:p>
        </w:tc>
        <w:tc>
          <w:tcPr>
            <w:tcW w:w="1646" w:type="pct"/>
          </w:tcPr>
          <w:p w14:paraId="54D507E4" w14:textId="43BBEC81" w:rsidR="00365F87" w:rsidRPr="009B706A" w:rsidRDefault="00365F87"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Không quay lại</w:t>
            </w:r>
          </w:p>
        </w:tc>
      </w:tr>
    </w:tbl>
    <w:p w14:paraId="0BF6AAD9" w14:textId="1CC36471" w:rsidR="00862DF7" w:rsidRPr="009B706A" w:rsidRDefault="00862DF7" w:rsidP="0049382E">
      <w:pPr>
        <w:pStyle w:val="u2"/>
        <w:jc w:val="both"/>
        <w:rPr>
          <w:rFonts w:asciiTheme="majorHAnsi" w:hAnsiTheme="majorHAnsi" w:cstheme="majorHAnsi"/>
          <w:b w:val="0"/>
          <w:bCs/>
        </w:rPr>
      </w:pPr>
      <w:bookmarkStart w:id="57" w:name="_Toc198617481"/>
      <w:r w:rsidRPr="009B706A">
        <w:rPr>
          <w:rFonts w:asciiTheme="majorHAnsi" w:hAnsiTheme="majorHAnsi" w:cstheme="majorHAnsi"/>
          <w:bCs/>
        </w:rPr>
        <w:lastRenderedPageBreak/>
        <w:t>UI-</w:t>
      </w:r>
      <w:r w:rsidR="00F5041D" w:rsidRPr="009B706A">
        <w:rPr>
          <w:rFonts w:asciiTheme="majorHAnsi" w:hAnsiTheme="majorHAnsi" w:cstheme="majorHAnsi"/>
          <w:bCs/>
        </w:rPr>
        <w:t>27</w:t>
      </w:r>
      <w:r w:rsidRPr="009B706A">
        <w:rPr>
          <w:rFonts w:asciiTheme="majorHAnsi" w:hAnsiTheme="majorHAnsi" w:cstheme="majorHAnsi"/>
          <w:bCs/>
        </w:rPr>
        <w:t xml:space="preserve"> Giao diện Cập Nhật Thông Tin Nhân Viên</w:t>
      </w:r>
      <w:bookmarkEnd w:id="57"/>
    </w:p>
    <w:p w14:paraId="7A5846A0" w14:textId="31155ACA" w:rsidR="009560C2" w:rsidRPr="009B706A" w:rsidRDefault="00C47D7A" w:rsidP="0049382E">
      <w:pPr>
        <w:jc w:val="both"/>
        <w:rPr>
          <w:rFonts w:asciiTheme="majorHAnsi" w:hAnsiTheme="majorHAnsi" w:cstheme="majorHAnsi"/>
          <w:b/>
          <w:bCs/>
          <w:sz w:val="26"/>
          <w:szCs w:val="26"/>
        </w:rPr>
      </w:pPr>
      <w:r w:rsidRPr="009B706A">
        <w:rPr>
          <w:rFonts w:asciiTheme="majorHAnsi" w:hAnsiTheme="majorHAnsi" w:cstheme="majorHAnsi"/>
          <w:b/>
          <w:bCs/>
          <w:noProof/>
          <w:sz w:val="26"/>
          <w:szCs w:val="26"/>
        </w:rPr>
        <w:drawing>
          <wp:inline distT="0" distB="0" distL="0" distR="0" wp14:anchorId="1B48BD38" wp14:editId="3FE65D92">
            <wp:extent cx="5734050" cy="4951095"/>
            <wp:effectExtent l="0" t="0" r="0" b="1905"/>
            <wp:docPr id="66223613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236135" name="Picture 1" descr="A screenshot of a computer&#10;&#10;AI-generated content may be incorrect."/>
                    <pic:cNvPicPr/>
                  </pic:nvPicPr>
                  <pic:blipFill>
                    <a:blip r:embed="rId36"/>
                    <a:stretch>
                      <a:fillRect/>
                    </a:stretch>
                  </pic:blipFill>
                  <pic:spPr>
                    <a:xfrm>
                      <a:off x="0" y="0"/>
                      <a:ext cx="5734050" cy="4951095"/>
                    </a:xfrm>
                    <a:prstGeom prst="rect">
                      <a:avLst/>
                    </a:prstGeom>
                  </pic:spPr>
                </pic:pic>
              </a:graphicData>
            </a:graphic>
          </wp:inline>
        </w:drawing>
      </w:r>
    </w:p>
    <w:p w14:paraId="4ED217D5" w14:textId="77777777" w:rsidR="00F5041D" w:rsidRPr="009B706A" w:rsidRDefault="00F5041D" w:rsidP="0049382E">
      <w:pPr>
        <w:jc w:val="both"/>
        <w:rPr>
          <w:rFonts w:asciiTheme="majorHAnsi" w:hAnsiTheme="majorHAnsi" w:cstheme="majorHAnsi"/>
          <w:b/>
          <w:bCs/>
          <w:sz w:val="26"/>
          <w:szCs w:val="26"/>
        </w:rPr>
      </w:pPr>
    </w:p>
    <w:tbl>
      <w:tblPr>
        <w:tblStyle w:val="LiBang"/>
        <w:tblW w:w="4995" w:type="pct"/>
        <w:tblLook w:val="04A0" w:firstRow="1" w:lastRow="0" w:firstColumn="1" w:lastColumn="0" w:noHBand="0" w:noVBand="1"/>
      </w:tblPr>
      <w:tblGrid>
        <w:gridCol w:w="2252"/>
        <w:gridCol w:w="2253"/>
        <w:gridCol w:w="2253"/>
        <w:gridCol w:w="2253"/>
      </w:tblGrid>
      <w:tr w:rsidR="00365F87" w:rsidRPr="009B706A" w14:paraId="11849817" w14:textId="77777777" w:rsidTr="005D3980">
        <w:tc>
          <w:tcPr>
            <w:tcW w:w="2500" w:type="pct"/>
            <w:gridSpan w:val="2"/>
            <w:shd w:val="clear" w:color="auto" w:fill="CCFF66"/>
          </w:tcPr>
          <w:p w14:paraId="0EB0A457" w14:textId="77777777" w:rsidR="00365F87" w:rsidRPr="00E478C5" w:rsidRDefault="00365F87" w:rsidP="0049382E">
            <w:pPr>
              <w:jc w:val="both"/>
              <w:rPr>
                <w:rFonts w:asciiTheme="majorHAnsi" w:hAnsiTheme="majorHAnsi" w:cstheme="majorHAnsi"/>
                <w:b/>
                <w:sz w:val="26"/>
                <w:szCs w:val="26"/>
              </w:rPr>
            </w:pPr>
            <w:r w:rsidRPr="00E478C5">
              <w:rPr>
                <w:rFonts w:asciiTheme="majorHAnsi" w:hAnsiTheme="majorHAnsi" w:cstheme="majorHAnsi"/>
                <w:b/>
                <w:color w:val="000000" w:themeColor="text1"/>
                <w:sz w:val="26"/>
                <w:szCs w:val="26"/>
              </w:rPr>
              <w:t>Hiển thị</w:t>
            </w:r>
          </w:p>
        </w:tc>
        <w:tc>
          <w:tcPr>
            <w:tcW w:w="2500" w:type="pct"/>
            <w:gridSpan w:val="2"/>
          </w:tcPr>
          <w:p w14:paraId="299D459E" w14:textId="5B363E32" w:rsidR="00365F87" w:rsidRPr="009B706A" w:rsidRDefault="00365F87" w:rsidP="0049382E">
            <w:pPr>
              <w:jc w:val="both"/>
              <w:rPr>
                <w:rFonts w:asciiTheme="majorHAnsi" w:hAnsiTheme="majorHAnsi" w:cstheme="majorHAnsi"/>
                <w:bCs/>
                <w:sz w:val="26"/>
                <w:szCs w:val="26"/>
              </w:rPr>
            </w:pPr>
            <w:r w:rsidRPr="009B706A">
              <w:rPr>
                <w:rFonts w:asciiTheme="majorHAnsi" w:hAnsiTheme="majorHAnsi" w:cstheme="majorHAnsi"/>
                <w:bCs/>
                <w:sz w:val="26"/>
                <w:szCs w:val="26"/>
              </w:rPr>
              <w:t>Giao diện cập nhật thông tin nhân viên</w:t>
            </w:r>
          </w:p>
        </w:tc>
      </w:tr>
      <w:tr w:rsidR="00365F87" w:rsidRPr="009B706A" w14:paraId="14623C64" w14:textId="77777777" w:rsidTr="005D3980">
        <w:tc>
          <w:tcPr>
            <w:tcW w:w="2500" w:type="pct"/>
            <w:gridSpan w:val="2"/>
            <w:shd w:val="clear" w:color="auto" w:fill="CCFF66"/>
          </w:tcPr>
          <w:p w14:paraId="26CB6E18" w14:textId="77777777" w:rsidR="00365F87" w:rsidRPr="00E478C5" w:rsidRDefault="00365F87" w:rsidP="0049382E">
            <w:pPr>
              <w:jc w:val="both"/>
              <w:rPr>
                <w:rFonts w:asciiTheme="majorHAnsi" w:hAnsiTheme="majorHAnsi" w:cstheme="majorHAnsi"/>
                <w:b/>
                <w:sz w:val="26"/>
                <w:szCs w:val="26"/>
              </w:rPr>
            </w:pPr>
            <w:r w:rsidRPr="00E478C5">
              <w:rPr>
                <w:rFonts w:asciiTheme="majorHAnsi" w:hAnsiTheme="majorHAnsi" w:cstheme="majorHAnsi"/>
                <w:b/>
                <w:color w:val="000000" w:themeColor="text1"/>
                <w:sz w:val="26"/>
                <w:szCs w:val="26"/>
              </w:rPr>
              <w:t>Mô tả</w:t>
            </w:r>
          </w:p>
        </w:tc>
        <w:tc>
          <w:tcPr>
            <w:tcW w:w="2500" w:type="pct"/>
            <w:gridSpan w:val="2"/>
          </w:tcPr>
          <w:p w14:paraId="654B49FC" w14:textId="48F9959F" w:rsidR="00365F87" w:rsidRPr="009B706A" w:rsidRDefault="00365F87" w:rsidP="0049382E">
            <w:pPr>
              <w:jc w:val="both"/>
              <w:rPr>
                <w:rFonts w:asciiTheme="majorHAnsi" w:hAnsiTheme="majorHAnsi" w:cstheme="majorHAnsi"/>
                <w:bCs/>
                <w:sz w:val="26"/>
                <w:szCs w:val="26"/>
              </w:rPr>
            </w:pPr>
            <w:r w:rsidRPr="009B706A">
              <w:rPr>
                <w:rFonts w:asciiTheme="majorHAnsi" w:hAnsiTheme="majorHAnsi" w:cstheme="majorHAnsi"/>
                <w:bCs/>
                <w:sz w:val="26"/>
                <w:szCs w:val="26"/>
              </w:rPr>
              <w:t>Hiển thị giao diện để người quản lý hoặc admin chỉnh sửa các thông tin của nhân viên đã có trong hệ thống như họ tên, địa chỉ, ngày sinh, email, số điện thoại, giới tính, vị trí.</w:t>
            </w:r>
          </w:p>
        </w:tc>
      </w:tr>
      <w:tr w:rsidR="00365F87" w:rsidRPr="009B706A" w14:paraId="5AFEF5E4" w14:textId="77777777" w:rsidTr="005D3980">
        <w:tc>
          <w:tcPr>
            <w:tcW w:w="2500" w:type="pct"/>
            <w:gridSpan w:val="2"/>
            <w:shd w:val="clear" w:color="auto" w:fill="CCFF66"/>
          </w:tcPr>
          <w:p w14:paraId="17B374C3" w14:textId="77777777" w:rsidR="00365F87" w:rsidRPr="00E478C5" w:rsidRDefault="00365F87" w:rsidP="0049382E">
            <w:pPr>
              <w:jc w:val="both"/>
              <w:rPr>
                <w:rFonts w:asciiTheme="majorHAnsi" w:hAnsiTheme="majorHAnsi" w:cstheme="majorHAnsi"/>
                <w:b/>
                <w:sz w:val="26"/>
                <w:szCs w:val="26"/>
              </w:rPr>
            </w:pPr>
            <w:r w:rsidRPr="00E478C5">
              <w:rPr>
                <w:rFonts w:asciiTheme="majorHAnsi" w:hAnsiTheme="majorHAnsi" w:cstheme="majorHAnsi"/>
                <w:b/>
                <w:color w:val="000000" w:themeColor="text1"/>
                <w:sz w:val="26"/>
                <w:szCs w:val="26"/>
              </w:rPr>
              <w:t>Hiển thị truy cập</w:t>
            </w:r>
          </w:p>
        </w:tc>
        <w:tc>
          <w:tcPr>
            <w:tcW w:w="2500" w:type="pct"/>
            <w:gridSpan w:val="2"/>
          </w:tcPr>
          <w:p w14:paraId="5A932BAA" w14:textId="4DE5467A" w:rsidR="00365F87" w:rsidRPr="009B706A" w:rsidRDefault="00365F87" w:rsidP="0049382E">
            <w:pPr>
              <w:jc w:val="both"/>
              <w:rPr>
                <w:rFonts w:asciiTheme="majorHAnsi" w:hAnsiTheme="majorHAnsi" w:cstheme="majorHAnsi"/>
                <w:bCs/>
                <w:sz w:val="26"/>
                <w:szCs w:val="26"/>
              </w:rPr>
            </w:pPr>
            <w:r w:rsidRPr="009B706A">
              <w:rPr>
                <w:rFonts w:asciiTheme="majorHAnsi" w:hAnsiTheme="majorHAnsi" w:cstheme="majorHAnsi"/>
                <w:bCs/>
                <w:sz w:val="26"/>
                <w:szCs w:val="26"/>
              </w:rPr>
              <w:t>Chỉ người quản lý hoặc admin có quyền truy cập vào giao diện Quản lý nhân viên này để chỉnh sửa thông tin nhân viên.</w:t>
            </w:r>
          </w:p>
        </w:tc>
      </w:tr>
      <w:tr w:rsidR="00365F87" w:rsidRPr="009B706A" w14:paraId="725D2F30" w14:textId="77777777" w:rsidTr="005D3980">
        <w:tc>
          <w:tcPr>
            <w:tcW w:w="5000" w:type="pct"/>
            <w:gridSpan w:val="4"/>
            <w:shd w:val="clear" w:color="auto" w:fill="CCFF66"/>
          </w:tcPr>
          <w:p w14:paraId="022C2391" w14:textId="77777777" w:rsidR="00365F87" w:rsidRPr="00E478C5" w:rsidRDefault="00365F87" w:rsidP="00E478C5">
            <w:pPr>
              <w:jc w:val="center"/>
              <w:rPr>
                <w:rFonts w:asciiTheme="majorHAnsi" w:hAnsiTheme="majorHAnsi" w:cstheme="majorHAnsi"/>
                <w:b/>
                <w:sz w:val="26"/>
                <w:szCs w:val="26"/>
              </w:rPr>
            </w:pPr>
            <w:r w:rsidRPr="00E478C5">
              <w:rPr>
                <w:rFonts w:asciiTheme="majorHAnsi" w:hAnsiTheme="majorHAnsi" w:cstheme="majorHAnsi"/>
                <w:b/>
                <w:color w:val="000000" w:themeColor="text1"/>
                <w:sz w:val="26"/>
                <w:szCs w:val="26"/>
              </w:rPr>
              <w:t>Nội dung hiển thị</w:t>
            </w:r>
          </w:p>
        </w:tc>
      </w:tr>
      <w:tr w:rsidR="00365F87" w:rsidRPr="009B706A" w14:paraId="17FFEBEB" w14:textId="77777777" w:rsidTr="005D3980">
        <w:tc>
          <w:tcPr>
            <w:tcW w:w="1250" w:type="pct"/>
            <w:shd w:val="clear" w:color="auto" w:fill="CCFF66"/>
          </w:tcPr>
          <w:p w14:paraId="7BE84982" w14:textId="77777777" w:rsidR="00365F87" w:rsidRPr="00E478C5" w:rsidRDefault="00365F87" w:rsidP="00E478C5">
            <w:pPr>
              <w:jc w:val="center"/>
              <w:rPr>
                <w:rFonts w:asciiTheme="majorHAnsi" w:hAnsiTheme="majorHAnsi" w:cstheme="majorHAnsi"/>
                <w:b/>
                <w:sz w:val="26"/>
                <w:szCs w:val="26"/>
              </w:rPr>
            </w:pPr>
            <w:r w:rsidRPr="00E478C5">
              <w:rPr>
                <w:rFonts w:asciiTheme="majorHAnsi" w:hAnsiTheme="majorHAnsi" w:cstheme="majorHAnsi"/>
                <w:b/>
                <w:color w:val="000000" w:themeColor="text1"/>
                <w:sz w:val="26"/>
                <w:szCs w:val="26"/>
              </w:rPr>
              <w:t>Mục</w:t>
            </w:r>
          </w:p>
        </w:tc>
        <w:tc>
          <w:tcPr>
            <w:tcW w:w="1250" w:type="pct"/>
            <w:shd w:val="clear" w:color="auto" w:fill="CCFF66"/>
          </w:tcPr>
          <w:p w14:paraId="195907ED" w14:textId="77777777" w:rsidR="00365F87" w:rsidRPr="00E478C5" w:rsidRDefault="00365F87" w:rsidP="00E478C5">
            <w:pPr>
              <w:jc w:val="center"/>
              <w:rPr>
                <w:rFonts w:asciiTheme="majorHAnsi" w:hAnsiTheme="majorHAnsi" w:cstheme="majorHAnsi"/>
                <w:b/>
                <w:sz w:val="26"/>
                <w:szCs w:val="26"/>
              </w:rPr>
            </w:pPr>
            <w:r w:rsidRPr="00E478C5">
              <w:rPr>
                <w:rFonts w:asciiTheme="majorHAnsi" w:hAnsiTheme="majorHAnsi" w:cstheme="majorHAnsi"/>
                <w:b/>
                <w:color w:val="000000" w:themeColor="text1"/>
                <w:sz w:val="26"/>
                <w:szCs w:val="26"/>
              </w:rPr>
              <w:t>Loại</w:t>
            </w:r>
          </w:p>
        </w:tc>
        <w:tc>
          <w:tcPr>
            <w:tcW w:w="1250" w:type="pct"/>
            <w:shd w:val="clear" w:color="auto" w:fill="CCFF66"/>
          </w:tcPr>
          <w:p w14:paraId="0791C0C7" w14:textId="77777777" w:rsidR="00365F87" w:rsidRPr="00E478C5" w:rsidRDefault="00365F87" w:rsidP="00E478C5">
            <w:pPr>
              <w:jc w:val="center"/>
              <w:rPr>
                <w:rFonts w:asciiTheme="majorHAnsi" w:hAnsiTheme="majorHAnsi" w:cstheme="majorHAnsi"/>
                <w:b/>
                <w:sz w:val="26"/>
                <w:szCs w:val="26"/>
              </w:rPr>
            </w:pPr>
            <w:r w:rsidRPr="00E478C5">
              <w:rPr>
                <w:rFonts w:asciiTheme="majorHAnsi" w:hAnsiTheme="majorHAnsi" w:cstheme="majorHAnsi"/>
                <w:b/>
                <w:color w:val="000000" w:themeColor="text1"/>
                <w:sz w:val="26"/>
                <w:szCs w:val="26"/>
              </w:rPr>
              <w:t>Dữ liệu</w:t>
            </w:r>
          </w:p>
        </w:tc>
        <w:tc>
          <w:tcPr>
            <w:tcW w:w="1250" w:type="pct"/>
            <w:shd w:val="clear" w:color="auto" w:fill="CCFF66"/>
          </w:tcPr>
          <w:p w14:paraId="7D9D562D" w14:textId="77777777" w:rsidR="00365F87" w:rsidRPr="00E478C5" w:rsidRDefault="00365F87" w:rsidP="00E478C5">
            <w:pPr>
              <w:jc w:val="center"/>
              <w:rPr>
                <w:rFonts w:asciiTheme="majorHAnsi" w:hAnsiTheme="majorHAnsi" w:cstheme="majorHAnsi"/>
                <w:b/>
                <w:sz w:val="26"/>
                <w:szCs w:val="26"/>
              </w:rPr>
            </w:pPr>
            <w:r w:rsidRPr="00E478C5">
              <w:rPr>
                <w:rFonts w:asciiTheme="majorHAnsi" w:hAnsiTheme="majorHAnsi" w:cstheme="majorHAnsi"/>
                <w:b/>
                <w:color w:val="000000" w:themeColor="text1"/>
                <w:sz w:val="26"/>
                <w:szCs w:val="26"/>
              </w:rPr>
              <w:t>Mô tả</w:t>
            </w:r>
          </w:p>
        </w:tc>
      </w:tr>
      <w:tr w:rsidR="00365F87" w:rsidRPr="009B706A" w14:paraId="459921AE" w14:textId="77777777" w:rsidTr="005D3980">
        <w:tc>
          <w:tcPr>
            <w:tcW w:w="1250" w:type="pct"/>
            <w:shd w:val="clear" w:color="auto" w:fill="auto"/>
          </w:tcPr>
          <w:p w14:paraId="500A5BAE" w14:textId="4E60F360" w:rsidR="00365F87" w:rsidRPr="009B706A" w:rsidRDefault="006D1E6E"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Họ và tên</w:t>
            </w:r>
          </w:p>
        </w:tc>
        <w:tc>
          <w:tcPr>
            <w:tcW w:w="1250" w:type="pct"/>
            <w:shd w:val="clear" w:color="auto" w:fill="auto"/>
          </w:tcPr>
          <w:p w14:paraId="386BFCBA" w14:textId="47D6599E" w:rsidR="00365F87" w:rsidRPr="009B706A" w:rsidRDefault="006D1E6E"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Text</w:t>
            </w:r>
          </w:p>
        </w:tc>
        <w:tc>
          <w:tcPr>
            <w:tcW w:w="1250" w:type="pct"/>
            <w:shd w:val="clear" w:color="auto" w:fill="auto"/>
          </w:tcPr>
          <w:p w14:paraId="21CB2F3C" w14:textId="3F1BBE05" w:rsidR="00365F87" w:rsidRPr="009B706A" w:rsidRDefault="006D1E6E"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Họ và tên nhân viên</w:t>
            </w:r>
          </w:p>
        </w:tc>
        <w:tc>
          <w:tcPr>
            <w:tcW w:w="1250" w:type="pct"/>
            <w:shd w:val="clear" w:color="auto" w:fill="auto"/>
          </w:tcPr>
          <w:p w14:paraId="0ADFC51A" w14:textId="60E0AE82" w:rsidR="00365F87" w:rsidRPr="009B706A" w:rsidRDefault="006D1E6E"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Nhập họ và tên đầy đủ của nhân viên mới.</w:t>
            </w:r>
          </w:p>
        </w:tc>
      </w:tr>
      <w:tr w:rsidR="006D1E6E" w:rsidRPr="009B706A" w14:paraId="27E0CEA9" w14:textId="77777777" w:rsidTr="005D3980">
        <w:tc>
          <w:tcPr>
            <w:tcW w:w="1250" w:type="pct"/>
            <w:shd w:val="clear" w:color="auto" w:fill="auto"/>
          </w:tcPr>
          <w:p w14:paraId="3153658A" w14:textId="0F8386E0" w:rsidR="006D1E6E" w:rsidRPr="009B706A" w:rsidRDefault="006D1E6E"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Địa chỉ</w:t>
            </w:r>
          </w:p>
        </w:tc>
        <w:tc>
          <w:tcPr>
            <w:tcW w:w="1250" w:type="pct"/>
            <w:shd w:val="clear" w:color="auto" w:fill="auto"/>
          </w:tcPr>
          <w:p w14:paraId="676B3E37" w14:textId="6B5CB68C" w:rsidR="006D1E6E" w:rsidRPr="009B706A" w:rsidRDefault="006D1E6E"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Text</w:t>
            </w:r>
          </w:p>
        </w:tc>
        <w:tc>
          <w:tcPr>
            <w:tcW w:w="1250" w:type="pct"/>
            <w:shd w:val="clear" w:color="auto" w:fill="auto"/>
          </w:tcPr>
          <w:p w14:paraId="183EB114" w14:textId="1E6A281E" w:rsidR="006D1E6E" w:rsidRPr="009B706A" w:rsidRDefault="006D1E6E"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Địa chỉ của nhân viên</w:t>
            </w:r>
          </w:p>
        </w:tc>
        <w:tc>
          <w:tcPr>
            <w:tcW w:w="1250" w:type="pct"/>
            <w:shd w:val="clear" w:color="auto" w:fill="auto"/>
          </w:tcPr>
          <w:p w14:paraId="381C11BA" w14:textId="45A4AA73" w:rsidR="006D1E6E" w:rsidRPr="009B706A" w:rsidRDefault="006D1E6E"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Nhập địa chỉ của nhân viên mới.</w:t>
            </w:r>
          </w:p>
        </w:tc>
      </w:tr>
      <w:tr w:rsidR="006D1E6E" w:rsidRPr="009B706A" w14:paraId="6516D77A" w14:textId="77777777" w:rsidTr="005D3980">
        <w:tc>
          <w:tcPr>
            <w:tcW w:w="1250" w:type="pct"/>
            <w:shd w:val="clear" w:color="auto" w:fill="auto"/>
          </w:tcPr>
          <w:p w14:paraId="64B9E531" w14:textId="76CCF705" w:rsidR="006D1E6E" w:rsidRPr="009B706A" w:rsidRDefault="006D1E6E"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Ngày sinh</w:t>
            </w:r>
          </w:p>
        </w:tc>
        <w:tc>
          <w:tcPr>
            <w:tcW w:w="1250" w:type="pct"/>
            <w:shd w:val="clear" w:color="auto" w:fill="auto"/>
          </w:tcPr>
          <w:p w14:paraId="4A9A7FB6" w14:textId="38CD325B" w:rsidR="006D1E6E" w:rsidRPr="009B706A" w:rsidRDefault="006D1E6E"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Date</w:t>
            </w:r>
          </w:p>
        </w:tc>
        <w:tc>
          <w:tcPr>
            <w:tcW w:w="1250" w:type="pct"/>
            <w:shd w:val="clear" w:color="auto" w:fill="auto"/>
          </w:tcPr>
          <w:p w14:paraId="24224D13" w14:textId="120FC4DF" w:rsidR="006D1E6E" w:rsidRPr="009B706A" w:rsidRDefault="006D1E6E"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Ngày sinh</w:t>
            </w:r>
          </w:p>
        </w:tc>
        <w:tc>
          <w:tcPr>
            <w:tcW w:w="1250" w:type="pct"/>
            <w:shd w:val="clear" w:color="auto" w:fill="auto"/>
          </w:tcPr>
          <w:p w14:paraId="52F39137" w14:textId="6580F117" w:rsidR="006D1E6E" w:rsidRPr="009B706A" w:rsidRDefault="006D1E6E"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Chọn ngày sinh của nhân viên.</w:t>
            </w:r>
          </w:p>
        </w:tc>
      </w:tr>
      <w:tr w:rsidR="006D1E6E" w:rsidRPr="009B706A" w14:paraId="040C471B" w14:textId="77777777" w:rsidTr="005D3980">
        <w:tc>
          <w:tcPr>
            <w:tcW w:w="1250" w:type="pct"/>
            <w:shd w:val="clear" w:color="auto" w:fill="auto"/>
          </w:tcPr>
          <w:p w14:paraId="36B056A2" w14:textId="7D93A65E" w:rsidR="006D1E6E" w:rsidRPr="009B706A" w:rsidRDefault="006D1E6E"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Số điện thoại</w:t>
            </w:r>
          </w:p>
        </w:tc>
        <w:tc>
          <w:tcPr>
            <w:tcW w:w="1250" w:type="pct"/>
            <w:shd w:val="clear" w:color="auto" w:fill="auto"/>
          </w:tcPr>
          <w:p w14:paraId="25F844D8" w14:textId="5A04F896" w:rsidR="006D1E6E" w:rsidRPr="009B706A" w:rsidRDefault="006D1E6E"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Text</w:t>
            </w:r>
          </w:p>
        </w:tc>
        <w:tc>
          <w:tcPr>
            <w:tcW w:w="1250" w:type="pct"/>
            <w:shd w:val="clear" w:color="auto" w:fill="auto"/>
          </w:tcPr>
          <w:p w14:paraId="4075CA97" w14:textId="4CCFB69F" w:rsidR="006D1E6E" w:rsidRPr="009B706A" w:rsidRDefault="006D1E6E"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Số điện thoại</w:t>
            </w:r>
          </w:p>
        </w:tc>
        <w:tc>
          <w:tcPr>
            <w:tcW w:w="1250" w:type="pct"/>
            <w:shd w:val="clear" w:color="auto" w:fill="auto"/>
          </w:tcPr>
          <w:p w14:paraId="01E9DE92" w14:textId="4974EE4A" w:rsidR="006D1E6E" w:rsidRPr="009B706A" w:rsidRDefault="006D1E6E"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Nhập số điện thoại của nhân viên.</w:t>
            </w:r>
          </w:p>
        </w:tc>
      </w:tr>
      <w:tr w:rsidR="006D1E6E" w:rsidRPr="009B706A" w14:paraId="62AF611F" w14:textId="77777777" w:rsidTr="005D3980">
        <w:tc>
          <w:tcPr>
            <w:tcW w:w="1250" w:type="pct"/>
            <w:shd w:val="clear" w:color="auto" w:fill="auto"/>
          </w:tcPr>
          <w:p w14:paraId="25CFE8BF" w14:textId="1BDE081D" w:rsidR="006D1E6E" w:rsidRPr="009B706A" w:rsidRDefault="006D1E6E"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lastRenderedPageBreak/>
              <w:t>Tên tài khoản</w:t>
            </w:r>
          </w:p>
        </w:tc>
        <w:tc>
          <w:tcPr>
            <w:tcW w:w="1250" w:type="pct"/>
            <w:shd w:val="clear" w:color="auto" w:fill="auto"/>
          </w:tcPr>
          <w:p w14:paraId="3420C101" w14:textId="3503A4AC" w:rsidR="006D1E6E" w:rsidRPr="009B706A" w:rsidRDefault="006D1E6E"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Text</w:t>
            </w:r>
          </w:p>
        </w:tc>
        <w:tc>
          <w:tcPr>
            <w:tcW w:w="1250" w:type="pct"/>
            <w:shd w:val="clear" w:color="auto" w:fill="auto"/>
          </w:tcPr>
          <w:p w14:paraId="67990021" w14:textId="04144D18" w:rsidR="006D1E6E" w:rsidRPr="009B706A" w:rsidRDefault="006D1E6E"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Tên tài khoản</w:t>
            </w:r>
          </w:p>
        </w:tc>
        <w:tc>
          <w:tcPr>
            <w:tcW w:w="1250" w:type="pct"/>
            <w:shd w:val="clear" w:color="auto" w:fill="auto"/>
          </w:tcPr>
          <w:p w14:paraId="73A6D7BD" w14:textId="2480DB5B" w:rsidR="006D1E6E" w:rsidRPr="009B706A" w:rsidRDefault="006D1E6E"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Nhập tên tài khoản cho nhân viên.</w:t>
            </w:r>
          </w:p>
        </w:tc>
      </w:tr>
      <w:tr w:rsidR="006D1E6E" w:rsidRPr="009B706A" w14:paraId="7AB7ADBA" w14:textId="77777777" w:rsidTr="005D3980">
        <w:tc>
          <w:tcPr>
            <w:tcW w:w="1250" w:type="pct"/>
            <w:shd w:val="clear" w:color="auto" w:fill="auto"/>
          </w:tcPr>
          <w:p w14:paraId="77A42077" w14:textId="2364FEC5" w:rsidR="006D1E6E" w:rsidRPr="009B706A" w:rsidRDefault="006D1E6E"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Mật khẩu</w:t>
            </w:r>
          </w:p>
        </w:tc>
        <w:tc>
          <w:tcPr>
            <w:tcW w:w="1250" w:type="pct"/>
            <w:shd w:val="clear" w:color="auto" w:fill="auto"/>
          </w:tcPr>
          <w:p w14:paraId="6E7E5FB3" w14:textId="118433CB" w:rsidR="006D1E6E" w:rsidRPr="009B706A" w:rsidRDefault="006D1E6E"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Text</w:t>
            </w:r>
          </w:p>
        </w:tc>
        <w:tc>
          <w:tcPr>
            <w:tcW w:w="1250" w:type="pct"/>
            <w:shd w:val="clear" w:color="auto" w:fill="auto"/>
          </w:tcPr>
          <w:p w14:paraId="012A5A94" w14:textId="44C51A2E" w:rsidR="006D1E6E" w:rsidRPr="009B706A" w:rsidRDefault="006D1E6E"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Mật khẩu</w:t>
            </w:r>
          </w:p>
        </w:tc>
        <w:tc>
          <w:tcPr>
            <w:tcW w:w="1250" w:type="pct"/>
            <w:shd w:val="clear" w:color="auto" w:fill="auto"/>
          </w:tcPr>
          <w:p w14:paraId="50E19FAE" w14:textId="1D5517FE" w:rsidR="006D1E6E" w:rsidRPr="009B706A" w:rsidRDefault="006D1E6E"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Nhập mật khẩu cho tài khoản nhân viên.</w:t>
            </w:r>
          </w:p>
        </w:tc>
      </w:tr>
      <w:tr w:rsidR="006D1E6E" w:rsidRPr="009B706A" w14:paraId="383E8C72" w14:textId="77777777" w:rsidTr="005D3980">
        <w:tc>
          <w:tcPr>
            <w:tcW w:w="1250" w:type="pct"/>
            <w:shd w:val="clear" w:color="auto" w:fill="auto"/>
          </w:tcPr>
          <w:p w14:paraId="4FB28989" w14:textId="439CCF48" w:rsidR="006D1E6E" w:rsidRPr="009B706A" w:rsidRDefault="006D1E6E"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Email</w:t>
            </w:r>
          </w:p>
        </w:tc>
        <w:tc>
          <w:tcPr>
            <w:tcW w:w="1250" w:type="pct"/>
            <w:shd w:val="clear" w:color="auto" w:fill="auto"/>
          </w:tcPr>
          <w:p w14:paraId="0F532689" w14:textId="5CD0DBE3" w:rsidR="006D1E6E" w:rsidRPr="009B706A" w:rsidRDefault="006D1E6E"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Text</w:t>
            </w:r>
          </w:p>
        </w:tc>
        <w:tc>
          <w:tcPr>
            <w:tcW w:w="1250" w:type="pct"/>
            <w:shd w:val="clear" w:color="auto" w:fill="auto"/>
          </w:tcPr>
          <w:p w14:paraId="03FA207A" w14:textId="0FA42D27" w:rsidR="006D1E6E" w:rsidRPr="009B706A" w:rsidRDefault="006D1E6E"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Địa chỉ email</w:t>
            </w:r>
          </w:p>
        </w:tc>
        <w:tc>
          <w:tcPr>
            <w:tcW w:w="1250" w:type="pct"/>
            <w:shd w:val="clear" w:color="auto" w:fill="auto"/>
          </w:tcPr>
          <w:p w14:paraId="2DBC9F78" w14:textId="72315B20" w:rsidR="006D1E6E" w:rsidRPr="009B706A" w:rsidRDefault="006D1E6E"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Nhập địa chỉ email của nhân viên.</w:t>
            </w:r>
          </w:p>
        </w:tc>
      </w:tr>
      <w:tr w:rsidR="006D1E6E" w:rsidRPr="009B706A" w14:paraId="148428AA" w14:textId="77777777" w:rsidTr="005D3980">
        <w:tc>
          <w:tcPr>
            <w:tcW w:w="1250" w:type="pct"/>
            <w:shd w:val="clear" w:color="auto" w:fill="auto"/>
          </w:tcPr>
          <w:p w14:paraId="5F59D24C" w14:textId="1DC70CEA" w:rsidR="006D1E6E" w:rsidRPr="009B706A" w:rsidRDefault="006D1E6E"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Giới tính</w:t>
            </w:r>
          </w:p>
        </w:tc>
        <w:tc>
          <w:tcPr>
            <w:tcW w:w="1250" w:type="pct"/>
            <w:shd w:val="clear" w:color="auto" w:fill="auto"/>
          </w:tcPr>
          <w:p w14:paraId="13E58D4C" w14:textId="712C9A61" w:rsidR="006D1E6E" w:rsidRPr="009B706A" w:rsidRDefault="006D1E6E"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Radio</w:t>
            </w:r>
          </w:p>
        </w:tc>
        <w:tc>
          <w:tcPr>
            <w:tcW w:w="1250" w:type="pct"/>
            <w:shd w:val="clear" w:color="auto" w:fill="auto"/>
          </w:tcPr>
          <w:p w14:paraId="686A4E5C" w14:textId="4F6476E0" w:rsidR="006D1E6E" w:rsidRPr="009B706A" w:rsidRDefault="006D1E6E"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Nam / Nữ</w:t>
            </w:r>
          </w:p>
        </w:tc>
        <w:tc>
          <w:tcPr>
            <w:tcW w:w="1250" w:type="pct"/>
            <w:shd w:val="clear" w:color="auto" w:fill="auto"/>
          </w:tcPr>
          <w:p w14:paraId="514D10A3" w14:textId="65478956" w:rsidR="006D1E6E" w:rsidRPr="009B706A" w:rsidRDefault="006D1E6E"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Chọn giới tính của nhân viên.</w:t>
            </w:r>
          </w:p>
        </w:tc>
      </w:tr>
      <w:tr w:rsidR="006D1E6E" w:rsidRPr="009B706A" w14:paraId="57C29644" w14:textId="77777777" w:rsidTr="005D3980">
        <w:tc>
          <w:tcPr>
            <w:tcW w:w="1250" w:type="pct"/>
            <w:shd w:val="clear" w:color="auto" w:fill="auto"/>
          </w:tcPr>
          <w:p w14:paraId="5B6B9CD6" w14:textId="76B3E352" w:rsidR="006D1E6E" w:rsidRPr="009B706A" w:rsidRDefault="006D1E6E"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Ảnh</w:t>
            </w:r>
          </w:p>
        </w:tc>
        <w:tc>
          <w:tcPr>
            <w:tcW w:w="1250" w:type="pct"/>
            <w:shd w:val="clear" w:color="auto" w:fill="auto"/>
          </w:tcPr>
          <w:p w14:paraId="4A6C9662" w14:textId="1EB3A81D" w:rsidR="006D1E6E" w:rsidRPr="009B706A" w:rsidRDefault="006D1E6E"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File</w:t>
            </w:r>
          </w:p>
        </w:tc>
        <w:tc>
          <w:tcPr>
            <w:tcW w:w="1250" w:type="pct"/>
            <w:shd w:val="clear" w:color="auto" w:fill="auto"/>
          </w:tcPr>
          <w:p w14:paraId="42D202DF" w14:textId="618B3A2C" w:rsidR="006D1E6E" w:rsidRPr="009B706A" w:rsidRDefault="006D1E6E"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Hình ảnh của nhân viên</w:t>
            </w:r>
          </w:p>
        </w:tc>
        <w:tc>
          <w:tcPr>
            <w:tcW w:w="1250" w:type="pct"/>
            <w:shd w:val="clear" w:color="auto" w:fill="auto"/>
          </w:tcPr>
          <w:p w14:paraId="0DC4F39D" w14:textId="60EDCFBA" w:rsidR="006D1E6E" w:rsidRPr="009B706A" w:rsidRDefault="006D1E6E"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Tải ảnh đại diện của nhân viên lên.</w:t>
            </w:r>
          </w:p>
        </w:tc>
      </w:tr>
      <w:tr w:rsidR="006D1E6E" w:rsidRPr="009B706A" w14:paraId="44DD7C0E" w14:textId="77777777" w:rsidTr="005D3980">
        <w:tc>
          <w:tcPr>
            <w:tcW w:w="1250" w:type="pct"/>
            <w:shd w:val="clear" w:color="auto" w:fill="auto"/>
          </w:tcPr>
          <w:p w14:paraId="3444475F" w14:textId="41EFF167" w:rsidR="006D1E6E" w:rsidRPr="009B706A" w:rsidRDefault="006D1E6E"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Vị trí</w:t>
            </w:r>
          </w:p>
        </w:tc>
        <w:tc>
          <w:tcPr>
            <w:tcW w:w="1250" w:type="pct"/>
            <w:shd w:val="clear" w:color="auto" w:fill="auto"/>
          </w:tcPr>
          <w:p w14:paraId="3A72D91C" w14:textId="79472428" w:rsidR="006D1E6E" w:rsidRPr="009B706A" w:rsidRDefault="006D1E6E"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Vị trí</w:t>
            </w:r>
          </w:p>
        </w:tc>
        <w:tc>
          <w:tcPr>
            <w:tcW w:w="1250" w:type="pct"/>
            <w:shd w:val="clear" w:color="auto" w:fill="auto"/>
          </w:tcPr>
          <w:p w14:paraId="62FFD997" w14:textId="160CFEE3" w:rsidR="006D1E6E" w:rsidRPr="009B706A" w:rsidRDefault="006D1E6E"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Nhân viên, Quản lý, Admin</w:t>
            </w:r>
          </w:p>
        </w:tc>
        <w:tc>
          <w:tcPr>
            <w:tcW w:w="1250" w:type="pct"/>
            <w:shd w:val="clear" w:color="auto" w:fill="auto"/>
          </w:tcPr>
          <w:p w14:paraId="0C4B6E92" w14:textId="2D3ED23A" w:rsidR="006D1E6E" w:rsidRPr="009B706A" w:rsidRDefault="006D1E6E"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Chọn vị trí công việc của nhân viên (Nhân viên, Quản lý, Admin).</w:t>
            </w:r>
          </w:p>
        </w:tc>
      </w:tr>
      <w:tr w:rsidR="00365F87" w:rsidRPr="009B706A" w14:paraId="0FDC3333" w14:textId="77777777" w:rsidTr="005D3980">
        <w:tc>
          <w:tcPr>
            <w:tcW w:w="5000" w:type="pct"/>
            <w:gridSpan w:val="4"/>
            <w:shd w:val="clear" w:color="auto" w:fill="CCFF66"/>
          </w:tcPr>
          <w:p w14:paraId="1EADE2A2" w14:textId="77777777" w:rsidR="00365F87" w:rsidRPr="00E478C5" w:rsidRDefault="00365F87" w:rsidP="00E478C5">
            <w:pPr>
              <w:jc w:val="center"/>
              <w:rPr>
                <w:rFonts w:asciiTheme="majorHAnsi" w:hAnsiTheme="majorHAnsi" w:cstheme="majorHAnsi"/>
                <w:b/>
                <w:sz w:val="26"/>
                <w:szCs w:val="26"/>
              </w:rPr>
            </w:pPr>
            <w:r w:rsidRPr="00E478C5">
              <w:rPr>
                <w:rFonts w:asciiTheme="majorHAnsi" w:hAnsiTheme="majorHAnsi" w:cstheme="majorHAnsi"/>
                <w:b/>
                <w:color w:val="000000" w:themeColor="text1"/>
                <w:sz w:val="26"/>
                <w:szCs w:val="26"/>
              </w:rPr>
              <w:t>Nội dung hiển thị</w:t>
            </w:r>
          </w:p>
        </w:tc>
      </w:tr>
      <w:tr w:rsidR="00365F87" w:rsidRPr="009B706A" w14:paraId="54B42439" w14:textId="77777777" w:rsidTr="005D3980">
        <w:tc>
          <w:tcPr>
            <w:tcW w:w="1250" w:type="pct"/>
            <w:shd w:val="clear" w:color="auto" w:fill="CCFF66"/>
          </w:tcPr>
          <w:p w14:paraId="0DA4F6E9" w14:textId="77777777" w:rsidR="00365F87" w:rsidRPr="00E478C5" w:rsidRDefault="00365F87" w:rsidP="00E478C5">
            <w:pPr>
              <w:jc w:val="center"/>
              <w:rPr>
                <w:rFonts w:asciiTheme="majorHAnsi" w:hAnsiTheme="majorHAnsi" w:cstheme="majorHAnsi"/>
                <w:b/>
                <w:sz w:val="26"/>
                <w:szCs w:val="26"/>
                <w:lang w:val="vi-VN"/>
              </w:rPr>
            </w:pPr>
            <w:r w:rsidRPr="00E478C5">
              <w:rPr>
                <w:rFonts w:asciiTheme="majorHAnsi" w:hAnsiTheme="majorHAnsi" w:cstheme="majorHAnsi"/>
                <w:b/>
                <w:color w:val="000000" w:themeColor="text1"/>
                <w:sz w:val="26"/>
                <w:szCs w:val="26"/>
              </w:rPr>
              <w:t>Tên hành động</w:t>
            </w:r>
          </w:p>
        </w:tc>
        <w:tc>
          <w:tcPr>
            <w:tcW w:w="1250" w:type="pct"/>
            <w:shd w:val="clear" w:color="auto" w:fill="CCFF66"/>
          </w:tcPr>
          <w:p w14:paraId="0CA0F1C9" w14:textId="77777777" w:rsidR="00365F87" w:rsidRPr="00E478C5" w:rsidRDefault="00365F87" w:rsidP="00E478C5">
            <w:pPr>
              <w:jc w:val="center"/>
              <w:rPr>
                <w:rFonts w:asciiTheme="majorHAnsi" w:hAnsiTheme="majorHAnsi" w:cstheme="majorHAnsi"/>
                <w:b/>
                <w:sz w:val="26"/>
                <w:szCs w:val="26"/>
                <w:lang w:val="vi-VN"/>
              </w:rPr>
            </w:pPr>
            <w:r w:rsidRPr="00E478C5">
              <w:rPr>
                <w:rFonts w:asciiTheme="majorHAnsi" w:hAnsiTheme="majorHAnsi" w:cstheme="majorHAnsi"/>
                <w:b/>
                <w:color w:val="000000" w:themeColor="text1"/>
                <w:sz w:val="26"/>
                <w:szCs w:val="26"/>
              </w:rPr>
              <w:t>Mô tả</w:t>
            </w:r>
          </w:p>
        </w:tc>
        <w:tc>
          <w:tcPr>
            <w:tcW w:w="1250" w:type="pct"/>
            <w:shd w:val="clear" w:color="auto" w:fill="CCFF66"/>
          </w:tcPr>
          <w:p w14:paraId="156854C9" w14:textId="77777777" w:rsidR="00365F87" w:rsidRPr="00E478C5" w:rsidRDefault="00365F87" w:rsidP="00E478C5">
            <w:pPr>
              <w:jc w:val="center"/>
              <w:rPr>
                <w:rFonts w:asciiTheme="majorHAnsi" w:hAnsiTheme="majorHAnsi" w:cstheme="majorHAnsi"/>
                <w:b/>
                <w:sz w:val="26"/>
                <w:szCs w:val="26"/>
                <w:lang w:val="vi-VN"/>
              </w:rPr>
            </w:pPr>
            <w:r w:rsidRPr="00E478C5">
              <w:rPr>
                <w:rFonts w:asciiTheme="majorHAnsi" w:hAnsiTheme="majorHAnsi" w:cstheme="majorHAnsi"/>
                <w:b/>
                <w:color w:val="000000" w:themeColor="text1"/>
                <w:sz w:val="26"/>
                <w:szCs w:val="26"/>
              </w:rPr>
              <w:t>Thành công</w:t>
            </w:r>
          </w:p>
        </w:tc>
        <w:tc>
          <w:tcPr>
            <w:tcW w:w="1250" w:type="pct"/>
            <w:shd w:val="clear" w:color="auto" w:fill="CCFF66"/>
          </w:tcPr>
          <w:p w14:paraId="5E894F4D" w14:textId="77777777" w:rsidR="00365F87" w:rsidRPr="00E478C5" w:rsidRDefault="00365F87" w:rsidP="00E478C5">
            <w:pPr>
              <w:jc w:val="center"/>
              <w:rPr>
                <w:rFonts w:asciiTheme="majorHAnsi" w:hAnsiTheme="majorHAnsi" w:cstheme="majorHAnsi"/>
                <w:b/>
                <w:sz w:val="26"/>
                <w:szCs w:val="26"/>
                <w:lang w:val="vi-VN"/>
              </w:rPr>
            </w:pPr>
            <w:r w:rsidRPr="00E478C5">
              <w:rPr>
                <w:rFonts w:asciiTheme="majorHAnsi" w:hAnsiTheme="majorHAnsi" w:cstheme="majorHAnsi"/>
                <w:b/>
                <w:color w:val="000000" w:themeColor="text1"/>
                <w:sz w:val="26"/>
                <w:szCs w:val="26"/>
              </w:rPr>
              <w:t>Không thành công</w:t>
            </w:r>
          </w:p>
        </w:tc>
      </w:tr>
      <w:tr w:rsidR="00365F87" w:rsidRPr="009B706A" w14:paraId="79B97BB0" w14:textId="77777777" w:rsidTr="005D3980">
        <w:tc>
          <w:tcPr>
            <w:tcW w:w="1250" w:type="pct"/>
          </w:tcPr>
          <w:p w14:paraId="1DDE8416" w14:textId="2C007260" w:rsidR="00365F87" w:rsidRPr="009B706A" w:rsidRDefault="006D1E6E"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Cập nhật nhân viên</w:t>
            </w:r>
          </w:p>
        </w:tc>
        <w:tc>
          <w:tcPr>
            <w:tcW w:w="1250" w:type="pct"/>
          </w:tcPr>
          <w:p w14:paraId="7C7E109D" w14:textId="5B76342C" w:rsidR="00365F87" w:rsidRPr="009B706A" w:rsidRDefault="006D1E6E"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Người quản lý hoặc admin chỉnh sửa thông tin nhân viên</w:t>
            </w:r>
          </w:p>
        </w:tc>
        <w:tc>
          <w:tcPr>
            <w:tcW w:w="1250" w:type="pct"/>
          </w:tcPr>
          <w:p w14:paraId="0B5041F6" w14:textId="2258507C" w:rsidR="00365F87" w:rsidRPr="009B706A" w:rsidRDefault="006D1E6E"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Cập nhật thành công thông tin nhân viên</w:t>
            </w:r>
          </w:p>
        </w:tc>
        <w:tc>
          <w:tcPr>
            <w:tcW w:w="1250" w:type="pct"/>
          </w:tcPr>
          <w:p w14:paraId="20FF35A3" w14:textId="2F636BC5" w:rsidR="00365F87" w:rsidRPr="009B706A" w:rsidRDefault="006D1E6E"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Thiếu thông tin bắt buộc, thông tin không hợp lệ</w:t>
            </w:r>
          </w:p>
        </w:tc>
      </w:tr>
      <w:tr w:rsidR="006D1E6E" w:rsidRPr="009B706A" w14:paraId="7F34EA8A" w14:textId="77777777" w:rsidTr="005D3980">
        <w:tc>
          <w:tcPr>
            <w:tcW w:w="1250" w:type="pct"/>
          </w:tcPr>
          <w:p w14:paraId="7F22F137" w14:textId="3ACAB6FD" w:rsidR="006D1E6E" w:rsidRPr="009B706A" w:rsidRDefault="006D1E6E"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Quay lại</w:t>
            </w:r>
          </w:p>
        </w:tc>
        <w:tc>
          <w:tcPr>
            <w:tcW w:w="1250" w:type="pct"/>
          </w:tcPr>
          <w:p w14:paraId="7A8CD54B" w14:textId="2D6CB18D" w:rsidR="006D1E6E" w:rsidRPr="009B706A" w:rsidRDefault="006D1E6E"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Quay lại trang trước đó</w:t>
            </w:r>
          </w:p>
        </w:tc>
        <w:tc>
          <w:tcPr>
            <w:tcW w:w="1250" w:type="pct"/>
          </w:tcPr>
          <w:p w14:paraId="07DFAA71" w14:textId="3156B88B" w:rsidR="006D1E6E" w:rsidRPr="009B706A" w:rsidRDefault="006D1E6E"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Trở lại giao diện quản lý nhân viên</w:t>
            </w:r>
          </w:p>
        </w:tc>
        <w:tc>
          <w:tcPr>
            <w:tcW w:w="1250" w:type="pct"/>
          </w:tcPr>
          <w:p w14:paraId="2A9A5ED5" w14:textId="6BE0EB86" w:rsidR="006D1E6E" w:rsidRPr="009B706A" w:rsidRDefault="006D1E6E"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Không quay lại</w:t>
            </w:r>
          </w:p>
        </w:tc>
      </w:tr>
    </w:tbl>
    <w:p w14:paraId="3CBCB777" w14:textId="77777777" w:rsidR="00365F87" w:rsidRPr="009B706A" w:rsidRDefault="00365F87" w:rsidP="0049382E">
      <w:pPr>
        <w:jc w:val="both"/>
        <w:rPr>
          <w:rFonts w:asciiTheme="majorHAnsi" w:hAnsiTheme="majorHAnsi" w:cstheme="majorHAnsi"/>
          <w:b/>
          <w:bCs/>
          <w:sz w:val="26"/>
          <w:szCs w:val="26"/>
        </w:rPr>
      </w:pPr>
    </w:p>
    <w:p w14:paraId="11050F4A" w14:textId="27D14EA9" w:rsidR="00862DF7" w:rsidRPr="009B706A" w:rsidRDefault="00862DF7" w:rsidP="0049382E">
      <w:pPr>
        <w:pStyle w:val="u2"/>
        <w:jc w:val="both"/>
        <w:rPr>
          <w:rFonts w:asciiTheme="majorHAnsi" w:hAnsiTheme="majorHAnsi" w:cstheme="majorHAnsi"/>
          <w:b w:val="0"/>
          <w:bCs/>
        </w:rPr>
      </w:pPr>
      <w:bookmarkStart w:id="58" w:name="_Toc198617482"/>
      <w:r w:rsidRPr="009B706A">
        <w:rPr>
          <w:rFonts w:asciiTheme="majorHAnsi" w:hAnsiTheme="majorHAnsi" w:cstheme="majorHAnsi"/>
          <w:bCs/>
        </w:rPr>
        <w:t>UI-</w:t>
      </w:r>
      <w:r w:rsidR="00F5041D" w:rsidRPr="009B706A">
        <w:rPr>
          <w:rFonts w:asciiTheme="majorHAnsi" w:hAnsiTheme="majorHAnsi" w:cstheme="majorHAnsi"/>
          <w:bCs/>
        </w:rPr>
        <w:t>28</w:t>
      </w:r>
      <w:r w:rsidRPr="009B706A">
        <w:rPr>
          <w:rFonts w:asciiTheme="majorHAnsi" w:hAnsiTheme="majorHAnsi" w:cstheme="majorHAnsi"/>
          <w:bCs/>
        </w:rPr>
        <w:t xml:space="preserve"> Giao diện Quản Lý Nhóm Món</w:t>
      </w:r>
      <w:bookmarkEnd w:id="58"/>
    </w:p>
    <w:p w14:paraId="27578065" w14:textId="74E9DF17" w:rsidR="009560C2" w:rsidRPr="009B706A" w:rsidRDefault="00A55ABD" w:rsidP="0049382E">
      <w:pPr>
        <w:jc w:val="both"/>
        <w:rPr>
          <w:rFonts w:asciiTheme="majorHAnsi" w:hAnsiTheme="majorHAnsi" w:cstheme="majorHAnsi"/>
          <w:b/>
          <w:bCs/>
          <w:sz w:val="26"/>
          <w:szCs w:val="26"/>
        </w:rPr>
      </w:pPr>
      <w:r w:rsidRPr="009B706A">
        <w:rPr>
          <w:rFonts w:asciiTheme="majorHAnsi" w:hAnsiTheme="majorHAnsi" w:cstheme="majorHAnsi"/>
          <w:b/>
          <w:bCs/>
          <w:noProof/>
          <w:sz w:val="26"/>
          <w:szCs w:val="26"/>
        </w:rPr>
        <w:drawing>
          <wp:inline distT="0" distB="0" distL="0" distR="0" wp14:anchorId="4B2076D5" wp14:editId="377B9E6C">
            <wp:extent cx="5143946" cy="3520745"/>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143946" cy="3520745"/>
                    </a:xfrm>
                    <a:prstGeom prst="rect">
                      <a:avLst/>
                    </a:prstGeom>
                  </pic:spPr>
                </pic:pic>
              </a:graphicData>
            </a:graphic>
          </wp:inline>
        </w:drawing>
      </w:r>
    </w:p>
    <w:tbl>
      <w:tblPr>
        <w:tblStyle w:val="LiBang"/>
        <w:tblW w:w="5585" w:type="pct"/>
        <w:tblLook w:val="04A0" w:firstRow="1" w:lastRow="0" w:firstColumn="1" w:lastColumn="0" w:noHBand="0" w:noVBand="1"/>
      </w:tblPr>
      <w:tblGrid>
        <w:gridCol w:w="2252"/>
        <w:gridCol w:w="2253"/>
        <w:gridCol w:w="2253"/>
        <w:gridCol w:w="3317"/>
      </w:tblGrid>
      <w:tr w:rsidR="006D1E6E" w:rsidRPr="009B706A" w14:paraId="0F6E62BF" w14:textId="77777777" w:rsidTr="00935B30">
        <w:tc>
          <w:tcPr>
            <w:tcW w:w="2236" w:type="pct"/>
            <w:gridSpan w:val="2"/>
            <w:shd w:val="clear" w:color="auto" w:fill="CCFF66"/>
          </w:tcPr>
          <w:p w14:paraId="1B860A36" w14:textId="77777777" w:rsidR="006D1E6E" w:rsidRPr="00E478C5" w:rsidRDefault="006D1E6E" w:rsidP="0049382E">
            <w:pPr>
              <w:jc w:val="both"/>
              <w:rPr>
                <w:rFonts w:asciiTheme="majorHAnsi" w:hAnsiTheme="majorHAnsi" w:cstheme="majorHAnsi"/>
                <w:b/>
                <w:sz w:val="26"/>
                <w:szCs w:val="26"/>
              </w:rPr>
            </w:pPr>
            <w:r w:rsidRPr="00E478C5">
              <w:rPr>
                <w:rFonts w:asciiTheme="majorHAnsi" w:hAnsiTheme="majorHAnsi" w:cstheme="majorHAnsi"/>
                <w:b/>
                <w:color w:val="000000" w:themeColor="text1"/>
                <w:sz w:val="26"/>
                <w:szCs w:val="26"/>
              </w:rPr>
              <w:t>Hiển thị</w:t>
            </w:r>
          </w:p>
        </w:tc>
        <w:tc>
          <w:tcPr>
            <w:tcW w:w="2764" w:type="pct"/>
            <w:gridSpan w:val="2"/>
          </w:tcPr>
          <w:p w14:paraId="00426D79" w14:textId="66447F36" w:rsidR="006D1E6E" w:rsidRPr="009B706A" w:rsidRDefault="006D1E6E" w:rsidP="0049382E">
            <w:pPr>
              <w:jc w:val="both"/>
              <w:rPr>
                <w:rFonts w:asciiTheme="majorHAnsi" w:hAnsiTheme="majorHAnsi" w:cstheme="majorHAnsi"/>
                <w:bCs/>
                <w:sz w:val="26"/>
                <w:szCs w:val="26"/>
              </w:rPr>
            </w:pPr>
            <w:r w:rsidRPr="009B706A">
              <w:rPr>
                <w:rFonts w:asciiTheme="majorHAnsi" w:hAnsiTheme="majorHAnsi" w:cstheme="majorHAnsi"/>
                <w:bCs/>
                <w:sz w:val="26"/>
                <w:szCs w:val="26"/>
              </w:rPr>
              <w:t>Giao diện danh sách nhóm món</w:t>
            </w:r>
          </w:p>
        </w:tc>
      </w:tr>
      <w:tr w:rsidR="006D1E6E" w:rsidRPr="009B706A" w14:paraId="22BF6B57" w14:textId="77777777" w:rsidTr="00935B30">
        <w:tc>
          <w:tcPr>
            <w:tcW w:w="2236" w:type="pct"/>
            <w:gridSpan w:val="2"/>
            <w:shd w:val="clear" w:color="auto" w:fill="CCFF66"/>
          </w:tcPr>
          <w:p w14:paraId="18CEFE2D" w14:textId="77777777" w:rsidR="006D1E6E" w:rsidRPr="00E478C5" w:rsidRDefault="006D1E6E" w:rsidP="0049382E">
            <w:pPr>
              <w:jc w:val="both"/>
              <w:rPr>
                <w:rFonts w:asciiTheme="majorHAnsi" w:hAnsiTheme="majorHAnsi" w:cstheme="majorHAnsi"/>
                <w:b/>
                <w:sz w:val="26"/>
                <w:szCs w:val="26"/>
              </w:rPr>
            </w:pPr>
            <w:r w:rsidRPr="00E478C5">
              <w:rPr>
                <w:rFonts w:asciiTheme="majorHAnsi" w:hAnsiTheme="majorHAnsi" w:cstheme="majorHAnsi"/>
                <w:b/>
                <w:color w:val="000000" w:themeColor="text1"/>
                <w:sz w:val="26"/>
                <w:szCs w:val="26"/>
              </w:rPr>
              <w:t>Mô tả</w:t>
            </w:r>
          </w:p>
        </w:tc>
        <w:tc>
          <w:tcPr>
            <w:tcW w:w="2764" w:type="pct"/>
            <w:gridSpan w:val="2"/>
          </w:tcPr>
          <w:p w14:paraId="57F9BC73" w14:textId="39C60834" w:rsidR="006D1E6E" w:rsidRPr="009B706A" w:rsidRDefault="006D1E6E" w:rsidP="0049382E">
            <w:pPr>
              <w:jc w:val="both"/>
              <w:rPr>
                <w:rFonts w:asciiTheme="majorHAnsi" w:hAnsiTheme="majorHAnsi" w:cstheme="majorHAnsi"/>
                <w:bCs/>
                <w:sz w:val="26"/>
                <w:szCs w:val="26"/>
              </w:rPr>
            </w:pPr>
            <w:r w:rsidRPr="009B706A">
              <w:rPr>
                <w:rFonts w:asciiTheme="majorHAnsi" w:hAnsiTheme="majorHAnsi" w:cstheme="majorHAnsi"/>
                <w:bCs/>
                <w:sz w:val="26"/>
                <w:szCs w:val="26"/>
              </w:rPr>
              <w:t>Hiển thị giao diện quản lý danh mục các nhóm món, bao gồm các nhóm như cà phê, trà trái cây, soda,... Người quản lý có thể thêm, sửa, xóa nhóm món trong hệ thống.</w:t>
            </w:r>
          </w:p>
        </w:tc>
      </w:tr>
      <w:tr w:rsidR="006D1E6E" w:rsidRPr="009B706A" w14:paraId="0CE6D479" w14:textId="77777777" w:rsidTr="00935B30">
        <w:tc>
          <w:tcPr>
            <w:tcW w:w="2236" w:type="pct"/>
            <w:gridSpan w:val="2"/>
            <w:shd w:val="clear" w:color="auto" w:fill="CCFF66"/>
          </w:tcPr>
          <w:p w14:paraId="2485B350" w14:textId="77777777" w:rsidR="006D1E6E" w:rsidRPr="00E478C5" w:rsidRDefault="006D1E6E" w:rsidP="0049382E">
            <w:pPr>
              <w:jc w:val="both"/>
              <w:rPr>
                <w:rFonts w:asciiTheme="majorHAnsi" w:hAnsiTheme="majorHAnsi" w:cstheme="majorHAnsi"/>
                <w:b/>
                <w:sz w:val="26"/>
                <w:szCs w:val="26"/>
              </w:rPr>
            </w:pPr>
            <w:r w:rsidRPr="00E478C5">
              <w:rPr>
                <w:rFonts w:asciiTheme="majorHAnsi" w:hAnsiTheme="majorHAnsi" w:cstheme="majorHAnsi"/>
                <w:b/>
                <w:color w:val="000000" w:themeColor="text1"/>
                <w:sz w:val="26"/>
                <w:szCs w:val="26"/>
              </w:rPr>
              <w:lastRenderedPageBreak/>
              <w:t>Hiển thị truy cập</w:t>
            </w:r>
          </w:p>
        </w:tc>
        <w:tc>
          <w:tcPr>
            <w:tcW w:w="2764" w:type="pct"/>
            <w:gridSpan w:val="2"/>
          </w:tcPr>
          <w:p w14:paraId="383CBB36" w14:textId="6228E1DE" w:rsidR="006D1E6E" w:rsidRPr="009B706A" w:rsidRDefault="006D1E6E" w:rsidP="0049382E">
            <w:pPr>
              <w:jc w:val="both"/>
              <w:rPr>
                <w:rFonts w:asciiTheme="majorHAnsi" w:hAnsiTheme="majorHAnsi" w:cstheme="majorHAnsi"/>
                <w:bCs/>
                <w:sz w:val="26"/>
                <w:szCs w:val="26"/>
              </w:rPr>
            </w:pPr>
            <w:r w:rsidRPr="009B706A">
              <w:rPr>
                <w:rFonts w:asciiTheme="majorHAnsi" w:hAnsiTheme="majorHAnsi" w:cstheme="majorHAnsi"/>
                <w:bCs/>
                <w:sz w:val="26"/>
                <w:szCs w:val="26"/>
              </w:rPr>
              <w:t>Người quản lý có thể truy cập vào giao diện này thông qua mục "Quản lý nhóm món" trong hệ thống. Chỉ nhân viên có quyền truy cập và thực hiện thao tác này.</w:t>
            </w:r>
          </w:p>
        </w:tc>
      </w:tr>
      <w:tr w:rsidR="006D1E6E" w:rsidRPr="009B706A" w14:paraId="3F19FB3B" w14:textId="77777777" w:rsidTr="00935B30">
        <w:tc>
          <w:tcPr>
            <w:tcW w:w="5000" w:type="pct"/>
            <w:gridSpan w:val="4"/>
            <w:shd w:val="clear" w:color="auto" w:fill="CCFF66"/>
          </w:tcPr>
          <w:p w14:paraId="0E71CEDF" w14:textId="77777777" w:rsidR="006D1E6E" w:rsidRPr="00E478C5" w:rsidRDefault="006D1E6E" w:rsidP="00E478C5">
            <w:pPr>
              <w:jc w:val="center"/>
              <w:rPr>
                <w:rFonts w:asciiTheme="majorHAnsi" w:hAnsiTheme="majorHAnsi" w:cstheme="majorHAnsi"/>
                <w:b/>
                <w:sz w:val="26"/>
                <w:szCs w:val="26"/>
              </w:rPr>
            </w:pPr>
            <w:r w:rsidRPr="00E478C5">
              <w:rPr>
                <w:rFonts w:asciiTheme="majorHAnsi" w:hAnsiTheme="majorHAnsi" w:cstheme="majorHAnsi"/>
                <w:b/>
                <w:color w:val="000000" w:themeColor="text1"/>
                <w:sz w:val="26"/>
                <w:szCs w:val="26"/>
              </w:rPr>
              <w:t>Nội dung hiển thị</w:t>
            </w:r>
          </w:p>
        </w:tc>
      </w:tr>
      <w:tr w:rsidR="006D1E6E" w:rsidRPr="009B706A" w14:paraId="35D89E4F" w14:textId="77777777" w:rsidTr="00935B30">
        <w:tc>
          <w:tcPr>
            <w:tcW w:w="1118" w:type="pct"/>
            <w:shd w:val="clear" w:color="auto" w:fill="CCFF66"/>
          </w:tcPr>
          <w:p w14:paraId="62C7E571" w14:textId="77777777" w:rsidR="006D1E6E" w:rsidRPr="00E478C5" w:rsidRDefault="006D1E6E" w:rsidP="00E478C5">
            <w:pPr>
              <w:jc w:val="center"/>
              <w:rPr>
                <w:rFonts w:asciiTheme="majorHAnsi" w:hAnsiTheme="majorHAnsi" w:cstheme="majorHAnsi"/>
                <w:b/>
                <w:sz w:val="26"/>
                <w:szCs w:val="26"/>
              </w:rPr>
            </w:pPr>
            <w:r w:rsidRPr="00E478C5">
              <w:rPr>
                <w:rFonts w:asciiTheme="majorHAnsi" w:hAnsiTheme="majorHAnsi" w:cstheme="majorHAnsi"/>
                <w:b/>
                <w:color w:val="000000" w:themeColor="text1"/>
                <w:sz w:val="26"/>
                <w:szCs w:val="26"/>
              </w:rPr>
              <w:t>Mục</w:t>
            </w:r>
          </w:p>
        </w:tc>
        <w:tc>
          <w:tcPr>
            <w:tcW w:w="1118" w:type="pct"/>
            <w:shd w:val="clear" w:color="auto" w:fill="CCFF66"/>
          </w:tcPr>
          <w:p w14:paraId="29BA062E" w14:textId="77777777" w:rsidR="006D1E6E" w:rsidRPr="00E478C5" w:rsidRDefault="006D1E6E" w:rsidP="00E478C5">
            <w:pPr>
              <w:jc w:val="center"/>
              <w:rPr>
                <w:rFonts w:asciiTheme="majorHAnsi" w:hAnsiTheme="majorHAnsi" w:cstheme="majorHAnsi"/>
                <w:b/>
                <w:sz w:val="26"/>
                <w:szCs w:val="26"/>
              </w:rPr>
            </w:pPr>
            <w:r w:rsidRPr="00E478C5">
              <w:rPr>
                <w:rFonts w:asciiTheme="majorHAnsi" w:hAnsiTheme="majorHAnsi" w:cstheme="majorHAnsi"/>
                <w:b/>
                <w:color w:val="000000" w:themeColor="text1"/>
                <w:sz w:val="26"/>
                <w:szCs w:val="26"/>
              </w:rPr>
              <w:t>Loại</w:t>
            </w:r>
          </w:p>
        </w:tc>
        <w:tc>
          <w:tcPr>
            <w:tcW w:w="1118" w:type="pct"/>
            <w:shd w:val="clear" w:color="auto" w:fill="CCFF66"/>
          </w:tcPr>
          <w:p w14:paraId="608BDC4A" w14:textId="77777777" w:rsidR="006D1E6E" w:rsidRPr="00E478C5" w:rsidRDefault="006D1E6E" w:rsidP="00E478C5">
            <w:pPr>
              <w:jc w:val="center"/>
              <w:rPr>
                <w:rFonts w:asciiTheme="majorHAnsi" w:hAnsiTheme="majorHAnsi" w:cstheme="majorHAnsi"/>
                <w:b/>
                <w:sz w:val="26"/>
                <w:szCs w:val="26"/>
              </w:rPr>
            </w:pPr>
            <w:r w:rsidRPr="00E478C5">
              <w:rPr>
                <w:rFonts w:asciiTheme="majorHAnsi" w:hAnsiTheme="majorHAnsi" w:cstheme="majorHAnsi"/>
                <w:b/>
                <w:color w:val="000000" w:themeColor="text1"/>
                <w:sz w:val="26"/>
                <w:szCs w:val="26"/>
              </w:rPr>
              <w:t>Dữ liệu</w:t>
            </w:r>
          </w:p>
        </w:tc>
        <w:tc>
          <w:tcPr>
            <w:tcW w:w="1646" w:type="pct"/>
            <w:shd w:val="clear" w:color="auto" w:fill="CCFF66"/>
          </w:tcPr>
          <w:p w14:paraId="708EEAF5" w14:textId="77777777" w:rsidR="006D1E6E" w:rsidRPr="00E478C5" w:rsidRDefault="006D1E6E" w:rsidP="00E478C5">
            <w:pPr>
              <w:jc w:val="center"/>
              <w:rPr>
                <w:rFonts w:asciiTheme="majorHAnsi" w:hAnsiTheme="majorHAnsi" w:cstheme="majorHAnsi"/>
                <w:b/>
                <w:sz w:val="26"/>
                <w:szCs w:val="26"/>
              </w:rPr>
            </w:pPr>
            <w:r w:rsidRPr="00E478C5">
              <w:rPr>
                <w:rFonts w:asciiTheme="majorHAnsi" w:hAnsiTheme="majorHAnsi" w:cstheme="majorHAnsi"/>
                <w:b/>
                <w:color w:val="000000" w:themeColor="text1"/>
                <w:sz w:val="26"/>
                <w:szCs w:val="26"/>
              </w:rPr>
              <w:t>Mô tả</w:t>
            </w:r>
          </w:p>
        </w:tc>
      </w:tr>
      <w:tr w:rsidR="006D1E6E" w:rsidRPr="009B706A" w14:paraId="2EA083A9" w14:textId="77777777" w:rsidTr="00935B30">
        <w:tc>
          <w:tcPr>
            <w:tcW w:w="1118" w:type="pct"/>
            <w:shd w:val="clear" w:color="auto" w:fill="auto"/>
          </w:tcPr>
          <w:p w14:paraId="523E065A" w14:textId="3E9FDC16" w:rsidR="006D1E6E" w:rsidRPr="009B706A" w:rsidRDefault="006D1E6E"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STT</w:t>
            </w:r>
          </w:p>
        </w:tc>
        <w:tc>
          <w:tcPr>
            <w:tcW w:w="1118" w:type="pct"/>
            <w:shd w:val="clear" w:color="auto" w:fill="auto"/>
          </w:tcPr>
          <w:p w14:paraId="308699BE" w14:textId="5B4DB484" w:rsidR="006D1E6E" w:rsidRPr="009B706A" w:rsidRDefault="006D1E6E"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Text</w:t>
            </w:r>
          </w:p>
        </w:tc>
        <w:tc>
          <w:tcPr>
            <w:tcW w:w="1118" w:type="pct"/>
            <w:shd w:val="clear" w:color="auto" w:fill="auto"/>
          </w:tcPr>
          <w:p w14:paraId="36C4C8D8" w14:textId="370552A6" w:rsidR="006D1E6E" w:rsidRPr="009B706A" w:rsidRDefault="006D1E6E"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Số thứ tự</w:t>
            </w:r>
          </w:p>
        </w:tc>
        <w:tc>
          <w:tcPr>
            <w:tcW w:w="1646" w:type="pct"/>
            <w:shd w:val="clear" w:color="auto" w:fill="auto"/>
          </w:tcPr>
          <w:p w14:paraId="3659D080" w14:textId="75E77008" w:rsidR="006D1E6E" w:rsidRPr="009B706A" w:rsidRDefault="006D1E6E"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Hiển thị thứ tự của các nhóm món trong danh sách.</w:t>
            </w:r>
          </w:p>
        </w:tc>
      </w:tr>
      <w:tr w:rsidR="006D1E6E" w:rsidRPr="009B706A" w14:paraId="3A394E87" w14:textId="77777777" w:rsidTr="00935B30">
        <w:tc>
          <w:tcPr>
            <w:tcW w:w="1118" w:type="pct"/>
            <w:shd w:val="clear" w:color="auto" w:fill="auto"/>
          </w:tcPr>
          <w:p w14:paraId="19B3582A" w14:textId="5B438896" w:rsidR="006D1E6E" w:rsidRPr="009B706A" w:rsidRDefault="006D1E6E"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Mã danh mục</w:t>
            </w:r>
          </w:p>
        </w:tc>
        <w:tc>
          <w:tcPr>
            <w:tcW w:w="1118" w:type="pct"/>
            <w:shd w:val="clear" w:color="auto" w:fill="auto"/>
          </w:tcPr>
          <w:p w14:paraId="104A0306" w14:textId="05FB3388" w:rsidR="006D1E6E" w:rsidRPr="009B706A" w:rsidRDefault="006D1E6E"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Text</w:t>
            </w:r>
          </w:p>
        </w:tc>
        <w:tc>
          <w:tcPr>
            <w:tcW w:w="1118" w:type="pct"/>
            <w:shd w:val="clear" w:color="auto" w:fill="auto"/>
          </w:tcPr>
          <w:p w14:paraId="0262C6C3" w14:textId="3C37C27E" w:rsidR="006D1E6E" w:rsidRPr="009B706A" w:rsidRDefault="006D1E6E"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Mã danh mục</w:t>
            </w:r>
          </w:p>
        </w:tc>
        <w:tc>
          <w:tcPr>
            <w:tcW w:w="1646" w:type="pct"/>
            <w:shd w:val="clear" w:color="auto" w:fill="auto"/>
          </w:tcPr>
          <w:p w14:paraId="226FE88E" w14:textId="603E8AEB" w:rsidR="006D1E6E" w:rsidRPr="009B706A" w:rsidRDefault="006D1E6E"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Mã định danh nhóm món.</w:t>
            </w:r>
          </w:p>
        </w:tc>
      </w:tr>
      <w:tr w:rsidR="006D1E6E" w:rsidRPr="009B706A" w14:paraId="6EF49613" w14:textId="77777777" w:rsidTr="00935B30">
        <w:tc>
          <w:tcPr>
            <w:tcW w:w="1118" w:type="pct"/>
            <w:shd w:val="clear" w:color="auto" w:fill="auto"/>
          </w:tcPr>
          <w:p w14:paraId="5D81B421" w14:textId="6B403042" w:rsidR="006D1E6E" w:rsidRPr="009B706A" w:rsidRDefault="006D1E6E"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Tên danh mục</w:t>
            </w:r>
          </w:p>
        </w:tc>
        <w:tc>
          <w:tcPr>
            <w:tcW w:w="1118" w:type="pct"/>
            <w:shd w:val="clear" w:color="auto" w:fill="auto"/>
          </w:tcPr>
          <w:p w14:paraId="53E82E1A" w14:textId="30FB9932" w:rsidR="006D1E6E" w:rsidRPr="009B706A" w:rsidRDefault="006D1E6E"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Text</w:t>
            </w:r>
          </w:p>
        </w:tc>
        <w:tc>
          <w:tcPr>
            <w:tcW w:w="1118" w:type="pct"/>
            <w:shd w:val="clear" w:color="auto" w:fill="auto"/>
          </w:tcPr>
          <w:p w14:paraId="0D3D8CAA" w14:textId="0A613326" w:rsidR="006D1E6E" w:rsidRPr="009B706A" w:rsidRDefault="006D1E6E"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Tên nhóm món</w:t>
            </w:r>
          </w:p>
        </w:tc>
        <w:tc>
          <w:tcPr>
            <w:tcW w:w="1646" w:type="pct"/>
            <w:shd w:val="clear" w:color="auto" w:fill="auto"/>
          </w:tcPr>
          <w:p w14:paraId="0D4A1AD8" w14:textId="50C87B53" w:rsidR="006D1E6E" w:rsidRPr="009B706A" w:rsidRDefault="006D1E6E"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Tên của nhóm món (Ví dụ: Cà phê, Sữa tươi,...).</w:t>
            </w:r>
          </w:p>
        </w:tc>
      </w:tr>
      <w:tr w:rsidR="006D1E6E" w:rsidRPr="009B706A" w14:paraId="57B16618" w14:textId="77777777" w:rsidTr="00935B30">
        <w:tc>
          <w:tcPr>
            <w:tcW w:w="1118" w:type="pct"/>
            <w:shd w:val="clear" w:color="auto" w:fill="auto"/>
          </w:tcPr>
          <w:p w14:paraId="3DF6430D" w14:textId="4BDB5751" w:rsidR="006D1E6E" w:rsidRPr="009B706A" w:rsidRDefault="006D1E6E"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Tác vụ</w:t>
            </w:r>
          </w:p>
        </w:tc>
        <w:tc>
          <w:tcPr>
            <w:tcW w:w="1118" w:type="pct"/>
            <w:shd w:val="clear" w:color="auto" w:fill="auto"/>
          </w:tcPr>
          <w:p w14:paraId="2B771AF2" w14:textId="3C2458BF" w:rsidR="006D1E6E" w:rsidRPr="009B706A" w:rsidRDefault="006D1E6E"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Button</w:t>
            </w:r>
          </w:p>
        </w:tc>
        <w:tc>
          <w:tcPr>
            <w:tcW w:w="1118" w:type="pct"/>
            <w:shd w:val="clear" w:color="auto" w:fill="auto"/>
          </w:tcPr>
          <w:p w14:paraId="13518BDC" w14:textId="32F8197B" w:rsidR="006D1E6E" w:rsidRPr="009B706A" w:rsidRDefault="006D1E6E"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Chỉnh sửa, Xóa</w:t>
            </w:r>
          </w:p>
        </w:tc>
        <w:tc>
          <w:tcPr>
            <w:tcW w:w="1646" w:type="pct"/>
            <w:shd w:val="clear" w:color="auto" w:fill="auto"/>
          </w:tcPr>
          <w:p w14:paraId="3A6F3783" w14:textId="61F65508" w:rsidR="006D1E6E" w:rsidRPr="009B706A" w:rsidRDefault="006D1E6E"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Cung cấp các hành động chỉnh sửa và xóa nhóm món.</w:t>
            </w:r>
          </w:p>
        </w:tc>
      </w:tr>
      <w:tr w:rsidR="006D1E6E" w:rsidRPr="009B706A" w14:paraId="672A5770" w14:textId="77777777" w:rsidTr="00935B30">
        <w:tc>
          <w:tcPr>
            <w:tcW w:w="1118" w:type="pct"/>
            <w:shd w:val="clear" w:color="auto" w:fill="auto"/>
          </w:tcPr>
          <w:p w14:paraId="587DD6F1" w14:textId="674D2E89" w:rsidR="006D1E6E" w:rsidRPr="009B706A" w:rsidRDefault="006D1E6E"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Trang trước, trang sau</w:t>
            </w:r>
          </w:p>
        </w:tc>
        <w:tc>
          <w:tcPr>
            <w:tcW w:w="1118" w:type="pct"/>
            <w:shd w:val="clear" w:color="auto" w:fill="auto"/>
          </w:tcPr>
          <w:p w14:paraId="6EABB5C3" w14:textId="4025BFFD" w:rsidR="006D1E6E" w:rsidRPr="009B706A" w:rsidRDefault="006D1E6E"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Button</w:t>
            </w:r>
          </w:p>
        </w:tc>
        <w:tc>
          <w:tcPr>
            <w:tcW w:w="1118" w:type="pct"/>
            <w:shd w:val="clear" w:color="auto" w:fill="auto"/>
          </w:tcPr>
          <w:p w14:paraId="4C68EE5A" w14:textId="62DC47FB" w:rsidR="006D1E6E" w:rsidRPr="009B706A" w:rsidRDefault="006D1E6E"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Các nút điều hướng</w:t>
            </w:r>
          </w:p>
        </w:tc>
        <w:tc>
          <w:tcPr>
            <w:tcW w:w="1646" w:type="pct"/>
            <w:shd w:val="clear" w:color="auto" w:fill="auto"/>
          </w:tcPr>
          <w:p w14:paraId="708CDDEA" w14:textId="5FFFC675" w:rsidR="006D1E6E" w:rsidRPr="009B706A" w:rsidRDefault="006D1E6E"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Điều hướng giữa các trang của danh sách nhóm món khi có nhiều trang.</w:t>
            </w:r>
          </w:p>
        </w:tc>
      </w:tr>
      <w:tr w:rsidR="006D1E6E" w:rsidRPr="009B706A" w14:paraId="7A633A5B" w14:textId="77777777" w:rsidTr="00935B30">
        <w:tc>
          <w:tcPr>
            <w:tcW w:w="5000" w:type="pct"/>
            <w:gridSpan w:val="4"/>
            <w:shd w:val="clear" w:color="auto" w:fill="CCFF66"/>
          </w:tcPr>
          <w:p w14:paraId="5EE7B6F8" w14:textId="77777777" w:rsidR="006D1E6E" w:rsidRPr="00E478C5" w:rsidRDefault="006D1E6E" w:rsidP="00E478C5">
            <w:pPr>
              <w:jc w:val="center"/>
              <w:rPr>
                <w:rFonts w:asciiTheme="majorHAnsi" w:hAnsiTheme="majorHAnsi" w:cstheme="majorHAnsi"/>
                <w:b/>
                <w:sz w:val="26"/>
                <w:szCs w:val="26"/>
              </w:rPr>
            </w:pPr>
            <w:r w:rsidRPr="00E478C5">
              <w:rPr>
                <w:rFonts w:asciiTheme="majorHAnsi" w:hAnsiTheme="majorHAnsi" w:cstheme="majorHAnsi"/>
                <w:b/>
                <w:color w:val="000000" w:themeColor="text1"/>
                <w:sz w:val="26"/>
                <w:szCs w:val="26"/>
              </w:rPr>
              <w:t>Nội dung hiển thị</w:t>
            </w:r>
          </w:p>
        </w:tc>
      </w:tr>
      <w:tr w:rsidR="006D1E6E" w:rsidRPr="009B706A" w14:paraId="69B916C4" w14:textId="77777777" w:rsidTr="00935B30">
        <w:tc>
          <w:tcPr>
            <w:tcW w:w="1118" w:type="pct"/>
            <w:shd w:val="clear" w:color="auto" w:fill="CCFF66"/>
          </w:tcPr>
          <w:p w14:paraId="4BC2B556" w14:textId="77777777" w:rsidR="006D1E6E" w:rsidRPr="00E478C5" w:rsidRDefault="006D1E6E" w:rsidP="00E478C5">
            <w:pPr>
              <w:jc w:val="center"/>
              <w:rPr>
                <w:rFonts w:asciiTheme="majorHAnsi" w:hAnsiTheme="majorHAnsi" w:cstheme="majorHAnsi"/>
                <w:b/>
                <w:sz w:val="26"/>
                <w:szCs w:val="26"/>
                <w:lang w:val="vi-VN"/>
              </w:rPr>
            </w:pPr>
            <w:r w:rsidRPr="00E478C5">
              <w:rPr>
                <w:rFonts w:asciiTheme="majorHAnsi" w:hAnsiTheme="majorHAnsi" w:cstheme="majorHAnsi"/>
                <w:b/>
                <w:color w:val="000000" w:themeColor="text1"/>
                <w:sz w:val="26"/>
                <w:szCs w:val="26"/>
              </w:rPr>
              <w:t>Tên hành động</w:t>
            </w:r>
          </w:p>
        </w:tc>
        <w:tc>
          <w:tcPr>
            <w:tcW w:w="1118" w:type="pct"/>
            <w:shd w:val="clear" w:color="auto" w:fill="CCFF66"/>
          </w:tcPr>
          <w:p w14:paraId="07B37CE3" w14:textId="77777777" w:rsidR="006D1E6E" w:rsidRPr="00E478C5" w:rsidRDefault="006D1E6E" w:rsidP="00E478C5">
            <w:pPr>
              <w:jc w:val="center"/>
              <w:rPr>
                <w:rFonts w:asciiTheme="majorHAnsi" w:hAnsiTheme="majorHAnsi" w:cstheme="majorHAnsi"/>
                <w:b/>
                <w:sz w:val="26"/>
                <w:szCs w:val="26"/>
                <w:lang w:val="vi-VN"/>
              </w:rPr>
            </w:pPr>
            <w:r w:rsidRPr="00E478C5">
              <w:rPr>
                <w:rFonts w:asciiTheme="majorHAnsi" w:hAnsiTheme="majorHAnsi" w:cstheme="majorHAnsi"/>
                <w:b/>
                <w:color w:val="000000" w:themeColor="text1"/>
                <w:sz w:val="26"/>
                <w:szCs w:val="26"/>
              </w:rPr>
              <w:t>Mô tả</w:t>
            </w:r>
          </w:p>
        </w:tc>
        <w:tc>
          <w:tcPr>
            <w:tcW w:w="1118" w:type="pct"/>
            <w:shd w:val="clear" w:color="auto" w:fill="CCFF66"/>
          </w:tcPr>
          <w:p w14:paraId="0BCABF60" w14:textId="77777777" w:rsidR="006D1E6E" w:rsidRPr="00E478C5" w:rsidRDefault="006D1E6E" w:rsidP="00E478C5">
            <w:pPr>
              <w:jc w:val="center"/>
              <w:rPr>
                <w:rFonts w:asciiTheme="majorHAnsi" w:hAnsiTheme="majorHAnsi" w:cstheme="majorHAnsi"/>
                <w:b/>
                <w:sz w:val="26"/>
                <w:szCs w:val="26"/>
                <w:lang w:val="vi-VN"/>
              </w:rPr>
            </w:pPr>
            <w:r w:rsidRPr="00E478C5">
              <w:rPr>
                <w:rFonts w:asciiTheme="majorHAnsi" w:hAnsiTheme="majorHAnsi" w:cstheme="majorHAnsi"/>
                <w:b/>
                <w:color w:val="000000" w:themeColor="text1"/>
                <w:sz w:val="26"/>
                <w:szCs w:val="26"/>
              </w:rPr>
              <w:t>Thành công</w:t>
            </w:r>
          </w:p>
        </w:tc>
        <w:tc>
          <w:tcPr>
            <w:tcW w:w="1646" w:type="pct"/>
            <w:shd w:val="clear" w:color="auto" w:fill="CCFF66"/>
          </w:tcPr>
          <w:p w14:paraId="7C1C6E1C" w14:textId="77777777" w:rsidR="006D1E6E" w:rsidRPr="00E478C5" w:rsidRDefault="006D1E6E" w:rsidP="00E478C5">
            <w:pPr>
              <w:jc w:val="center"/>
              <w:rPr>
                <w:rFonts w:asciiTheme="majorHAnsi" w:hAnsiTheme="majorHAnsi" w:cstheme="majorHAnsi"/>
                <w:b/>
                <w:sz w:val="26"/>
                <w:szCs w:val="26"/>
                <w:lang w:val="vi-VN"/>
              </w:rPr>
            </w:pPr>
            <w:r w:rsidRPr="00E478C5">
              <w:rPr>
                <w:rFonts w:asciiTheme="majorHAnsi" w:hAnsiTheme="majorHAnsi" w:cstheme="majorHAnsi"/>
                <w:b/>
                <w:color w:val="000000" w:themeColor="text1"/>
                <w:sz w:val="26"/>
                <w:szCs w:val="26"/>
              </w:rPr>
              <w:t>Không thành công</w:t>
            </w:r>
          </w:p>
        </w:tc>
      </w:tr>
      <w:tr w:rsidR="006D1E6E" w:rsidRPr="009B706A" w14:paraId="6F5A3EA5" w14:textId="77777777" w:rsidTr="00935B30">
        <w:tc>
          <w:tcPr>
            <w:tcW w:w="1118" w:type="pct"/>
          </w:tcPr>
          <w:p w14:paraId="7CAB3AEF" w14:textId="34E20F1E" w:rsidR="006D1E6E" w:rsidRPr="009B706A" w:rsidRDefault="006D1E6E"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Thêm danh mục</w:t>
            </w:r>
          </w:p>
        </w:tc>
        <w:tc>
          <w:tcPr>
            <w:tcW w:w="1118" w:type="pct"/>
          </w:tcPr>
          <w:p w14:paraId="5000EBF1" w14:textId="6F143421" w:rsidR="006D1E6E" w:rsidRPr="009B706A" w:rsidRDefault="006D1E6E"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Thêm nhóm món mới vào danh sách nhóm món</w:t>
            </w:r>
          </w:p>
        </w:tc>
        <w:tc>
          <w:tcPr>
            <w:tcW w:w="1118" w:type="pct"/>
          </w:tcPr>
          <w:p w14:paraId="4E6865F9" w14:textId="5908FC74" w:rsidR="006D1E6E" w:rsidRPr="009B706A" w:rsidRDefault="006D1E6E"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Thêm nhóm món mới thành công</w:t>
            </w:r>
          </w:p>
        </w:tc>
        <w:tc>
          <w:tcPr>
            <w:tcW w:w="1646" w:type="pct"/>
          </w:tcPr>
          <w:p w14:paraId="161CF11A" w14:textId="6E0F3E7C" w:rsidR="006D1E6E" w:rsidRPr="009B706A" w:rsidRDefault="006D1E6E"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Thiếu thông tin bắt buộc, nhóm món trùng</w:t>
            </w:r>
          </w:p>
        </w:tc>
      </w:tr>
      <w:tr w:rsidR="006D1E6E" w:rsidRPr="009B706A" w14:paraId="69E35DC0" w14:textId="77777777" w:rsidTr="00935B30">
        <w:tc>
          <w:tcPr>
            <w:tcW w:w="1118" w:type="pct"/>
          </w:tcPr>
          <w:p w14:paraId="4010A5A3" w14:textId="6D191B02" w:rsidR="006D1E6E" w:rsidRPr="009B706A" w:rsidRDefault="006D1E6E"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Chỉnh sửa</w:t>
            </w:r>
          </w:p>
        </w:tc>
        <w:tc>
          <w:tcPr>
            <w:tcW w:w="1118" w:type="pct"/>
          </w:tcPr>
          <w:p w14:paraId="59AF29F7" w14:textId="1891B947" w:rsidR="006D1E6E" w:rsidRPr="009B706A" w:rsidRDefault="006D1E6E"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Chỉnh sửa thông tin nhóm món</w:t>
            </w:r>
          </w:p>
        </w:tc>
        <w:tc>
          <w:tcPr>
            <w:tcW w:w="1118" w:type="pct"/>
          </w:tcPr>
          <w:p w14:paraId="2FE9DB13" w14:textId="54FB6524" w:rsidR="006D1E6E" w:rsidRPr="009B706A" w:rsidRDefault="006D1E6E"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Chỉnh sửa thành công</w:t>
            </w:r>
          </w:p>
        </w:tc>
        <w:tc>
          <w:tcPr>
            <w:tcW w:w="1646" w:type="pct"/>
          </w:tcPr>
          <w:p w14:paraId="3986226C" w14:textId="34D0EBC7" w:rsidR="006D1E6E" w:rsidRPr="009B706A" w:rsidRDefault="006D1E6E"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Thiếu thông tin hoặc thông tin không hợp lệ</w:t>
            </w:r>
          </w:p>
        </w:tc>
      </w:tr>
      <w:tr w:rsidR="006D1E6E" w:rsidRPr="009B706A" w14:paraId="52D459AF" w14:textId="77777777" w:rsidTr="00935B30">
        <w:tc>
          <w:tcPr>
            <w:tcW w:w="1118" w:type="pct"/>
          </w:tcPr>
          <w:p w14:paraId="35045FD1" w14:textId="33422F05" w:rsidR="006D1E6E" w:rsidRPr="009B706A" w:rsidRDefault="006D1E6E"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Xóa</w:t>
            </w:r>
          </w:p>
        </w:tc>
        <w:tc>
          <w:tcPr>
            <w:tcW w:w="1118" w:type="pct"/>
          </w:tcPr>
          <w:p w14:paraId="03DCB058" w14:textId="74CA80D0" w:rsidR="006D1E6E" w:rsidRPr="009B706A" w:rsidRDefault="006D1E6E"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Xóa nhóm món khỏi danh sách</w:t>
            </w:r>
          </w:p>
        </w:tc>
        <w:tc>
          <w:tcPr>
            <w:tcW w:w="1118" w:type="pct"/>
          </w:tcPr>
          <w:p w14:paraId="4465C429" w14:textId="618A7959" w:rsidR="006D1E6E" w:rsidRPr="009B706A" w:rsidRDefault="006D1E6E"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Xóa nhóm món thành công</w:t>
            </w:r>
          </w:p>
        </w:tc>
        <w:tc>
          <w:tcPr>
            <w:tcW w:w="1646" w:type="pct"/>
          </w:tcPr>
          <w:p w14:paraId="0F232879" w14:textId="38BD63AB" w:rsidR="006D1E6E" w:rsidRPr="009B706A" w:rsidRDefault="006D1E6E"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Nhóm món không thể xóa</w:t>
            </w:r>
          </w:p>
        </w:tc>
      </w:tr>
    </w:tbl>
    <w:p w14:paraId="0A28562A" w14:textId="4510CC22" w:rsidR="00862DF7" w:rsidRPr="009B706A" w:rsidRDefault="00862DF7" w:rsidP="0049382E">
      <w:pPr>
        <w:pStyle w:val="u2"/>
        <w:jc w:val="both"/>
        <w:rPr>
          <w:rFonts w:asciiTheme="majorHAnsi" w:hAnsiTheme="majorHAnsi" w:cstheme="majorHAnsi"/>
          <w:b w:val="0"/>
          <w:bCs/>
        </w:rPr>
      </w:pPr>
      <w:bookmarkStart w:id="59" w:name="_Toc198617483"/>
      <w:r w:rsidRPr="009B706A">
        <w:rPr>
          <w:rFonts w:asciiTheme="majorHAnsi" w:hAnsiTheme="majorHAnsi" w:cstheme="majorHAnsi"/>
          <w:bCs/>
        </w:rPr>
        <w:t>UI-</w:t>
      </w:r>
      <w:r w:rsidR="00C47D7A" w:rsidRPr="009B706A">
        <w:rPr>
          <w:rFonts w:asciiTheme="majorHAnsi" w:hAnsiTheme="majorHAnsi" w:cstheme="majorHAnsi"/>
          <w:bCs/>
        </w:rPr>
        <w:t>29</w:t>
      </w:r>
      <w:r w:rsidRPr="009B706A">
        <w:rPr>
          <w:rFonts w:asciiTheme="majorHAnsi" w:hAnsiTheme="majorHAnsi" w:cstheme="majorHAnsi"/>
          <w:bCs/>
        </w:rPr>
        <w:t xml:space="preserve"> Giao diện Thêm Mới Danh Mục</w:t>
      </w:r>
      <w:bookmarkEnd w:id="59"/>
    </w:p>
    <w:p w14:paraId="0AB0F1EC" w14:textId="2FF54438" w:rsidR="00DB7FFE" w:rsidRPr="009B706A" w:rsidRDefault="00C47D7A" w:rsidP="0049382E">
      <w:pPr>
        <w:jc w:val="both"/>
        <w:rPr>
          <w:rFonts w:asciiTheme="majorHAnsi" w:hAnsiTheme="majorHAnsi" w:cstheme="majorHAnsi"/>
          <w:b/>
          <w:bCs/>
          <w:sz w:val="26"/>
          <w:szCs w:val="26"/>
        </w:rPr>
      </w:pPr>
      <w:r w:rsidRPr="009B706A">
        <w:rPr>
          <w:rFonts w:asciiTheme="majorHAnsi" w:hAnsiTheme="majorHAnsi" w:cstheme="majorHAnsi"/>
          <w:b/>
          <w:bCs/>
          <w:noProof/>
          <w:sz w:val="26"/>
          <w:szCs w:val="26"/>
        </w:rPr>
        <w:drawing>
          <wp:inline distT="0" distB="0" distL="0" distR="0" wp14:anchorId="6F46E06C" wp14:editId="095CD19A">
            <wp:extent cx="5734050" cy="3862705"/>
            <wp:effectExtent l="0" t="0" r="0" b="4445"/>
            <wp:docPr id="739873129"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873129" name="Picture 1" descr="A screenshot of a chat&#10;&#10;AI-generated content may be incorrect."/>
                    <pic:cNvPicPr/>
                  </pic:nvPicPr>
                  <pic:blipFill>
                    <a:blip r:embed="rId38"/>
                    <a:stretch>
                      <a:fillRect/>
                    </a:stretch>
                  </pic:blipFill>
                  <pic:spPr>
                    <a:xfrm>
                      <a:off x="0" y="0"/>
                      <a:ext cx="5734050" cy="3862705"/>
                    </a:xfrm>
                    <a:prstGeom prst="rect">
                      <a:avLst/>
                    </a:prstGeom>
                  </pic:spPr>
                </pic:pic>
              </a:graphicData>
            </a:graphic>
          </wp:inline>
        </w:drawing>
      </w:r>
    </w:p>
    <w:tbl>
      <w:tblPr>
        <w:tblStyle w:val="LiBang"/>
        <w:tblW w:w="5585" w:type="pct"/>
        <w:tblLook w:val="04A0" w:firstRow="1" w:lastRow="0" w:firstColumn="1" w:lastColumn="0" w:noHBand="0" w:noVBand="1"/>
      </w:tblPr>
      <w:tblGrid>
        <w:gridCol w:w="2252"/>
        <w:gridCol w:w="2253"/>
        <w:gridCol w:w="2253"/>
        <w:gridCol w:w="3317"/>
      </w:tblGrid>
      <w:tr w:rsidR="006D1E6E" w:rsidRPr="009B706A" w14:paraId="686435F3" w14:textId="77777777" w:rsidTr="00935B30">
        <w:tc>
          <w:tcPr>
            <w:tcW w:w="2236" w:type="pct"/>
            <w:gridSpan w:val="2"/>
            <w:shd w:val="clear" w:color="auto" w:fill="CCFF66"/>
          </w:tcPr>
          <w:p w14:paraId="52EABC81" w14:textId="77777777" w:rsidR="006D1E6E" w:rsidRPr="00E478C5" w:rsidRDefault="006D1E6E" w:rsidP="0049382E">
            <w:pPr>
              <w:jc w:val="both"/>
              <w:rPr>
                <w:rFonts w:asciiTheme="majorHAnsi" w:hAnsiTheme="majorHAnsi" w:cstheme="majorHAnsi"/>
                <w:b/>
                <w:sz w:val="26"/>
                <w:szCs w:val="26"/>
              </w:rPr>
            </w:pPr>
            <w:r w:rsidRPr="00E478C5">
              <w:rPr>
                <w:rFonts w:asciiTheme="majorHAnsi" w:hAnsiTheme="majorHAnsi" w:cstheme="majorHAnsi"/>
                <w:b/>
                <w:color w:val="000000" w:themeColor="text1"/>
                <w:sz w:val="26"/>
                <w:szCs w:val="26"/>
              </w:rPr>
              <w:t>Hiển thị</w:t>
            </w:r>
          </w:p>
        </w:tc>
        <w:tc>
          <w:tcPr>
            <w:tcW w:w="2764" w:type="pct"/>
            <w:gridSpan w:val="2"/>
          </w:tcPr>
          <w:p w14:paraId="124E7ED4" w14:textId="048FBA74" w:rsidR="006D1E6E" w:rsidRPr="009B706A" w:rsidRDefault="006D1E6E" w:rsidP="0049382E">
            <w:pPr>
              <w:jc w:val="both"/>
              <w:rPr>
                <w:rFonts w:asciiTheme="majorHAnsi" w:hAnsiTheme="majorHAnsi" w:cstheme="majorHAnsi"/>
                <w:bCs/>
                <w:sz w:val="26"/>
                <w:szCs w:val="26"/>
              </w:rPr>
            </w:pPr>
            <w:r w:rsidRPr="009B706A">
              <w:rPr>
                <w:rFonts w:asciiTheme="majorHAnsi" w:hAnsiTheme="majorHAnsi" w:cstheme="majorHAnsi"/>
                <w:bCs/>
                <w:sz w:val="26"/>
                <w:szCs w:val="26"/>
              </w:rPr>
              <w:t>Giao diện thêm mới danh mục</w:t>
            </w:r>
          </w:p>
        </w:tc>
      </w:tr>
      <w:tr w:rsidR="006D1E6E" w:rsidRPr="009B706A" w14:paraId="22D32CF3" w14:textId="77777777" w:rsidTr="00935B30">
        <w:tc>
          <w:tcPr>
            <w:tcW w:w="2236" w:type="pct"/>
            <w:gridSpan w:val="2"/>
            <w:shd w:val="clear" w:color="auto" w:fill="CCFF66"/>
          </w:tcPr>
          <w:p w14:paraId="67768830" w14:textId="77777777" w:rsidR="006D1E6E" w:rsidRPr="00E478C5" w:rsidRDefault="006D1E6E" w:rsidP="0049382E">
            <w:pPr>
              <w:jc w:val="both"/>
              <w:rPr>
                <w:rFonts w:asciiTheme="majorHAnsi" w:hAnsiTheme="majorHAnsi" w:cstheme="majorHAnsi"/>
                <w:b/>
                <w:sz w:val="26"/>
                <w:szCs w:val="26"/>
              </w:rPr>
            </w:pPr>
            <w:r w:rsidRPr="00E478C5">
              <w:rPr>
                <w:rFonts w:asciiTheme="majorHAnsi" w:hAnsiTheme="majorHAnsi" w:cstheme="majorHAnsi"/>
                <w:b/>
                <w:color w:val="000000" w:themeColor="text1"/>
                <w:sz w:val="26"/>
                <w:szCs w:val="26"/>
              </w:rPr>
              <w:lastRenderedPageBreak/>
              <w:t>Mô tả</w:t>
            </w:r>
          </w:p>
        </w:tc>
        <w:tc>
          <w:tcPr>
            <w:tcW w:w="2764" w:type="pct"/>
            <w:gridSpan w:val="2"/>
          </w:tcPr>
          <w:p w14:paraId="49537C45" w14:textId="3385073B" w:rsidR="006D1E6E" w:rsidRPr="009B706A" w:rsidRDefault="006D1E6E" w:rsidP="0049382E">
            <w:pPr>
              <w:jc w:val="both"/>
              <w:rPr>
                <w:rFonts w:asciiTheme="majorHAnsi" w:hAnsiTheme="majorHAnsi" w:cstheme="majorHAnsi"/>
                <w:bCs/>
                <w:sz w:val="26"/>
                <w:szCs w:val="26"/>
              </w:rPr>
            </w:pPr>
            <w:r w:rsidRPr="009B706A">
              <w:rPr>
                <w:rFonts w:asciiTheme="majorHAnsi" w:hAnsiTheme="majorHAnsi" w:cstheme="majorHAnsi"/>
                <w:bCs/>
                <w:sz w:val="26"/>
                <w:szCs w:val="26"/>
              </w:rPr>
              <w:t>Giao diện cho phép người quản lý thêm một nhóm món mới vào hệ thống, bao gồm mã danh mục và tên nhóm món.</w:t>
            </w:r>
          </w:p>
        </w:tc>
      </w:tr>
      <w:tr w:rsidR="006D1E6E" w:rsidRPr="009B706A" w14:paraId="609BF0F1" w14:textId="77777777" w:rsidTr="00935B30">
        <w:tc>
          <w:tcPr>
            <w:tcW w:w="2236" w:type="pct"/>
            <w:gridSpan w:val="2"/>
            <w:shd w:val="clear" w:color="auto" w:fill="CCFF66"/>
          </w:tcPr>
          <w:p w14:paraId="1A701D81" w14:textId="77777777" w:rsidR="006D1E6E" w:rsidRPr="00E478C5" w:rsidRDefault="006D1E6E" w:rsidP="0049382E">
            <w:pPr>
              <w:jc w:val="both"/>
              <w:rPr>
                <w:rFonts w:asciiTheme="majorHAnsi" w:hAnsiTheme="majorHAnsi" w:cstheme="majorHAnsi"/>
                <w:b/>
                <w:sz w:val="26"/>
                <w:szCs w:val="26"/>
              </w:rPr>
            </w:pPr>
            <w:r w:rsidRPr="00E478C5">
              <w:rPr>
                <w:rFonts w:asciiTheme="majorHAnsi" w:hAnsiTheme="majorHAnsi" w:cstheme="majorHAnsi"/>
                <w:b/>
                <w:color w:val="000000" w:themeColor="text1"/>
                <w:sz w:val="26"/>
                <w:szCs w:val="26"/>
              </w:rPr>
              <w:t>Hiển thị truy cập</w:t>
            </w:r>
          </w:p>
        </w:tc>
        <w:tc>
          <w:tcPr>
            <w:tcW w:w="2764" w:type="pct"/>
            <w:gridSpan w:val="2"/>
          </w:tcPr>
          <w:p w14:paraId="5A288C51" w14:textId="15172351" w:rsidR="006D1E6E" w:rsidRPr="009B706A" w:rsidRDefault="006D1E6E" w:rsidP="0049382E">
            <w:pPr>
              <w:jc w:val="both"/>
              <w:rPr>
                <w:rFonts w:asciiTheme="majorHAnsi" w:hAnsiTheme="majorHAnsi" w:cstheme="majorHAnsi"/>
                <w:bCs/>
                <w:sz w:val="26"/>
                <w:szCs w:val="26"/>
              </w:rPr>
            </w:pPr>
            <w:r w:rsidRPr="009B706A">
              <w:rPr>
                <w:rFonts w:asciiTheme="majorHAnsi" w:hAnsiTheme="majorHAnsi" w:cstheme="majorHAnsi"/>
                <w:bCs/>
                <w:sz w:val="26"/>
                <w:szCs w:val="26"/>
              </w:rPr>
              <w:t>Người quản lý có thể truy cập vào giao diện này thông qua mục "Quản lý danh mục" trong hệ thống, chỉ nhân viên có quyền truy cập và thực hiện thao tác này.</w:t>
            </w:r>
          </w:p>
        </w:tc>
      </w:tr>
      <w:tr w:rsidR="006D1E6E" w:rsidRPr="009B706A" w14:paraId="4C400CB7" w14:textId="77777777" w:rsidTr="00935B30">
        <w:tc>
          <w:tcPr>
            <w:tcW w:w="5000" w:type="pct"/>
            <w:gridSpan w:val="4"/>
            <w:shd w:val="clear" w:color="auto" w:fill="CCFF66"/>
          </w:tcPr>
          <w:p w14:paraId="59772E82" w14:textId="77777777" w:rsidR="006D1E6E" w:rsidRPr="00E478C5" w:rsidRDefault="006D1E6E" w:rsidP="00E478C5">
            <w:pPr>
              <w:jc w:val="center"/>
              <w:rPr>
                <w:rFonts w:asciiTheme="majorHAnsi" w:hAnsiTheme="majorHAnsi" w:cstheme="majorHAnsi"/>
                <w:b/>
                <w:sz w:val="26"/>
                <w:szCs w:val="26"/>
              </w:rPr>
            </w:pPr>
            <w:r w:rsidRPr="00E478C5">
              <w:rPr>
                <w:rFonts w:asciiTheme="majorHAnsi" w:hAnsiTheme="majorHAnsi" w:cstheme="majorHAnsi"/>
                <w:b/>
                <w:color w:val="000000" w:themeColor="text1"/>
                <w:sz w:val="26"/>
                <w:szCs w:val="26"/>
              </w:rPr>
              <w:t>Nội dung hiển thị</w:t>
            </w:r>
          </w:p>
        </w:tc>
      </w:tr>
      <w:tr w:rsidR="006D1E6E" w:rsidRPr="009B706A" w14:paraId="0C1E6FB0" w14:textId="77777777" w:rsidTr="00935B30">
        <w:tc>
          <w:tcPr>
            <w:tcW w:w="1118" w:type="pct"/>
            <w:shd w:val="clear" w:color="auto" w:fill="CCFF66"/>
          </w:tcPr>
          <w:p w14:paraId="50349A00" w14:textId="77777777" w:rsidR="006D1E6E" w:rsidRPr="00E478C5" w:rsidRDefault="006D1E6E" w:rsidP="00E478C5">
            <w:pPr>
              <w:jc w:val="center"/>
              <w:rPr>
                <w:rFonts w:asciiTheme="majorHAnsi" w:hAnsiTheme="majorHAnsi" w:cstheme="majorHAnsi"/>
                <w:b/>
                <w:sz w:val="26"/>
                <w:szCs w:val="26"/>
              </w:rPr>
            </w:pPr>
            <w:r w:rsidRPr="00E478C5">
              <w:rPr>
                <w:rFonts w:asciiTheme="majorHAnsi" w:hAnsiTheme="majorHAnsi" w:cstheme="majorHAnsi"/>
                <w:b/>
                <w:color w:val="000000" w:themeColor="text1"/>
                <w:sz w:val="26"/>
                <w:szCs w:val="26"/>
              </w:rPr>
              <w:t>Mục</w:t>
            </w:r>
          </w:p>
        </w:tc>
        <w:tc>
          <w:tcPr>
            <w:tcW w:w="1118" w:type="pct"/>
            <w:shd w:val="clear" w:color="auto" w:fill="CCFF66"/>
          </w:tcPr>
          <w:p w14:paraId="0D04E3D2" w14:textId="77777777" w:rsidR="006D1E6E" w:rsidRPr="00E478C5" w:rsidRDefault="006D1E6E" w:rsidP="00E478C5">
            <w:pPr>
              <w:jc w:val="center"/>
              <w:rPr>
                <w:rFonts w:asciiTheme="majorHAnsi" w:hAnsiTheme="majorHAnsi" w:cstheme="majorHAnsi"/>
                <w:b/>
                <w:sz w:val="26"/>
                <w:szCs w:val="26"/>
              </w:rPr>
            </w:pPr>
            <w:r w:rsidRPr="00E478C5">
              <w:rPr>
                <w:rFonts w:asciiTheme="majorHAnsi" w:hAnsiTheme="majorHAnsi" w:cstheme="majorHAnsi"/>
                <w:b/>
                <w:color w:val="000000" w:themeColor="text1"/>
                <w:sz w:val="26"/>
                <w:szCs w:val="26"/>
              </w:rPr>
              <w:t>Loại</w:t>
            </w:r>
          </w:p>
        </w:tc>
        <w:tc>
          <w:tcPr>
            <w:tcW w:w="1118" w:type="pct"/>
            <w:shd w:val="clear" w:color="auto" w:fill="CCFF66"/>
          </w:tcPr>
          <w:p w14:paraId="0FA49F65" w14:textId="77777777" w:rsidR="006D1E6E" w:rsidRPr="00E478C5" w:rsidRDefault="006D1E6E" w:rsidP="00E478C5">
            <w:pPr>
              <w:jc w:val="center"/>
              <w:rPr>
                <w:rFonts w:asciiTheme="majorHAnsi" w:hAnsiTheme="majorHAnsi" w:cstheme="majorHAnsi"/>
                <w:b/>
                <w:sz w:val="26"/>
                <w:szCs w:val="26"/>
              </w:rPr>
            </w:pPr>
            <w:r w:rsidRPr="00E478C5">
              <w:rPr>
                <w:rFonts w:asciiTheme="majorHAnsi" w:hAnsiTheme="majorHAnsi" w:cstheme="majorHAnsi"/>
                <w:b/>
                <w:color w:val="000000" w:themeColor="text1"/>
                <w:sz w:val="26"/>
                <w:szCs w:val="26"/>
              </w:rPr>
              <w:t>Dữ liệu</w:t>
            </w:r>
          </w:p>
        </w:tc>
        <w:tc>
          <w:tcPr>
            <w:tcW w:w="1646" w:type="pct"/>
            <w:shd w:val="clear" w:color="auto" w:fill="CCFF66"/>
          </w:tcPr>
          <w:p w14:paraId="3983B0B2" w14:textId="77777777" w:rsidR="006D1E6E" w:rsidRPr="00E478C5" w:rsidRDefault="006D1E6E" w:rsidP="00E478C5">
            <w:pPr>
              <w:jc w:val="center"/>
              <w:rPr>
                <w:rFonts w:asciiTheme="majorHAnsi" w:hAnsiTheme="majorHAnsi" w:cstheme="majorHAnsi"/>
                <w:b/>
                <w:sz w:val="26"/>
                <w:szCs w:val="26"/>
              </w:rPr>
            </w:pPr>
            <w:r w:rsidRPr="00E478C5">
              <w:rPr>
                <w:rFonts w:asciiTheme="majorHAnsi" w:hAnsiTheme="majorHAnsi" w:cstheme="majorHAnsi"/>
                <w:b/>
                <w:color w:val="000000" w:themeColor="text1"/>
                <w:sz w:val="26"/>
                <w:szCs w:val="26"/>
              </w:rPr>
              <w:t>Mô tả</w:t>
            </w:r>
          </w:p>
        </w:tc>
      </w:tr>
      <w:tr w:rsidR="006D1E6E" w:rsidRPr="009B706A" w14:paraId="04EA9DF3" w14:textId="77777777" w:rsidTr="00935B30">
        <w:tc>
          <w:tcPr>
            <w:tcW w:w="1118" w:type="pct"/>
            <w:shd w:val="clear" w:color="auto" w:fill="auto"/>
          </w:tcPr>
          <w:p w14:paraId="06AF704F" w14:textId="43C691B5" w:rsidR="006D1E6E" w:rsidRPr="009B706A" w:rsidRDefault="006D1E6E"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Mã danh mục</w:t>
            </w:r>
          </w:p>
        </w:tc>
        <w:tc>
          <w:tcPr>
            <w:tcW w:w="1118" w:type="pct"/>
            <w:shd w:val="clear" w:color="auto" w:fill="auto"/>
          </w:tcPr>
          <w:p w14:paraId="1374311D" w14:textId="7AEA1818" w:rsidR="006D1E6E" w:rsidRPr="009B706A" w:rsidRDefault="006D1E6E"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Text</w:t>
            </w:r>
          </w:p>
        </w:tc>
        <w:tc>
          <w:tcPr>
            <w:tcW w:w="1118" w:type="pct"/>
            <w:shd w:val="clear" w:color="auto" w:fill="auto"/>
          </w:tcPr>
          <w:p w14:paraId="6B8CD1AA" w14:textId="6434B75F" w:rsidR="006D1E6E" w:rsidRPr="009B706A" w:rsidRDefault="006D1E6E"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Mã danh mục</w:t>
            </w:r>
          </w:p>
        </w:tc>
        <w:tc>
          <w:tcPr>
            <w:tcW w:w="1646" w:type="pct"/>
            <w:shd w:val="clear" w:color="auto" w:fill="auto"/>
          </w:tcPr>
          <w:p w14:paraId="14546670" w14:textId="5DE60CC4" w:rsidR="006D1E6E" w:rsidRPr="009B706A" w:rsidRDefault="006D1E6E"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Mã định danh cho nhóm món mới.</w:t>
            </w:r>
          </w:p>
        </w:tc>
      </w:tr>
      <w:tr w:rsidR="006D1E6E" w:rsidRPr="009B706A" w14:paraId="3BD14555" w14:textId="77777777" w:rsidTr="00935B30">
        <w:tc>
          <w:tcPr>
            <w:tcW w:w="1118" w:type="pct"/>
            <w:shd w:val="clear" w:color="auto" w:fill="auto"/>
          </w:tcPr>
          <w:p w14:paraId="218D9E87" w14:textId="5EBD6635" w:rsidR="006D1E6E" w:rsidRPr="009B706A" w:rsidRDefault="006D1E6E"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Tên danh mục</w:t>
            </w:r>
          </w:p>
        </w:tc>
        <w:tc>
          <w:tcPr>
            <w:tcW w:w="1118" w:type="pct"/>
            <w:shd w:val="clear" w:color="auto" w:fill="auto"/>
          </w:tcPr>
          <w:p w14:paraId="510752B8" w14:textId="6CF1181F" w:rsidR="006D1E6E" w:rsidRPr="009B706A" w:rsidRDefault="006D1E6E"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Text</w:t>
            </w:r>
          </w:p>
        </w:tc>
        <w:tc>
          <w:tcPr>
            <w:tcW w:w="1118" w:type="pct"/>
            <w:shd w:val="clear" w:color="auto" w:fill="auto"/>
          </w:tcPr>
          <w:p w14:paraId="20FD4718" w14:textId="1F50F5CE" w:rsidR="006D1E6E" w:rsidRPr="009B706A" w:rsidRDefault="006D1E6E"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Tên nhóm món</w:t>
            </w:r>
          </w:p>
        </w:tc>
        <w:tc>
          <w:tcPr>
            <w:tcW w:w="1646" w:type="pct"/>
            <w:shd w:val="clear" w:color="auto" w:fill="auto"/>
          </w:tcPr>
          <w:p w14:paraId="2F9D2CED" w14:textId="3C167000" w:rsidR="006D1E6E" w:rsidRPr="009B706A" w:rsidRDefault="006D1E6E"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Tên của nhóm món mới.</w:t>
            </w:r>
          </w:p>
        </w:tc>
      </w:tr>
      <w:tr w:rsidR="006D1E6E" w:rsidRPr="009B706A" w14:paraId="0363FE01" w14:textId="77777777" w:rsidTr="00935B30">
        <w:tc>
          <w:tcPr>
            <w:tcW w:w="1118" w:type="pct"/>
            <w:shd w:val="clear" w:color="auto" w:fill="auto"/>
          </w:tcPr>
          <w:p w14:paraId="106E6B6F" w14:textId="12E9AA5C" w:rsidR="006D1E6E" w:rsidRPr="009B706A" w:rsidRDefault="006D1E6E"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Thêm mới</w:t>
            </w:r>
          </w:p>
        </w:tc>
        <w:tc>
          <w:tcPr>
            <w:tcW w:w="1118" w:type="pct"/>
            <w:shd w:val="clear" w:color="auto" w:fill="auto"/>
          </w:tcPr>
          <w:p w14:paraId="771C3BB1" w14:textId="293AA179" w:rsidR="006D1E6E" w:rsidRPr="009B706A" w:rsidRDefault="006D1E6E"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Button</w:t>
            </w:r>
          </w:p>
        </w:tc>
        <w:tc>
          <w:tcPr>
            <w:tcW w:w="1118" w:type="pct"/>
            <w:shd w:val="clear" w:color="auto" w:fill="auto"/>
          </w:tcPr>
          <w:p w14:paraId="112AE240" w14:textId="3CF92F51" w:rsidR="006D1E6E" w:rsidRPr="009B706A" w:rsidRDefault="006D1E6E"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Thêm mới danh mục</w:t>
            </w:r>
          </w:p>
        </w:tc>
        <w:tc>
          <w:tcPr>
            <w:tcW w:w="1646" w:type="pct"/>
            <w:shd w:val="clear" w:color="auto" w:fill="auto"/>
          </w:tcPr>
          <w:p w14:paraId="353668EC" w14:textId="31DD8BFB" w:rsidR="006D1E6E" w:rsidRPr="009B706A" w:rsidRDefault="006D1E6E"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Thực hiện thêm nhóm món mới vào hệ thống.</w:t>
            </w:r>
          </w:p>
        </w:tc>
      </w:tr>
      <w:tr w:rsidR="006D1E6E" w:rsidRPr="009B706A" w14:paraId="1F7DB97F" w14:textId="77777777" w:rsidTr="00935B30">
        <w:tc>
          <w:tcPr>
            <w:tcW w:w="1118" w:type="pct"/>
            <w:shd w:val="clear" w:color="auto" w:fill="auto"/>
          </w:tcPr>
          <w:p w14:paraId="417DF792" w14:textId="4FC7FF65" w:rsidR="006D1E6E" w:rsidRPr="009B706A" w:rsidRDefault="006D1E6E"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Hủy</w:t>
            </w:r>
          </w:p>
        </w:tc>
        <w:tc>
          <w:tcPr>
            <w:tcW w:w="1118" w:type="pct"/>
            <w:shd w:val="clear" w:color="auto" w:fill="auto"/>
          </w:tcPr>
          <w:p w14:paraId="188F731C" w14:textId="063530DC" w:rsidR="006D1E6E" w:rsidRPr="009B706A" w:rsidRDefault="006D1E6E"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Button</w:t>
            </w:r>
          </w:p>
        </w:tc>
        <w:tc>
          <w:tcPr>
            <w:tcW w:w="1118" w:type="pct"/>
            <w:shd w:val="clear" w:color="auto" w:fill="auto"/>
          </w:tcPr>
          <w:p w14:paraId="523FAF32" w14:textId="20D7861F" w:rsidR="006D1E6E" w:rsidRPr="009B706A" w:rsidRDefault="006D1E6E"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Hủy thao tác</w:t>
            </w:r>
          </w:p>
        </w:tc>
        <w:tc>
          <w:tcPr>
            <w:tcW w:w="1646" w:type="pct"/>
            <w:shd w:val="clear" w:color="auto" w:fill="auto"/>
          </w:tcPr>
          <w:p w14:paraId="7030E994" w14:textId="04C0AFEE" w:rsidR="006D1E6E" w:rsidRPr="009B706A" w:rsidRDefault="006D1E6E"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Hủy thao tác thêm nhóm món và trở về giao diện trước.</w:t>
            </w:r>
          </w:p>
        </w:tc>
      </w:tr>
      <w:tr w:rsidR="006D1E6E" w:rsidRPr="009B706A" w14:paraId="79EF3CFB" w14:textId="77777777" w:rsidTr="00935B30">
        <w:tc>
          <w:tcPr>
            <w:tcW w:w="5000" w:type="pct"/>
            <w:gridSpan w:val="4"/>
            <w:shd w:val="clear" w:color="auto" w:fill="CCFF66"/>
          </w:tcPr>
          <w:p w14:paraId="37BA1CCA" w14:textId="77777777" w:rsidR="006D1E6E" w:rsidRPr="00E478C5" w:rsidRDefault="006D1E6E" w:rsidP="00E478C5">
            <w:pPr>
              <w:jc w:val="center"/>
              <w:rPr>
                <w:rFonts w:asciiTheme="majorHAnsi" w:hAnsiTheme="majorHAnsi" w:cstheme="majorHAnsi"/>
                <w:b/>
                <w:sz w:val="26"/>
                <w:szCs w:val="26"/>
              </w:rPr>
            </w:pPr>
            <w:r w:rsidRPr="00E478C5">
              <w:rPr>
                <w:rFonts w:asciiTheme="majorHAnsi" w:hAnsiTheme="majorHAnsi" w:cstheme="majorHAnsi"/>
                <w:b/>
                <w:color w:val="000000" w:themeColor="text1"/>
                <w:sz w:val="26"/>
                <w:szCs w:val="26"/>
              </w:rPr>
              <w:t>Nội dung hiển thị</w:t>
            </w:r>
          </w:p>
        </w:tc>
      </w:tr>
      <w:tr w:rsidR="006D1E6E" w:rsidRPr="009B706A" w14:paraId="58FACC8D" w14:textId="77777777" w:rsidTr="00935B30">
        <w:tc>
          <w:tcPr>
            <w:tcW w:w="1118" w:type="pct"/>
            <w:shd w:val="clear" w:color="auto" w:fill="CCFF66"/>
          </w:tcPr>
          <w:p w14:paraId="6A0373F3" w14:textId="77777777" w:rsidR="006D1E6E" w:rsidRPr="00E478C5" w:rsidRDefault="006D1E6E" w:rsidP="00E478C5">
            <w:pPr>
              <w:jc w:val="center"/>
              <w:rPr>
                <w:rFonts w:asciiTheme="majorHAnsi" w:hAnsiTheme="majorHAnsi" w:cstheme="majorHAnsi"/>
                <w:b/>
                <w:sz w:val="26"/>
                <w:szCs w:val="26"/>
                <w:lang w:val="vi-VN"/>
              </w:rPr>
            </w:pPr>
            <w:r w:rsidRPr="00E478C5">
              <w:rPr>
                <w:rFonts w:asciiTheme="majorHAnsi" w:hAnsiTheme="majorHAnsi" w:cstheme="majorHAnsi"/>
                <w:b/>
                <w:color w:val="000000" w:themeColor="text1"/>
                <w:sz w:val="26"/>
                <w:szCs w:val="26"/>
              </w:rPr>
              <w:t>Tên hành động</w:t>
            </w:r>
          </w:p>
        </w:tc>
        <w:tc>
          <w:tcPr>
            <w:tcW w:w="1118" w:type="pct"/>
            <w:shd w:val="clear" w:color="auto" w:fill="CCFF66"/>
          </w:tcPr>
          <w:p w14:paraId="21841A67" w14:textId="77777777" w:rsidR="006D1E6E" w:rsidRPr="00E478C5" w:rsidRDefault="006D1E6E" w:rsidP="00E478C5">
            <w:pPr>
              <w:jc w:val="center"/>
              <w:rPr>
                <w:rFonts w:asciiTheme="majorHAnsi" w:hAnsiTheme="majorHAnsi" w:cstheme="majorHAnsi"/>
                <w:b/>
                <w:sz w:val="26"/>
                <w:szCs w:val="26"/>
                <w:lang w:val="vi-VN"/>
              </w:rPr>
            </w:pPr>
            <w:r w:rsidRPr="00E478C5">
              <w:rPr>
                <w:rFonts w:asciiTheme="majorHAnsi" w:hAnsiTheme="majorHAnsi" w:cstheme="majorHAnsi"/>
                <w:b/>
                <w:color w:val="000000" w:themeColor="text1"/>
                <w:sz w:val="26"/>
                <w:szCs w:val="26"/>
              </w:rPr>
              <w:t>Mô tả</w:t>
            </w:r>
          </w:p>
        </w:tc>
        <w:tc>
          <w:tcPr>
            <w:tcW w:w="1118" w:type="pct"/>
            <w:shd w:val="clear" w:color="auto" w:fill="CCFF66"/>
          </w:tcPr>
          <w:p w14:paraId="63F5B530" w14:textId="77777777" w:rsidR="006D1E6E" w:rsidRPr="00E478C5" w:rsidRDefault="006D1E6E" w:rsidP="00E478C5">
            <w:pPr>
              <w:jc w:val="center"/>
              <w:rPr>
                <w:rFonts w:asciiTheme="majorHAnsi" w:hAnsiTheme="majorHAnsi" w:cstheme="majorHAnsi"/>
                <w:b/>
                <w:sz w:val="26"/>
                <w:szCs w:val="26"/>
                <w:lang w:val="vi-VN"/>
              </w:rPr>
            </w:pPr>
            <w:r w:rsidRPr="00E478C5">
              <w:rPr>
                <w:rFonts w:asciiTheme="majorHAnsi" w:hAnsiTheme="majorHAnsi" w:cstheme="majorHAnsi"/>
                <w:b/>
                <w:color w:val="000000" w:themeColor="text1"/>
                <w:sz w:val="26"/>
                <w:szCs w:val="26"/>
              </w:rPr>
              <w:t>Thành công</w:t>
            </w:r>
          </w:p>
        </w:tc>
        <w:tc>
          <w:tcPr>
            <w:tcW w:w="1646" w:type="pct"/>
            <w:shd w:val="clear" w:color="auto" w:fill="CCFF66"/>
          </w:tcPr>
          <w:p w14:paraId="6434CF1F" w14:textId="77777777" w:rsidR="006D1E6E" w:rsidRPr="00E478C5" w:rsidRDefault="006D1E6E" w:rsidP="00E478C5">
            <w:pPr>
              <w:jc w:val="center"/>
              <w:rPr>
                <w:rFonts w:asciiTheme="majorHAnsi" w:hAnsiTheme="majorHAnsi" w:cstheme="majorHAnsi"/>
                <w:b/>
                <w:sz w:val="26"/>
                <w:szCs w:val="26"/>
                <w:lang w:val="vi-VN"/>
              </w:rPr>
            </w:pPr>
            <w:r w:rsidRPr="00E478C5">
              <w:rPr>
                <w:rFonts w:asciiTheme="majorHAnsi" w:hAnsiTheme="majorHAnsi" w:cstheme="majorHAnsi"/>
                <w:b/>
                <w:color w:val="000000" w:themeColor="text1"/>
                <w:sz w:val="26"/>
                <w:szCs w:val="26"/>
              </w:rPr>
              <w:t>Không thành công</w:t>
            </w:r>
          </w:p>
        </w:tc>
      </w:tr>
      <w:tr w:rsidR="006D1E6E" w:rsidRPr="009B706A" w14:paraId="54EC310C" w14:textId="77777777" w:rsidTr="00935B30">
        <w:tc>
          <w:tcPr>
            <w:tcW w:w="1118" w:type="pct"/>
          </w:tcPr>
          <w:p w14:paraId="28861378" w14:textId="3F958BD6" w:rsidR="006D1E6E" w:rsidRPr="009B706A" w:rsidRDefault="006D1E6E"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Thêm danh mục</w:t>
            </w:r>
          </w:p>
        </w:tc>
        <w:tc>
          <w:tcPr>
            <w:tcW w:w="1118" w:type="pct"/>
          </w:tcPr>
          <w:p w14:paraId="3AA598B1" w14:textId="7E3B74BE" w:rsidR="006D1E6E" w:rsidRPr="009B706A" w:rsidRDefault="006D1E6E"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Thêm một nhóm món mới vào hệ thống</w:t>
            </w:r>
          </w:p>
        </w:tc>
        <w:tc>
          <w:tcPr>
            <w:tcW w:w="1118" w:type="pct"/>
          </w:tcPr>
          <w:p w14:paraId="7DDF9DAE" w14:textId="4C0F7F83" w:rsidR="006D1E6E" w:rsidRPr="009B706A" w:rsidRDefault="006D1E6E"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Thêm nhóm món thành công</w:t>
            </w:r>
          </w:p>
        </w:tc>
        <w:tc>
          <w:tcPr>
            <w:tcW w:w="1646" w:type="pct"/>
          </w:tcPr>
          <w:p w14:paraId="06B1252F" w14:textId="19B9839A" w:rsidR="006D1E6E" w:rsidRPr="009B706A" w:rsidRDefault="006D1E6E"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Thiếu thông tin bắt buộc hoặc nhóm món đã tồn tại</w:t>
            </w:r>
          </w:p>
        </w:tc>
      </w:tr>
      <w:tr w:rsidR="006D1E6E" w:rsidRPr="009B706A" w14:paraId="05E1946D" w14:textId="77777777" w:rsidTr="00935B30">
        <w:tc>
          <w:tcPr>
            <w:tcW w:w="1118" w:type="pct"/>
          </w:tcPr>
          <w:p w14:paraId="15065AFD" w14:textId="6E2DC7A4" w:rsidR="006D1E6E" w:rsidRPr="009B706A" w:rsidRDefault="006D1E6E"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Hủy</w:t>
            </w:r>
          </w:p>
        </w:tc>
        <w:tc>
          <w:tcPr>
            <w:tcW w:w="1118" w:type="pct"/>
          </w:tcPr>
          <w:p w14:paraId="2FDD5CA6" w14:textId="75BBF72D" w:rsidR="006D1E6E" w:rsidRPr="009B706A" w:rsidRDefault="006D1E6E"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Hủy thao tác thêm nhóm món</w:t>
            </w:r>
          </w:p>
        </w:tc>
        <w:tc>
          <w:tcPr>
            <w:tcW w:w="1118" w:type="pct"/>
          </w:tcPr>
          <w:p w14:paraId="5A3823BF" w14:textId="7C534CBA" w:rsidR="006D1E6E" w:rsidRPr="009B706A" w:rsidRDefault="006D1E6E"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Quay lại giao diện quản lý danh mục</w:t>
            </w:r>
          </w:p>
        </w:tc>
        <w:tc>
          <w:tcPr>
            <w:tcW w:w="1646" w:type="pct"/>
          </w:tcPr>
          <w:p w14:paraId="36C02F41" w14:textId="0F6784F3" w:rsidR="006D1E6E" w:rsidRPr="009B706A" w:rsidRDefault="006D1E6E"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Không có thông báo khi hủy thao tác</w:t>
            </w:r>
          </w:p>
        </w:tc>
      </w:tr>
    </w:tbl>
    <w:p w14:paraId="6939270E" w14:textId="77777777" w:rsidR="006D1E6E" w:rsidRPr="009B706A" w:rsidRDefault="006D1E6E" w:rsidP="0049382E">
      <w:pPr>
        <w:jc w:val="both"/>
        <w:rPr>
          <w:rFonts w:asciiTheme="majorHAnsi" w:hAnsiTheme="majorHAnsi" w:cstheme="majorHAnsi"/>
          <w:b/>
          <w:bCs/>
          <w:sz w:val="26"/>
          <w:szCs w:val="26"/>
        </w:rPr>
      </w:pPr>
    </w:p>
    <w:p w14:paraId="487E3949" w14:textId="430681AE" w:rsidR="00862DF7" w:rsidRPr="009B706A" w:rsidRDefault="00862DF7" w:rsidP="0049382E">
      <w:pPr>
        <w:pStyle w:val="u2"/>
        <w:jc w:val="both"/>
        <w:rPr>
          <w:rFonts w:asciiTheme="majorHAnsi" w:hAnsiTheme="majorHAnsi" w:cstheme="majorHAnsi"/>
          <w:b w:val="0"/>
          <w:bCs/>
        </w:rPr>
      </w:pPr>
      <w:bookmarkStart w:id="60" w:name="_Toc198617484"/>
      <w:r w:rsidRPr="009B706A">
        <w:rPr>
          <w:rFonts w:asciiTheme="majorHAnsi" w:hAnsiTheme="majorHAnsi" w:cstheme="majorHAnsi"/>
          <w:bCs/>
        </w:rPr>
        <w:lastRenderedPageBreak/>
        <w:t>UI-</w:t>
      </w:r>
      <w:r w:rsidR="00054E3A" w:rsidRPr="009B706A">
        <w:rPr>
          <w:rFonts w:asciiTheme="majorHAnsi" w:hAnsiTheme="majorHAnsi" w:cstheme="majorHAnsi"/>
          <w:bCs/>
        </w:rPr>
        <w:t>3</w:t>
      </w:r>
      <w:r w:rsidR="00C47D7A" w:rsidRPr="009B706A">
        <w:rPr>
          <w:rFonts w:asciiTheme="majorHAnsi" w:hAnsiTheme="majorHAnsi" w:cstheme="majorHAnsi"/>
          <w:bCs/>
        </w:rPr>
        <w:t>0</w:t>
      </w:r>
      <w:r w:rsidRPr="009B706A">
        <w:rPr>
          <w:rFonts w:asciiTheme="majorHAnsi" w:hAnsiTheme="majorHAnsi" w:cstheme="majorHAnsi"/>
          <w:bCs/>
        </w:rPr>
        <w:t xml:space="preserve"> - Giao diện Dashboard</w:t>
      </w:r>
      <w:bookmarkEnd w:id="60"/>
    </w:p>
    <w:p w14:paraId="484830E4" w14:textId="0F2EAF91" w:rsidR="00DB7FFE" w:rsidRPr="009B706A" w:rsidRDefault="00054E3A" w:rsidP="0049382E">
      <w:pPr>
        <w:jc w:val="both"/>
        <w:rPr>
          <w:rFonts w:asciiTheme="majorHAnsi" w:hAnsiTheme="majorHAnsi" w:cstheme="majorHAnsi"/>
          <w:b/>
          <w:bCs/>
          <w:sz w:val="26"/>
          <w:szCs w:val="26"/>
        </w:rPr>
      </w:pPr>
      <w:r w:rsidRPr="009B706A">
        <w:rPr>
          <w:rFonts w:asciiTheme="majorHAnsi" w:hAnsiTheme="majorHAnsi" w:cstheme="majorHAnsi"/>
          <w:b/>
          <w:bCs/>
          <w:noProof/>
          <w:sz w:val="26"/>
          <w:szCs w:val="26"/>
        </w:rPr>
        <w:drawing>
          <wp:inline distT="0" distB="0" distL="0" distR="0" wp14:anchorId="0D11FD2F" wp14:editId="457C0CDE">
            <wp:extent cx="5734050" cy="5778500"/>
            <wp:effectExtent l="0" t="0" r="0" b="0"/>
            <wp:docPr id="104750844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508443" name="Picture 1" descr="A screenshot of a computer&#10;&#10;AI-generated content may be incorrect."/>
                    <pic:cNvPicPr/>
                  </pic:nvPicPr>
                  <pic:blipFill>
                    <a:blip r:embed="rId39"/>
                    <a:stretch>
                      <a:fillRect/>
                    </a:stretch>
                  </pic:blipFill>
                  <pic:spPr>
                    <a:xfrm>
                      <a:off x="0" y="0"/>
                      <a:ext cx="5734050" cy="5778500"/>
                    </a:xfrm>
                    <a:prstGeom prst="rect">
                      <a:avLst/>
                    </a:prstGeom>
                  </pic:spPr>
                </pic:pic>
              </a:graphicData>
            </a:graphic>
          </wp:inline>
        </w:drawing>
      </w:r>
    </w:p>
    <w:tbl>
      <w:tblPr>
        <w:tblStyle w:val="LiBang"/>
        <w:tblW w:w="4995" w:type="pct"/>
        <w:tblLook w:val="04A0" w:firstRow="1" w:lastRow="0" w:firstColumn="1" w:lastColumn="0" w:noHBand="0" w:noVBand="1"/>
      </w:tblPr>
      <w:tblGrid>
        <w:gridCol w:w="2252"/>
        <w:gridCol w:w="2253"/>
        <w:gridCol w:w="2253"/>
        <w:gridCol w:w="2253"/>
      </w:tblGrid>
      <w:tr w:rsidR="006D1E6E" w:rsidRPr="009B706A" w14:paraId="49046DFC" w14:textId="77777777" w:rsidTr="005D3980">
        <w:tc>
          <w:tcPr>
            <w:tcW w:w="2500" w:type="pct"/>
            <w:gridSpan w:val="2"/>
            <w:shd w:val="clear" w:color="auto" w:fill="CCFF66"/>
          </w:tcPr>
          <w:p w14:paraId="51370994" w14:textId="77777777" w:rsidR="006D1E6E" w:rsidRPr="00E478C5" w:rsidRDefault="006D1E6E" w:rsidP="0049382E">
            <w:pPr>
              <w:jc w:val="both"/>
              <w:rPr>
                <w:rFonts w:asciiTheme="majorHAnsi" w:hAnsiTheme="majorHAnsi" w:cstheme="majorHAnsi"/>
                <w:b/>
                <w:sz w:val="26"/>
                <w:szCs w:val="26"/>
              </w:rPr>
            </w:pPr>
            <w:r w:rsidRPr="00E478C5">
              <w:rPr>
                <w:rFonts w:asciiTheme="majorHAnsi" w:hAnsiTheme="majorHAnsi" w:cstheme="majorHAnsi"/>
                <w:b/>
                <w:color w:val="000000" w:themeColor="text1"/>
                <w:sz w:val="26"/>
                <w:szCs w:val="26"/>
              </w:rPr>
              <w:t>Hiển thị</w:t>
            </w:r>
          </w:p>
        </w:tc>
        <w:tc>
          <w:tcPr>
            <w:tcW w:w="2500" w:type="pct"/>
            <w:gridSpan w:val="2"/>
          </w:tcPr>
          <w:p w14:paraId="47775BAA" w14:textId="3583EFF2" w:rsidR="006D1E6E" w:rsidRPr="009B706A" w:rsidRDefault="006D1E6E" w:rsidP="0049382E">
            <w:pPr>
              <w:jc w:val="both"/>
              <w:rPr>
                <w:rFonts w:asciiTheme="majorHAnsi" w:hAnsiTheme="majorHAnsi" w:cstheme="majorHAnsi"/>
                <w:bCs/>
                <w:sz w:val="26"/>
                <w:szCs w:val="26"/>
              </w:rPr>
            </w:pPr>
            <w:r w:rsidRPr="009B706A">
              <w:rPr>
                <w:rFonts w:asciiTheme="majorHAnsi" w:hAnsiTheme="majorHAnsi" w:cstheme="majorHAnsi"/>
                <w:bCs/>
                <w:sz w:val="26"/>
                <w:szCs w:val="26"/>
              </w:rPr>
              <w:t>Giao diện thống kê quản lý doanh thu của quán</w:t>
            </w:r>
          </w:p>
        </w:tc>
      </w:tr>
      <w:tr w:rsidR="006D1E6E" w:rsidRPr="009B706A" w14:paraId="15B54F69" w14:textId="77777777" w:rsidTr="005D3980">
        <w:tc>
          <w:tcPr>
            <w:tcW w:w="2500" w:type="pct"/>
            <w:gridSpan w:val="2"/>
            <w:shd w:val="clear" w:color="auto" w:fill="CCFF66"/>
          </w:tcPr>
          <w:p w14:paraId="49FC4599" w14:textId="77777777" w:rsidR="006D1E6E" w:rsidRPr="00E478C5" w:rsidRDefault="006D1E6E" w:rsidP="0049382E">
            <w:pPr>
              <w:jc w:val="both"/>
              <w:rPr>
                <w:rFonts w:asciiTheme="majorHAnsi" w:hAnsiTheme="majorHAnsi" w:cstheme="majorHAnsi"/>
                <w:b/>
                <w:sz w:val="26"/>
                <w:szCs w:val="26"/>
              </w:rPr>
            </w:pPr>
            <w:r w:rsidRPr="00E478C5">
              <w:rPr>
                <w:rFonts w:asciiTheme="majorHAnsi" w:hAnsiTheme="majorHAnsi" w:cstheme="majorHAnsi"/>
                <w:b/>
                <w:color w:val="000000" w:themeColor="text1"/>
                <w:sz w:val="26"/>
                <w:szCs w:val="26"/>
              </w:rPr>
              <w:t>Mô tả</w:t>
            </w:r>
          </w:p>
        </w:tc>
        <w:tc>
          <w:tcPr>
            <w:tcW w:w="2500" w:type="pct"/>
            <w:gridSpan w:val="2"/>
          </w:tcPr>
          <w:p w14:paraId="6E06CB62" w14:textId="27BB37BC" w:rsidR="006D1E6E" w:rsidRPr="009B706A" w:rsidRDefault="006D1E6E" w:rsidP="0049382E">
            <w:pPr>
              <w:jc w:val="both"/>
              <w:rPr>
                <w:rFonts w:asciiTheme="majorHAnsi" w:hAnsiTheme="majorHAnsi" w:cstheme="majorHAnsi"/>
                <w:bCs/>
                <w:sz w:val="26"/>
                <w:szCs w:val="26"/>
              </w:rPr>
            </w:pPr>
            <w:r w:rsidRPr="009B706A">
              <w:rPr>
                <w:rFonts w:asciiTheme="majorHAnsi" w:hAnsiTheme="majorHAnsi" w:cstheme="majorHAnsi"/>
                <w:bCs/>
                <w:sz w:val="26"/>
                <w:szCs w:val="26"/>
              </w:rPr>
              <w:t>Giao diện cung cấp thông tin về doanh thu hàng ngày, tổng hóa đơn, số đơn hàng và biểu đồ thống kê doanh thu theo giờ, giúp quản lý dễ dàng theo dõi tình hình kinh doanh.</w:t>
            </w:r>
          </w:p>
        </w:tc>
      </w:tr>
      <w:tr w:rsidR="006D1E6E" w:rsidRPr="009B706A" w14:paraId="172C10AB" w14:textId="77777777" w:rsidTr="005D3980">
        <w:tc>
          <w:tcPr>
            <w:tcW w:w="2500" w:type="pct"/>
            <w:gridSpan w:val="2"/>
            <w:shd w:val="clear" w:color="auto" w:fill="CCFF66"/>
          </w:tcPr>
          <w:p w14:paraId="67B43CB1" w14:textId="77777777" w:rsidR="006D1E6E" w:rsidRPr="00E478C5" w:rsidRDefault="006D1E6E" w:rsidP="0049382E">
            <w:pPr>
              <w:jc w:val="both"/>
              <w:rPr>
                <w:rFonts w:asciiTheme="majorHAnsi" w:hAnsiTheme="majorHAnsi" w:cstheme="majorHAnsi"/>
                <w:b/>
                <w:sz w:val="26"/>
                <w:szCs w:val="26"/>
              </w:rPr>
            </w:pPr>
            <w:r w:rsidRPr="00E478C5">
              <w:rPr>
                <w:rFonts w:asciiTheme="majorHAnsi" w:hAnsiTheme="majorHAnsi" w:cstheme="majorHAnsi"/>
                <w:b/>
                <w:color w:val="000000" w:themeColor="text1"/>
                <w:sz w:val="26"/>
                <w:szCs w:val="26"/>
              </w:rPr>
              <w:t>Hiển thị truy cập</w:t>
            </w:r>
          </w:p>
        </w:tc>
        <w:tc>
          <w:tcPr>
            <w:tcW w:w="2500" w:type="pct"/>
            <w:gridSpan w:val="2"/>
          </w:tcPr>
          <w:p w14:paraId="0889526F" w14:textId="5ECB1D4A" w:rsidR="006D1E6E" w:rsidRPr="009B706A" w:rsidRDefault="006D1E6E" w:rsidP="0049382E">
            <w:pPr>
              <w:jc w:val="both"/>
              <w:rPr>
                <w:rFonts w:asciiTheme="majorHAnsi" w:hAnsiTheme="majorHAnsi" w:cstheme="majorHAnsi"/>
                <w:bCs/>
                <w:sz w:val="26"/>
                <w:szCs w:val="26"/>
              </w:rPr>
            </w:pPr>
            <w:r w:rsidRPr="009B706A">
              <w:rPr>
                <w:rFonts w:asciiTheme="majorHAnsi" w:hAnsiTheme="majorHAnsi" w:cstheme="majorHAnsi"/>
                <w:bCs/>
                <w:sz w:val="26"/>
                <w:szCs w:val="26"/>
              </w:rPr>
              <w:t>Người quản lý có thể truy cập vào giao diện này bằng cách đăng nhập bằng tài khoản có quyền admin.</w:t>
            </w:r>
          </w:p>
        </w:tc>
      </w:tr>
      <w:tr w:rsidR="006D1E6E" w:rsidRPr="009B706A" w14:paraId="52574FEB" w14:textId="77777777" w:rsidTr="005D3980">
        <w:tc>
          <w:tcPr>
            <w:tcW w:w="5000" w:type="pct"/>
            <w:gridSpan w:val="4"/>
            <w:shd w:val="clear" w:color="auto" w:fill="CCFF66"/>
          </w:tcPr>
          <w:p w14:paraId="10882746" w14:textId="77777777" w:rsidR="006D1E6E" w:rsidRPr="00E478C5" w:rsidRDefault="006D1E6E" w:rsidP="00E478C5">
            <w:pPr>
              <w:jc w:val="center"/>
              <w:rPr>
                <w:rFonts w:asciiTheme="majorHAnsi" w:hAnsiTheme="majorHAnsi" w:cstheme="majorHAnsi"/>
                <w:b/>
                <w:sz w:val="26"/>
                <w:szCs w:val="26"/>
              </w:rPr>
            </w:pPr>
            <w:r w:rsidRPr="00E478C5">
              <w:rPr>
                <w:rFonts w:asciiTheme="majorHAnsi" w:hAnsiTheme="majorHAnsi" w:cstheme="majorHAnsi"/>
                <w:b/>
                <w:color w:val="000000" w:themeColor="text1"/>
                <w:sz w:val="26"/>
                <w:szCs w:val="26"/>
              </w:rPr>
              <w:t>Nội dung hiển thị</w:t>
            </w:r>
          </w:p>
        </w:tc>
      </w:tr>
      <w:tr w:rsidR="006D1E6E" w:rsidRPr="009B706A" w14:paraId="4DC703A5" w14:textId="77777777" w:rsidTr="005D3980">
        <w:tc>
          <w:tcPr>
            <w:tcW w:w="1250" w:type="pct"/>
            <w:shd w:val="clear" w:color="auto" w:fill="CCFF66"/>
          </w:tcPr>
          <w:p w14:paraId="7AA1B9A4" w14:textId="77777777" w:rsidR="006D1E6E" w:rsidRPr="00E478C5" w:rsidRDefault="006D1E6E" w:rsidP="00E478C5">
            <w:pPr>
              <w:jc w:val="center"/>
              <w:rPr>
                <w:rFonts w:asciiTheme="majorHAnsi" w:hAnsiTheme="majorHAnsi" w:cstheme="majorHAnsi"/>
                <w:b/>
                <w:sz w:val="26"/>
                <w:szCs w:val="26"/>
              </w:rPr>
            </w:pPr>
            <w:r w:rsidRPr="00E478C5">
              <w:rPr>
                <w:rFonts w:asciiTheme="majorHAnsi" w:hAnsiTheme="majorHAnsi" w:cstheme="majorHAnsi"/>
                <w:b/>
                <w:color w:val="000000" w:themeColor="text1"/>
                <w:sz w:val="26"/>
                <w:szCs w:val="26"/>
              </w:rPr>
              <w:t>Mục</w:t>
            </w:r>
          </w:p>
        </w:tc>
        <w:tc>
          <w:tcPr>
            <w:tcW w:w="1250" w:type="pct"/>
            <w:shd w:val="clear" w:color="auto" w:fill="CCFF66"/>
          </w:tcPr>
          <w:p w14:paraId="295BCF87" w14:textId="77777777" w:rsidR="006D1E6E" w:rsidRPr="00E478C5" w:rsidRDefault="006D1E6E" w:rsidP="00E478C5">
            <w:pPr>
              <w:jc w:val="center"/>
              <w:rPr>
                <w:rFonts w:asciiTheme="majorHAnsi" w:hAnsiTheme="majorHAnsi" w:cstheme="majorHAnsi"/>
                <w:b/>
                <w:sz w:val="26"/>
                <w:szCs w:val="26"/>
              </w:rPr>
            </w:pPr>
            <w:r w:rsidRPr="00E478C5">
              <w:rPr>
                <w:rFonts w:asciiTheme="majorHAnsi" w:hAnsiTheme="majorHAnsi" w:cstheme="majorHAnsi"/>
                <w:b/>
                <w:color w:val="000000" w:themeColor="text1"/>
                <w:sz w:val="26"/>
                <w:szCs w:val="26"/>
              </w:rPr>
              <w:t>Loại</w:t>
            </w:r>
          </w:p>
        </w:tc>
        <w:tc>
          <w:tcPr>
            <w:tcW w:w="1250" w:type="pct"/>
            <w:shd w:val="clear" w:color="auto" w:fill="CCFF66"/>
          </w:tcPr>
          <w:p w14:paraId="423526C4" w14:textId="77777777" w:rsidR="006D1E6E" w:rsidRPr="00E478C5" w:rsidRDefault="006D1E6E" w:rsidP="00E478C5">
            <w:pPr>
              <w:jc w:val="center"/>
              <w:rPr>
                <w:rFonts w:asciiTheme="majorHAnsi" w:hAnsiTheme="majorHAnsi" w:cstheme="majorHAnsi"/>
                <w:b/>
                <w:sz w:val="26"/>
                <w:szCs w:val="26"/>
              </w:rPr>
            </w:pPr>
            <w:r w:rsidRPr="00E478C5">
              <w:rPr>
                <w:rFonts w:asciiTheme="majorHAnsi" w:hAnsiTheme="majorHAnsi" w:cstheme="majorHAnsi"/>
                <w:b/>
                <w:color w:val="000000" w:themeColor="text1"/>
                <w:sz w:val="26"/>
                <w:szCs w:val="26"/>
              </w:rPr>
              <w:t>Dữ liệu</w:t>
            </w:r>
          </w:p>
        </w:tc>
        <w:tc>
          <w:tcPr>
            <w:tcW w:w="1250" w:type="pct"/>
            <w:shd w:val="clear" w:color="auto" w:fill="CCFF66"/>
          </w:tcPr>
          <w:p w14:paraId="0C1CF3F0" w14:textId="77777777" w:rsidR="006D1E6E" w:rsidRPr="00E478C5" w:rsidRDefault="006D1E6E" w:rsidP="00E478C5">
            <w:pPr>
              <w:jc w:val="center"/>
              <w:rPr>
                <w:rFonts w:asciiTheme="majorHAnsi" w:hAnsiTheme="majorHAnsi" w:cstheme="majorHAnsi"/>
                <w:b/>
                <w:sz w:val="26"/>
                <w:szCs w:val="26"/>
              </w:rPr>
            </w:pPr>
            <w:r w:rsidRPr="00E478C5">
              <w:rPr>
                <w:rFonts w:asciiTheme="majorHAnsi" w:hAnsiTheme="majorHAnsi" w:cstheme="majorHAnsi"/>
                <w:b/>
                <w:color w:val="000000" w:themeColor="text1"/>
                <w:sz w:val="26"/>
                <w:szCs w:val="26"/>
              </w:rPr>
              <w:t>Mô tả</w:t>
            </w:r>
          </w:p>
        </w:tc>
      </w:tr>
      <w:tr w:rsidR="006D1E6E" w:rsidRPr="009B706A" w14:paraId="436D40EF" w14:textId="77777777" w:rsidTr="005D3980">
        <w:tc>
          <w:tcPr>
            <w:tcW w:w="1250" w:type="pct"/>
            <w:shd w:val="clear" w:color="auto" w:fill="auto"/>
          </w:tcPr>
          <w:p w14:paraId="66E3B964" w14:textId="19260AB2" w:rsidR="006D1E6E" w:rsidRPr="009B706A" w:rsidRDefault="006D1E6E"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Doanh thu hôm nay</w:t>
            </w:r>
          </w:p>
        </w:tc>
        <w:tc>
          <w:tcPr>
            <w:tcW w:w="1250" w:type="pct"/>
            <w:shd w:val="clear" w:color="auto" w:fill="auto"/>
          </w:tcPr>
          <w:p w14:paraId="494C131C" w14:textId="05C2A528" w:rsidR="006D1E6E" w:rsidRPr="009B706A" w:rsidRDefault="006D1E6E"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Text</w:t>
            </w:r>
          </w:p>
        </w:tc>
        <w:tc>
          <w:tcPr>
            <w:tcW w:w="1250" w:type="pct"/>
            <w:shd w:val="clear" w:color="auto" w:fill="auto"/>
          </w:tcPr>
          <w:p w14:paraId="0685F497" w14:textId="5FD1B912" w:rsidR="006D1E6E" w:rsidRPr="009B706A" w:rsidRDefault="006D1E6E"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Doanh thu hôm nay</w:t>
            </w:r>
          </w:p>
        </w:tc>
        <w:tc>
          <w:tcPr>
            <w:tcW w:w="1250" w:type="pct"/>
            <w:shd w:val="clear" w:color="auto" w:fill="auto"/>
          </w:tcPr>
          <w:p w14:paraId="5C04E90B" w14:textId="44990585" w:rsidR="006D1E6E" w:rsidRPr="009B706A" w:rsidRDefault="006D1E6E"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Tổng doanh thu hôm nay.</w:t>
            </w:r>
          </w:p>
        </w:tc>
      </w:tr>
      <w:tr w:rsidR="006D1E6E" w:rsidRPr="009B706A" w14:paraId="23DC6043" w14:textId="77777777" w:rsidTr="005D3980">
        <w:tc>
          <w:tcPr>
            <w:tcW w:w="1250" w:type="pct"/>
            <w:shd w:val="clear" w:color="auto" w:fill="auto"/>
          </w:tcPr>
          <w:p w14:paraId="471E818B" w14:textId="0D500E95" w:rsidR="006D1E6E" w:rsidRPr="009B706A" w:rsidRDefault="006D1E6E"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Tổng hóa đơn tháng</w:t>
            </w:r>
          </w:p>
        </w:tc>
        <w:tc>
          <w:tcPr>
            <w:tcW w:w="1250" w:type="pct"/>
            <w:shd w:val="clear" w:color="auto" w:fill="auto"/>
          </w:tcPr>
          <w:p w14:paraId="785C95AC" w14:textId="781A6913" w:rsidR="006D1E6E" w:rsidRPr="009B706A" w:rsidRDefault="006D1E6E"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Text</w:t>
            </w:r>
          </w:p>
        </w:tc>
        <w:tc>
          <w:tcPr>
            <w:tcW w:w="1250" w:type="pct"/>
            <w:shd w:val="clear" w:color="auto" w:fill="auto"/>
          </w:tcPr>
          <w:p w14:paraId="12E6E212" w14:textId="4A4BBA02" w:rsidR="006D1E6E" w:rsidRPr="009B706A" w:rsidRDefault="006D1E6E"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Tổng hóa đơn tháng</w:t>
            </w:r>
          </w:p>
        </w:tc>
        <w:tc>
          <w:tcPr>
            <w:tcW w:w="1250" w:type="pct"/>
            <w:shd w:val="clear" w:color="auto" w:fill="auto"/>
          </w:tcPr>
          <w:p w14:paraId="3E7B864F" w14:textId="5998F7F9" w:rsidR="006D1E6E" w:rsidRPr="009B706A" w:rsidRDefault="006D1E6E"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Số lượng hóa đơn đã được phát sinh trong tháng.</w:t>
            </w:r>
          </w:p>
        </w:tc>
      </w:tr>
      <w:tr w:rsidR="006D1E6E" w:rsidRPr="009B706A" w14:paraId="69A798D6" w14:textId="77777777" w:rsidTr="005D3980">
        <w:tc>
          <w:tcPr>
            <w:tcW w:w="1250" w:type="pct"/>
            <w:shd w:val="clear" w:color="auto" w:fill="auto"/>
          </w:tcPr>
          <w:p w14:paraId="2D8222D6" w14:textId="3F476C38" w:rsidR="006D1E6E" w:rsidRPr="009B706A" w:rsidRDefault="006D1E6E"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lastRenderedPageBreak/>
              <w:t>Doanh thu theo giờ</w:t>
            </w:r>
          </w:p>
        </w:tc>
        <w:tc>
          <w:tcPr>
            <w:tcW w:w="1250" w:type="pct"/>
            <w:shd w:val="clear" w:color="auto" w:fill="auto"/>
          </w:tcPr>
          <w:p w14:paraId="747F316C" w14:textId="2EC3A319" w:rsidR="006D1E6E" w:rsidRPr="009B706A" w:rsidRDefault="006D1E6E"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Chart</w:t>
            </w:r>
          </w:p>
        </w:tc>
        <w:tc>
          <w:tcPr>
            <w:tcW w:w="1250" w:type="pct"/>
            <w:shd w:val="clear" w:color="auto" w:fill="auto"/>
          </w:tcPr>
          <w:p w14:paraId="4E97F997" w14:textId="1B9E42A4" w:rsidR="006D1E6E" w:rsidRPr="009B706A" w:rsidRDefault="006D1E6E"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Doanh thu theo giờ</w:t>
            </w:r>
          </w:p>
        </w:tc>
        <w:tc>
          <w:tcPr>
            <w:tcW w:w="1250" w:type="pct"/>
            <w:shd w:val="clear" w:color="auto" w:fill="auto"/>
          </w:tcPr>
          <w:p w14:paraId="374EEB59" w14:textId="23DAF1F1" w:rsidR="006D1E6E" w:rsidRPr="009B706A" w:rsidRDefault="006D1E6E"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Biểu đồ thể hiện doanh thu qua từng giờ trong ngày.</w:t>
            </w:r>
          </w:p>
        </w:tc>
      </w:tr>
      <w:tr w:rsidR="006D1E6E" w:rsidRPr="009B706A" w14:paraId="215D790F" w14:textId="77777777" w:rsidTr="005D3980">
        <w:tc>
          <w:tcPr>
            <w:tcW w:w="1250" w:type="pct"/>
            <w:shd w:val="clear" w:color="auto" w:fill="auto"/>
          </w:tcPr>
          <w:p w14:paraId="3D608B68" w14:textId="41B5493D" w:rsidR="006D1E6E" w:rsidRPr="009B706A" w:rsidRDefault="006D1E6E"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Ngày</w:t>
            </w:r>
          </w:p>
        </w:tc>
        <w:tc>
          <w:tcPr>
            <w:tcW w:w="1250" w:type="pct"/>
            <w:shd w:val="clear" w:color="auto" w:fill="auto"/>
          </w:tcPr>
          <w:p w14:paraId="3BD0ED46" w14:textId="43CB5540" w:rsidR="006D1E6E" w:rsidRPr="009B706A" w:rsidRDefault="006D1E6E"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Date</w:t>
            </w:r>
          </w:p>
        </w:tc>
        <w:tc>
          <w:tcPr>
            <w:tcW w:w="1250" w:type="pct"/>
            <w:shd w:val="clear" w:color="auto" w:fill="auto"/>
          </w:tcPr>
          <w:p w14:paraId="592B5DC3" w14:textId="27DA81C3" w:rsidR="006D1E6E" w:rsidRPr="009B706A" w:rsidRDefault="006D1E6E"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Ngày</w:t>
            </w:r>
          </w:p>
        </w:tc>
        <w:tc>
          <w:tcPr>
            <w:tcW w:w="1250" w:type="pct"/>
            <w:shd w:val="clear" w:color="auto" w:fill="auto"/>
          </w:tcPr>
          <w:p w14:paraId="6FB8D8AE" w14:textId="1A7717C1" w:rsidR="006D1E6E" w:rsidRPr="009B706A" w:rsidRDefault="006D1E6E"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Ngày hiện tại được hiển thị ở phần dưới cùng của giao diện.</w:t>
            </w:r>
          </w:p>
        </w:tc>
      </w:tr>
      <w:tr w:rsidR="006D1E6E" w:rsidRPr="009B706A" w14:paraId="4223936D" w14:textId="77777777" w:rsidTr="005D3980">
        <w:tc>
          <w:tcPr>
            <w:tcW w:w="1250" w:type="pct"/>
            <w:shd w:val="clear" w:color="auto" w:fill="auto"/>
          </w:tcPr>
          <w:p w14:paraId="6396FAF7" w14:textId="43F77577" w:rsidR="006D1E6E" w:rsidRPr="009B706A" w:rsidRDefault="006D1E6E"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Giờ hiện tại</w:t>
            </w:r>
          </w:p>
        </w:tc>
        <w:tc>
          <w:tcPr>
            <w:tcW w:w="1250" w:type="pct"/>
            <w:shd w:val="clear" w:color="auto" w:fill="auto"/>
          </w:tcPr>
          <w:p w14:paraId="3226BF15" w14:textId="765DDBFD" w:rsidR="006D1E6E" w:rsidRPr="009B706A" w:rsidRDefault="006D1E6E"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Date</w:t>
            </w:r>
          </w:p>
        </w:tc>
        <w:tc>
          <w:tcPr>
            <w:tcW w:w="1250" w:type="pct"/>
            <w:shd w:val="clear" w:color="auto" w:fill="auto"/>
          </w:tcPr>
          <w:p w14:paraId="137D4AF2" w14:textId="01363363" w:rsidR="006D1E6E" w:rsidRPr="009B706A" w:rsidRDefault="006D1E6E"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Giờ hiện tại</w:t>
            </w:r>
          </w:p>
        </w:tc>
        <w:tc>
          <w:tcPr>
            <w:tcW w:w="1250" w:type="pct"/>
            <w:shd w:val="clear" w:color="auto" w:fill="auto"/>
          </w:tcPr>
          <w:p w14:paraId="48B0CFE0" w14:textId="3ECE0838" w:rsidR="006D1E6E" w:rsidRPr="009B706A" w:rsidRDefault="006D1E6E"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Thời gian hiện tại được hiển thị trên giao diện.</w:t>
            </w:r>
          </w:p>
        </w:tc>
      </w:tr>
      <w:tr w:rsidR="006D1E6E" w:rsidRPr="009B706A" w14:paraId="0D8793E6" w14:textId="77777777" w:rsidTr="005D3980">
        <w:tc>
          <w:tcPr>
            <w:tcW w:w="5000" w:type="pct"/>
            <w:gridSpan w:val="4"/>
            <w:shd w:val="clear" w:color="auto" w:fill="CCFF66"/>
          </w:tcPr>
          <w:p w14:paraId="5160E6EB" w14:textId="77777777" w:rsidR="006D1E6E" w:rsidRPr="00E478C5" w:rsidRDefault="006D1E6E" w:rsidP="00E478C5">
            <w:pPr>
              <w:jc w:val="center"/>
              <w:rPr>
                <w:rFonts w:asciiTheme="majorHAnsi" w:hAnsiTheme="majorHAnsi" w:cstheme="majorHAnsi"/>
                <w:b/>
                <w:sz w:val="26"/>
                <w:szCs w:val="26"/>
              </w:rPr>
            </w:pPr>
            <w:r w:rsidRPr="00E478C5">
              <w:rPr>
                <w:rFonts w:asciiTheme="majorHAnsi" w:hAnsiTheme="majorHAnsi" w:cstheme="majorHAnsi"/>
                <w:b/>
                <w:color w:val="000000" w:themeColor="text1"/>
                <w:sz w:val="26"/>
                <w:szCs w:val="26"/>
              </w:rPr>
              <w:t>Nội dung hiển thị</w:t>
            </w:r>
          </w:p>
        </w:tc>
      </w:tr>
      <w:tr w:rsidR="006D1E6E" w:rsidRPr="009B706A" w14:paraId="35388B20" w14:textId="77777777" w:rsidTr="005D3980">
        <w:tc>
          <w:tcPr>
            <w:tcW w:w="1250" w:type="pct"/>
            <w:shd w:val="clear" w:color="auto" w:fill="CCFF66"/>
          </w:tcPr>
          <w:p w14:paraId="25419FD2" w14:textId="77777777" w:rsidR="006D1E6E" w:rsidRPr="00E478C5" w:rsidRDefault="006D1E6E" w:rsidP="00E478C5">
            <w:pPr>
              <w:jc w:val="center"/>
              <w:rPr>
                <w:rFonts w:asciiTheme="majorHAnsi" w:hAnsiTheme="majorHAnsi" w:cstheme="majorHAnsi"/>
                <w:b/>
                <w:sz w:val="26"/>
                <w:szCs w:val="26"/>
                <w:lang w:val="vi-VN"/>
              </w:rPr>
            </w:pPr>
            <w:r w:rsidRPr="00E478C5">
              <w:rPr>
                <w:rFonts w:asciiTheme="majorHAnsi" w:hAnsiTheme="majorHAnsi" w:cstheme="majorHAnsi"/>
                <w:b/>
                <w:color w:val="000000" w:themeColor="text1"/>
                <w:sz w:val="26"/>
                <w:szCs w:val="26"/>
              </w:rPr>
              <w:t>Tên hành động</w:t>
            </w:r>
          </w:p>
        </w:tc>
        <w:tc>
          <w:tcPr>
            <w:tcW w:w="1250" w:type="pct"/>
            <w:shd w:val="clear" w:color="auto" w:fill="CCFF66"/>
          </w:tcPr>
          <w:p w14:paraId="619CF6C8" w14:textId="77777777" w:rsidR="006D1E6E" w:rsidRPr="00E478C5" w:rsidRDefault="006D1E6E" w:rsidP="00E478C5">
            <w:pPr>
              <w:jc w:val="center"/>
              <w:rPr>
                <w:rFonts w:asciiTheme="majorHAnsi" w:hAnsiTheme="majorHAnsi" w:cstheme="majorHAnsi"/>
                <w:b/>
                <w:sz w:val="26"/>
                <w:szCs w:val="26"/>
                <w:lang w:val="vi-VN"/>
              </w:rPr>
            </w:pPr>
            <w:r w:rsidRPr="00E478C5">
              <w:rPr>
                <w:rFonts w:asciiTheme="majorHAnsi" w:hAnsiTheme="majorHAnsi" w:cstheme="majorHAnsi"/>
                <w:b/>
                <w:color w:val="000000" w:themeColor="text1"/>
                <w:sz w:val="26"/>
                <w:szCs w:val="26"/>
              </w:rPr>
              <w:t>Mô tả</w:t>
            </w:r>
          </w:p>
        </w:tc>
        <w:tc>
          <w:tcPr>
            <w:tcW w:w="1250" w:type="pct"/>
            <w:shd w:val="clear" w:color="auto" w:fill="CCFF66"/>
          </w:tcPr>
          <w:p w14:paraId="5DB43909" w14:textId="77777777" w:rsidR="006D1E6E" w:rsidRPr="00E478C5" w:rsidRDefault="006D1E6E" w:rsidP="00E478C5">
            <w:pPr>
              <w:jc w:val="center"/>
              <w:rPr>
                <w:rFonts w:asciiTheme="majorHAnsi" w:hAnsiTheme="majorHAnsi" w:cstheme="majorHAnsi"/>
                <w:b/>
                <w:sz w:val="26"/>
                <w:szCs w:val="26"/>
                <w:lang w:val="vi-VN"/>
              </w:rPr>
            </w:pPr>
            <w:r w:rsidRPr="00E478C5">
              <w:rPr>
                <w:rFonts w:asciiTheme="majorHAnsi" w:hAnsiTheme="majorHAnsi" w:cstheme="majorHAnsi"/>
                <w:b/>
                <w:color w:val="000000" w:themeColor="text1"/>
                <w:sz w:val="26"/>
                <w:szCs w:val="26"/>
              </w:rPr>
              <w:t>Thành công</w:t>
            </w:r>
          </w:p>
        </w:tc>
        <w:tc>
          <w:tcPr>
            <w:tcW w:w="1250" w:type="pct"/>
            <w:shd w:val="clear" w:color="auto" w:fill="CCFF66"/>
          </w:tcPr>
          <w:p w14:paraId="65FCFB10" w14:textId="77777777" w:rsidR="006D1E6E" w:rsidRPr="00E478C5" w:rsidRDefault="006D1E6E" w:rsidP="00E478C5">
            <w:pPr>
              <w:jc w:val="center"/>
              <w:rPr>
                <w:rFonts w:asciiTheme="majorHAnsi" w:hAnsiTheme="majorHAnsi" w:cstheme="majorHAnsi"/>
                <w:b/>
                <w:sz w:val="26"/>
                <w:szCs w:val="26"/>
                <w:lang w:val="vi-VN"/>
              </w:rPr>
            </w:pPr>
            <w:r w:rsidRPr="00E478C5">
              <w:rPr>
                <w:rFonts w:asciiTheme="majorHAnsi" w:hAnsiTheme="majorHAnsi" w:cstheme="majorHAnsi"/>
                <w:b/>
                <w:color w:val="000000" w:themeColor="text1"/>
                <w:sz w:val="26"/>
                <w:szCs w:val="26"/>
              </w:rPr>
              <w:t>Không thành công</w:t>
            </w:r>
          </w:p>
        </w:tc>
      </w:tr>
      <w:tr w:rsidR="006D1E6E" w:rsidRPr="009B706A" w14:paraId="282A5A0F" w14:textId="77777777" w:rsidTr="005D3980">
        <w:tc>
          <w:tcPr>
            <w:tcW w:w="1250" w:type="pct"/>
          </w:tcPr>
          <w:p w14:paraId="553E1D32" w14:textId="338812AE" w:rsidR="006D1E6E" w:rsidRPr="009B706A" w:rsidRDefault="006D1E6E"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Quản lý sản phẩm</w:t>
            </w:r>
          </w:p>
        </w:tc>
        <w:tc>
          <w:tcPr>
            <w:tcW w:w="1250" w:type="pct"/>
          </w:tcPr>
          <w:p w14:paraId="4AF2E772" w14:textId="0FED632D" w:rsidR="006D1E6E" w:rsidRPr="009B706A" w:rsidRDefault="006D1E6E"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Quản lý các sản phẩm trong quán</w:t>
            </w:r>
          </w:p>
        </w:tc>
        <w:tc>
          <w:tcPr>
            <w:tcW w:w="1250" w:type="pct"/>
          </w:tcPr>
          <w:p w14:paraId="63A5E9E9" w14:textId="23EC0D17" w:rsidR="006D1E6E" w:rsidRPr="009B706A" w:rsidRDefault="006D1E6E"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Chuyển sang trang quản lý sản phẩm</w:t>
            </w:r>
          </w:p>
        </w:tc>
        <w:tc>
          <w:tcPr>
            <w:tcW w:w="1250" w:type="pct"/>
          </w:tcPr>
          <w:p w14:paraId="6F0B8641" w14:textId="5464090A" w:rsidR="006D1E6E" w:rsidRPr="009B706A" w:rsidRDefault="006D1E6E"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Không thực hiện được nếu không có quyền</w:t>
            </w:r>
          </w:p>
        </w:tc>
      </w:tr>
      <w:tr w:rsidR="006D1E6E" w:rsidRPr="009B706A" w14:paraId="19F4B8E8" w14:textId="77777777" w:rsidTr="005D3980">
        <w:tc>
          <w:tcPr>
            <w:tcW w:w="1250" w:type="pct"/>
          </w:tcPr>
          <w:p w14:paraId="1D379F4C" w14:textId="4364AEBD" w:rsidR="006D1E6E" w:rsidRPr="009B706A" w:rsidRDefault="006D1E6E"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Nhân viên</w:t>
            </w:r>
          </w:p>
        </w:tc>
        <w:tc>
          <w:tcPr>
            <w:tcW w:w="1250" w:type="pct"/>
          </w:tcPr>
          <w:p w14:paraId="79E6EFE3" w14:textId="1B7CB9A5" w:rsidR="006D1E6E" w:rsidRPr="009B706A" w:rsidRDefault="006D1E6E"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Quản lý danh sách nhân viên</w:t>
            </w:r>
          </w:p>
        </w:tc>
        <w:tc>
          <w:tcPr>
            <w:tcW w:w="1250" w:type="pct"/>
          </w:tcPr>
          <w:p w14:paraId="2B8DCA08" w14:textId="164B1C21" w:rsidR="006D1E6E" w:rsidRPr="009B706A" w:rsidRDefault="006D1E6E"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Chuyển sang trang quản lý nhân viên</w:t>
            </w:r>
          </w:p>
        </w:tc>
        <w:tc>
          <w:tcPr>
            <w:tcW w:w="1250" w:type="pct"/>
          </w:tcPr>
          <w:p w14:paraId="798C6467" w14:textId="1FF4A5DF" w:rsidR="006D1E6E" w:rsidRPr="009B706A" w:rsidRDefault="006D1E6E"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Không thực hiện được nếu không có quyền</w:t>
            </w:r>
          </w:p>
        </w:tc>
      </w:tr>
      <w:tr w:rsidR="006D1E6E" w:rsidRPr="009B706A" w14:paraId="3B69538C" w14:textId="77777777" w:rsidTr="005D3980">
        <w:tc>
          <w:tcPr>
            <w:tcW w:w="1250" w:type="pct"/>
          </w:tcPr>
          <w:p w14:paraId="4C749D75" w14:textId="7DB88DD0" w:rsidR="006D1E6E" w:rsidRPr="009B706A" w:rsidRDefault="006D1E6E"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Hóa đơn</w:t>
            </w:r>
          </w:p>
        </w:tc>
        <w:tc>
          <w:tcPr>
            <w:tcW w:w="1250" w:type="pct"/>
          </w:tcPr>
          <w:p w14:paraId="30C976E2" w14:textId="5C1E6768" w:rsidR="006D1E6E" w:rsidRPr="009B706A" w:rsidRDefault="006D1E6E"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Xem các hóa đơn đã xác nhận</w:t>
            </w:r>
          </w:p>
        </w:tc>
        <w:tc>
          <w:tcPr>
            <w:tcW w:w="1250" w:type="pct"/>
          </w:tcPr>
          <w:p w14:paraId="3BE28CBA" w14:textId="7B25B08F" w:rsidR="006D1E6E" w:rsidRPr="009B706A" w:rsidRDefault="006D1E6E"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Chuyển sang trang quản lý hóa đơn</w:t>
            </w:r>
          </w:p>
        </w:tc>
        <w:tc>
          <w:tcPr>
            <w:tcW w:w="1250" w:type="pct"/>
          </w:tcPr>
          <w:p w14:paraId="7D3D8020" w14:textId="2368237D" w:rsidR="006D1E6E" w:rsidRPr="009B706A" w:rsidRDefault="006D1E6E"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Không thực hiện được nếu không có quyền</w:t>
            </w:r>
          </w:p>
        </w:tc>
      </w:tr>
      <w:tr w:rsidR="006D1E6E" w:rsidRPr="009B706A" w14:paraId="2D3C685C" w14:textId="77777777" w:rsidTr="005D3980">
        <w:tc>
          <w:tcPr>
            <w:tcW w:w="1250" w:type="pct"/>
          </w:tcPr>
          <w:p w14:paraId="4F01536A" w14:textId="661B7106" w:rsidR="006D1E6E" w:rsidRPr="009B706A" w:rsidRDefault="006D1E6E"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Mẹo hôm nay</w:t>
            </w:r>
          </w:p>
        </w:tc>
        <w:tc>
          <w:tcPr>
            <w:tcW w:w="1250" w:type="pct"/>
          </w:tcPr>
          <w:p w14:paraId="00E9E67F" w14:textId="54227533" w:rsidR="006D1E6E" w:rsidRPr="009B706A" w:rsidRDefault="006D1E6E"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Hiển thị thông tin về việc kiểm tra tồn kho sản phẩm hoặc lời khuyên khác</w:t>
            </w:r>
          </w:p>
        </w:tc>
        <w:tc>
          <w:tcPr>
            <w:tcW w:w="1250" w:type="pct"/>
          </w:tcPr>
          <w:p w14:paraId="283C5993" w14:textId="3273B375" w:rsidR="006D1E6E" w:rsidRPr="009B706A" w:rsidRDefault="006D1E6E"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Hiển thị thông tin yêu cầu</w:t>
            </w:r>
          </w:p>
        </w:tc>
        <w:tc>
          <w:tcPr>
            <w:tcW w:w="1250" w:type="pct"/>
          </w:tcPr>
          <w:p w14:paraId="2E45222A" w14:textId="142C759F" w:rsidR="006D1E6E" w:rsidRPr="009B706A" w:rsidRDefault="006D1E6E"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Không có thông tin khi không có yêu cầu</w:t>
            </w:r>
          </w:p>
        </w:tc>
      </w:tr>
    </w:tbl>
    <w:p w14:paraId="4729895D" w14:textId="77777777" w:rsidR="006D1E6E" w:rsidRPr="009B706A" w:rsidRDefault="006D1E6E" w:rsidP="0049382E">
      <w:pPr>
        <w:jc w:val="both"/>
        <w:rPr>
          <w:rFonts w:asciiTheme="majorHAnsi" w:hAnsiTheme="majorHAnsi" w:cstheme="majorHAnsi"/>
          <w:b/>
          <w:bCs/>
          <w:sz w:val="26"/>
          <w:szCs w:val="26"/>
        </w:rPr>
      </w:pPr>
    </w:p>
    <w:p w14:paraId="2D688FEB" w14:textId="02E77A5C" w:rsidR="00862DF7" w:rsidRPr="009B706A" w:rsidRDefault="00862DF7" w:rsidP="0049382E">
      <w:pPr>
        <w:pStyle w:val="u2"/>
        <w:jc w:val="both"/>
        <w:rPr>
          <w:rFonts w:asciiTheme="majorHAnsi" w:hAnsiTheme="majorHAnsi" w:cstheme="majorHAnsi"/>
          <w:b w:val="0"/>
          <w:bCs/>
        </w:rPr>
      </w:pPr>
      <w:bookmarkStart w:id="61" w:name="_Toc198617485"/>
      <w:r w:rsidRPr="009B706A">
        <w:rPr>
          <w:rFonts w:asciiTheme="majorHAnsi" w:hAnsiTheme="majorHAnsi" w:cstheme="majorHAnsi"/>
          <w:bCs/>
        </w:rPr>
        <w:t>UI-3</w:t>
      </w:r>
      <w:r w:rsidR="00054E3A" w:rsidRPr="009B706A">
        <w:rPr>
          <w:rFonts w:asciiTheme="majorHAnsi" w:hAnsiTheme="majorHAnsi" w:cstheme="majorHAnsi"/>
          <w:bCs/>
        </w:rPr>
        <w:t>1</w:t>
      </w:r>
      <w:r w:rsidRPr="009B706A">
        <w:rPr>
          <w:rFonts w:asciiTheme="majorHAnsi" w:hAnsiTheme="majorHAnsi" w:cstheme="majorHAnsi"/>
          <w:bCs/>
        </w:rPr>
        <w:t xml:space="preserve"> Giao diện Quản Lý Nhân Viên (Danh Sách Người Dùng)</w:t>
      </w:r>
      <w:bookmarkEnd w:id="61"/>
    </w:p>
    <w:p w14:paraId="5109C39A" w14:textId="36097015" w:rsidR="00DB7FFE" w:rsidRPr="009B706A" w:rsidRDefault="00273607" w:rsidP="0049382E">
      <w:pPr>
        <w:pStyle w:val="oancuaDanhsach"/>
        <w:spacing w:before="120" w:after="120"/>
        <w:ind w:left="0"/>
        <w:jc w:val="both"/>
        <w:rPr>
          <w:rFonts w:asciiTheme="majorHAnsi" w:hAnsiTheme="majorHAnsi" w:cstheme="majorHAnsi"/>
          <w:b/>
          <w:bCs/>
          <w:color w:val="000000"/>
          <w:szCs w:val="26"/>
        </w:rPr>
      </w:pPr>
      <w:r w:rsidRPr="009B706A">
        <w:rPr>
          <w:rFonts w:asciiTheme="majorHAnsi" w:hAnsiTheme="majorHAnsi" w:cstheme="majorHAnsi"/>
          <w:b/>
          <w:bCs/>
          <w:noProof/>
          <w:color w:val="000000"/>
          <w:szCs w:val="26"/>
        </w:rPr>
        <w:drawing>
          <wp:inline distT="0" distB="0" distL="0" distR="0" wp14:anchorId="231D9DC9" wp14:editId="0A846663">
            <wp:extent cx="5734050" cy="3161665"/>
            <wp:effectExtent l="0" t="0" r="0" b="635"/>
            <wp:docPr id="66516118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161189" name="Picture 1" descr="A screenshot of a computer&#10;&#10;AI-generated content may be incorrect."/>
                    <pic:cNvPicPr/>
                  </pic:nvPicPr>
                  <pic:blipFill>
                    <a:blip r:embed="rId40"/>
                    <a:stretch>
                      <a:fillRect/>
                    </a:stretch>
                  </pic:blipFill>
                  <pic:spPr>
                    <a:xfrm>
                      <a:off x="0" y="0"/>
                      <a:ext cx="5734050" cy="3161665"/>
                    </a:xfrm>
                    <a:prstGeom prst="rect">
                      <a:avLst/>
                    </a:prstGeom>
                  </pic:spPr>
                </pic:pic>
              </a:graphicData>
            </a:graphic>
          </wp:inline>
        </w:drawing>
      </w:r>
    </w:p>
    <w:tbl>
      <w:tblPr>
        <w:tblStyle w:val="LiBang"/>
        <w:tblW w:w="5585" w:type="pct"/>
        <w:tblLook w:val="04A0" w:firstRow="1" w:lastRow="0" w:firstColumn="1" w:lastColumn="0" w:noHBand="0" w:noVBand="1"/>
      </w:tblPr>
      <w:tblGrid>
        <w:gridCol w:w="2252"/>
        <w:gridCol w:w="2253"/>
        <w:gridCol w:w="2253"/>
        <w:gridCol w:w="3317"/>
      </w:tblGrid>
      <w:tr w:rsidR="006D1E6E" w:rsidRPr="009B706A" w14:paraId="3B15B023" w14:textId="77777777" w:rsidTr="00935B30">
        <w:tc>
          <w:tcPr>
            <w:tcW w:w="2236" w:type="pct"/>
            <w:gridSpan w:val="2"/>
            <w:shd w:val="clear" w:color="auto" w:fill="CCFF66"/>
          </w:tcPr>
          <w:p w14:paraId="721A3955" w14:textId="77777777" w:rsidR="006D1E6E" w:rsidRPr="00E478C5" w:rsidRDefault="006D1E6E" w:rsidP="0049382E">
            <w:pPr>
              <w:jc w:val="both"/>
              <w:rPr>
                <w:rFonts w:asciiTheme="majorHAnsi" w:hAnsiTheme="majorHAnsi" w:cstheme="majorHAnsi"/>
                <w:b/>
                <w:sz w:val="26"/>
                <w:szCs w:val="26"/>
              </w:rPr>
            </w:pPr>
            <w:r w:rsidRPr="00E478C5">
              <w:rPr>
                <w:rFonts w:asciiTheme="majorHAnsi" w:hAnsiTheme="majorHAnsi" w:cstheme="majorHAnsi"/>
                <w:b/>
                <w:color w:val="000000" w:themeColor="text1"/>
                <w:sz w:val="26"/>
                <w:szCs w:val="26"/>
              </w:rPr>
              <w:t>Hiển thị</w:t>
            </w:r>
          </w:p>
        </w:tc>
        <w:tc>
          <w:tcPr>
            <w:tcW w:w="2764" w:type="pct"/>
            <w:gridSpan w:val="2"/>
          </w:tcPr>
          <w:p w14:paraId="73165708" w14:textId="77CE8AB8" w:rsidR="006D1E6E" w:rsidRPr="009B706A" w:rsidRDefault="006D1E6E" w:rsidP="0049382E">
            <w:pPr>
              <w:jc w:val="both"/>
              <w:rPr>
                <w:rFonts w:asciiTheme="majorHAnsi" w:hAnsiTheme="majorHAnsi" w:cstheme="majorHAnsi"/>
                <w:bCs/>
                <w:sz w:val="26"/>
                <w:szCs w:val="26"/>
              </w:rPr>
            </w:pPr>
            <w:r w:rsidRPr="009B706A">
              <w:rPr>
                <w:rFonts w:asciiTheme="majorHAnsi" w:hAnsiTheme="majorHAnsi" w:cstheme="majorHAnsi"/>
                <w:bCs/>
                <w:sz w:val="26"/>
                <w:szCs w:val="26"/>
              </w:rPr>
              <w:t>Danh sách người dùng</w:t>
            </w:r>
          </w:p>
        </w:tc>
      </w:tr>
      <w:tr w:rsidR="006D1E6E" w:rsidRPr="009B706A" w14:paraId="7EBD3AED" w14:textId="77777777" w:rsidTr="00935B30">
        <w:tc>
          <w:tcPr>
            <w:tcW w:w="2236" w:type="pct"/>
            <w:gridSpan w:val="2"/>
            <w:shd w:val="clear" w:color="auto" w:fill="CCFF66"/>
          </w:tcPr>
          <w:p w14:paraId="4A130DA6" w14:textId="77777777" w:rsidR="006D1E6E" w:rsidRPr="00E478C5" w:rsidRDefault="006D1E6E" w:rsidP="0049382E">
            <w:pPr>
              <w:jc w:val="both"/>
              <w:rPr>
                <w:rFonts w:asciiTheme="majorHAnsi" w:hAnsiTheme="majorHAnsi" w:cstheme="majorHAnsi"/>
                <w:b/>
                <w:sz w:val="26"/>
                <w:szCs w:val="26"/>
              </w:rPr>
            </w:pPr>
            <w:r w:rsidRPr="00E478C5">
              <w:rPr>
                <w:rFonts w:asciiTheme="majorHAnsi" w:hAnsiTheme="majorHAnsi" w:cstheme="majorHAnsi"/>
                <w:b/>
                <w:color w:val="000000" w:themeColor="text1"/>
                <w:sz w:val="26"/>
                <w:szCs w:val="26"/>
              </w:rPr>
              <w:t>Mô tả</w:t>
            </w:r>
          </w:p>
        </w:tc>
        <w:tc>
          <w:tcPr>
            <w:tcW w:w="2764" w:type="pct"/>
            <w:gridSpan w:val="2"/>
          </w:tcPr>
          <w:p w14:paraId="57FF7876" w14:textId="6A102080" w:rsidR="006D1E6E" w:rsidRPr="009B706A" w:rsidRDefault="006D1E6E" w:rsidP="0049382E">
            <w:pPr>
              <w:jc w:val="both"/>
              <w:rPr>
                <w:rFonts w:asciiTheme="majorHAnsi" w:hAnsiTheme="majorHAnsi" w:cstheme="majorHAnsi"/>
                <w:bCs/>
                <w:sz w:val="26"/>
                <w:szCs w:val="26"/>
              </w:rPr>
            </w:pPr>
            <w:r w:rsidRPr="009B706A">
              <w:rPr>
                <w:rFonts w:asciiTheme="majorHAnsi" w:hAnsiTheme="majorHAnsi" w:cstheme="majorHAnsi"/>
                <w:bCs/>
                <w:sz w:val="26"/>
                <w:szCs w:val="26"/>
              </w:rPr>
              <w:t xml:space="preserve">Giao diện hiển thị danh sách người dùng được phân trang và tìm kiếm thông qua các thông tin như tên </w:t>
            </w:r>
            <w:r w:rsidRPr="009B706A">
              <w:rPr>
                <w:rFonts w:asciiTheme="majorHAnsi" w:hAnsiTheme="majorHAnsi" w:cstheme="majorHAnsi"/>
                <w:bCs/>
                <w:sz w:val="26"/>
                <w:szCs w:val="26"/>
              </w:rPr>
              <w:lastRenderedPageBreak/>
              <w:t>đăng nhập, họ tên, số điện thoại, ngày sinh và vai trò.</w:t>
            </w:r>
          </w:p>
        </w:tc>
      </w:tr>
      <w:tr w:rsidR="006D1E6E" w:rsidRPr="009B706A" w14:paraId="04F0EE1C" w14:textId="77777777" w:rsidTr="00935B30">
        <w:tc>
          <w:tcPr>
            <w:tcW w:w="2236" w:type="pct"/>
            <w:gridSpan w:val="2"/>
            <w:shd w:val="clear" w:color="auto" w:fill="CCFF66"/>
          </w:tcPr>
          <w:p w14:paraId="3C8AA42A" w14:textId="77777777" w:rsidR="006D1E6E" w:rsidRPr="00E478C5" w:rsidRDefault="006D1E6E" w:rsidP="0049382E">
            <w:pPr>
              <w:jc w:val="both"/>
              <w:rPr>
                <w:rFonts w:asciiTheme="majorHAnsi" w:hAnsiTheme="majorHAnsi" w:cstheme="majorHAnsi"/>
                <w:b/>
                <w:sz w:val="26"/>
                <w:szCs w:val="26"/>
              </w:rPr>
            </w:pPr>
            <w:r w:rsidRPr="00E478C5">
              <w:rPr>
                <w:rFonts w:asciiTheme="majorHAnsi" w:hAnsiTheme="majorHAnsi" w:cstheme="majorHAnsi"/>
                <w:b/>
                <w:color w:val="000000" w:themeColor="text1"/>
                <w:sz w:val="26"/>
                <w:szCs w:val="26"/>
              </w:rPr>
              <w:t>Hiển thị truy cập</w:t>
            </w:r>
          </w:p>
        </w:tc>
        <w:tc>
          <w:tcPr>
            <w:tcW w:w="2764" w:type="pct"/>
            <w:gridSpan w:val="2"/>
          </w:tcPr>
          <w:p w14:paraId="2DC8A1B8" w14:textId="5758B5F6" w:rsidR="006D1E6E" w:rsidRPr="009B706A" w:rsidRDefault="006D1E6E" w:rsidP="0049382E">
            <w:pPr>
              <w:jc w:val="both"/>
              <w:rPr>
                <w:rFonts w:asciiTheme="majorHAnsi" w:hAnsiTheme="majorHAnsi" w:cstheme="majorHAnsi"/>
                <w:bCs/>
                <w:sz w:val="26"/>
                <w:szCs w:val="26"/>
              </w:rPr>
            </w:pPr>
            <w:r w:rsidRPr="009B706A">
              <w:rPr>
                <w:rFonts w:asciiTheme="majorHAnsi" w:hAnsiTheme="majorHAnsi" w:cstheme="majorHAnsi"/>
                <w:bCs/>
                <w:sz w:val="26"/>
                <w:szCs w:val="26"/>
              </w:rPr>
              <w:t>Người quản lý hoặc admin có quyền truy cập vào giao diện này thông qua mục "Quản lý nhân viên" trong hệ thống.</w:t>
            </w:r>
          </w:p>
        </w:tc>
      </w:tr>
      <w:tr w:rsidR="006D1E6E" w:rsidRPr="009B706A" w14:paraId="424DA1D3" w14:textId="77777777" w:rsidTr="00935B30">
        <w:tc>
          <w:tcPr>
            <w:tcW w:w="5000" w:type="pct"/>
            <w:gridSpan w:val="4"/>
            <w:shd w:val="clear" w:color="auto" w:fill="CCFF66"/>
          </w:tcPr>
          <w:p w14:paraId="29EB489E" w14:textId="77777777" w:rsidR="006D1E6E" w:rsidRPr="00E478C5" w:rsidRDefault="006D1E6E" w:rsidP="00E478C5">
            <w:pPr>
              <w:jc w:val="center"/>
              <w:rPr>
                <w:rFonts w:asciiTheme="majorHAnsi" w:hAnsiTheme="majorHAnsi" w:cstheme="majorHAnsi"/>
                <w:b/>
                <w:sz w:val="26"/>
                <w:szCs w:val="26"/>
              </w:rPr>
            </w:pPr>
            <w:r w:rsidRPr="00E478C5">
              <w:rPr>
                <w:rFonts w:asciiTheme="majorHAnsi" w:hAnsiTheme="majorHAnsi" w:cstheme="majorHAnsi"/>
                <w:b/>
                <w:color w:val="000000" w:themeColor="text1"/>
                <w:sz w:val="26"/>
                <w:szCs w:val="26"/>
              </w:rPr>
              <w:t>Nội dung hiển thị</w:t>
            </w:r>
          </w:p>
        </w:tc>
      </w:tr>
      <w:tr w:rsidR="006D1E6E" w:rsidRPr="009B706A" w14:paraId="44ED3439" w14:textId="77777777" w:rsidTr="00935B30">
        <w:tc>
          <w:tcPr>
            <w:tcW w:w="1118" w:type="pct"/>
            <w:shd w:val="clear" w:color="auto" w:fill="CCFF66"/>
          </w:tcPr>
          <w:p w14:paraId="3745FFFB" w14:textId="77777777" w:rsidR="006D1E6E" w:rsidRPr="00E478C5" w:rsidRDefault="006D1E6E" w:rsidP="00E478C5">
            <w:pPr>
              <w:jc w:val="center"/>
              <w:rPr>
                <w:rFonts w:asciiTheme="majorHAnsi" w:hAnsiTheme="majorHAnsi" w:cstheme="majorHAnsi"/>
                <w:b/>
                <w:sz w:val="26"/>
                <w:szCs w:val="26"/>
              </w:rPr>
            </w:pPr>
            <w:r w:rsidRPr="00E478C5">
              <w:rPr>
                <w:rFonts w:asciiTheme="majorHAnsi" w:hAnsiTheme="majorHAnsi" w:cstheme="majorHAnsi"/>
                <w:b/>
                <w:color w:val="000000" w:themeColor="text1"/>
                <w:sz w:val="26"/>
                <w:szCs w:val="26"/>
              </w:rPr>
              <w:t>Mục</w:t>
            </w:r>
          </w:p>
        </w:tc>
        <w:tc>
          <w:tcPr>
            <w:tcW w:w="1118" w:type="pct"/>
            <w:shd w:val="clear" w:color="auto" w:fill="CCFF66"/>
          </w:tcPr>
          <w:p w14:paraId="137A2258" w14:textId="77777777" w:rsidR="006D1E6E" w:rsidRPr="00E478C5" w:rsidRDefault="006D1E6E" w:rsidP="00E478C5">
            <w:pPr>
              <w:jc w:val="center"/>
              <w:rPr>
                <w:rFonts w:asciiTheme="majorHAnsi" w:hAnsiTheme="majorHAnsi" w:cstheme="majorHAnsi"/>
                <w:b/>
                <w:sz w:val="26"/>
                <w:szCs w:val="26"/>
              </w:rPr>
            </w:pPr>
            <w:r w:rsidRPr="00E478C5">
              <w:rPr>
                <w:rFonts w:asciiTheme="majorHAnsi" w:hAnsiTheme="majorHAnsi" w:cstheme="majorHAnsi"/>
                <w:b/>
                <w:color w:val="000000" w:themeColor="text1"/>
                <w:sz w:val="26"/>
                <w:szCs w:val="26"/>
              </w:rPr>
              <w:t>Loại</w:t>
            </w:r>
          </w:p>
        </w:tc>
        <w:tc>
          <w:tcPr>
            <w:tcW w:w="1118" w:type="pct"/>
            <w:shd w:val="clear" w:color="auto" w:fill="CCFF66"/>
          </w:tcPr>
          <w:p w14:paraId="4F843B7F" w14:textId="77777777" w:rsidR="006D1E6E" w:rsidRPr="00E478C5" w:rsidRDefault="006D1E6E" w:rsidP="00E478C5">
            <w:pPr>
              <w:jc w:val="center"/>
              <w:rPr>
                <w:rFonts w:asciiTheme="majorHAnsi" w:hAnsiTheme="majorHAnsi" w:cstheme="majorHAnsi"/>
                <w:b/>
                <w:sz w:val="26"/>
                <w:szCs w:val="26"/>
              </w:rPr>
            </w:pPr>
            <w:r w:rsidRPr="00E478C5">
              <w:rPr>
                <w:rFonts w:asciiTheme="majorHAnsi" w:hAnsiTheme="majorHAnsi" w:cstheme="majorHAnsi"/>
                <w:b/>
                <w:color w:val="000000" w:themeColor="text1"/>
                <w:sz w:val="26"/>
                <w:szCs w:val="26"/>
              </w:rPr>
              <w:t>Dữ liệu</w:t>
            </w:r>
          </w:p>
        </w:tc>
        <w:tc>
          <w:tcPr>
            <w:tcW w:w="1646" w:type="pct"/>
            <w:shd w:val="clear" w:color="auto" w:fill="CCFF66"/>
          </w:tcPr>
          <w:p w14:paraId="1EEB5373" w14:textId="77777777" w:rsidR="006D1E6E" w:rsidRPr="00E478C5" w:rsidRDefault="006D1E6E" w:rsidP="00E478C5">
            <w:pPr>
              <w:jc w:val="center"/>
              <w:rPr>
                <w:rFonts w:asciiTheme="majorHAnsi" w:hAnsiTheme="majorHAnsi" w:cstheme="majorHAnsi"/>
                <w:b/>
                <w:sz w:val="26"/>
                <w:szCs w:val="26"/>
              </w:rPr>
            </w:pPr>
            <w:r w:rsidRPr="00E478C5">
              <w:rPr>
                <w:rFonts w:asciiTheme="majorHAnsi" w:hAnsiTheme="majorHAnsi" w:cstheme="majorHAnsi"/>
                <w:b/>
                <w:color w:val="000000" w:themeColor="text1"/>
                <w:sz w:val="26"/>
                <w:szCs w:val="26"/>
              </w:rPr>
              <w:t>Mô tả</w:t>
            </w:r>
          </w:p>
        </w:tc>
      </w:tr>
      <w:tr w:rsidR="006D1E6E" w:rsidRPr="009B706A" w14:paraId="0A27D5D6" w14:textId="77777777" w:rsidTr="00935B30">
        <w:tc>
          <w:tcPr>
            <w:tcW w:w="1118" w:type="pct"/>
            <w:shd w:val="clear" w:color="auto" w:fill="auto"/>
          </w:tcPr>
          <w:p w14:paraId="5AF9598E" w14:textId="042D53A4" w:rsidR="006D1E6E" w:rsidRPr="009B706A" w:rsidRDefault="006D1E6E"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Danh sách người dùng</w:t>
            </w:r>
          </w:p>
        </w:tc>
        <w:tc>
          <w:tcPr>
            <w:tcW w:w="1118" w:type="pct"/>
            <w:shd w:val="clear" w:color="auto" w:fill="auto"/>
          </w:tcPr>
          <w:p w14:paraId="2AED772D" w14:textId="49A45E70" w:rsidR="006D1E6E" w:rsidRPr="009B706A" w:rsidRDefault="006D1E6E"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Table</w:t>
            </w:r>
          </w:p>
        </w:tc>
        <w:tc>
          <w:tcPr>
            <w:tcW w:w="1118" w:type="pct"/>
            <w:shd w:val="clear" w:color="auto" w:fill="auto"/>
          </w:tcPr>
          <w:p w14:paraId="7301C3F9" w14:textId="10CEBA46" w:rsidR="006D1E6E" w:rsidRPr="009B706A" w:rsidRDefault="006D1E6E"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Các thông tin người dùng</w:t>
            </w:r>
          </w:p>
        </w:tc>
        <w:tc>
          <w:tcPr>
            <w:tcW w:w="1646" w:type="pct"/>
            <w:shd w:val="clear" w:color="auto" w:fill="auto"/>
          </w:tcPr>
          <w:p w14:paraId="31AC6DC7" w14:textId="77777777" w:rsidR="006D1E6E" w:rsidRPr="009B706A" w:rsidRDefault="006D1E6E"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 xml:space="preserve">Hiển thị thông tin của người dùng </w:t>
            </w:r>
          </w:p>
          <w:p w14:paraId="3EFC480E" w14:textId="77777777" w:rsidR="006D1E6E" w:rsidRPr="009B706A" w:rsidRDefault="006D1E6E"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 xml:space="preserve">như tên, địa chỉ, số điện thoại, giới </w:t>
            </w:r>
          </w:p>
          <w:p w14:paraId="25C8245D" w14:textId="6F6515FA" w:rsidR="006D1E6E" w:rsidRPr="009B706A" w:rsidRDefault="006D1E6E"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tính, vai trò, ngày sinh.</w:t>
            </w:r>
          </w:p>
        </w:tc>
      </w:tr>
      <w:tr w:rsidR="006D1E6E" w:rsidRPr="009B706A" w14:paraId="015E5265" w14:textId="77777777" w:rsidTr="00935B30">
        <w:tc>
          <w:tcPr>
            <w:tcW w:w="1118" w:type="pct"/>
            <w:shd w:val="clear" w:color="auto" w:fill="auto"/>
          </w:tcPr>
          <w:p w14:paraId="0D74AEAB" w14:textId="4DE2F728" w:rsidR="006D1E6E" w:rsidRPr="009B706A" w:rsidRDefault="006D1E6E"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Tìm kiếm</w:t>
            </w:r>
          </w:p>
        </w:tc>
        <w:tc>
          <w:tcPr>
            <w:tcW w:w="1118" w:type="pct"/>
            <w:shd w:val="clear" w:color="auto" w:fill="auto"/>
          </w:tcPr>
          <w:p w14:paraId="505D8F11" w14:textId="6F62B5B4" w:rsidR="006D1E6E" w:rsidRPr="009B706A" w:rsidRDefault="006D1E6E"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Text</w:t>
            </w:r>
          </w:p>
        </w:tc>
        <w:tc>
          <w:tcPr>
            <w:tcW w:w="1118" w:type="pct"/>
            <w:shd w:val="clear" w:color="auto" w:fill="auto"/>
          </w:tcPr>
          <w:p w14:paraId="30465AD0" w14:textId="553B6825" w:rsidR="006D1E6E" w:rsidRPr="009B706A" w:rsidRDefault="006D1E6E"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Tìm theo tên người dùng, số điện thoại</w:t>
            </w:r>
          </w:p>
        </w:tc>
        <w:tc>
          <w:tcPr>
            <w:tcW w:w="1646" w:type="pct"/>
            <w:shd w:val="clear" w:color="auto" w:fill="auto"/>
          </w:tcPr>
          <w:p w14:paraId="1616BD06" w14:textId="542A05E0" w:rsidR="006D1E6E" w:rsidRPr="009B706A" w:rsidRDefault="006D1E6E"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Cho phép tìm kiếm nhanh theo các thông tin này.</w:t>
            </w:r>
          </w:p>
        </w:tc>
      </w:tr>
      <w:tr w:rsidR="007B7F17" w:rsidRPr="009B706A" w14:paraId="32911A97" w14:textId="77777777" w:rsidTr="00935B30">
        <w:tc>
          <w:tcPr>
            <w:tcW w:w="1118" w:type="pct"/>
            <w:shd w:val="clear" w:color="auto" w:fill="auto"/>
          </w:tcPr>
          <w:p w14:paraId="5F1657D3" w14:textId="66FA08CA" w:rsidR="007B7F17" w:rsidRPr="009B706A" w:rsidRDefault="007B7F17"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Phân trang</w:t>
            </w:r>
          </w:p>
        </w:tc>
        <w:tc>
          <w:tcPr>
            <w:tcW w:w="1118" w:type="pct"/>
            <w:shd w:val="clear" w:color="auto" w:fill="auto"/>
          </w:tcPr>
          <w:p w14:paraId="77341895" w14:textId="5BD0BD43" w:rsidR="007B7F17" w:rsidRPr="009B706A" w:rsidRDefault="007B7F17"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Button</w:t>
            </w:r>
          </w:p>
        </w:tc>
        <w:tc>
          <w:tcPr>
            <w:tcW w:w="1118" w:type="pct"/>
            <w:shd w:val="clear" w:color="auto" w:fill="auto"/>
          </w:tcPr>
          <w:p w14:paraId="24A011A7" w14:textId="6C001A66" w:rsidR="007B7F17" w:rsidRPr="009B706A" w:rsidRDefault="007B7F17"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Trước, Sau, Trang 1/1</w:t>
            </w:r>
          </w:p>
        </w:tc>
        <w:tc>
          <w:tcPr>
            <w:tcW w:w="1646" w:type="pct"/>
            <w:shd w:val="clear" w:color="auto" w:fill="auto"/>
          </w:tcPr>
          <w:p w14:paraId="2483367B" w14:textId="77777777" w:rsidR="007B7F17" w:rsidRPr="009B706A" w:rsidRDefault="007B7F17"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 xml:space="preserve">Cho phép phân trang khi danh sách </w:t>
            </w:r>
          </w:p>
          <w:p w14:paraId="2BD20185" w14:textId="58CDCDB8" w:rsidR="007B7F17" w:rsidRPr="009B706A" w:rsidRDefault="007B7F17"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người dùng dài.</w:t>
            </w:r>
          </w:p>
        </w:tc>
      </w:tr>
      <w:tr w:rsidR="007B7F17" w:rsidRPr="009B706A" w14:paraId="109812BF" w14:textId="77777777" w:rsidTr="00935B30">
        <w:tc>
          <w:tcPr>
            <w:tcW w:w="1118" w:type="pct"/>
            <w:shd w:val="clear" w:color="auto" w:fill="auto"/>
          </w:tcPr>
          <w:p w14:paraId="62204507" w14:textId="099518C3" w:rsidR="007B7F17" w:rsidRPr="009B706A" w:rsidRDefault="007B7F17"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Tác vụ</w:t>
            </w:r>
          </w:p>
        </w:tc>
        <w:tc>
          <w:tcPr>
            <w:tcW w:w="1118" w:type="pct"/>
            <w:shd w:val="clear" w:color="auto" w:fill="auto"/>
          </w:tcPr>
          <w:p w14:paraId="0B04F836" w14:textId="67C0E6CF" w:rsidR="007B7F17" w:rsidRPr="009B706A" w:rsidRDefault="007B7F17"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Button</w:t>
            </w:r>
          </w:p>
        </w:tc>
        <w:tc>
          <w:tcPr>
            <w:tcW w:w="1118" w:type="pct"/>
            <w:shd w:val="clear" w:color="auto" w:fill="auto"/>
          </w:tcPr>
          <w:p w14:paraId="58B2DADA" w14:textId="79A28831" w:rsidR="007B7F17" w:rsidRPr="009B706A" w:rsidRDefault="007B7F17"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Sửa, Xóa</w:t>
            </w:r>
          </w:p>
        </w:tc>
        <w:tc>
          <w:tcPr>
            <w:tcW w:w="1646" w:type="pct"/>
            <w:shd w:val="clear" w:color="auto" w:fill="auto"/>
          </w:tcPr>
          <w:p w14:paraId="6082AF9D" w14:textId="3ACBEC52" w:rsidR="007B7F17" w:rsidRPr="009B706A" w:rsidRDefault="007B7F17"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Các tác vụ cho phép quản lý người dùng (sửa hoặc xóa người dùng).</w:t>
            </w:r>
          </w:p>
        </w:tc>
      </w:tr>
      <w:tr w:rsidR="006D1E6E" w:rsidRPr="009B706A" w14:paraId="6B85AADE" w14:textId="77777777" w:rsidTr="00935B30">
        <w:tc>
          <w:tcPr>
            <w:tcW w:w="5000" w:type="pct"/>
            <w:gridSpan w:val="4"/>
            <w:shd w:val="clear" w:color="auto" w:fill="CCFF66"/>
          </w:tcPr>
          <w:p w14:paraId="3543223F" w14:textId="77777777" w:rsidR="006D1E6E" w:rsidRPr="00E478C5" w:rsidRDefault="006D1E6E" w:rsidP="00E478C5">
            <w:pPr>
              <w:jc w:val="center"/>
              <w:rPr>
                <w:rFonts w:asciiTheme="majorHAnsi" w:hAnsiTheme="majorHAnsi" w:cstheme="majorHAnsi"/>
                <w:b/>
                <w:sz w:val="26"/>
                <w:szCs w:val="26"/>
              </w:rPr>
            </w:pPr>
            <w:r w:rsidRPr="00E478C5">
              <w:rPr>
                <w:rFonts w:asciiTheme="majorHAnsi" w:hAnsiTheme="majorHAnsi" w:cstheme="majorHAnsi"/>
                <w:b/>
                <w:color w:val="000000" w:themeColor="text1"/>
                <w:sz w:val="26"/>
                <w:szCs w:val="26"/>
              </w:rPr>
              <w:t>Nội dung hiển thị</w:t>
            </w:r>
          </w:p>
        </w:tc>
      </w:tr>
      <w:tr w:rsidR="006D1E6E" w:rsidRPr="009B706A" w14:paraId="71ADF3D3" w14:textId="77777777" w:rsidTr="00935B30">
        <w:tc>
          <w:tcPr>
            <w:tcW w:w="1118" w:type="pct"/>
            <w:shd w:val="clear" w:color="auto" w:fill="CCFF66"/>
          </w:tcPr>
          <w:p w14:paraId="01F8FAA4" w14:textId="77777777" w:rsidR="006D1E6E" w:rsidRPr="00E478C5" w:rsidRDefault="006D1E6E" w:rsidP="00E478C5">
            <w:pPr>
              <w:jc w:val="center"/>
              <w:rPr>
                <w:rFonts w:asciiTheme="majorHAnsi" w:hAnsiTheme="majorHAnsi" w:cstheme="majorHAnsi"/>
                <w:b/>
                <w:sz w:val="26"/>
                <w:szCs w:val="26"/>
                <w:lang w:val="vi-VN"/>
              </w:rPr>
            </w:pPr>
            <w:r w:rsidRPr="00E478C5">
              <w:rPr>
                <w:rFonts w:asciiTheme="majorHAnsi" w:hAnsiTheme="majorHAnsi" w:cstheme="majorHAnsi"/>
                <w:b/>
                <w:color w:val="000000" w:themeColor="text1"/>
                <w:sz w:val="26"/>
                <w:szCs w:val="26"/>
              </w:rPr>
              <w:t>Tên hành động</w:t>
            </w:r>
          </w:p>
        </w:tc>
        <w:tc>
          <w:tcPr>
            <w:tcW w:w="1118" w:type="pct"/>
            <w:shd w:val="clear" w:color="auto" w:fill="CCFF66"/>
          </w:tcPr>
          <w:p w14:paraId="47B41FF2" w14:textId="77777777" w:rsidR="006D1E6E" w:rsidRPr="00E478C5" w:rsidRDefault="006D1E6E" w:rsidP="00E478C5">
            <w:pPr>
              <w:jc w:val="center"/>
              <w:rPr>
                <w:rFonts w:asciiTheme="majorHAnsi" w:hAnsiTheme="majorHAnsi" w:cstheme="majorHAnsi"/>
                <w:b/>
                <w:sz w:val="26"/>
                <w:szCs w:val="26"/>
                <w:lang w:val="vi-VN"/>
              </w:rPr>
            </w:pPr>
            <w:r w:rsidRPr="00E478C5">
              <w:rPr>
                <w:rFonts w:asciiTheme="majorHAnsi" w:hAnsiTheme="majorHAnsi" w:cstheme="majorHAnsi"/>
                <w:b/>
                <w:color w:val="000000" w:themeColor="text1"/>
                <w:sz w:val="26"/>
                <w:szCs w:val="26"/>
              </w:rPr>
              <w:t>Mô tả</w:t>
            </w:r>
          </w:p>
        </w:tc>
        <w:tc>
          <w:tcPr>
            <w:tcW w:w="1118" w:type="pct"/>
            <w:shd w:val="clear" w:color="auto" w:fill="CCFF66"/>
          </w:tcPr>
          <w:p w14:paraId="643A73DC" w14:textId="77777777" w:rsidR="006D1E6E" w:rsidRPr="00E478C5" w:rsidRDefault="006D1E6E" w:rsidP="00E478C5">
            <w:pPr>
              <w:jc w:val="center"/>
              <w:rPr>
                <w:rFonts w:asciiTheme="majorHAnsi" w:hAnsiTheme="majorHAnsi" w:cstheme="majorHAnsi"/>
                <w:b/>
                <w:sz w:val="26"/>
                <w:szCs w:val="26"/>
                <w:lang w:val="vi-VN"/>
              </w:rPr>
            </w:pPr>
            <w:r w:rsidRPr="00E478C5">
              <w:rPr>
                <w:rFonts w:asciiTheme="majorHAnsi" w:hAnsiTheme="majorHAnsi" w:cstheme="majorHAnsi"/>
                <w:b/>
                <w:color w:val="000000" w:themeColor="text1"/>
                <w:sz w:val="26"/>
                <w:szCs w:val="26"/>
              </w:rPr>
              <w:t>Thành công</w:t>
            </w:r>
          </w:p>
        </w:tc>
        <w:tc>
          <w:tcPr>
            <w:tcW w:w="1646" w:type="pct"/>
            <w:shd w:val="clear" w:color="auto" w:fill="CCFF66"/>
          </w:tcPr>
          <w:p w14:paraId="317BB3D0" w14:textId="77777777" w:rsidR="006D1E6E" w:rsidRPr="00E478C5" w:rsidRDefault="006D1E6E" w:rsidP="00E478C5">
            <w:pPr>
              <w:jc w:val="center"/>
              <w:rPr>
                <w:rFonts w:asciiTheme="majorHAnsi" w:hAnsiTheme="majorHAnsi" w:cstheme="majorHAnsi"/>
                <w:b/>
                <w:sz w:val="26"/>
                <w:szCs w:val="26"/>
                <w:lang w:val="vi-VN"/>
              </w:rPr>
            </w:pPr>
            <w:r w:rsidRPr="00E478C5">
              <w:rPr>
                <w:rFonts w:asciiTheme="majorHAnsi" w:hAnsiTheme="majorHAnsi" w:cstheme="majorHAnsi"/>
                <w:b/>
                <w:color w:val="000000" w:themeColor="text1"/>
                <w:sz w:val="26"/>
                <w:szCs w:val="26"/>
              </w:rPr>
              <w:t>Không thành công</w:t>
            </w:r>
          </w:p>
        </w:tc>
      </w:tr>
      <w:tr w:rsidR="006D1E6E" w:rsidRPr="009B706A" w14:paraId="452DFB74" w14:textId="77777777" w:rsidTr="00935B30">
        <w:tc>
          <w:tcPr>
            <w:tcW w:w="1118" w:type="pct"/>
          </w:tcPr>
          <w:p w14:paraId="396FC782" w14:textId="1D5AF68C" w:rsidR="006D1E6E" w:rsidRPr="009B706A" w:rsidRDefault="007B7F17"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Sửa thông tin người dùng</w:t>
            </w:r>
          </w:p>
        </w:tc>
        <w:tc>
          <w:tcPr>
            <w:tcW w:w="1118" w:type="pct"/>
          </w:tcPr>
          <w:p w14:paraId="1045A8C3" w14:textId="04AD9F05" w:rsidR="006D1E6E" w:rsidRPr="009B706A" w:rsidRDefault="007B7F17"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Chỉnh sửa thông tin của người dùng</w:t>
            </w:r>
          </w:p>
        </w:tc>
        <w:tc>
          <w:tcPr>
            <w:tcW w:w="1118" w:type="pct"/>
          </w:tcPr>
          <w:p w14:paraId="5B67EED8" w14:textId="0D301A40" w:rsidR="006D1E6E" w:rsidRPr="009B706A" w:rsidRDefault="007B7F17"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Cập nhật thành công thông tin người dùng</w:t>
            </w:r>
          </w:p>
        </w:tc>
        <w:tc>
          <w:tcPr>
            <w:tcW w:w="1646" w:type="pct"/>
          </w:tcPr>
          <w:p w14:paraId="3D42C28A" w14:textId="4AFB53C8" w:rsidR="006D1E6E" w:rsidRPr="009B706A" w:rsidRDefault="007B7F17"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Thông báo lỗi nếu thông tin không hợp lệ</w:t>
            </w:r>
          </w:p>
        </w:tc>
      </w:tr>
      <w:tr w:rsidR="007B7F17" w:rsidRPr="009B706A" w14:paraId="2435395B" w14:textId="77777777" w:rsidTr="00935B30">
        <w:tc>
          <w:tcPr>
            <w:tcW w:w="1118" w:type="pct"/>
          </w:tcPr>
          <w:p w14:paraId="57D7D2D7" w14:textId="3A00DCB0" w:rsidR="007B7F17" w:rsidRPr="009B706A" w:rsidRDefault="007B7F17"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Xóa người dùng</w:t>
            </w:r>
          </w:p>
        </w:tc>
        <w:tc>
          <w:tcPr>
            <w:tcW w:w="1118" w:type="pct"/>
          </w:tcPr>
          <w:p w14:paraId="0DC05CB2" w14:textId="628C222F" w:rsidR="007B7F17" w:rsidRPr="009B706A" w:rsidRDefault="007B7F17"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Xóa người dùng khỏi hệ thống</w:t>
            </w:r>
          </w:p>
        </w:tc>
        <w:tc>
          <w:tcPr>
            <w:tcW w:w="1118" w:type="pct"/>
          </w:tcPr>
          <w:p w14:paraId="27B0E34B" w14:textId="48B8DB50" w:rsidR="007B7F17" w:rsidRPr="009B706A" w:rsidRDefault="007B7F17"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Xóa thành công người dùng</w:t>
            </w:r>
          </w:p>
        </w:tc>
        <w:tc>
          <w:tcPr>
            <w:tcW w:w="1646" w:type="pct"/>
          </w:tcPr>
          <w:p w14:paraId="480C8ACA" w14:textId="7304D959" w:rsidR="007B7F17" w:rsidRPr="009B706A" w:rsidRDefault="007B7F17"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Thông báo lỗi nếu không xóa được</w:t>
            </w:r>
          </w:p>
        </w:tc>
      </w:tr>
      <w:tr w:rsidR="007B7F17" w:rsidRPr="009B706A" w14:paraId="759FEE09" w14:textId="77777777" w:rsidTr="00935B30">
        <w:tc>
          <w:tcPr>
            <w:tcW w:w="1118" w:type="pct"/>
          </w:tcPr>
          <w:p w14:paraId="776B0264" w14:textId="4C6307BC" w:rsidR="007B7F17" w:rsidRPr="009B706A" w:rsidRDefault="007B7F17"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Tìm kiếm</w:t>
            </w:r>
          </w:p>
        </w:tc>
        <w:tc>
          <w:tcPr>
            <w:tcW w:w="1118" w:type="pct"/>
          </w:tcPr>
          <w:p w14:paraId="5F47B388" w14:textId="52430C55" w:rsidR="007B7F17" w:rsidRPr="009B706A" w:rsidRDefault="007B7F17"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Tìm kiếm người dùng theo tên hoặc số điện thoại</w:t>
            </w:r>
          </w:p>
        </w:tc>
        <w:tc>
          <w:tcPr>
            <w:tcW w:w="1118" w:type="pct"/>
          </w:tcPr>
          <w:p w14:paraId="5CBF5653" w14:textId="6EDEFAA2" w:rsidR="007B7F17" w:rsidRPr="009B706A" w:rsidRDefault="007B7F17"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Hiển thị kết quả tìm kiếm đúng</w:t>
            </w:r>
          </w:p>
        </w:tc>
        <w:tc>
          <w:tcPr>
            <w:tcW w:w="1646" w:type="pct"/>
          </w:tcPr>
          <w:p w14:paraId="335F99E6" w14:textId="7D8814B4" w:rsidR="007B7F17" w:rsidRPr="009B706A" w:rsidRDefault="007B7F17"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Không có kết quả hoặc tìm kiếm sai</w:t>
            </w:r>
          </w:p>
        </w:tc>
      </w:tr>
    </w:tbl>
    <w:p w14:paraId="1F660184" w14:textId="48C3399F" w:rsidR="00862DF7" w:rsidRPr="009B706A" w:rsidRDefault="00862DF7" w:rsidP="0049382E">
      <w:pPr>
        <w:pStyle w:val="u2"/>
        <w:jc w:val="both"/>
        <w:rPr>
          <w:rFonts w:asciiTheme="majorHAnsi" w:hAnsiTheme="majorHAnsi" w:cstheme="majorHAnsi"/>
          <w:b w:val="0"/>
          <w:bCs/>
        </w:rPr>
      </w:pPr>
      <w:bookmarkStart w:id="62" w:name="_Toc198617486"/>
      <w:r w:rsidRPr="009B706A">
        <w:rPr>
          <w:rFonts w:asciiTheme="majorHAnsi" w:hAnsiTheme="majorHAnsi" w:cstheme="majorHAnsi"/>
          <w:bCs/>
        </w:rPr>
        <w:lastRenderedPageBreak/>
        <w:t>UI-3</w:t>
      </w:r>
      <w:r w:rsidR="00054E3A" w:rsidRPr="009B706A">
        <w:rPr>
          <w:rFonts w:asciiTheme="majorHAnsi" w:hAnsiTheme="majorHAnsi" w:cstheme="majorHAnsi"/>
          <w:bCs/>
        </w:rPr>
        <w:t>2</w:t>
      </w:r>
      <w:r w:rsidRPr="009B706A">
        <w:rPr>
          <w:rFonts w:asciiTheme="majorHAnsi" w:hAnsiTheme="majorHAnsi" w:cstheme="majorHAnsi"/>
          <w:bCs/>
        </w:rPr>
        <w:t xml:space="preserve"> Giao diện Chỉnh Sửa Danh Mục</w:t>
      </w:r>
      <w:bookmarkEnd w:id="62"/>
    </w:p>
    <w:p w14:paraId="6A6759B2" w14:textId="20193494" w:rsidR="00BA1209" w:rsidRPr="009B706A" w:rsidRDefault="00556558" w:rsidP="0049382E">
      <w:pPr>
        <w:jc w:val="both"/>
        <w:rPr>
          <w:rFonts w:asciiTheme="majorHAnsi" w:hAnsiTheme="majorHAnsi" w:cstheme="majorHAnsi"/>
          <w:b/>
          <w:bCs/>
          <w:sz w:val="26"/>
          <w:szCs w:val="26"/>
        </w:rPr>
      </w:pPr>
      <w:r w:rsidRPr="009B706A">
        <w:rPr>
          <w:rFonts w:asciiTheme="majorHAnsi" w:hAnsiTheme="majorHAnsi" w:cstheme="majorHAnsi"/>
          <w:b/>
          <w:bCs/>
          <w:noProof/>
          <w:sz w:val="26"/>
          <w:szCs w:val="26"/>
        </w:rPr>
        <w:drawing>
          <wp:inline distT="0" distB="0" distL="0" distR="0" wp14:anchorId="0202D787" wp14:editId="32226921">
            <wp:extent cx="5734050" cy="3837940"/>
            <wp:effectExtent l="0" t="0" r="0" b="0"/>
            <wp:docPr id="8939927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992799" name="Picture 1" descr="A screenshot of a computer&#10;&#10;AI-generated content may be incorrect."/>
                    <pic:cNvPicPr/>
                  </pic:nvPicPr>
                  <pic:blipFill>
                    <a:blip r:embed="rId41"/>
                    <a:stretch>
                      <a:fillRect/>
                    </a:stretch>
                  </pic:blipFill>
                  <pic:spPr>
                    <a:xfrm>
                      <a:off x="0" y="0"/>
                      <a:ext cx="5734050" cy="3837940"/>
                    </a:xfrm>
                    <a:prstGeom prst="rect">
                      <a:avLst/>
                    </a:prstGeom>
                  </pic:spPr>
                </pic:pic>
              </a:graphicData>
            </a:graphic>
          </wp:inline>
        </w:drawing>
      </w:r>
    </w:p>
    <w:tbl>
      <w:tblPr>
        <w:tblStyle w:val="LiBang"/>
        <w:tblW w:w="4995" w:type="pct"/>
        <w:tblLook w:val="04A0" w:firstRow="1" w:lastRow="0" w:firstColumn="1" w:lastColumn="0" w:noHBand="0" w:noVBand="1"/>
      </w:tblPr>
      <w:tblGrid>
        <w:gridCol w:w="2252"/>
        <w:gridCol w:w="2253"/>
        <w:gridCol w:w="2253"/>
        <w:gridCol w:w="2253"/>
      </w:tblGrid>
      <w:tr w:rsidR="007B7F17" w:rsidRPr="009B706A" w14:paraId="4178B837" w14:textId="77777777" w:rsidTr="005D3980">
        <w:tc>
          <w:tcPr>
            <w:tcW w:w="2500" w:type="pct"/>
            <w:gridSpan w:val="2"/>
            <w:shd w:val="clear" w:color="auto" w:fill="CCFF66"/>
          </w:tcPr>
          <w:p w14:paraId="4137B59E" w14:textId="77777777" w:rsidR="007B7F17" w:rsidRPr="00E478C5" w:rsidRDefault="007B7F17" w:rsidP="0049382E">
            <w:pPr>
              <w:jc w:val="both"/>
              <w:rPr>
                <w:rFonts w:asciiTheme="majorHAnsi" w:hAnsiTheme="majorHAnsi" w:cstheme="majorHAnsi"/>
                <w:b/>
                <w:sz w:val="26"/>
                <w:szCs w:val="26"/>
              </w:rPr>
            </w:pPr>
            <w:r w:rsidRPr="00E478C5">
              <w:rPr>
                <w:rFonts w:asciiTheme="majorHAnsi" w:hAnsiTheme="majorHAnsi" w:cstheme="majorHAnsi"/>
                <w:b/>
                <w:color w:val="000000" w:themeColor="text1"/>
                <w:sz w:val="26"/>
                <w:szCs w:val="26"/>
              </w:rPr>
              <w:t>Hiển thị</w:t>
            </w:r>
          </w:p>
        </w:tc>
        <w:tc>
          <w:tcPr>
            <w:tcW w:w="2500" w:type="pct"/>
            <w:gridSpan w:val="2"/>
          </w:tcPr>
          <w:p w14:paraId="113F38F5" w14:textId="7B8189DC" w:rsidR="007B7F17" w:rsidRPr="009B706A" w:rsidRDefault="007B7F17" w:rsidP="0049382E">
            <w:pPr>
              <w:jc w:val="both"/>
              <w:rPr>
                <w:rFonts w:asciiTheme="majorHAnsi" w:hAnsiTheme="majorHAnsi" w:cstheme="majorHAnsi"/>
                <w:bCs/>
                <w:sz w:val="26"/>
                <w:szCs w:val="26"/>
              </w:rPr>
            </w:pPr>
            <w:r w:rsidRPr="009B706A">
              <w:rPr>
                <w:rFonts w:asciiTheme="majorHAnsi" w:hAnsiTheme="majorHAnsi" w:cstheme="majorHAnsi"/>
                <w:bCs/>
                <w:sz w:val="26"/>
                <w:szCs w:val="26"/>
              </w:rPr>
              <w:t>Giao diện chỉnh sửa danh mục</w:t>
            </w:r>
          </w:p>
        </w:tc>
      </w:tr>
      <w:tr w:rsidR="007B7F17" w:rsidRPr="009B706A" w14:paraId="41033439" w14:textId="77777777" w:rsidTr="005D3980">
        <w:tc>
          <w:tcPr>
            <w:tcW w:w="2500" w:type="pct"/>
            <w:gridSpan w:val="2"/>
            <w:shd w:val="clear" w:color="auto" w:fill="CCFF66"/>
          </w:tcPr>
          <w:p w14:paraId="4F3FEC13" w14:textId="77777777" w:rsidR="007B7F17" w:rsidRPr="00E478C5" w:rsidRDefault="007B7F17" w:rsidP="0049382E">
            <w:pPr>
              <w:jc w:val="both"/>
              <w:rPr>
                <w:rFonts w:asciiTheme="majorHAnsi" w:hAnsiTheme="majorHAnsi" w:cstheme="majorHAnsi"/>
                <w:b/>
                <w:sz w:val="26"/>
                <w:szCs w:val="26"/>
              </w:rPr>
            </w:pPr>
            <w:r w:rsidRPr="00E478C5">
              <w:rPr>
                <w:rFonts w:asciiTheme="majorHAnsi" w:hAnsiTheme="majorHAnsi" w:cstheme="majorHAnsi"/>
                <w:b/>
                <w:color w:val="000000" w:themeColor="text1"/>
                <w:sz w:val="26"/>
                <w:szCs w:val="26"/>
              </w:rPr>
              <w:t>Mô tả</w:t>
            </w:r>
          </w:p>
        </w:tc>
        <w:tc>
          <w:tcPr>
            <w:tcW w:w="2500" w:type="pct"/>
            <w:gridSpan w:val="2"/>
          </w:tcPr>
          <w:p w14:paraId="6250636D" w14:textId="5C367193" w:rsidR="007B7F17" w:rsidRPr="009B706A" w:rsidRDefault="007B7F17" w:rsidP="0049382E">
            <w:pPr>
              <w:jc w:val="both"/>
              <w:rPr>
                <w:rFonts w:asciiTheme="majorHAnsi" w:hAnsiTheme="majorHAnsi" w:cstheme="majorHAnsi"/>
                <w:bCs/>
                <w:sz w:val="26"/>
                <w:szCs w:val="26"/>
              </w:rPr>
            </w:pPr>
            <w:r w:rsidRPr="009B706A">
              <w:rPr>
                <w:rFonts w:asciiTheme="majorHAnsi" w:hAnsiTheme="majorHAnsi" w:cstheme="majorHAnsi"/>
                <w:bCs/>
                <w:sz w:val="26"/>
                <w:szCs w:val="26"/>
              </w:rPr>
              <w:t>Hiển thị giao diện cho phép chỉnh sửa mã danh mục và tên danh mục cho các nhóm món đã được lưu trữ.</w:t>
            </w:r>
          </w:p>
        </w:tc>
      </w:tr>
      <w:tr w:rsidR="007B7F17" w:rsidRPr="009B706A" w14:paraId="5E6E2118" w14:textId="77777777" w:rsidTr="005D3980">
        <w:tc>
          <w:tcPr>
            <w:tcW w:w="2500" w:type="pct"/>
            <w:gridSpan w:val="2"/>
            <w:shd w:val="clear" w:color="auto" w:fill="CCFF66"/>
          </w:tcPr>
          <w:p w14:paraId="32F75091" w14:textId="77777777" w:rsidR="007B7F17" w:rsidRPr="00E478C5" w:rsidRDefault="007B7F17" w:rsidP="0049382E">
            <w:pPr>
              <w:jc w:val="both"/>
              <w:rPr>
                <w:rFonts w:asciiTheme="majorHAnsi" w:hAnsiTheme="majorHAnsi" w:cstheme="majorHAnsi"/>
                <w:b/>
                <w:sz w:val="26"/>
                <w:szCs w:val="26"/>
              </w:rPr>
            </w:pPr>
            <w:r w:rsidRPr="00E478C5">
              <w:rPr>
                <w:rFonts w:asciiTheme="majorHAnsi" w:hAnsiTheme="majorHAnsi" w:cstheme="majorHAnsi"/>
                <w:b/>
                <w:color w:val="000000" w:themeColor="text1"/>
                <w:sz w:val="26"/>
                <w:szCs w:val="26"/>
              </w:rPr>
              <w:t>Hiển thị truy cập</w:t>
            </w:r>
          </w:p>
        </w:tc>
        <w:tc>
          <w:tcPr>
            <w:tcW w:w="2500" w:type="pct"/>
            <w:gridSpan w:val="2"/>
          </w:tcPr>
          <w:p w14:paraId="54DA86B1" w14:textId="0137D64C" w:rsidR="007B7F17" w:rsidRPr="009B706A" w:rsidRDefault="007B7F17" w:rsidP="0049382E">
            <w:pPr>
              <w:jc w:val="both"/>
              <w:rPr>
                <w:rFonts w:asciiTheme="majorHAnsi" w:hAnsiTheme="majorHAnsi" w:cstheme="majorHAnsi"/>
                <w:bCs/>
                <w:sz w:val="26"/>
                <w:szCs w:val="26"/>
              </w:rPr>
            </w:pPr>
            <w:r w:rsidRPr="009B706A">
              <w:rPr>
                <w:rFonts w:asciiTheme="majorHAnsi" w:hAnsiTheme="majorHAnsi" w:cstheme="majorHAnsi"/>
                <w:bCs/>
                <w:sz w:val="26"/>
                <w:szCs w:val="26"/>
              </w:rPr>
              <w:t>Người dùng có quyền truy cập vào bằng quản lý danh mục trong hệ thống</w:t>
            </w:r>
          </w:p>
        </w:tc>
      </w:tr>
      <w:tr w:rsidR="007B7F17" w:rsidRPr="009B706A" w14:paraId="7720E179" w14:textId="77777777" w:rsidTr="005D3980">
        <w:tc>
          <w:tcPr>
            <w:tcW w:w="5000" w:type="pct"/>
            <w:gridSpan w:val="4"/>
            <w:shd w:val="clear" w:color="auto" w:fill="CCFF66"/>
          </w:tcPr>
          <w:p w14:paraId="41F88C08" w14:textId="77777777" w:rsidR="007B7F17" w:rsidRPr="00E478C5" w:rsidRDefault="007B7F17" w:rsidP="0049382E">
            <w:pPr>
              <w:jc w:val="both"/>
              <w:rPr>
                <w:rFonts w:asciiTheme="majorHAnsi" w:hAnsiTheme="majorHAnsi" w:cstheme="majorHAnsi"/>
                <w:b/>
                <w:sz w:val="26"/>
                <w:szCs w:val="26"/>
              </w:rPr>
            </w:pPr>
            <w:r w:rsidRPr="00E478C5">
              <w:rPr>
                <w:rFonts w:asciiTheme="majorHAnsi" w:hAnsiTheme="majorHAnsi" w:cstheme="majorHAnsi"/>
                <w:b/>
                <w:color w:val="000000" w:themeColor="text1"/>
                <w:sz w:val="26"/>
                <w:szCs w:val="26"/>
              </w:rPr>
              <w:t>Nội dung hiển thị</w:t>
            </w:r>
          </w:p>
        </w:tc>
      </w:tr>
      <w:tr w:rsidR="007B7F17" w:rsidRPr="009B706A" w14:paraId="171EA81C" w14:textId="77777777" w:rsidTr="005D3980">
        <w:tc>
          <w:tcPr>
            <w:tcW w:w="1250" w:type="pct"/>
            <w:shd w:val="clear" w:color="auto" w:fill="CCFF66"/>
          </w:tcPr>
          <w:p w14:paraId="4376E59A" w14:textId="77777777" w:rsidR="007B7F17" w:rsidRPr="00E478C5" w:rsidRDefault="007B7F17" w:rsidP="0049382E">
            <w:pPr>
              <w:jc w:val="both"/>
              <w:rPr>
                <w:rFonts w:asciiTheme="majorHAnsi" w:hAnsiTheme="majorHAnsi" w:cstheme="majorHAnsi"/>
                <w:b/>
                <w:sz w:val="26"/>
                <w:szCs w:val="26"/>
              </w:rPr>
            </w:pPr>
            <w:r w:rsidRPr="00E478C5">
              <w:rPr>
                <w:rFonts w:asciiTheme="majorHAnsi" w:hAnsiTheme="majorHAnsi" w:cstheme="majorHAnsi"/>
                <w:b/>
                <w:color w:val="000000" w:themeColor="text1"/>
                <w:sz w:val="26"/>
                <w:szCs w:val="26"/>
              </w:rPr>
              <w:t>Mục</w:t>
            </w:r>
          </w:p>
        </w:tc>
        <w:tc>
          <w:tcPr>
            <w:tcW w:w="1250" w:type="pct"/>
            <w:shd w:val="clear" w:color="auto" w:fill="CCFF66"/>
          </w:tcPr>
          <w:p w14:paraId="43532E85" w14:textId="77777777" w:rsidR="007B7F17" w:rsidRPr="00E478C5" w:rsidRDefault="007B7F17" w:rsidP="0049382E">
            <w:pPr>
              <w:jc w:val="both"/>
              <w:rPr>
                <w:rFonts w:asciiTheme="majorHAnsi" w:hAnsiTheme="majorHAnsi" w:cstheme="majorHAnsi"/>
                <w:b/>
                <w:sz w:val="26"/>
                <w:szCs w:val="26"/>
              </w:rPr>
            </w:pPr>
            <w:r w:rsidRPr="00E478C5">
              <w:rPr>
                <w:rFonts w:asciiTheme="majorHAnsi" w:hAnsiTheme="majorHAnsi" w:cstheme="majorHAnsi"/>
                <w:b/>
                <w:color w:val="000000" w:themeColor="text1"/>
                <w:sz w:val="26"/>
                <w:szCs w:val="26"/>
              </w:rPr>
              <w:t>Loại</w:t>
            </w:r>
          </w:p>
        </w:tc>
        <w:tc>
          <w:tcPr>
            <w:tcW w:w="1250" w:type="pct"/>
            <w:shd w:val="clear" w:color="auto" w:fill="CCFF66"/>
          </w:tcPr>
          <w:p w14:paraId="692C7B88" w14:textId="77777777" w:rsidR="007B7F17" w:rsidRPr="00E478C5" w:rsidRDefault="007B7F17" w:rsidP="0049382E">
            <w:pPr>
              <w:jc w:val="both"/>
              <w:rPr>
                <w:rFonts w:asciiTheme="majorHAnsi" w:hAnsiTheme="majorHAnsi" w:cstheme="majorHAnsi"/>
                <w:b/>
                <w:sz w:val="26"/>
                <w:szCs w:val="26"/>
              </w:rPr>
            </w:pPr>
            <w:r w:rsidRPr="00E478C5">
              <w:rPr>
                <w:rFonts w:asciiTheme="majorHAnsi" w:hAnsiTheme="majorHAnsi" w:cstheme="majorHAnsi"/>
                <w:b/>
                <w:color w:val="000000" w:themeColor="text1"/>
                <w:sz w:val="26"/>
                <w:szCs w:val="26"/>
              </w:rPr>
              <w:t>Dữ liệu</w:t>
            </w:r>
          </w:p>
        </w:tc>
        <w:tc>
          <w:tcPr>
            <w:tcW w:w="1250" w:type="pct"/>
            <w:shd w:val="clear" w:color="auto" w:fill="CCFF66"/>
          </w:tcPr>
          <w:p w14:paraId="6A8BFABA" w14:textId="77777777" w:rsidR="007B7F17" w:rsidRPr="00E478C5" w:rsidRDefault="007B7F17" w:rsidP="0049382E">
            <w:pPr>
              <w:jc w:val="both"/>
              <w:rPr>
                <w:rFonts w:asciiTheme="majorHAnsi" w:hAnsiTheme="majorHAnsi" w:cstheme="majorHAnsi"/>
                <w:b/>
                <w:sz w:val="26"/>
                <w:szCs w:val="26"/>
              </w:rPr>
            </w:pPr>
            <w:r w:rsidRPr="00E478C5">
              <w:rPr>
                <w:rFonts w:asciiTheme="majorHAnsi" w:hAnsiTheme="majorHAnsi" w:cstheme="majorHAnsi"/>
                <w:b/>
                <w:color w:val="000000" w:themeColor="text1"/>
                <w:sz w:val="26"/>
                <w:szCs w:val="26"/>
              </w:rPr>
              <w:t>Mô tả</w:t>
            </w:r>
          </w:p>
        </w:tc>
      </w:tr>
      <w:tr w:rsidR="007B7F17" w:rsidRPr="009B706A" w14:paraId="6E603A60" w14:textId="77777777" w:rsidTr="005D3980">
        <w:tc>
          <w:tcPr>
            <w:tcW w:w="1250" w:type="pct"/>
            <w:shd w:val="clear" w:color="auto" w:fill="auto"/>
          </w:tcPr>
          <w:p w14:paraId="0E23FB4A" w14:textId="62314188" w:rsidR="007B7F17" w:rsidRPr="009B706A" w:rsidRDefault="007B7F17"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Mã danh mục</w:t>
            </w:r>
          </w:p>
        </w:tc>
        <w:tc>
          <w:tcPr>
            <w:tcW w:w="1250" w:type="pct"/>
            <w:shd w:val="clear" w:color="auto" w:fill="auto"/>
          </w:tcPr>
          <w:p w14:paraId="156BF371" w14:textId="47DAED06" w:rsidR="007B7F17" w:rsidRPr="009B706A" w:rsidRDefault="007B7F17"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Text</w:t>
            </w:r>
          </w:p>
        </w:tc>
        <w:tc>
          <w:tcPr>
            <w:tcW w:w="1250" w:type="pct"/>
            <w:shd w:val="clear" w:color="auto" w:fill="auto"/>
          </w:tcPr>
          <w:p w14:paraId="6966FA4F" w14:textId="51E94FCE" w:rsidR="007B7F17" w:rsidRPr="009B706A" w:rsidRDefault="007B7F17"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Mã danh mục</w:t>
            </w:r>
          </w:p>
        </w:tc>
        <w:tc>
          <w:tcPr>
            <w:tcW w:w="1250" w:type="pct"/>
            <w:shd w:val="clear" w:color="auto" w:fill="auto"/>
          </w:tcPr>
          <w:p w14:paraId="2E9D94BF" w14:textId="1865DA58" w:rsidR="007B7F17" w:rsidRPr="009B706A" w:rsidRDefault="007B7F17"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Chỉnh sửa mã của nhóm món cần thay đổi.</w:t>
            </w:r>
          </w:p>
        </w:tc>
      </w:tr>
      <w:tr w:rsidR="007B7F17" w:rsidRPr="009B706A" w14:paraId="7D81B7FC" w14:textId="77777777" w:rsidTr="005D3980">
        <w:tc>
          <w:tcPr>
            <w:tcW w:w="1250" w:type="pct"/>
            <w:shd w:val="clear" w:color="auto" w:fill="auto"/>
          </w:tcPr>
          <w:p w14:paraId="064C9AD4" w14:textId="414B28B3" w:rsidR="007B7F17" w:rsidRPr="009B706A" w:rsidRDefault="007B7F17"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Tên danh mục</w:t>
            </w:r>
          </w:p>
        </w:tc>
        <w:tc>
          <w:tcPr>
            <w:tcW w:w="1250" w:type="pct"/>
            <w:shd w:val="clear" w:color="auto" w:fill="auto"/>
          </w:tcPr>
          <w:p w14:paraId="43DC5BA8" w14:textId="7A911135" w:rsidR="007B7F17" w:rsidRPr="009B706A" w:rsidRDefault="007B7F17"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Text</w:t>
            </w:r>
          </w:p>
        </w:tc>
        <w:tc>
          <w:tcPr>
            <w:tcW w:w="1250" w:type="pct"/>
            <w:shd w:val="clear" w:color="auto" w:fill="auto"/>
          </w:tcPr>
          <w:p w14:paraId="77B50F0C" w14:textId="7870196C" w:rsidR="007B7F17" w:rsidRPr="009B706A" w:rsidRDefault="007B7F17"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Tên danh mục</w:t>
            </w:r>
          </w:p>
        </w:tc>
        <w:tc>
          <w:tcPr>
            <w:tcW w:w="1250" w:type="pct"/>
            <w:shd w:val="clear" w:color="auto" w:fill="auto"/>
          </w:tcPr>
          <w:p w14:paraId="780F4973" w14:textId="2A72C723" w:rsidR="007B7F17" w:rsidRPr="009B706A" w:rsidRDefault="007B7F17"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Chỉnh sửa tên nhóm món cần thay đổi.</w:t>
            </w:r>
          </w:p>
        </w:tc>
      </w:tr>
      <w:tr w:rsidR="007B7F17" w:rsidRPr="009B706A" w14:paraId="4F2AA345" w14:textId="77777777" w:rsidTr="005D3980">
        <w:tc>
          <w:tcPr>
            <w:tcW w:w="1250" w:type="pct"/>
            <w:shd w:val="clear" w:color="auto" w:fill="auto"/>
          </w:tcPr>
          <w:p w14:paraId="3CB945F6" w14:textId="37889D92" w:rsidR="007B7F17" w:rsidRPr="009B706A" w:rsidRDefault="007B7F17"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Chức năng</w:t>
            </w:r>
          </w:p>
        </w:tc>
        <w:tc>
          <w:tcPr>
            <w:tcW w:w="1250" w:type="pct"/>
            <w:shd w:val="clear" w:color="auto" w:fill="auto"/>
          </w:tcPr>
          <w:p w14:paraId="2ABDB8EC" w14:textId="1CA3C86F" w:rsidR="007B7F17" w:rsidRPr="009B706A" w:rsidRDefault="007B7F17"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Buttons</w:t>
            </w:r>
          </w:p>
        </w:tc>
        <w:tc>
          <w:tcPr>
            <w:tcW w:w="1250" w:type="pct"/>
            <w:shd w:val="clear" w:color="auto" w:fill="auto"/>
          </w:tcPr>
          <w:p w14:paraId="4B6C054F" w14:textId="6CEDDF7C" w:rsidR="007B7F17" w:rsidRPr="009B706A" w:rsidRDefault="007B7F17"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Lưu thay đổi, Hủy</w:t>
            </w:r>
          </w:p>
        </w:tc>
        <w:tc>
          <w:tcPr>
            <w:tcW w:w="1250" w:type="pct"/>
            <w:shd w:val="clear" w:color="auto" w:fill="auto"/>
          </w:tcPr>
          <w:p w14:paraId="0A147DCC" w14:textId="5E3EE3A6" w:rsidR="007B7F17" w:rsidRPr="009B706A" w:rsidRDefault="007B7F17"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Các hành động lưu lại thay đổi hoặc hủy bỏ chỉnh sửa.</w:t>
            </w:r>
          </w:p>
        </w:tc>
      </w:tr>
      <w:tr w:rsidR="007B7F17" w:rsidRPr="009B706A" w14:paraId="7E6AB990" w14:textId="77777777" w:rsidTr="005D3980">
        <w:tc>
          <w:tcPr>
            <w:tcW w:w="5000" w:type="pct"/>
            <w:gridSpan w:val="4"/>
            <w:shd w:val="clear" w:color="auto" w:fill="CCFF66"/>
          </w:tcPr>
          <w:p w14:paraId="7CAC70A7" w14:textId="77777777" w:rsidR="007B7F17" w:rsidRPr="00E478C5" w:rsidRDefault="007B7F17" w:rsidP="00E478C5">
            <w:pPr>
              <w:jc w:val="center"/>
              <w:rPr>
                <w:rFonts w:asciiTheme="majorHAnsi" w:hAnsiTheme="majorHAnsi" w:cstheme="majorHAnsi"/>
                <w:b/>
                <w:sz w:val="26"/>
                <w:szCs w:val="26"/>
              </w:rPr>
            </w:pPr>
            <w:r w:rsidRPr="00E478C5">
              <w:rPr>
                <w:rFonts w:asciiTheme="majorHAnsi" w:hAnsiTheme="majorHAnsi" w:cstheme="majorHAnsi"/>
                <w:b/>
                <w:color w:val="000000" w:themeColor="text1"/>
                <w:sz w:val="26"/>
                <w:szCs w:val="26"/>
              </w:rPr>
              <w:t>Nội dung hiển thị</w:t>
            </w:r>
          </w:p>
        </w:tc>
      </w:tr>
      <w:tr w:rsidR="007B7F17" w:rsidRPr="009B706A" w14:paraId="675395A8" w14:textId="77777777" w:rsidTr="005D3980">
        <w:tc>
          <w:tcPr>
            <w:tcW w:w="1250" w:type="pct"/>
            <w:shd w:val="clear" w:color="auto" w:fill="CCFF66"/>
          </w:tcPr>
          <w:p w14:paraId="5F5DD61A" w14:textId="77777777" w:rsidR="007B7F17" w:rsidRPr="00E478C5" w:rsidRDefault="007B7F17" w:rsidP="00E478C5">
            <w:pPr>
              <w:jc w:val="center"/>
              <w:rPr>
                <w:rFonts w:asciiTheme="majorHAnsi" w:hAnsiTheme="majorHAnsi" w:cstheme="majorHAnsi"/>
                <w:b/>
                <w:sz w:val="26"/>
                <w:szCs w:val="26"/>
                <w:lang w:val="vi-VN"/>
              </w:rPr>
            </w:pPr>
            <w:r w:rsidRPr="00E478C5">
              <w:rPr>
                <w:rFonts w:asciiTheme="majorHAnsi" w:hAnsiTheme="majorHAnsi" w:cstheme="majorHAnsi"/>
                <w:b/>
                <w:color w:val="000000" w:themeColor="text1"/>
                <w:sz w:val="26"/>
                <w:szCs w:val="26"/>
              </w:rPr>
              <w:t>Tên hành động</w:t>
            </w:r>
          </w:p>
        </w:tc>
        <w:tc>
          <w:tcPr>
            <w:tcW w:w="1250" w:type="pct"/>
            <w:shd w:val="clear" w:color="auto" w:fill="CCFF66"/>
          </w:tcPr>
          <w:p w14:paraId="2DEB88F9" w14:textId="77777777" w:rsidR="007B7F17" w:rsidRPr="00E478C5" w:rsidRDefault="007B7F17" w:rsidP="00E478C5">
            <w:pPr>
              <w:jc w:val="center"/>
              <w:rPr>
                <w:rFonts w:asciiTheme="majorHAnsi" w:hAnsiTheme="majorHAnsi" w:cstheme="majorHAnsi"/>
                <w:b/>
                <w:sz w:val="26"/>
                <w:szCs w:val="26"/>
                <w:lang w:val="vi-VN"/>
              </w:rPr>
            </w:pPr>
            <w:r w:rsidRPr="00E478C5">
              <w:rPr>
                <w:rFonts w:asciiTheme="majorHAnsi" w:hAnsiTheme="majorHAnsi" w:cstheme="majorHAnsi"/>
                <w:b/>
                <w:color w:val="000000" w:themeColor="text1"/>
                <w:sz w:val="26"/>
                <w:szCs w:val="26"/>
              </w:rPr>
              <w:t>Mô tả</w:t>
            </w:r>
          </w:p>
        </w:tc>
        <w:tc>
          <w:tcPr>
            <w:tcW w:w="1250" w:type="pct"/>
            <w:shd w:val="clear" w:color="auto" w:fill="CCFF66"/>
          </w:tcPr>
          <w:p w14:paraId="3FF29704" w14:textId="77777777" w:rsidR="007B7F17" w:rsidRPr="00E478C5" w:rsidRDefault="007B7F17" w:rsidP="00E478C5">
            <w:pPr>
              <w:jc w:val="center"/>
              <w:rPr>
                <w:rFonts w:asciiTheme="majorHAnsi" w:hAnsiTheme="majorHAnsi" w:cstheme="majorHAnsi"/>
                <w:b/>
                <w:sz w:val="26"/>
                <w:szCs w:val="26"/>
                <w:lang w:val="vi-VN"/>
              </w:rPr>
            </w:pPr>
            <w:r w:rsidRPr="00E478C5">
              <w:rPr>
                <w:rFonts w:asciiTheme="majorHAnsi" w:hAnsiTheme="majorHAnsi" w:cstheme="majorHAnsi"/>
                <w:b/>
                <w:color w:val="000000" w:themeColor="text1"/>
                <w:sz w:val="26"/>
                <w:szCs w:val="26"/>
              </w:rPr>
              <w:t>Thành công</w:t>
            </w:r>
          </w:p>
        </w:tc>
        <w:tc>
          <w:tcPr>
            <w:tcW w:w="1250" w:type="pct"/>
            <w:shd w:val="clear" w:color="auto" w:fill="CCFF66"/>
          </w:tcPr>
          <w:p w14:paraId="58985722" w14:textId="77777777" w:rsidR="007B7F17" w:rsidRPr="00E478C5" w:rsidRDefault="007B7F17" w:rsidP="00E478C5">
            <w:pPr>
              <w:jc w:val="center"/>
              <w:rPr>
                <w:rFonts w:asciiTheme="majorHAnsi" w:hAnsiTheme="majorHAnsi" w:cstheme="majorHAnsi"/>
                <w:b/>
                <w:sz w:val="26"/>
                <w:szCs w:val="26"/>
                <w:lang w:val="vi-VN"/>
              </w:rPr>
            </w:pPr>
            <w:r w:rsidRPr="00E478C5">
              <w:rPr>
                <w:rFonts w:asciiTheme="majorHAnsi" w:hAnsiTheme="majorHAnsi" w:cstheme="majorHAnsi"/>
                <w:b/>
                <w:color w:val="000000" w:themeColor="text1"/>
                <w:sz w:val="26"/>
                <w:szCs w:val="26"/>
              </w:rPr>
              <w:t>Không thành công</w:t>
            </w:r>
          </w:p>
        </w:tc>
      </w:tr>
      <w:tr w:rsidR="007B7F17" w:rsidRPr="009B706A" w14:paraId="3ED72FCC" w14:textId="77777777" w:rsidTr="005D3980">
        <w:tc>
          <w:tcPr>
            <w:tcW w:w="1250" w:type="pct"/>
          </w:tcPr>
          <w:p w14:paraId="0CA133DD" w14:textId="64C55236" w:rsidR="007B7F17" w:rsidRPr="009B706A" w:rsidRDefault="007B7F17"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Lưu thay đổi</w:t>
            </w:r>
          </w:p>
        </w:tc>
        <w:tc>
          <w:tcPr>
            <w:tcW w:w="1250" w:type="pct"/>
          </w:tcPr>
          <w:p w14:paraId="1F4F52FE" w14:textId="5C3640B8" w:rsidR="007B7F17" w:rsidRPr="009B706A" w:rsidRDefault="007B7F17"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Lưu các thay đổi vào cơ sở dữ liệu</w:t>
            </w:r>
          </w:p>
        </w:tc>
        <w:tc>
          <w:tcPr>
            <w:tcW w:w="1250" w:type="pct"/>
          </w:tcPr>
          <w:p w14:paraId="412FAC78" w14:textId="1D9AE0FC" w:rsidR="007B7F17" w:rsidRPr="009B706A" w:rsidRDefault="007B7F17"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Lưu thành công danh mục đã thay đổi</w:t>
            </w:r>
          </w:p>
        </w:tc>
        <w:tc>
          <w:tcPr>
            <w:tcW w:w="1250" w:type="pct"/>
          </w:tcPr>
          <w:p w14:paraId="49E96DB0" w14:textId="77777777" w:rsidR="007B7F17" w:rsidRPr="009B706A" w:rsidRDefault="007B7F17"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 xml:space="preserve">Thông báo lỗi nếu dữ liệu không </w:t>
            </w:r>
          </w:p>
          <w:p w14:paraId="5CF85B66" w14:textId="1B21C9A3" w:rsidR="007B7F17" w:rsidRPr="009B706A" w:rsidRDefault="007B7F17"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hợp lệ</w:t>
            </w:r>
          </w:p>
        </w:tc>
      </w:tr>
      <w:tr w:rsidR="007B7F17" w:rsidRPr="009B706A" w14:paraId="59EAB5FF" w14:textId="77777777" w:rsidTr="005D3980">
        <w:tc>
          <w:tcPr>
            <w:tcW w:w="1250" w:type="pct"/>
          </w:tcPr>
          <w:p w14:paraId="0A42C28B" w14:textId="7E3AE9AC" w:rsidR="007B7F17" w:rsidRPr="009B706A" w:rsidRDefault="007B7F17"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Hủy bỏ</w:t>
            </w:r>
          </w:p>
        </w:tc>
        <w:tc>
          <w:tcPr>
            <w:tcW w:w="1250" w:type="pct"/>
          </w:tcPr>
          <w:p w14:paraId="3E2E0B0A" w14:textId="14BA863C" w:rsidR="007B7F17" w:rsidRPr="009B706A" w:rsidRDefault="007B7F17"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Hủy bỏ thay đổi và trở về trang cũ</w:t>
            </w:r>
          </w:p>
        </w:tc>
        <w:tc>
          <w:tcPr>
            <w:tcW w:w="1250" w:type="pct"/>
          </w:tcPr>
          <w:p w14:paraId="076A4F7C" w14:textId="2416722F" w:rsidR="007B7F17" w:rsidRPr="009B706A" w:rsidRDefault="007B7F17"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Quay về trang trước</w:t>
            </w:r>
          </w:p>
        </w:tc>
        <w:tc>
          <w:tcPr>
            <w:tcW w:w="1250" w:type="pct"/>
          </w:tcPr>
          <w:p w14:paraId="712BF6A7" w14:textId="72E88017" w:rsidR="007B7F17" w:rsidRPr="009B706A" w:rsidRDefault="007B7F17"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 xml:space="preserve">Không có kết quả khi không có thay </w:t>
            </w:r>
          </w:p>
          <w:p w14:paraId="1477FB27" w14:textId="3EA24972" w:rsidR="007B7F17" w:rsidRPr="009B706A" w:rsidRDefault="007B7F17"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đổi</w:t>
            </w:r>
          </w:p>
        </w:tc>
      </w:tr>
    </w:tbl>
    <w:p w14:paraId="5B997230" w14:textId="77777777" w:rsidR="007B7F17" w:rsidRPr="009B706A" w:rsidRDefault="007B7F17" w:rsidP="0049382E">
      <w:pPr>
        <w:jc w:val="both"/>
        <w:rPr>
          <w:rFonts w:asciiTheme="majorHAnsi" w:hAnsiTheme="majorHAnsi" w:cstheme="majorHAnsi"/>
          <w:b/>
          <w:bCs/>
          <w:sz w:val="26"/>
          <w:szCs w:val="26"/>
        </w:rPr>
      </w:pPr>
    </w:p>
    <w:p w14:paraId="2754E1F2" w14:textId="0486647A" w:rsidR="00862DF7" w:rsidRPr="009B706A" w:rsidRDefault="00862DF7" w:rsidP="0049382E">
      <w:pPr>
        <w:pStyle w:val="u2"/>
        <w:jc w:val="both"/>
        <w:rPr>
          <w:rFonts w:asciiTheme="majorHAnsi" w:hAnsiTheme="majorHAnsi" w:cstheme="majorHAnsi"/>
          <w:b w:val="0"/>
          <w:bCs/>
        </w:rPr>
      </w:pPr>
      <w:bookmarkStart w:id="63" w:name="_Toc198617487"/>
      <w:r w:rsidRPr="009B706A">
        <w:rPr>
          <w:rFonts w:asciiTheme="majorHAnsi" w:hAnsiTheme="majorHAnsi" w:cstheme="majorHAnsi"/>
          <w:bCs/>
        </w:rPr>
        <w:lastRenderedPageBreak/>
        <w:t>UI-3</w:t>
      </w:r>
      <w:r w:rsidR="00054E3A" w:rsidRPr="009B706A">
        <w:rPr>
          <w:rFonts w:asciiTheme="majorHAnsi" w:hAnsiTheme="majorHAnsi" w:cstheme="majorHAnsi"/>
          <w:bCs/>
        </w:rPr>
        <w:t>3</w:t>
      </w:r>
      <w:r w:rsidRPr="009B706A">
        <w:rPr>
          <w:rFonts w:asciiTheme="majorHAnsi" w:hAnsiTheme="majorHAnsi" w:cstheme="majorHAnsi"/>
          <w:bCs/>
        </w:rPr>
        <w:t xml:space="preserve"> Giao diện Danh Sách Sản Phẩm</w:t>
      </w:r>
      <w:bookmarkEnd w:id="63"/>
    </w:p>
    <w:p w14:paraId="3DD3839B" w14:textId="7E117D06" w:rsidR="00BA1209" w:rsidRPr="009B706A" w:rsidRDefault="00556558" w:rsidP="0049382E">
      <w:pPr>
        <w:jc w:val="both"/>
        <w:rPr>
          <w:rFonts w:asciiTheme="majorHAnsi" w:hAnsiTheme="majorHAnsi" w:cstheme="majorHAnsi"/>
          <w:b/>
          <w:bCs/>
          <w:sz w:val="26"/>
          <w:szCs w:val="26"/>
        </w:rPr>
      </w:pPr>
      <w:r w:rsidRPr="009B706A">
        <w:rPr>
          <w:rFonts w:asciiTheme="majorHAnsi" w:hAnsiTheme="majorHAnsi" w:cstheme="majorHAnsi"/>
          <w:b/>
          <w:bCs/>
          <w:noProof/>
          <w:sz w:val="26"/>
          <w:szCs w:val="26"/>
        </w:rPr>
        <w:drawing>
          <wp:inline distT="0" distB="0" distL="0" distR="0" wp14:anchorId="7FF644BD" wp14:editId="2ACEED29">
            <wp:extent cx="5734050" cy="3865245"/>
            <wp:effectExtent l="0" t="0" r="0" b="1905"/>
            <wp:docPr id="65969120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691207" name="Picture 1" descr="A screenshot of a computer&#10;&#10;AI-generated content may be incorrect."/>
                    <pic:cNvPicPr/>
                  </pic:nvPicPr>
                  <pic:blipFill>
                    <a:blip r:embed="rId42"/>
                    <a:stretch>
                      <a:fillRect/>
                    </a:stretch>
                  </pic:blipFill>
                  <pic:spPr>
                    <a:xfrm>
                      <a:off x="0" y="0"/>
                      <a:ext cx="5734050" cy="3865245"/>
                    </a:xfrm>
                    <a:prstGeom prst="rect">
                      <a:avLst/>
                    </a:prstGeom>
                  </pic:spPr>
                </pic:pic>
              </a:graphicData>
            </a:graphic>
          </wp:inline>
        </w:drawing>
      </w:r>
    </w:p>
    <w:tbl>
      <w:tblPr>
        <w:tblStyle w:val="LiBang"/>
        <w:tblW w:w="4995" w:type="pct"/>
        <w:tblLook w:val="04A0" w:firstRow="1" w:lastRow="0" w:firstColumn="1" w:lastColumn="0" w:noHBand="0" w:noVBand="1"/>
      </w:tblPr>
      <w:tblGrid>
        <w:gridCol w:w="2252"/>
        <w:gridCol w:w="2253"/>
        <w:gridCol w:w="1790"/>
        <w:gridCol w:w="2716"/>
      </w:tblGrid>
      <w:tr w:rsidR="007B7F17" w:rsidRPr="009B706A" w14:paraId="6A6DCAE5" w14:textId="77777777" w:rsidTr="005D3980">
        <w:tc>
          <w:tcPr>
            <w:tcW w:w="2500" w:type="pct"/>
            <w:gridSpan w:val="2"/>
            <w:shd w:val="clear" w:color="auto" w:fill="CCFF66"/>
          </w:tcPr>
          <w:p w14:paraId="51635C34" w14:textId="77777777" w:rsidR="007B7F17" w:rsidRPr="00E478C5" w:rsidRDefault="007B7F17" w:rsidP="0049382E">
            <w:pPr>
              <w:jc w:val="both"/>
              <w:rPr>
                <w:rFonts w:asciiTheme="majorHAnsi" w:hAnsiTheme="majorHAnsi" w:cstheme="majorHAnsi"/>
                <w:b/>
                <w:sz w:val="26"/>
                <w:szCs w:val="26"/>
              </w:rPr>
            </w:pPr>
            <w:r w:rsidRPr="00E478C5">
              <w:rPr>
                <w:rFonts w:asciiTheme="majorHAnsi" w:hAnsiTheme="majorHAnsi" w:cstheme="majorHAnsi"/>
                <w:b/>
                <w:color w:val="000000" w:themeColor="text1"/>
                <w:sz w:val="26"/>
                <w:szCs w:val="26"/>
              </w:rPr>
              <w:t>Hiển thị</w:t>
            </w:r>
          </w:p>
        </w:tc>
        <w:tc>
          <w:tcPr>
            <w:tcW w:w="2500" w:type="pct"/>
            <w:gridSpan w:val="2"/>
          </w:tcPr>
          <w:p w14:paraId="6BD5215D" w14:textId="09F0F93D" w:rsidR="007B7F17" w:rsidRPr="009B706A" w:rsidRDefault="007B7F17" w:rsidP="0049382E">
            <w:pPr>
              <w:jc w:val="both"/>
              <w:rPr>
                <w:rFonts w:asciiTheme="majorHAnsi" w:hAnsiTheme="majorHAnsi" w:cstheme="majorHAnsi"/>
                <w:bCs/>
                <w:sz w:val="26"/>
                <w:szCs w:val="26"/>
              </w:rPr>
            </w:pPr>
            <w:r w:rsidRPr="009B706A">
              <w:rPr>
                <w:rFonts w:asciiTheme="majorHAnsi" w:hAnsiTheme="majorHAnsi" w:cstheme="majorHAnsi"/>
                <w:bCs/>
                <w:sz w:val="26"/>
                <w:szCs w:val="26"/>
              </w:rPr>
              <w:t>Giao diện hiển thị danh sách sản phẩm</w:t>
            </w:r>
          </w:p>
        </w:tc>
      </w:tr>
      <w:tr w:rsidR="007B7F17" w:rsidRPr="009B706A" w14:paraId="1F5CF849" w14:textId="77777777" w:rsidTr="005D3980">
        <w:tc>
          <w:tcPr>
            <w:tcW w:w="2500" w:type="pct"/>
            <w:gridSpan w:val="2"/>
            <w:shd w:val="clear" w:color="auto" w:fill="CCFF66"/>
          </w:tcPr>
          <w:p w14:paraId="110D926E" w14:textId="77777777" w:rsidR="007B7F17" w:rsidRPr="00E478C5" w:rsidRDefault="007B7F17" w:rsidP="0049382E">
            <w:pPr>
              <w:jc w:val="both"/>
              <w:rPr>
                <w:rFonts w:asciiTheme="majorHAnsi" w:hAnsiTheme="majorHAnsi" w:cstheme="majorHAnsi"/>
                <w:b/>
                <w:sz w:val="26"/>
                <w:szCs w:val="26"/>
              </w:rPr>
            </w:pPr>
            <w:r w:rsidRPr="00E478C5">
              <w:rPr>
                <w:rFonts w:asciiTheme="majorHAnsi" w:hAnsiTheme="majorHAnsi" w:cstheme="majorHAnsi"/>
                <w:b/>
                <w:color w:val="000000" w:themeColor="text1"/>
                <w:sz w:val="26"/>
                <w:szCs w:val="26"/>
              </w:rPr>
              <w:t>Mô tả</w:t>
            </w:r>
          </w:p>
        </w:tc>
        <w:tc>
          <w:tcPr>
            <w:tcW w:w="2500" w:type="pct"/>
            <w:gridSpan w:val="2"/>
          </w:tcPr>
          <w:p w14:paraId="50B73444" w14:textId="0F70C5BC" w:rsidR="007B7F17" w:rsidRPr="009B706A" w:rsidRDefault="007B7F17" w:rsidP="0049382E">
            <w:pPr>
              <w:jc w:val="both"/>
              <w:rPr>
                <w:rFonts w:asciiTheme="majorHAnsi" w:hAnsiTheme="majorHAnsi" w:cstheme="majorHAnsi"/>
                <w:bCs/>
                <w:sz w:val="26"/>
                <w:szCs w:val="26"/>
              </w:rPr>
            </w:pPr>
            <w:r w:rsidRPr="009B706A">
              <w:rPr>
                <w:rFonts w:asciiTheme="majorHAnsi" w:hAnsiTheme="majorHAnsi" w:cstheme="majorHAnsi"/>
                <w:bCs/>
                <w:sz w:val="26"/>
                <w:szCs w:val="26"/>
              </w:rPr>
              <w:t>Hiển thị danh sách các sản phẩm đã được tạo trong hệ thống, bao gồm mã sản phẩm, tên sản phẩm, giá, ảnh, và danh mục.</w:t>
            </w:r>
          </w:p>
        </w:tc>
      </w:tr>
      <w:tr w:rsidR="007B7F17" w:rsidRPr="009B706A" w14:paraId="5AAC36AC" w14:textId="77777777" w:rsidTr="005D3980">
        <w:tc>
          <w:tcPr>
            <w:tcW w:w="2500" w:type="pct"/>
            <w:gridSpan w:val="2"/>
            <w:shd w:val="clear" w:color="auto" w:fill="CCFF66"/>
          </w:tcPr>
          <w:p w14:paraId="4CADCB5B" w14:textId="77777777" w:rsidR="007B7F17" w:rsidRPr="00E478C5" w:rsidRDefault="007B7F17" w:rsidP="0049382E">
            <w:pPr>
              <w:jc w:val="both"/>
              <w:rPr>
                <w:rFonts w:asciiTheme="majorHAnsi" w:hAnsiTheme="majorHAnsi" w:cstheme="majorHAnsi"/>
                <w:b/>
                <w:sz w:val="26"/>
                <w:szCs w:val="26"/>
              </w:rPr>
            </w:pPr>
            <w:r w:rsidRPr="00E478C5">
              <w:rPr>
                <w:rFonts w:asciiTheme="majorHAnsi" w:hAnsiTheme="majorHAnsi" w:cstheme="majorHAnsi"/>
                <w:b/>
                <w:color w:val="000000" w:themeColor="text1"/>
                <w:sz w:val="26"/>
                <w:szCs w:val="26"/>
              </w:rPr>
              <w:t>Hiển thị truy cập</w:t>
            </w:r>
          </w:p>
        </w:tc>
        <w:tc>
          <w:tcPr>
            <w:tcW w:w="2500" w:type="pct"/>
            <w:gridSpan w:val="2"/>
          </w:tcPr>
          <w:p w14:paraId="425F3CCC" w14:textId="40CE7608" w:rsidR="007B7F17" w:rsidRPr="009B706A" w:rsidRDefault="007B7F17" w:rsidP="0049382E">
            <w:pPr>
              <w:jc w:val="both"/>
              <w:rPr>
                <w:rFonts w:asciiTheme="majorHAnsi" w:hAnsiTheme="majorHAnsi" w:cstheme="majorHAnsi"/>
                <w:bCs/>
                <w:sz w:val="26"/>
                <w:szCs w:val="26"/>
              </w:rPr>
            </w:pPr>
            <w:r w:rsidRPr="009B706A">
              <w:rPr>
                <w:rFonts w:asciiTheme="majorHAnsi" w:hAnsiTheme="majorHAnsi" w:cstheme="majorHAnsi"/>
                <w:bCs/>
                <w:sz w:val="26"/>
                <w:szCs w:val="26"/>
              </w:rPr>
              <w:t>Người dùng có thể truy cập vào giao diện quản lý sản phẩm trong hệ thống.</w:t>
            </w:r>
          </w:p>
        </w:tc>
      </w:tr>
      <w:tr w:rsidR="007B7F17" w:rsidRPr="009B706A" w14:paraId="56FAD986" w14:textId="77777777" w:rsidTr="005D3980">
        <w:tc>
          <w:tcPr>
            <w:tcW w:w="5000" w:type="pct"/>
            <w:gridSpan w:val="4"/>
            <w:shd w:val="clear" w:color="auto" w:fill="CCFF66"/>
          </w:tcPr>
          <w:p w14:paraId="1BBA5926" w14:textId="77777777" w:rsidR="007B7F17" w:rsidRPr="00E478C5" w:rsidRDefault="007B7F17" w:rsidP="00E478C5">
            <w:pPr>
              <w:jc w:val="center"/>
              <w:rPr>
                <w:rFonts w:asciiTheme="majorHAnsi" w:hAnsiTheme="majorHAnsi" w:cstheme="majorHAnsi"/>
                <w:b/>
                <w:sz w:val="26"/>
                <w:szCs w:val="26"/>
              </w:rPr>
            </w:pPr>
            <w:r w:rsidRPr="00E478C5">
              <w:rPr>
                <w:rFonts w:asciiTheme="majorHAnsi" w:hAnsiTheme="majorHAnsi" w:cstheme="majorHAnsi"/>
                <w:b/>
                <w:color w:val="000000" w:themeColor="text1"/>
                <w:sz w:val="26"/>
                <w:szCs w:val="26"/>
              </w:rPr>
              <w:t>Nội dung hiển thị</w:t>
            </w:r>
          </w:p>
        </w:tc>
      </w:tr>
      <w:tr w:rsidR="007B7F17" w:rsidRPr="009B706A" w14:paraId="3457196E" w14:textId="77777777" w:rsidTr="007B7F17">
        <w:tc>
          <w:tcPr>
            <w:tcW w:w="1250" w:type="pct"/>
            <w:shd w:val="clear" w:color="auto" w:fill="CCFF66"/>
          </w:tcPr>
          <w:p w14:paraId="7077D7E6" w14:textId="77777777" w:rsidR="007B7F17" w:rsidRPr="00E478C5" w:rsidRDefault="007B7F17" w:rsidP="00E478C5">
            <w:pPr>
              <w:jc w:val="center"/>
              <w:rPr>
                <w:rFonts w:asciiTheme="majorHAnsi" w:hAnsiTheme="majorHAnsi" w:cstheme="majorHAnsi"/>
                <w:b/>
                <w:sz w:val="26"/>
                <w:szCs w:val="26"/>
              </w:rPr>
            </w:pPr>
            <w:r w:rsidRPr="00E478C5">
              <w:rPr>
                <w:rFonts w:asciiTheme="majorHAnsi" w:hAnsiTheme="majorHAnsi" w:cstheme="majorHAnsi"/>
                <w:b/>
                <w:color w:val="000000" w:themeColor="text1"/>
                <w:sz w:val="26"/>
                <w:szCs w:val="26"/>
              </w:rPr>
              <w:t>Mục</w:t>
            </w:r>
          </w:p>
        </w:tc>
        <w:tc>
          <w:tcPr>
            <w:tcW w:w="1250" w:type="pct"/>
            <w:shd w:val="clear" w:color="auto" w:fill="CCFF66"/>
          </w:tcPr>
          <w:p w14:paraId="40A273D0" w14:textId="77777777" w:rsidR="007B7F17" w:rsidRPr="00E478C5" w:rsidRDefault="007B7F17" w:rsidP="00E478C5">
            <w:pPr>
              <w:jc w:val="center"/>
              <w:rPr>
                <w:rFonts w:asciiTheme="majorHAnsi" w:hAnsiTheme="majorHAnsi" w:cstheme="majorHAnsi"/>
                <w:b/>
                <w:sz w:val="26"/>
                <w:szCs w:val="26"/>
              </w:rPr>
            </w:pPr>
            <w:r w:rsidRPr="00E478C5">
              <w:rPr>
                <w:rFonts w:asciiTheme="majorHAnsi" w:hAnsiTheme="majorHAnsi" w:cstheme="majorHAnsi"/>
                <w:b/>
                <w:color w:val="000000" w:themeColor="text1"/>
                <w:sz w:val="26"/>
                <w:szCs w:val="26"/>
              </w:rPr>
              <w:t>Loại</w:t>
            </w:r>
          </w:p>
        </w:tc>
        <w:tc>
          <w:tcPr>
            <w:tcW w:w="993" w:type="pct"/>
            <w:shd w:val="clear" w:color="auto" w:fill="CCFF66"/>
          </w:tcPr>
          <w:p w14:paraId="3341C3B6" w14:textId="77777777" w:rsidR="007B7F17" w:rsidRPr="00E478C5" w:rsidRDefault="007B7F17" w:rsidP="00E478C5">
            <w:pPr>
              <w:jc w:val="center"/>
              <w:rPr>
                <w:rFonts w:asciiTheme="majorHAnsi" w:hAnsiTheme="majorHAnsi" w:cstheme="majorHAnsi"/>
                <w:b/>
                <w:sz w:val="26"/>
                <w:szCs w:val="26"/>
              </w:rPr>
            </w:pPr>
            <w:r w:rsidRPr="00E478C5">
              <w:rPr>
                <w:rFonts w:asciiTheme="majorHAnsi" w:hAnsiTheme="majorHAnsi" w:cstheme="majorHAnsi"/>
                <w:b/>
                <w:color w:val="000000" w:themeColor="text1"/>
                <w:sz w:val="26"/>
                <w:szCs w:val="26"/>
              </w:rPr>
              <w:t>Dữ liệu</w:t>
            </w:r>
          </w:p>
        </w:tc>
        <w:tc>
          <w:tcPr>
            <w:tcW w:w="1507" w:type="pct"/>
            <w:shd w:val="clear" w:color="auto" w:fill="CCFF66"/>
          </w:tcPr>
          <w:p w14:paraId="7CFDEC17" w14:textId="77777777" w:rsidR="007B7F17" w:rsidRPr="00E478C5" w:rsidRDefault="007B7F17" w:rsidP="00E478C5">
            <w:pPr>
              <w:jc w:val="center"/>
              <w:rPr>
                <w:rFonts w:asciiTheme="majorHAnsi" w:hAnsiTheme="majorHAnsi" w:cstheme="majorHAnsi"/>
                <w:b/>
                <w:sz w:val="26"/>
                <w:szCs w:val="26"/>
              </w:rPr>
            </w:pPr>
            <w:r w:rsidRPr="00E478C5">
              <w:rPr>
                <w:rFonts w:asciiTheme="majorHAnsi" w:hAnsiTheme="majorHAnsi" w:cstheme="majorHAnsi"/>
                <w:b/>
                <w:color w:val="000000" w:themeColor="text1"/>
                <w:sz w:val="26"/>
                <w:szCs w:val="26"/>
              </w:rPr>
              <w:t>Mô tả</w:t>
            </w:r>
          </w:p>
        </w:tc>
      </w:tr>
      <w:tr w:rsidR="007B7F17" w:rsidRPr="009B706A" w14:paraId="12703726" w14:textId="77777777" w:rsidTr="007B7F17">
        <w:tc>
          <w:tcPr>
            <w:tcW w:w="1250" w:type="pct"/>
            <w:shd w:val="clear" w:color="auto" w:fill="auto"/>
          </w:tcPr>
          <w:p w14:paraId="0C775A2B" w14:textId="662D4628" w:rsidR="007B7F17" w:rsidRPr="009B706A" w:rsidRDefault="007B7F17"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Mã sản phẩm</w:t>
            </w:r>
          </w:p>
        </w:tc>
        <w:tc>
          <w:tcPr>
            <w:tcW w:w="1250" w:type="pct"/>
            <w:shd w:val="clear" w:color="auto" w:fill="auto"/>
          </w:tcPr>
          <w:p w14:paraId="59CAE8DB" w14:textId="19BF6167" w:rsidR="007B7F17" w:rsidRPr="009B706A" w:rsidRDefault="007B7F17"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Text</w:t>
            </w:r>
          </w:p>
        </w:tc>
        <w:tc>
          <w:tcPr>
            <w:tcW w:w="993" w:type="pct"/>
            <w:shd w:val="clear" w:color="auto" w:fill="auto"/>
          </w:tcPr>
          <w:p w14:paraId="5853ED1A" w14:textId="514A1ED2" w:rsidR="007B7F17" w:rsidRPr="009B706A" w:rsidRDefault="007B7F17"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Mã sản phẩm</w:t>
            </w:r>
          </w:p>
        </w:tc>
        <w:tc>
          <w:tcPr>
            <w:tcW w:w="1507" w:type="pct"/>
            <w:shd w:val="clear" w:color="auto" w:fill="auto"/>
          </w:tcPr>
          <w:p w14:paraId="26BBEC97" w14:textId="5CC59256" w:rsidR="007B7F17" w:rsidRPr="009B706A" w:rsidRDefault="007B7F17"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Mã của sản phẩm.</w:t>
            </w:r>
          </w:p>
        </w:tc>
      </w:tr>
      <w:tr w:rsidR="007B7F17" w:rsidRPr="009B706A" w14:paraId="2CAD6AAD" w14:textId="77777777" w:rsidTr="007B7F17">
        <w:tc>
          <w:tcPr>
            <w:tcW w:w="1250" w:type="pct"/>
            <w:shd w:val="clear" w:color="auto" w:fill="auto"/>
          </w:tcPr>
          <w:p w14:paraId="52BC1E9B" w14:textId="5A6B5D11" w:rsidR="007B7F17" w:rsidRPr="009B706A" w:rsidRDefault="007B7F17"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Tên sản phẩm</w:t>
            </w:r>
          </w:p>
        </w:tc>
        <w:tc>
          <w:tcPr>
            <w:tcW w:w="1250" w:type="pct"/>
            <w:shd w:val="clear" w:color="auto" w:fill="auto"/>
          </w:tcPr>
          <w:p w14:paraId="15EEF2E2" w14:textId="7D68C491" w:rsidR="007B7F17" w:rsidRPr="009B706A" w:rsidRDefault="007B7F17"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Text</w:t>
            </w:r>
          </w:p>
        </w:tc>
        <w:tc>
          <w:tcPr>
            <w:tcW w:w="993" w:type="pct"/>
            <w:shd w:val="clear" w:color="auto" w:fill="auto"/>
          </w:tcPr>
          <w:p w14:paraId="0AE88206" w14:textId="5B526980" w:rsidR="007B7F17" w:rsidRPr="009B706A" w:rsidRDefault="007B7F17"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Tên sản phẩm</w:t>
            </w:r>
          </w:p>
        </w:tc>
        <w:tc>
          <w:tcPr>
            <w:tcW w:w="1507" w:type="pct"/>
            <w:shd w:val="clear" w:color="auto" w:fill="auto"/>
          </w:tcPr>
          <w:p w14:paraId="14D0E352" w14:textId="3D70B456" w:rsidR="007B7F17" w:rsidRPr="009B706A" w:rsidRDefault="007B7F17"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Tên của sản phẩm.</w:t>
            </w:r>
          </w:p>
        </w:tc>
      </w:tr>
      <w:tr w:rsidR="007B7F17" w:rsidRPr="009B706A" w14:paraId="35ABD4D5" w14:textId="77777777" w:rsidTr="007B7F17">
        <w:tc>
          <w:tcPr>
            <w:tcW w:w="1250" w:type="pct"/>
            <w:shd w:val="clear" w:color="auto" w:fill="auto"/>
          </w:tcPr>
          <w:p w14:paraId="1CC9A85E" w14:textId="24886CE7" w:rsidR="007B7F17" w:rsidRPr="009B706A" w:rsidRDefault="007B7F17"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Giá</w:t>
            </w:r>
          </w:p>
        </w:tc>
        <w:tc>
          <w:tcPr>
            <w:tcW w:w="1250" w:type="pct"/>
            <w:shd w:val="clear" w:color="auto" w:fill="auto"/>
          </w:tcPr>
          <w:p w14:paraId="7F4CD7FD" w14:textId="30738BBF" w:rsidR="007B7F17" w:rsidRPr="009B706A" w:rsidRDefault="007B7F17"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Number</w:t>
            </w:r>
          </w:p>
        </w:tc>
        <w:tc>
          <w:tcPr>
            <w:tcW w:w="993" w:type="pct"/>
            <w:shd w:val="clear" w:color="auto" w:fill="auto"/>
          </w:tcPr>
          <w:p w14:paraId="42070DCE" w14:textId="46B70BEC" w:rsidR="007B7F17" w:rsidRPr="009B706A" w:rsidRDefault="007B7F17"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Giá</w:t>
            </w:r>
          </w:p>
        </w:tc>
        <w:tc>
          <w:tcPr>
            <w:tcW w:w="1507" w:type="pct"/>
            <w:shd w:val="clear" w:color="auto" w:fill="auto"/>
          </w:tcPr>
          <w:p w14:paraId="23A96C48" w14:textId="17730DC2" w:rsidR="007B7F17" w:rsidRPr="009B706A" w:rsidRDefault="007B7F17"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Giá bán của sản phẩm.</w:t>
            </w:r>
          </w:p>
        </w:tc>
      </w:tr>
      <w:tr w:rsidR="007B7F17" w:rsidRPr="009B706A" w14:paraId="15083539" w14:textId="77777777" w:rsidTr="007B7F17">
        <w:tc>
          <w:tcPr>
            <w:tcW w:w="1250" w:type="pct"/>
            <w:shd w:val="clear" w:color="auto" w:fill="auto"/>
          </w:tcPr>
          <w:p w14:paraId="021065D6" w14:textId="525276A4" w:rsidR="007B7F17" w:rsidRPr="009B706A" w:rsidRDefault="007B7F17"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Hình ảnh</w:t>
            </w:r>
          </w:p>
        </w:tc>
        <w:tc>
          <w:tcPr>
            <w:tcW w:w="1250" w:type="pct"/>
            <w:shd w:val="clear" w:color="auto" w:fill="auto"/>
          </w:tcPr>
          <w:p w14:paraId="4A1F770B" w14:textId="0847B69B" w:rsidR="007B7F17" w:rsidRPr="009B706A" w:rsidRDefault="007B7F17"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Image</w:t>
            </w:r>
          </w:p>
        </w:tc>
        <w:tc>
          <w:tcPr>
            <w:tcW w:w="993" w:type="pct"/>
            <w:shd w:val="clear" w:color="auto" w:fill="auto"/>
          </w:tcPr>
          <w:p w14:paraId="3426B299" w14:textId="23152E2C" w:rsidR="007B7F17" w:rsidRPr="009B706A" w:rsidRDefault="007B7F17"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Hình ảnh</w:t>
            </w:r>
          </w:p>
        </w:tc>
        <w:tc>
          <w:tcPr>
            <w:tcW w:w="1507" w:type="pct"/>
            <w:shd w:val="clear" w:color="auto" w:fill="auto"/>
          </w:tcPr>
          <w:p w14:paraId="4B9E5AA4" w14:textId="0747EFA5" w:rsidR="007B7F17" w:rsidRPr="009B706A" w:rsidRDefault="007B7F17"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Hình ảnh đại diện cho sản phẩm.</w:t>
            </w:r>
          </w:p>
        </w:tc>
      </w:tr>
      <w:tr w:rsidR="007B7F17" w:rsidRPr="009B706A" w14:paraId="46749096" w14:textId="77777777" w:rsidTr="007B7F17">
        <w:tc>
          <w:tcPr>
            <w:tcW w:w="1250" w:type="pct"/>
            <w:shd w:val="clear" w:color="auto" w:fill="auto"/>
          </w:tcPr>
          <w:p w14:paraId="24FFBA95" w14:textId="353DC035" w:rsidR="007B7F17" w:rsidRPr="009B706A" w:rsidRDefault="007B7F17"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Danh mục</w:t>
            </w:r>
          </w:p>
        </w:tc>
        <w:tc>
          <w:tcPr>
            <w:tcW w:w="1250" w:type="pct"/>
            <w:shd w:val="clear" w:color="auto" w:fill="auto"/>
          </w:tcPr>
          <w:p w14:paraId="01A5B1D0" w14:textId="7A21A46E" w:rsidR="007B7F17" w:rsidRPr="009B706A" w:rsidRDefault="007B7F17"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Text</w:t>
            </w:r>
          </w:p>
        </w:tc>
        <w:tc>
          <w:tcPr>
            <w:tcW w:w="993" w:type="pct"/>
            <w:shd w:val="clear" w:color="auto" w:fill="auto"/>
          </w:tcPr>
          <w:p w14:paraId="4CA31735" w14:textId="355AEBD3" w:rsidR="007B7F17" w:rsidRPr="009B706A" w:rsidRDefault="007B7F17"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Danh mục</w:t>
            </w:r>
          </w:p>
        </w:tc>
        <w:tc>
          <w:tcPr>
            <w:tcW w:w="1507" w:type="pct"/>
            <w:shd w:val="clear" w:color="auto" w:fill="auto"/>
          </w:tcPr>
          <w:p w14:paraId="27BE3143" w14:textId="5770463F" w:rsidR="007B7F17" w:rsidRPr="009B706A" w:rsidRDefault="007B7F17"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Danh mục mà sản phẩm thuộc về.</w:t>
            </w:r>
          </w:p>
        </w:tc>
      </w:tr>
      <w:tr w:rsidR="007B7F17" w:rsidRPr="009B706A" w14:paraId="353AF18A" w14:textId="77777777" w:rsidTr="007B7F17">
        <w:tc>
          <w:tcPr>
            <w:tcW w:w="1250" w:type="pct"/>
            <w:shd w:val="clear" w:color="auto" w:fill="auto"/>
          </w:tcPr>
          <w:p w14:paraId="024A01C1" w14:textId="3E5F0D7D" w:rsidR="007B7F17" w:rsidRPr="009B706A" w:rsidRDefault="007B7F17"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Tác vụ</w:t>
            </w:r>
          </w:p>
        </w:tc>
        <w:tc>
          <w:tcPr>
            <w:tcW w:w="1250" w:type="pct"/>
            <w:shd w:val="clear" w:color="auto" w:fill="auto"/>
          </w:tcPr>
          <w:p w14:paraId="6C31FF0F" w14:textId="05654C7F" w:rsidR="007B7F17" w:rsidRPr="009B706A" w:rsidRDefault="007B7F17"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 xml:space="preserve">Từ điển </w:t>
            </w:r>
          </w:p>
        </w:tc>
        <w:tc>
          <w:tcPr>
            <w:tcW w:w="993" w:type="pct"/>
            <w:shd w:val="clear" w:color="auto" w:fill="auto"/>
          </w:tcPr>
          <w:p w14:paraId="5512DA43" w14:textId="08537968" w:rsidR="007B7F17" w:rsidRPr="009B706A" w:rsidRDefault="007B7F17"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Chức năng.</w:t>
            </w:r>
          </w:p>
        </w:tc>
        <w:tc>
          <w:tcPr>
            <w:tcW w:w="1507" w:type="pct"/>
            <w:shd w:val="clear" w:color="auto" w:fill="auto"/>
          </w:tcPr>
          <w:p w14:paraId="4F4C17D4" w14:textId="513AE7AD" w:rsidR="007B7F17" w:rsidRPr="009B706A" w:rsidRDefault="007B7F17"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Các chức năng cho phép chỉnh sửa hoặc xóa sản phẩm.</w:t>
            </w:r>
          </w:p>
        </w:tc>
      </w:tr>
      <w:tr w:rsidR="007B7F17" w:rsidRPr="009B706A" w14:paraId="06C563FB" w14:textId="77777777" w:rsidTr="005D3980">
        <w:tc>
          <w:tcPr>
            <w:tcW w:w="5000" w:type="pct"/>
            <w:gridSpan w:val="4"/>
            <w:shd w:val="clear" w:color="auto" w:fill="CCFF66"/>
          </w:tcPr>
          <w:p w14:paraId="76005B8F" w14:textId="77777777" w:rsidR="007B7F17" w:rsidRPr="00E478C5" w:rsidRDefault="007B7F17" w:rsidP="00E478C5">
            <w:pPr>
              <w:jc w:val="center"/>
              <w:rPr>
                <w:rFonts w:asciiTheme="majorHAnsi" w:hAnsiTheme="majorHAnsi" w:cstheme="majorHAnsi"/>
                <w:b/>
                <w:sz w:val="26"/>
                <w:szCs w:val="26"/>
              </w:rPr>
            </w:pPr>
            <w:r w:rsidRPr="00E478C5">
              <w:rPr>
                <w:rFonts w:asciiTheme="majorHAnsi" w:hAnsiTheme="majorHAnsi" w:cstheme="majorHAnsi"/>
                <w:b/>
                <w:color w:val="000000" w:themeColor="text1"/>
                <w:sz w:val="26"/>
                <w:szCs w:val="26"/>
              </w:rPr>
              <w:t>Nội dung hiển thị</w:t>
            </w:r>
          </w:p>
        </w:tc>
      </w:tr>
      <w:tr w:rsidR="007B7F17" w:rsidRPr="009B706A" w14:paraId="22047CEB" w14:textId="77777777" w:rsidTr="007B7F17">
        <w:tc>
          <w:tcPr>
            <w:tcW w:w="1250" w:type="pct"/>
            <w:shd w:val="clear" w:color="auto" w:fill="CCFF66"/>
          </w:tcPr>
          <w:p w14:paraId="5D993E5E" w14:textId="77777777" w:rsidR="007B7F17" w:rsidRPr="00E478C5" w:rsidRDefault="007B7F17" w:rsidP="00E478C5">
            <w:pPr>
              <w:jc w:val="center"/>
              <w:rPr>
                <w:rFonts w:asciiTheme="majorHAnsi" w:hAnsiTheme="majorHAnsi" w:cstheme="majorHAnsi"/>
                <w:b/>
                <w:sz w:val="26"/>
                <w:szCs w:val="26"/>
                <w:lang w:val="vi-VN"/>
              </w:rPr>
            </w:pPr>
            <w:r w:rsidRPr="00E478C5">
              <w:rPr>
                <w:rFonts w:asciiTheme="majorHAnsi" w:hAnsiTheme="majorHAnsi" w:cstheme="majorHAnsi"/>
                <w:b/>
                <w:color w:val="000000" w:themeColor="text1"/>
                <w:sz w:val="26"/>
                <w:szCs w:val="26"/>
              </w:rPr>
              <w:t>Tên hành động</w:t>
            </w:r>
          </w:p>
        </w:tc>
        <w:tc>
          <w:tcPr>
            <w:tcW w:w="1250" w:type="pct"/>
            <w:shd w:val="clear" w:color="auto" w:fill="CCFF66"/>
          </w:tcPr>
          <w:p w14:paraId="5AFA801A" w14:textId="77777777" w:rsidR="007B7F17" w:rsidRPr="00E478C5" w:rsidRDefault="007B7F17" w:rsidP="00E478C5">
            <w:pPr>
              <w:jc w:val="center"/>
              <w:rPr>
                <w:rFonts w:asciiTheme="majorHAnsi" w:hAnsiTheme="majorHAnsi" w:cstheme="majorHAnsi"/>
                <w:b/>
                <w:sz w:val="26"/>
                <w:szCs w:val="26"/>
                <w:lang w:val="vi-VN"/>
              </w:rPr>
            </w:pPr>
            <w:r w:rsidRPr="00E478C5">
              <w:rPr>
                <w:rFonts w:asciiTheme="majorHAnsi" w:hAnsiTheme="majorHAnsi" w:cstheme="majorHAnsi"/>
                <w:b/>
                <w:color w:val="000000" w:themeColor="text1"/>
                <w:sz w:val="26"/>
                <w:szCs w:val="26"/>
              </w:rPr>
              <w:t>Mô tả</w:t>
            </w:r>
          </w:p>
        </w:tc>
        <w:tc>
          <w:tcPr>
            <w:tcW w:w="993" w:type="pct"/>
            <w:shd w:val="clear" w:color="auto" w:fill="CCFF66"/>
          </w:tcPr>
          <w:p w14:paraId="57114B1F" w14:textId="77777777" w:rsidR="007B7F17" w:rsidRPr="00E478C5" w:rsidRDefault="007B7F17" w:rsidP="00E478C5">
            <w:pPr>
              <w:jc w:val="center"/>
              <w:rPr>
                <w:rFonts w:asciiTheme="majorHAnsi" w:hAnsiTheme="majorHAnsi" w:cstheme="majorHAnsi"/>
                <w:b/>
                <w:sz w:val="26"/>
                <w:szCs w:val="26"/>
                <w:lang w:val="vi-VN"/>
              </w:rPr>
            </w:pPr>
            <w:r w:rsidRPr="00E478C5">
              <w:rPr>
                <w:rFonts w:asciiTheme="majorHAnsi" w:hAnsiTheme="majorHAnsi" w:cstheme="majorHAnsi"/>
                <w:b/>
                <w:color w:val="000000" w:themeColor="text1"/>
                <w:sz w:val="26"/>
                <w:szCs w:val="26"/>
              </w:rPr>
              <w:t>Thành công</w:t>
            </w:r>
          </w:p>
        </w:tc>
        <w:tc>
          <w:tcPr>
            <w:tcW w:w="1507" w:type="pct"/>
            <w:shd w:val="clear" w:color="auto" w:fill="CCFF66"/>
          </w:tcPr>
          <w:p w14:paraId="4D7BD0C2" w14:textId="77777777" w:rsidR="007B7F17" w:rsidRPr="00E478C5" w:rsidRDefault="007B7F17" w:rsidP="00E478C5">
            <w:pPr>
              <w:jc w:val="center"/>
              <w:rPr>
                <w:rFonts w:asciiTheme="majorHAnsi" w:hAnsiTheme="majorHAnsi" w:cstheme="majorHAnsi"/>
                <w:b/>
                <w:sz w:val="26"/>
                <w:szCs w:val="26"/>
                <w:lang w:val="vi-VN"/>
              </w:rPr>
            </w:pPr>
            <w:r w:rsidRPr="00E478C5">
              <w:rPr>
                <w:rFonts w:asciiTheme="majorHAnsi" w:hAnsiTheme="majorHAnsi" w:cstheme="majorHAnsi"/>
                <w:b/>
                <w:color w:val="000000" w:themeColor="text1"/>
                <w:sz w:val="26"/>
                <w:szCs w:val="26"/>
              </w:rPr>
              <w:t>Không thành công</w:t>
            </w:r>
          </w:p>
        </w:tc>
      </w:tr>
      <w:tr w:rsidR="007B7F17" w:rsidRPr="009B706A" w14:paraId="7A0E9F3E" w14:textId="77777777" w:rsidTr="007B7F17">
        <w:tc>
          <w:tcPr>
            <w:tcW w:w="1250" w:type="pct"/>
          </w:tcPr>
          <w:p w14:paraId="21390011" w14:textId="174DD3B1" w:rsidR="007B7F17" w:rsidRPr="009B706A" w:rsidRDefault="007B7F17"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Sửa sản phẩm</w:t>
            </w:r>
          </w:p>
        </w:tc>
        <w:tc>
          <w:tcPr>
            <w:tcW w:w="1250" w:type="pct"/>
          </w:tcPr>
          <w:p w14:paraId="22C44499" w14:textId="4973F69A" w:rsidR="007B7F17" w:rsidRPr="009B706A" w:rsidRDefault="007B7F17"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Chỉnh sửa thông tin của sản phẩm</w:t>
            </w:r>
          </w:p>
        </w:tc>
        <w:tc>
          <w:tcPr>
            <w:tcW w:w="993" w:type="pct"/>
          </w:tcPr>
          <w:p w14:paraId="5E8872CE" w14:textId="0A71F294" w:rsidR="007B7F17" w:rsidRPr="009B706A" w:rsidRDefault="007B7F17"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Lưu thông tin sản phẩm đã thay đổi</w:t>
            </w:r>
          </w:p>
        </w:tc>
        <w:tc>
          <w:tcPr>
            <w:tcW w:w="1507" w:type="pct"/>
          </w:tcPr>
          <w:p w14:paraId="33A91EC8" w14:textId="30C3C29D" w:rsidR="007B7F17" w:rsidRPr="009B706A" w:rsidRDefault="007B7F17"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Thông báo lỗi nếu dữ liệu không hợp lệ</w:t>
            </w:r>
          </w:p>
        </w:tc>
      </w:tr>
      <w:tr w:rsidR="007B7F17" w:rsidRPr="009B706A" w14:paraId="4896B2E9" w14:textId="77777777" w:rsidTr="007B7F17">
        <w:tc>
          <w:tcPr>
            <w:tcW w:w="1250" w:type="pct"/>
          </w:tcPr>
          <w:p w14:paraId="0CB97B92" w14:textId="0D3935FD" w:rsidR="007B7F17" w:rsidRPr="009B706A" w:rsidRDefault="007B7F17"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Xóa sản phẩm</w:t>
            </w:r>
          </w:p>
        </w:tc>
        <w:tc>
          <w:tcPr>
            <w:tcW w:w="1250" w:type="pct"/>
          </w:tcPr>
          <w:p w14:paraId="42C6575F" w14:textId="123846FA" w:rsidR="007B7F17" w:rsidRPr="009B706A" w:rsidRDefault="007B7F17"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Xóa sản phẩm khỏi danh sách</w:t>
            </w:r>
          </w:p>
        </w:tc>
        <w:tc>
          <w:tcPr>
            <w:tcW w:w="993" w:type="pct"/>
          </w:tcPr>
          <w:p w14:paraId="4E12AE5A" w14:textId="6FA56B19" w:rsidR="007B7F17" w:rsidRPr="009B706A" w:rsidRDefault="007B7F17"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Xóa sản phẩm thành công</w:t>
            </w:r>
          </w:p>
        </w:tc>
        <w:tc>
          <w:tcPr>
            <w:tcW w:w="1507" w:type="pct"/>
          </w:tcPr>
          <w:p w14:paraId="3DB7A08A" w14:textId="0BA913D4" w:rsidR="007B7F17" w:rsidRPr="009B706A" w:rsidRDefault="007B7F17"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Không thể xóa nếu có lỗi trong quá trình</w:t>
            </w:r>
          </w:p>
        </w:tc>
      </w:tr>
    </w:tbl>
    <w:p w14:paraId="3D202BA2" w14:textId="77777777" w:rsidR="007B7F17" w:rsidRPr="009B706A" w:rsidRDefault="007B7F17" w:rsidP="0049382E">
      <w:pPr>
        <w:jc w:val="both"/>
        <w:rPr>
          <w:rFonts w:asciiTheme="majorHAnsi" w:hAnsiTheme="majorHAnsi" w:cstheme="majorHAnsi"/>
          <w:b/>
          <w:bCs/>
          <w:sz w:val="26"/>
          <w:szCs w:val="26"/>
        </w:rPr>
      </w:pPr>
    </w:p>
    <w:p w14:paraId="7E996DF2" w14:textId="77777777" w:rsidR="007B7F17" w:rsidRPr="009B706A" w:rsidRDefault="007B7F17" w:rsidP="0049382E">
      <w:pPr>
        <w:pStyle w:val="oancuaDanhsach"/>
        <w:spacing w:before="120" w:after="120"/>
        <w:ind w:left="0"/>
        <w:jc w:val="both"/>
        <w:outlineLvl w:val="1"/>
        <w:rPr>
          <w:rFonts w:asciiTheme="majorHAnsi" w:hAnsiTheme="majorHAnsi" w:cstheme="majorHAnsi"/>
          <w:bCs/>
          <w:szCs w:val="26"/>
        </w:rPr>
      </w:pPr>
      <w:bookmarkStart w:id="64" w:name="_Toc198617488"/>
      <w:r w:rsidRPr="009B706A">
        <w:rPr>
          <w:rFonts w:asciiTheme="majorHAnsi" w:hAnsiTheme="majorHAnsi" w:cstheme="majorHAnsi"/>
          <w:bCs/>
          <w:szCs w:val="26"/>
        </w:rPr>
        <w:lastRenderedPageBreak/>
        <w:t>UI-34-Giao diện thêm mới sản phẩm.</w:t>
      </w:r>
      <w:bookmarkEnd w:id="64"/>
    </w:p>
    <w:p w14:paraId="4A5AC117" w14:textId="77777777" w:rsidR="007B7F17" w:rsidRPr="009B706A" w:rsidRDefault="007B7F17" w:rsidP="0049382E">
      <w:pPr>
        <w:pStyle w:val="oancuaDanhsach"/>
        <w:spacing w:before="120" w:after="120"/>
        <w:ind w:left="0"/>
        <w:jc w:val="both"/>
        <w:rPr>
          <w:rFonts w:asciiTheme="majorHAnsi" w:hAnsiTheme="majorHAnsi" w:cstheme="majorHAnsi"/>
          <w:bCs/>
          <w:szCs w:val="26"/>
        </w:rPr>
      </w:pPr>
    </w:p>
    <w:p w14:paraId="45E7D3D4" w14:textId="0686DB58" w:rsidR="001D215D" w:rsidRPr="009B706A" w:rsidRDefault="008F4CCA" w:rsidP="0049382E">
      <w:pPr>
        <w:pStyle w:val="oancuaDanhsach"/>
        <w:spacing w:before="120" w:after="120"/>
        <w:ind w:left="0"/>
        <w:jc w:val="both"/>
        <w:rPr>
          <w:rFonts w:asciiTheme="majorHAnsi" w:hAnsiTheme="majorHAnsi" w:cstheme="majorHAnsi"/>
          <w:b/>
          <w:bCs/>
          <w:color w:val="000000"/>
          <w:szCs w:val="26"/>
        </w:rPr>
      </w:pPr>
      <w:r w:rsidRPr="009B706A">
        <w:rPr>
          <w:rFonts w:asciiTheme="majorHAnsi" w:hAnsiTheme="majorHAnsi" w:cstheme="majorHAnsi"/>
          <w:b/>
          <w:bCs/>
          <w:noProof/>
          <w:szCs w:val="26"/>
        </w:rPr>
        <w:drawing>
          <wp:inline distT="0" distB="0" distL="0" distR="0" wp14:anchorId="73555523" wp14:editId="0B4CB79B">
            <wp:extent cx="5734050" cy="3840480"/>
            <wp:effectExtent l="0" t="0" r="0" b="7620"/>
            <wp:docPr id="196675998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759980" name="Picture 1" descr="A screenshot of a computer&#10;&#10;AI-generated content may be incorrect."/>
                    <pic:cNvPicPr/>
                  </pic:nvPicPr>
                  <pic:blipFill>
                    <a:blip r:embed="rId43"/>
                    <a:stretch>
                      <a:fillRect/>
                    </a:stretch>
                  </pic:blipFill>
                  <pic:spPr>
                    <a:xfrm>
                      <a:off x="0" y="0"/>
                      <a:ext cx="5734050" cy="3840480"/>
                    </a:xfrm>
                    <a:prstGeom prst="rect">
                      <a:avLst/>
                    </a:prstGeom>
                  </pic:spPr>
                </pic:pic>
              </a:graphicData>
            </a:graphic>
          </wp:inline>
        </w:drawing>
      </w:r>
    </w:p>
    <w:tbl>
      <w:tblPr>
        <w:tblStyle w:val="LiBang"/>
        <w:tblW w:w="5585" w:type="pct"/>
        <w:tblLook w:val="04A0" w:firstRow="1" w:lastRow="0" w:firstColumn="1" w:lastColumn="0" w:noHBand="0" w:noVBand="1"/>
      </w:tblPr>
      <w:tblGrid>
        <w:gridCol w:w="2252"/>
        <w:gridCol w:w="2253"/>
        <w:gridCol w:w="2253"/>
        <w:gridCol w:w="3317"/>
      </w:tblGrid>
      <w:tr w:rsidR="007B7F17" w:rsidRPr="009B706A" w14:paraId="43674415" w14:textId="77777777" w:rsidTr="00935B30">
        <w:tc>
          <w:tcPr>
            <w:tcW w:w="2236" w:type="pct"/>
            <w:gridSpan w:val="2"/>
            <w:shd w:val="clear" w:color="auto" w:fill="CCFF66"/>
          </w:tcPr>
          <w:p w14:paraId="53E66CC2" w14:textId="77777777" w:rsidR="007B7F17" w:rsidRPr="00E478C5" w:rsidRDefault="007B7F17" w:rsidP="0049382E">
            <w:pPr>
              <w:jc w:val="both"/>
              <w:rPr>
                <w:rFonts w:asciiTheme="majorHAnsi" w:hAnsiTheme="majorHAnsi" w:cstheme="majorHAnsi"/>
                <w:b/>
                <w:sz w:val="26"/>
                <w:szCs w:val="26"/>
              </w:rPr>
            </w:pPr>
            <w:r w:rsidRPr="00E478C5">
              <w:rPr>
                <w:rFonts w:asciiTheme="majorHAnsi" w:hAnsiTheme="majorHAnsi" w:cstheme="majorHAnsi"/>
                <w:b/>
                <w:color w:val="000000" w:themeColor="text1"/>
                <w:sz w:val="26"/>
                <w:szCs w:val="26"/>
              </w:rPr>
              <w:t>Hiển thị</w:t>
            </w:r>
          </w:p>
        </w:tc>
        <w:tc>
          <w:tcPr>
            <w:tcW w:w="2764" w:type="pct"/>
            <w:gridSpan w:val="2"/>
          </w:tcPr>
          <w:p w14:paraId="49E72445" w14:textId="0F4E862E" w:rsidR="007B7F17" w:rsidRPr="009B706A" w:rsidRDefault="007B7F17" w:rsidP="0049382E">
            <w:pPr>
              <w:jc w:val="both"/>
              <w:rPr>
                <w:rFonts w:asciiTheme="majorHAnsi" w:hAnsiTheme="majorHAnsi" w:cstheme="majorHAnsi"/>
                <w:bCs/>
                <w:sz w:val="26"/>
                <w:szCs w:val="26"/>
              </w:rPr>
            </w:pPr>
            <w:r w:rsidRPr="009B706A">
              <w:rPr>
                <w:rFonts w:asciiTheme="majorHAnsi" w:hAnsiTheme="majorHAnsi" w:cstheme="majorHAnsi"/>
                <w:bCs/>
                <w:sz w:val="26"/>
                <w:szCs w:val="26"/>
              </w:rPr>
              <w:t>Giao diện Thêm Mới Sản Phẩm</w:t>
            </w:r>
          </w:p>
        </w:tc>
      </w:tr>
      <w:tr w:rsidR="007B7F17" w:rsidRPr="009B706A" w14:paraId="5BF7620D" w14:textId="77777777" w:rsidTr="00935B30">
        <w:tc>
          <w:tcPr>
            <w:tcW w:w="2236" w:type="pct"/>
            <w:gridSpan w:val="2"/>
            <w:shd w:val="clear" w:color="auto" w:fill="CCFF66"/>
          </w:tcPr>
          <w:p w14:paraId="6BABAB60" w14:textId="77777777" w:rsidR="007B7F17" w:rsidRPr="00E478C5" w:rsidRDefault="007B7F17" w:rsidP="0049382E">
            <w:pPr>
              <w:jc w:val="both"/>
              <w:rPr>
                <w:rFonts w:asciiTheme="majorHAnsi" w:hAnsiTheme="majorHAnsi" w:cstheme="majorHAnsi"/>
                <w:b/>
                <w:sz w:val="26"/>
                <w:szCs w:val="26"/>
              </w:rPr>
            </w:pPr>
            <w:r w:rsidRPr="00E478C5">
              <w:rPr>
                <w:rFonts w:asciiTheme="majorHAnsi" w:hAnsiTheme="majorHAnsi" w:cstheme="majorHAnsi"/>
                <w:b/>
                <w:color w:val="000000" w:themeColor="text1"/>
                <w:sz w:val="26"/>
                <w:szCs w:val="26"/>
              </w:rPr>
              <w:t>Mô tả</w:t>
            </w:r>
          </w:p>
        </w:tc>
        <w:tc>
          <w:tcPr>
            <w:tcW w:w="2764" w:type="pct"/>
            <w:gridSpan w:val="2"/>
          </w:tcPr>
          <w:p w14:paraId="33DA623C" w14:textId="54B13AA0" w:rsidR="007B7F17" w:rsidRPr="009B706A" w:rsidRDefault="007B7F17" w:rsidP="0049382E">
            <w:pPr>
              <w:jc w:val="both"/>
              <w:rPr>
                <w:rFonts w:asciiTheme="majorHAnsi" w:hAnsiTheme="majorHAnsi" w:cstheme="majorHAnsi"/>
                <w:bCs/>
                <w:sz w:val="26"/>
                <w:szCs w:val="26"/>
              </w:rPr>
            </w:pPr>
            <w:r w:rsidRPr="009B706A">
              <w:rPr>
                <w:rFonts w:asciiTheme="majorHAnsi" w:hAnsiTheme="majorHAnsi" w:cstheme="majorHAnsi"/>
                <w:bCs/>
                <w:sz w:val="26"/>
                <w:szCs w:val="26"/>
              </w:rPr>
              <w:t>Hiển thị giao diện cho phép người dùng thêm mới sản phẩm vào hệ thống, bao gồm các thông tin như mã sản phẩm, tên sản phẩm, giá, danh mục và hình ảnh.</w:t>
            </w:r>
          </w:p>
        </w:tc>
      </w:tr>
      <w:tr w:rsidR="007B7F17" w:rsidRPr="009B706A" w14:paraId="1221A19D" w14:textId="77777777" w:rsidTr="00935B30">
        <w:tc>
          <w:tcPr>
            <w:tcW w:w="2236" w:type="pct"/>
            <w:gridSpan w:val="2"/>
            <w:shd w:val="clear" w:color="auto" w:fill="CCFF66"/>
          </w:tcPr>
          <w:p w14:paraId="3C7966C9" w14:textId="77777777" w:rsidR="007B7F17" w:rsidRPr="00E478C5" w:rsidRDefault="007B7F17" w:rsidP="0049382E">
            <w:pPr>
              <w:jc w:val="both"/>
              <w:rPr>
                <w:rFonts w:asciiTheme="majorHAnsi" w:hAnsiTheme="majorHAnsi" w:cstheme="majorHAnsi"/>
                <w:b/>
                <w:sz w:val="26"/>
                <w:szCs w:val="26"/>
              </w:rPr>
            </w:pPr>
            <w:r w:rsidRPr="00E478C5">
              <w:rPr>
                <w:rFonts w:asciiTheme="majorHAnsi" w:hAnsiTheme="majorHAnsi" w:cstheme="majorHAnsi"/>
                <w:b/>
                <w:color w:val="000000" w:themeColor="text1"/>
                <w:sz w:val="26"/>
                <w:szCs w:val="26"/>
              </w:rPr>
              <w:t>Hiển thị truy cập</w:t>
            </w:r>
          </w:p>
        </w:tc>
        <w:tc>
          <w:tcPr>
            <w:tcW w:w="2764" w:type="pct"/>
            <w:gridSpan w:val="2"/>
          </w:tcPr>
          <w:p w14:paraId="18691399" w14:textId="4D922589" w:rsidR="007B7F17" w:rsidRPr="009B706A" w:rsidRDefault="007B7F17" w:rsidP="0049382E">
            <w:pPr>
              <w:jc w:val="both"/>
              <w:rPr>
                <w:rFonts w:asciiTheme="majorHAnsi" w:hAnsiTheme="majorHAnsi" w:cstheme="majorHAnsi"/>
                <w:bCs/>
                <w:sz w:val="26"/>
                <w:szCs w:val="26"/>
              </w:rPr>
            </w:pPr>
            <w:r w:rsidRPr="009B706A">
              <w:rPr>
                <w:rFonts w:asciiTheme="majorHAnsi" w:hAnsiTheme="majorHAnsi" w:cstheme="majorHAnsi"/>
                <w:bCs/>
                <w:sz w:val="26"/>
                <w:szCs w:val="26"/>
              </w:rPr>
              <w:t>Người dùng có thể truy cập vào giao diện này thông qua mục "Thêm mới sản phẩm" trong Quản lý sản phẩm, chỉ có quản lý mới có quyền truy cập.</w:t>
            </w:r>
          </w:p>
        </w:tc>
      </w:tr>
      <w:tr w:rsidR="007B7F17" w:rsidRPr="009B706A" w14:paraId="0597805F" w14:textId="77777777" w:rsidTr="00935B30">
        <w:tc>
          <w:tcPr>
            <w:tcW w:w="5000" w:type="pct"/>
            <w:gridSpan w:val="4"/>
            <w:shd w:val="clear" w:color="auto" w:fill="CCFF66"/>
          </w:tcPr>
          <w:p w14:paraId="2F41AD06" w14:textId="77777777" w:rsidR="007B7F17" w:rsidRPr="00E478C5" w:rsidRDefault="007B7F17" w:rsidP="00E478C5">
            <w:pPr>
              <w:jc w:val="center"/>
              <w:rPr>
                <w:rFonts w:asciiTheme="majorHAnsi" w:hAnsiTheme="majorHAnsi" w:cstheme="majorHAnsi"/>
                <w:b/>
                <w:sz w:val="26"/>
                <w:szCs w:val="26"/>
              </w:rPr>
            </w:pPr>
            <w:r w:rsidRPr="00E478C5">
              <w:rPr>
                <w:rFonts w:asciiTheme="majorHAnsi" w:hAnsiTheme="majorHAnsi" w:cstheme="majorHAnsi"/>
                <w:b/>
                <w:color w:val="000000" w:themeColor="text1"/>
                <w:sz w:val="26"/>
                <w:szCs w:val="26"/>
              </w:rPr>
              <w:t>Nội dung hiển thị</w:t>
            </w:r>
          </w:p>
        </w:tc>
      </w:tr>
      <w:tr w:rsidR="007B7F17" w:rsidRPr="009B706A" w14:paraId="1A0E4E91" w14:textId="77777777" w:rsidTr="00935B30">
        <w:tc>
          <w:tcPr>
            <w:tcW w:w="1118" w:type="pct"/>
            <w:shd w:val="clear" w:color="auto" w:fill="CCFF66"/>
          </w:tcPr>
          <w:p w14:paraId="2024710A" w14:textId="77777777" w:rsidR="007B7F17" w:rsidRPr="00E478C5" w:rsidRDefault="007B7F17" w:rsidP="00E478C5">
            <w:pPr>
              <w:jc w:val="center"/>
              <w:rPr>
                <w:rFonts w:asciiTheme="majorHAnsi" w:hAnsiTheme="majorHAnsi" w:cstheme="majorHAnsi"/>
                <w:b/>
                <w:sz w:val="26"/>
                <w:szCs w:val="26"/>
              </w:rPr>
            </w:pPr>
            <w:r w:rsidRPr="00E478C5">
              <w:rPr>
                <w:rFonts w:asciiTheme="majorHAnsi" w:hAnsiTheme="majorHAnsi" w:cstheme="majorHAnsi"/>
                <w:b/>
                <w:color w:val="000000" w:themeColor="text1"/>
                <w:sz w:val="26"/>
                <w:szCs w:val="26"/>
              </w:rPr>
              <w:t>Mục</w:t>
            </w:r>
          </w:p>
        </w:tc>
        <w:tc>
          <w:tcPr>
            <w:tcW w:w="1118" w:type="pct"/>
            <w:shd w:val="clear" w:color="auto" w:fill="CCFF66"/>
          </w:tcPr>
          <w:p w14:paraId="31114CC6" w14:textId="77777777" w:rsidR="007B7F17" w:rsidRPr="00E478C5" w:rsidRDefault="007B7F17" w:rsidP="00E478C5">
            <w:pPr>
              <w:jc w:val="center"/>
              <w:rPr>
                <w:rFonts w:asciiTheme="majorHAnsi" w:hAnsiTheme="majorHAnsi" w:cstheme="majorHAnsi"/>
                <w:b/>
                <w:sz w:val="26"/>
                <w:szCs w:val="26"/>
              </w:rPr>
            </w:pPr>
            <w:r w:rsidRPr="00E478C5">
              <w:rPr>
                <w:rFonts w:asciiTheme="majorHAnsi" w:hAnsiTheme="majorHAnsi" w:cstheme="majorHAnsi"/>
                <w:b/>
                <w:color w:val="000000" w:themeColor="text1"/>
                <w:sz w:val="26"/>
                <w:szCs w:val="26"/>
              </w:rPr>
              <w:t>Loại</w:t>
            </w:r>
          </w:p>
        </w:tc>
        <w:tc>
          <w:tcPr>
            <w:tcW w:w="1118" w:type="pct"/>
            <w:shd w:val="clear" w:color="auto" w:fill="CCFF66"/>
          </w:tcPr>
          <w:p w14:paraId="7FBB0DFC" w14:textId="77777777" w:rsidR="007B7F17" w:rsidRPr="00E478C5" w:rsidRDefault="007B7F17" w:rsidP="00E478C5">
            <w:pPr>
              <w:jc w:val="center"/>
              <w:rPr>
                <w:rFonts w:asciiTheme="majorHAnsi" w:hAnsiTheme="majorHAnsi" w:cstheme="majorHAnsi"/>
                <w:b/>
                <w:sz w:val="26"/>
                <w:szCs w:val="26"/>
              </w:rPr>
            </w:pPr>
            <w:r w:rsidRPr="00E478C5">
              <w:rPr>
                <w:rFonts w:asciiTheme="majorHAnsi" w:hAnsiTheme="majorHAnsi" w:cstheme="majorHAnsi"/>
                <w:b/>
                <w:color w:val="000000" w:themeColor="text1"/>
                <w:sz w:val="26"/>
                <w:szCs w:val="26"/>
              </w:rPr>
              <w:t>Dữ liệu</w:t>
            </w:r>
          </w:p>
        </w:tc>
        <w:tc>
          <w:tcPr>
            <w:tcW w:w="1646" w:type="pct"/>
            <w:shd w:val="clear" w:color="auto" w:fill="CCFF66"/>
          </w:tcPr>
          <w:p w14:paraId="46147661" w14:textId="77777777" w:rsidR="007B7F17" w:rsidRPr="00E478C5" w:rsidRDefault="007B7F17" w:rsidP="00E478C5">
            <w:pPr>
              <w:jc w:val="center"/>
              <w:rPr>
                <w:rFonts w:asciiTheme="majorHAnsi" w:hAnsiTheme="majorHAnsi" w:cstheme="majorHAnsi"/>
                <w:b/>
                <w:sz w:val="26"/>
                <w:szCs w:val="26"/>
              </w:rPr>
            </w:pPr>
            <w:r w:rsidRPr="00E478C5">
              <w:rPr>
                <w:rFonts w:asciiTheme="majorHAnsi" w:hAnsiTheme="majorHAnsi" w:cstheme="majorHAnsi"/>
                <w:b/>
                <w:color w:val="000000" w:themeColor="text1"/>
                <w:sz w:val="26"/>
                <w:szCs w:val="26"/>
              </w:rPr>
              <w:t>Mô tả</w:t>
            </w:r>
          </w:p>
        </w:tc>
      </w:tr>
      <w:tr w:rsidR="007B7F17" w:rsidRPr="009B706A" w14:paraId="2BD7EFAE" w14:textId="77777777" w:rsidTr="00935B30">
        <w:tc>
          <w:tcPr>
            <w:tcW w:w="1118" w:type="pct"/>
            <w:shd w:val="clear" w:color="auto" w:fill="auto"/>
          </w:tcPr>
          <w:p w14:paraId="31E8D6A9" w14:textId="053CA297" w:rsidR="007B7F17" w:rsidRPr="009B706A" w:rsidRDefault="007B7F17"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Mã sản phẩm</w:t>
            </w:r>
          </w:p>
        </w:tc>
        <w:tc>
          <w:tcPr>
            <w:tcW w:w="1118" w:type="pct"/>
            <w:shd w:val="clear" w:color="auto" w:fill="auto"/>
          </w:tcPr>
          <w:p w14:paraId="4C7FDDE5" w14:textId="3BA26FD4" w:rsidR="007B7F17" w:rsidRPr="009B706A" w:rsidRDefault="007B7F17"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Text</w:t>
            </w:r>
          </w:p>
        </w:tc>
        <w:tc>
          <w:tcPr>
            <w:tcW w:w="1118" w:type="pct"/>
            <w:shd w:val="clear" w:color="auto" w:fill="auto"/>
          </w:tcPr>
          <w:p w14:paraId="6070857D" w14:textId="192F7095" w:rsidR="007B7F17" w:rsidRPr="009B706A" w:rsidRDefault="007B7F17"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Mã sản phẩm</w:t>
            </w:r>
          </w:p>
        </w:tc>
        <w:tc>
          <w:tcPr>
            <w:tcW w:w="1646" w:type="pct"/>
            <w:shd w:val="clear" w:color="auto" w:fill="auto"/>
          </w:tcPr>
          <w:p w14:paraId="57BDEA72" w14:textId="5C250B22" w:rsidR="007B7F17" w:rsidRPr="009B706A" w:rsidRDefault="007B7F17"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Mã của sản phẩm.</w:t>
            </w:r>
          </w:p>
        </w:tc>
      </w:tr>
      <w:tr w:rsidR="007B7F17" w:rsidRPr="009B706A" w14:paraId="1B97204B" w14:textId="77777777" w:rsidTr="00935B30">
        <w:tc>
          <w:tcPr>
            <w:tcW w:w="1118" w:type="pct"/>
            <w:shd w:val="clear" w:color="auto" w:fill="auto"/>
          </w:tcPr>
          <w:p w14:paraId="35D7B503" w14:textId="40246064" w:rsidR="007B7F17" w:rsidRPr="009B706A" w:rsidRDefault="007B7F17"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Tên sản phẩm</w:t>
            </w:r>
          </w:p>
        </w:tc>
        <w:tc>
          <w:tcPr>
            <w:tcW w:w="1118" w:type="pct"/>
            <w:shd w:val="clear" w:color="auto" w:fill="auto"/>
          </w:tcPr>
          <w:p w14:paraId="2F4807A3" w14:textId="73BAB7C7" w:rsidR="007B7F17" w:rsidRPr="009B706A" w:rsidRDefault="007B7F17"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Text</w:t>
            </w:r>
          </w:p>
        </w:tc>
        <w:tc>
          <w:tcPr>
            <w:tcW w:w="1118" w:type="pct"/>
            <w:shd w:val="clear" w:color="auto" w:fill="auto"/>
          </w:tcPr>
          <w:p w14:paraId="7959BFFE" w14:textId="5D486D05" w:rsidR="007B7F17" w:rsidRPr="009B706A" w:rsidRDefault="007B7F17"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Tên sản phẩm</w:t>
            </w:r>
          </w:p>
        </w:tc>
        <w:tc>
          <w:tcPr>
            <w:tcW w:w="1646" w:type="pct"/>
            <w:shd w:val="clear" w:color="auto" w:fill="auto"/>
          </w:tcPr>
          <w:p w14:paraId="032773EE" w14:textId="745B431D" w:rsidR="007B7F17" w:rsidRPr="009B706A" w:rsidRDefault="007B7F17"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Tên của sản phẩm.</w:t>
            </w:r>
          </w:p>
        </w:tc>
      </w:tr>
      <w:tr w:rsidR="007B7F17" w:rsidRPr="009B706A" w14:paraId="45DE9C68" w14:textId="77777777" w:rsidTr="00935B30">
        <w:tc>
          <w:tcPr>
            <w:tcW w:w="1118" w:type="pct"/>
            <w:shd w:val="clear" w:color="auto" w:fill="auto"/>
          </w:tcPr>
          <w:p w14:paraId="0613CE67" w14:textId="32810185" w:rsidR="007B7F17" w:rsidRPr="009B706A" w:rsidRDefault="007B7F17"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Giá</w:t>
            </w:r>
          </w:p>
        </w:tc>
        <w:tc>
          <w:tcPr>
            <w:tcW w:w="1118" w:type="pct"/>
            <w:shd w:val="clear" w:color="auto" w:fill="auto"/>
          </w:tcPr>
          <w:p w14:paraId="40E1F1A0" w14:textId="6D9D46E9" w:rsidR="007B7F17" w:rsidRPr="009B706A" w:rsidRDefault="007B7F17"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Number</w:t>
            </w:r>
          </w:p>
        </w:tc>
        <w:tc>
          <w:tcPr>
            <w:tcW w:w="1118" w:type="pct"/>
            <w:shd w:val="clear" w:color="auto" w:fill="auto"/>
          </w:tcPr>
          <w:p w14:paraId="36FF6769" w14:textId="14F19D49" w:rsidR="007B7F17" w:rsidRPr="009B706A" w:rsidRDefault="007B7F17"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Giá</w:t>
            </w:r>
          </w:p>
        </w:tc>
        <w:tc>
          <w:tcPr>
            <w:tcW w:w="1646" w:type="pct"/>
            <w:shd w:val="clear" w:color="auto" w:fill="auto"/>
          </w:tcPr>
          <w:p w14:paraId="7F2EEA47" w14:textId="4EC4C9E3" w:rsidR="007B7F17" w:rsidRPr="009B706A" w:rsidRDefault="007B7F17"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Giá bán của sản phẩm</w:t>
            </w:r>
          </w:p>
        </w:tc>
      </w:tr>
      <w:tr w:rsidR="007B7F17" w:rsidRPr="009B706A" w14:paraId="0F4F3FA3" w14:textId="77777777" w:rsidTr="00935B30">
        <w:tc>
          <w:tcPr>
            <w:tcW w:w="1118" w:type="pct"/>
            <w:shd w:val="clear" w:color="auto" w:fill="auto"/>
          </w:tcPr>
          <w:p w14:paraId="172A0FAD" w14:textId="4B4F1B3C" w:rsidR="007B7F17" w:rsidRPr="009B706A" w:rsidRDefault="007B7F17"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Hình ảnh</w:t>
            </w:r>
          </w:p>
        </w:tc>
        <w:tc>
          <w:tcPr>
            <w:tcW w:w="1118" w:type="pct"/>
            <w:shd w:val="clear" w:color="auto" w:fill="auto"/>
          </w:tcPr>
          <w:p w14:paraId="43A82947" w14:textId="1ADE9F0A" w:rsidR="007B7F17" w:rsidRPr="009B706A" w:rsidRDefault="007B7F17"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Image</w:t>
            </w:r>
          </w:p>
        </w:tc>
        <w:tc>
          <w:tcPr>
            <w:tcW w:w="1118" w:type="pct"/>
            <w:shd w:val="clear" w:color="auto" w:fill="auto"/>
          </w:tcPr>
          <w:p w14:paraId="254462EF" w14:textId="3611213A" w:rsidR="007B7F17" w:rsidRPr="009B706A" w:rsidRDefault="007B7F17"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Ảnh sản phẩm</w:t>
            </w:r>
          </w:p>
        </w:tc>
        <w:tc>
          <w:tcPr>
            <w:tcW w:w="1646" w:type="pct"/>
            <w:shd w:val="clear" w:color="auto" w:fill="auto"/>
          </w:tcPr>
          <w:p w14:paraId="4B943201" w14:textId="2966BF71" w:rsidR="007B7F17" w:rsidRPr="009B706A" w:rsidRDefault="007B7F17"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Hình ảnh đại diện cho sản phẩm.</w:t>
            </w:r>
          </w:p>
        </w:tc>
      </w:tr>
      <w:tr w:rsidR="007B7F17" w:rsidRPr="009B706A" w14:paraId="0FEEDFDC" w14:textId="77777777" w:rsidTr="00935B30">
        <w:tc>
          <w:tcPr>
            <w:tcW w:w="1118" w:type="pct"/>
            <w:shd w:val="clear" w:color="auto" w:fill="auto"/>
          </w:tcPr>
          <w:p w14:paraId="5AC80EB8" w14:textId="6910F000" w:rsidR="007B7F17" w:rsidRPr="009B706A" w:rsidRDefault="007B7F17"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Danh mục</w:t>
            </w:r>
          </w:p>
        </w:tc>
        <w:tc>
          <w:tcPr>
            <w:tcW w:w="1118" w:type="pct"/>
            <w:shd w:val="clear" w:color="auto" w:fill="auto"/>
          </w:tcPr>
          <w:p w14:paraId="47E993FE" w14:textId="51244E77" w:rsidR="007B7F17" w:rsidRPr="009B706A" w:rsidRDefault="007B7F17"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Text</w:t>
            </w:r>
          </w:p>
        </w:tc>
        <w:tc>
          <w:tcPr>
            <w:tcW w:w="1118" w:type="pct"/>
            <w:shd w:val="clear" w:color="auto" w:fill="auto"/>
          </w:tcPr>
          <w:p w14:paraId="66DF475F" w14:textId="5596184E" w:rsidR="007B7F17" w:rsidRPr="009B706A" w:rsidRDefault="007B7F17"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Cà phê</w:t>
            </w:r>
          </w:p>
        </w:tc>
        <w:tc>
          <w:tcPr>
            <w:tcW w:w="1646" w:type="pct"/>
            <w:shd w:val="clear" w:color="auto" w:fill="auto"/>
          </w:tcPr>
          <w:p w14:paraId="1EC1E806" w14:textId="717CCF4C" w:rsidR="007B7F17" w:rsidRPr="009B706A" w:rsidRDefault="007B7F17"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Danh mục mà sản phẩm thuộc về.</w:t>
            </w:r>
          </w:p>
        </w:tc>
      </w:tr>
      <w:tr w:rsidR="007B7F17" w:rsidRPr="009B706A" w14:paraId="3F40558C" w14:textId="77777777" w:rsidTr="00935B30">
        <w:tc>
          <w:tcPr>
            <w:tcW w:w="1118" w:type="pct"/>
            <w:shd w:val="clear" w:color="auto" w:fill="auto"/>
          </w:tcPr>
          <w:p w14:paraId="09EB36B2" w14:textId="2853DA4B" w:rsidR="007B7F17" w:rsidRPr="009B706A" w:rsidRDefault="007B7F17"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Chức năng</w:t>
            </w:r>
          </w:p>
        </w:tc>
        <w:tc>
          <w:tcPr>
            <w:tcW w:w="1118" w:type="pct"/>
            <w:shd w:val="clear" w:color="auto" w:fill="auto"/>
          </w:tcPr>
          <w:p w14:paraId="1F9DFF57" w14:textId="2DC578D1" w:rsidR="007B7F17" w:rsidRPr="009B706A" w:rsidRDefault="007B7F17"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Button</w:t>
            </w:r>
          </w:p>
        </w:tc>
        <w:tc>
          <w:tcPr>
            <w:tcW w:w="1118" w:type="pct"/>
            <w:shd w:val="clear" w:color="auto" w:fill="auto"/>
          </w:tcPr>
          <w:p w14:paraId="0B597AAF" w14:textId="6F571688" w:rsidR="007B7F17" w:rsidRPr="009B706A" w:rsidRDefault="007B7F17"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Sửa, Xóa</w:t>
            </w:r>
          </w:p>
        </w:tc>
        <w:tc>
          <w:tcPr>
            <w:tcW w:w="1646" w:type="pct"/>
            <w:shd w:val="clear" w:color="auto" w:fill="auto"/>
          </w:tcPr>
          <w:p w14:paraId="02C44965" w14:textId="5CA75AB7" w:rsidR="007B7F17" w:rsidRPr="009B706A" w:rsidRDefault="007B7F17"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Các chức năng cho phép chỉnh sửa hoặc xóa sản phẩm.</w:t>
            </w:r>
          </w:p>
        </w:tc>
      </w:tr>
      <w:tr w:rsidR="007B7F17" w:rsidRPr="009B706A" w14:paraId="68364634" w14:textId="77777777" w:rsidTr="00935B30">
        <w:tc>
          <w:tcPr>
            <w:tcW w:w="5000" w:type="pct"/>
            <w:gridSpan w:val="4"/>
            <w:shd w:val="clear" w:color="auto" w:fill="CCFF66"/>
          </w:tcPr>
          <w:p w14:paraId="1612BF01" w14:textId="77777777" w:rsidR="007B7F17" w:rsidRPr="00E478C5" w:rsidRDefault="007B7F17" w:rsidP="00E478C5">
            <w:pPr>
              <w:jc w:val="center"/>
              <w:rPr>
                <w:rFonts w:asciiTheme="majorHAnsi" w:hAnsiTheme="majorHAnsi" w:cstheme="majorHAnsi"/>
                <w:b/>
                <w:sz w:val="26"/>
                <w:szCs w:val="26"/>
              </w:rPr>
            </w:pPr>
            <w:r w:rsidRPr="00E478C5">
              <w:rPr>
                <w:rFonts w:asciiTheme="majorHAnsi" w:hAnsiTheme="majorHAnsi" w:cstheme="majorHAnsi"/>
                <w:b/>
                <w:color w:val="000000" w:themeColor="text1"/>
                <w:sz w:val="26"/>
                <w:szCs w:val="26"/>
              </w:rPr>
              <w:t>Nội dung hiển thị</w:t>
            </w:r>
          </w:p>
        </w:tc>
      </w:tr>
      <w:tr w:rsidR="007B7F17" w:rsidRPr="009B706A" w14:paraId="7750D75A" w14:textId="77777777" w:rsidTr="00935B30">
        <w:tc>
          <w:tcPr>
            <w:tcW w:w="1118" w:type="pct"/>
            <w:shd w:val="clear" w:color="auto" w:fill="CCFF66"/>
          </w:tcPr>
          <w:p w14:paraId="0530259E" w14:textId="77777777" w:rsidR="007B7F17" w:rsidRPr="00E478C5" w:rsidRDefault="007B7F17" w:rsidP="00E478C5">
            <w:pPr>
              <w:jc w:val="center"/>
              <w:rPr>
                <w:rFonts w:asciiTheme="majorHAnsi" w:hAnsiTheme="majorHAnsi" w:cstheme="majorHAnsi"/>
                <w:b/>
                <w:sz w:val="26"/>
                <w:szCs w:val="26"/>
                <w:lang w:val="vi-VN"/>
              </w:rPr>
            </w:pPr>
            <w:r w:rsidRPr="00E478C5">
              <w:rPr>
                <w:rFonts w:asciiTheme="majorHAnsi" w:hAnsiTheme="majorHAnsi" w:cstheme="majorHAnsi"/>
                <w:b/>
                <w:color w:val="000000" w:themeColor="text1"/>
                <w:sz w:val="26"/>
                <w:szCs w:val="26"/>
              </w:rPr>
              <w:t>Tên hành động</w:t>
            </w:r>
          </w:p>
        </w:tc>
        <w:tc>
          <w:tcPr>
            <w:tcW w:w="1118" w:type="pct"/>
            <w:shd w:val="clear" w:color="auto" w:fill="CCFF66"/>
          </w:tcPr>
          <w:p w14:paraId="231FC104" w14:textId="77777777" w:rsidR="007B7F17" w:rsidRPr="00E478C5" w:rsidRDefault="007B7F17" w:rsidP="00E478C5">
            <w:pPr>
              <w:jc w:val="center"/>
              <w:rPr>
                <w:rFonts w:asciiTheme="majorHAnsi" w:hAnsiTheme="majorHAnsi" w:cstheme="majorHAnsi"/>
                <w:b/>
                <w:sz w:val="26"/>
                <w:szCs w:val="26"/>
                <w:lang w:val="vi-VN"/>
              </w:rPr>
            </w:pPr>
            <w:r w:rsidRPr="00E478C5">
              <w:rPr>
                <w:rFonts w:asciiTheme="majorHAnsi" w:hAnsiTheme="majorHAnsi" w:cstheme="majorHAnsi"/>
                <w:b/>
                <w:color w:val="000000" w:themeColor="text1"/>
                <w:sz w:val="26"/>
                <w:szCs w:val="26"/>
              </w:rPr>
              <w:t>Mô tả</w:t>
            </w:r>
          </w:p>
        </w:tc>
        <w:tc>
          <w:tcPr>
            <w:tcW w:w="1118" w:type="pct"/>
            <w:shd w:val="clear" w:color="auto" w:fill="CCFF66"/>
          </w:tcPr>
          <w:p w14:paraId="143C8D26" w14:textId="77777777" w:rsidR="007B7F17" w:rsidRPr="00E478C5" w:rsidRDefault="007B7F17" w:rsidP="00E478C5">
            <w:pPr>
              <w:jc w:val="center"/>
              <w:rPr>
                <w:rFonts w:asciiTheme="majorHAnsi" w:hAnsiTheme="majorHAnsi" w:cstheme="majorHAnsi"/>
                <w:b/>
                <w:sz w:val="26"/>
                <w:szCs w:val="26"/>
                <w:lang w:val="vi-VN"/>
              </w:rPr>
            </w:pPr>
            <w:r w:rsidRPr="00E478C5">
              <w:rPr>
                <w:rFonts w:asciiTheme="majorHAnsi" w:hAnsiTheme="majorHAnsi" w:cstheme="majorHAnsi"/>
                <w:b/>
                <w:color w:val="000000" w:themeColor="text1"/>
                <w:sz w:val="26"/>
                <w:szCs w:val="26"/>
              </w:rPr>
              <w:t>Thành công</w:t>
            </w:r>
          </w:p>
        </w:tc>
        <w:tc>
          <w:tcPr>
            <w:tcW w:w="1646" w:type="pct"/>
            <w:shd w:val="clear" w:color="auto" w:fill="CCFF66"/>
          </w:tcPr>
          <w:p w14:paraId="71FFA459" w14:textId="77777777" w:rsidR="007B7F17" w:rsidRPr="00E478C5" w:rsidRDefault="007B7F17" w:rsidP="00E478C5">
            <w:pPr>
              <w:jc w:val="center"/>
              <w:rPr>
                <w:rFonts w:asciiTheme="majorHAnsi" w:hAnsiTheme="majorHAnsi" w:cstheme="majorHAnsi"/>
                <w:b/>
                <w:sz w:val="26"/>
                <w:szCs w:val="26"/>
                <w:lang w:val="vi-VN"/>
              </w:rPr>
            </w:pPr>
            <w:r w:rsidRPr="00E478C5">
              <w:rPr>
                <w:rFonts w:asciiTheme="majorHAnsi" w:hAnsiTheme="majorHAnsi" w:cstheme="majorHAnsi"/>
                <w:b/>
                <w:color w:val="000000" w:themeColor="text1"/>
                <w:sz w:val="26"/>
                <w:szCs w:val="26"/>
              </w:rPr>
              <w:t>Không thành công</w:t>
            </w:r>
          </w:p>
        </w:tc>
      </w:tr>
      <w:tr w:rsidR="007B7F17" w:rsidRPr="009B706A" w14:paraId="03905B41" w14:textId="77777777" w:rsidTr="00935B30">
        <w:tc>
          <w:tcPr>
            <w:tcW w:w="1118" w:type="pct"/>
          </w:tcPr>
          <w:p w14:paraId="73627C9F" w14:textId="38C2BED7" w:rsidR="007B7F17" w:rsidRPr="009B706A" w:rsidRDefault="007B7F17"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Tải ảnh lên</w:t>
            </w:r>
          </w:p>
        </w:tc>
        <w:tc>
          <w:tcPr>
            <w:tcW w:w="1118" w:type="pct"/>
          </w:tcPr>
          <w:p w14:paraId="2453D361" w14:textId="76D6F9BC" w:rsidR="007B7F17" w:rsidRPr="009B706A" w:rsidRDefault="007B7F17"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Button cho phép người dùng tải hình ảnh của sản phẩm lên</w:t>
            </w:r>
          </w:p>
        </w:tc>
        <w:tc>
          <w:tcPr>
            <w:tcW w:w="1118" w:type="pct"/>
          </w:tcPr>
          <w:p w14:paraId="3EE0EE34" w14:textId="1D5F9D5C" w:rsidR="007B7F17" w:rsidRPr="009B706A" w:rsidRDefault="007B7F17"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Lưu thông tin ảnh sản phẩm đã thay đổi</w:t>
            </w:r>
          </w:p>
        </w:tc>
        <w:tc>
          <w:tcPr>
            <w:tcW w:w="1646" w:type="pct"/>
          </w:tcPr>
          <w:p w14:paraId="561F230C" w14:textId="6DA0154A" w:rsidR="007B7F17" w:rsidRPr="009B706A" w:rsidRDefault="007B7F17"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Thông báo lỗi nếu dữ liệu không hợp lệ</w:t>
            </w:r>
          </w:p>
        </w:tc>
      </w:tr>
      <w:tr w:rsidR="007B7F17" w:rsidRPr="009B706A" w14:paraId="27449555" w14:textId="77777777" w:rsidTr="00935B30">
        <w:tc>
          <w:tcPr>
            <w:tcW w:w="1118" w:type="pct"/>
          </w:tcPr>
          <w:p w14:paraId="28958E53" w14:textId="2594678F" w:rsidR="007B7F17" w:rsidRPr="009B706A" w:rsidRDefault="007B7F17"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lastRenderedPageBreak/>
              <w:t>Thêm sản phẩm</w:t>
            </w:r>
          </w:p>
        </w:tc>
        <w:tc>
          <w:tcPr>
            <w:tcW w:w="1118" w:type="pct"/>
          </w:tcPr>
          <w:p w14:paraId="0C81D7C1" w14:textId="1742E825" w:rsidR="007B7F17" w:rsidRPr="009B706A" w:rsidRDefault="007B7F17"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Thêm sản phẩm vào danh sách</w:t>
            </w:r>
          </w:p>
        </w:tc>
        <w:tc>
          <w:tcPr>
            <w:tcW w:w="1118" w:type="pct"/>
          </w:tcPr>
          <w:p w14:paraId="6C3EB32B" w14:textId="48253857" w:rsidR="007B7F17" w:rsidRPr="009B706A" w:rsidRDefault="007B7F17"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Thêm sản phẩm thành công</w:t>
            </w:r>
          </w:p>
        </w:tc>
        <w:tc>
          <w:tcPr>
            <w:tcW w:w="1646" w:type="pct"/>
          </w:tcPr>
          <w:p w14:paraId="3C6C7155" w14:textId="2CD625BA" w:rsidR="007B7F17" w:rsidRPr="009B706A" w:rsidRDefault="007B7F17"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Không thể thêm nếu có thông tin chưa nhập trong quá trình thêm mới</w:t>
            </w:r>
          </w:p>
        </w:tc>
      </w:tr>
      <w:tr w:rsidR="007B7F17" w:rsidRPr="009B706A" w14:paraId="46011816" w14:textId="77777777" w:rsidTr="00935B30">
        <w:tc>
          <w:tcPr>
            <w:tcW w:w="1118" w:type="pct"/>
          </w:tcPr>
          <w:p w14:paraId="41144919" w14:textId="341F573C" w:rsidR="007B7F17" w:rsidRPr="009B706A" w:rsidRDefault="007B7F17"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Hủy</w:t>
            </w:r>
          </w:p>
        </w:tc>
        <w:tc>
          <w:tcPr>
            <w:tcW w:w="1118" w:type="pct"/>
          </w:tcPr>
          <w:p w14:paraId="42451A8D" w14:textId="6C3660C7" w:rsidR="007B7F17" w:rsidRPr="009B706A" w:rsidRDefault="007B7F17"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Button hủy thao tác nhập sản phẩm và quay lại trang trước</w:t>
            </w:r>
          </w:p>
        </w:tc>
        <w:tc>
          <w:tcPr>
            <w:tcW w:w="1118" w:type="pct"/>
          </w:tcPr>
          <w:p w14:paraId="70185E39" w14:textId="412307C6" w:rsidR="007B7F17" w:rsidRPr="009B706A" w:rsidRDefault="007B7F17"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Hủy thao tác nhập sản phẩm và quay lại trang trước</w:t>
            </w:r>
          </w:p>
        </w:tc>
        <w:tc>
          <w:tcPr>
            <w:tcW w:w="1646" w:type="pct"/>
          </w:tcPr>
          <w:p w14:paraId="71E3AA17" w14:textId="7CB9D4B4" w:rsidR="007B7F17" w:rsidRPr="009B706A" w:rsidRDefault="007B7F17"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Lỗi không thể hủy thao tác.</w:t>
            </w:r>
          </w:p>
        </w:tc>
      </w:tr>
    </w:tbl>
    <w:p w14:paraId="355A7956" w14:textId="77777777" w:rsidR="007B7F17" w:rsidRPr="009B706A" w:rsidRDefault="007B7F17" w:rsidP="0049382E">
      <w:pPr>
        <w:jc w:val="both"/>
        <w:rPr>
          <w:rFonts w:asciiTheme="majorHAnsi" w:hAnsiTheme="majorHAnsi" w:cstheme="majorHAnsi"/>
          <w:bCs/>
          <w:sz w:val="26"/>
          <w:szCs w:val="26"/>
        </w:rPr>
      </w:pPr>
    </w:p>
    <w:p w14:paraId="3A5FF21D" w14:textId="0DD81A94" w:rsidR="007B7F17" w:rsidRPr="009B706A" w:rsidRDefault="00862DF7" w:rsidP="0049382E">
      <w:pPr>
        <w:pStyle w:val="u2"/>
        <w:jc w:val="both"/>
        <w:rPr>
          <w:rFonts w:asciiTheme="majorHAnsi" w:hAnsiTheme="majorHAnsi" w:cstheme="majorHAnsi"/>
          <w:bCs/>
        </w:rPr>
      </w:pPr>
      <w:bookmarkStart w:id="65" w:name="_Toc198617489"/>
      <w:r w:rsidRPr="009B706A">
        <w:rPr>
          <w:rFonts w:asciiTheme="majorHAnsi" w:hAnsiTheme="majorHAnsi" w:cstheme="majorHAnsi"/>
          <w:bCs/>
        </w:rPr>
        <w:t>UI-3</w:t>
      </w:r>
      <w:r w:rsidR="00054E3A" w:rsidRPr="009B706A">
        <w:rPr>
          <w:rFonts w:asciiTheme="majorHAnsi" w:hAnsiTheme="majorHAnsi" w:cstheme="majorHAnsi"/>
          <w:bCs/>
        </w:rPr>
        <w:t>5</w:t>
      </w:r>
      <w:r w:rsidRPr="009B706A">
        <w:rPr>
          <w:rFonts w:asciiTheme="majorHAnsi" w:hAnsiTheme="majorHAnsi" w:cstheme="majorHAnsi"/>
          <w:bCs/>
        </w:rPr>
        <w:t xml:space="preserve"> Giao diện Chỉnh Sửa Sản Phẩm</w:t>
      </w:r>
      <w:r w:rsidR="007B7F17" w:rsidRPr="009B706A">
        <w:rPr>
          <w:rFonts w:asciiTheme="majorHAnsi" w:hAnsiTheme="majorHAnsi" w:cstheme="majorHAnsi"/>
          <w:bCs/>
        </w:rPr>
        <w:t>.</w:t>
      </w:r>
      <w:bookmarkEnd w:id="65"/>
    </w:p>
    <w:p w14:paraId="3FFC251B" w14:textId="6AEDA857" w:rsidR="001D215D" w:rsidRPr="009B706A" w:rsidRDefault="008F4CCA" w:rsidP="0049382E">
      <w:pPr>
        <w:jc w:val="both"/>
        <w:rPr>
          <w:rFonts w:asciiTheme="majorHAnsi" w:hAnsiTheme="majorHAnsi" w:cstheme="majorHAnsi"/>
          <w:b/>
          <w:bCs/>
          <w:sz w:val="26"/>
          <w:szCs w:val="26"/>
        </w:rPr>
      </w:pPr>
      <w:r w:rsidRPr="009B706A">
        <w:rPr>
          <w:rFonts w:asciiTheme="majorHAnsi" w:hAnsiTheme="majorHAnsi" w:cstheme="majorHAnsi"/>
          <w:b/>
          <w:bCs/>
          <w:noProof/>
          <w:sz w:val="26"/>
          <w:szCs w:val="26"/>
        </w:rPr>
        <w:drawing>
          <wp:inline distT="0" distB="0" distL="0" distR="0" wp14:anchorId="3AFC9885" wp14:editId="48065DCA">
            <wp:extent cx="5734050" cy="3855720"/>
            <wp:effectExtent l="0" t="0" r="0" b="0"/>
            <wp:docPr id="107338845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388458" name="Picture 1" descr="A screenshot of a computer&#10;&#10;AI-generated content may be incorrect."/>
                    <pic:cNvPicPr/>
                  </pic:nvPicPr>
                  <pic:blipFill>
                    <a:blip r:embed="rId44"/>
                    <a:stretch>
                      <a:fillRect/>
                    </a:stretch>
                  </pic:blipFill>
                  <pic:spPr>
                    <a:xfrm>
                      <a:off x="0" y="0"/>
                      <a:ext cx="5734050" cy="3855720"/>
                    </a:xfrm>
                    <a:prstGeom prst="rect">
                      <a:avLst/>
                    </a:prstGeom>
                  </pic:spPr>
                </pic:pic>
              </a:graphicData>
            </a:graphic>
          </wp:inline>
        </w:drawing>
      </w:r>
    </w:p>
    <w:tbl>
      <w:tblPr>
        <w:tblStyle w:val="LiBang"/>
        <w:tblW w:w="4995" w:type="pct"/>
        <w:tblLook w:val="04A0" w:firstRow="1" w:lastRow="0" w:firstColumn="1" w:lastColumn="0" w:noHBand="0" w:noVBand="1"/>
      </w:tblPr>
      <w:tblGrid>
        <w:gridCol w:w="2252"/>
        <w:gridCol w:w="2253"/>
        <w:gridCol w:w="2253"/>
        <w:gridCol w:w="2253"/>
      </w:tblGrid>
      <w:tr w:rsidR="007B7F17" w:rsidRPr="009B706A" w14:paraId="5F76B619" w14:textId="77777777" w:rsidTr="005D3980">
        <w:tc>
          <w:tcPr>
            <w:tcW w:w="2500" w:type="pct"/>
            <w:gridSpan w:val="2"/>
            <w:shd w:val="clear" w:color="auto" w:fill="CCFF66"/>
          </w:tcPr>
          <w:p w14:paraId="21190EE4" w14:textId="77777777" w:rsidR="007B7F17" w:rsidRPr="00E478C5" w:rsidRDefault="007B7F17" w:rsidP="0049382E">
            <w:pPr>
              <w:jc w:val="both"/>
              <w:rPr>
                <w:rFonts w:asciiTheme="majorHAnsi" w:hAnsiTheme="majorHAnsi" w:cstheme="majorHAnsi"/>
                <w:b/>
                <w:sz w:val="26"/>
                <w:szCs w:val="26"/>
              </w:rPr>
            </w:pPr>
            <w:r w:rsidRPr="00E478C5">
              <w:rPr>
                <w:rFonts w:asciiTheme="majorHAnsi" w:hAnsiTheme="majorHAnsi" w:cstheme="majorHAnsi"/>
                <w:b/>
                <w:color w:val="000000" w:themeColor="text1"/>
                <w:sz w:val="26"/>
                <w:szCs w:val="26"/>
              </w:rPr>
              <w:t>Hiển thị</w:t>
            </w:r>
          </w:p>
        </w:tc>
        <w:tc>
          <w:tcPr>
            <w:tcW w:w="2500" w:type="pct"/>
            <w:gridSpan w:val="2"/>
          </w:tcPr>
          <w:p w14:paraId="595CFD85" w14:textId="21C4D697" w:rsidR="007B7F17" w:rsidRPr="009B706A" w:rsidRDefault="007B7F17" w:rsidP="0049382E">
            <w:pPr>
              <w:jc w:val="both"/>
              <w:rPr>
                <w:rFonts w:asciiTheme="majorHAnsi" w:hAnsiTheme="majorHAnsi" w:cstheme="majorHAnsi"/>
                <w:bCs/>
                <w:sz w:val="26"/>
                <w:szCs w:val="26"/>
              </w:rPr>
            </w:pPr>
            <w:r w:rsidRPr="009B706A">
              <w:rPr>
                <w:rFonts w:asciiTheme="majorHAnsi" w:hAnsiTheme="majorHAnsi" w:cstheme="majorHAnsi"/>
                <w:bCs/>
                <w:sz w:val="26"/>
                <w:szCs w:val="26"/>
              </w:rPr>
              <w:t>Cập nhật sản phẩm</w:t>
            </w:r>
          </w:p>
        </w:tc>
      </w:tr>
      <w:tr w:rsidR="007B7F17" w:rsidRPr="009B706A" w14:paraId="2B8A9EC4" w14:textId="77777777" w:rsidTr="005D3980">
        <w:tc>
          <w:tcPr>
            <w:tcW w:w="2500" w:type="pct"/>
            <w:gridSpan w:val="2"/>
            <w:shd w:val="clear" w:color="auto" w:fill="CCFF66"/>
          </w:tcPr>
          <w:p w14:paraId="6834D4AA" w14:textId="77777777" w:rsidR="007B7F17" w:rsidRPr="00E478C5" w:rsidRDefault="007B7F17" w:rsidP="0049382E">
            <w:pPr>
              <w:jc w:val="both"/>
              <w:rPr>
                <w:rFonts w:asciiTheme="majorHAnsi" w:hAnsiTheme="majorHAnsi" w:cstheme="majorHAnsi"/>
                <w:b/>
                <w:sz w:val="26"/>
                <w:szCs w:val="26"/>
              </w:rPr>
            </w:pPr>
            <w:r w:rsidRPr="00E478C5">
              <w:rPr>
                <w:rFonts w:asciiTheme="majorHAnsi" w:hAnsiTheme="majorHAnsi" w:cstheme="majorHAnsi"/>
                <w:b/>
                <w:color w:val="000000" w:themeColor="text1"/>
                <w:sz w:val="26"/>
                <w:szCs w:val="26"/>
              </w:rPr>
              <w:t>Mô tả</w:t>
            </w:r>
          </w:p>
        </w:tc>
        <w:tc>
          <w:tcPr>
            <w:tcW w:w="2500" w:type="pct"/>
            <w:gridSpan w:val="2"/>
          </w:tcPr>
          <w:p w14:paraId="4DCF7A10" w14:textId="17DBF44C" w:rsidR="007B7F17" w:rsidRPr="009B706A" w:rsidRDefault="007B7F17" w:rsidP="0049382E">
            <w:pPr>
              <w:jc w:val="both"/>
              <w:rPr>
                <w:rFonts w:asciiTheme="majorHAnsi" w:hAnsiTheme="majorHAnsi" w:cstheme="majorHAnsi"/>
                <w:bCs/>
                <w:sz w:val="26"/>
                <w:szCs w:val="26"/>
              </w:rPr>
            </w:pPr>
            <w:r w:rsidRPr="009B706A">
              <w:rPr>
                <w:rFonts w:asciiTheme="majorHAnsi" w:hAnsiTheme="majorHAnsi" w:cstheme="majorHAnsi"/>
                <w:bCs/>
                <w:sz w:val="26"/>
                <w:szCs w:val="26"/>
              </w:rPr>
              <w:t>Giao diện cho phép cập nhật các thông tin của sản phẩm trong danh sách, bao gồm mã sản phẩm, tên sản phẩm, giá bán, danh mục, hình ảnh, và các thuộc tính khác.</w:t>
            </w:r>
          </w:p>
        </w:tc>
      </w:tr>
      <w:tr w:rsidR="007B7F17" w:rsidRPr="009B706A" w14:paraId="137C5F59" w14:textId="77777777" w:rsidTr="005D3980">
        <w:tc>
          <w:tcPr>
            <w:tcW w:w="2500" w:type="pct"/>
            <w:gridSpan w:val="2"/>
            <w:shd w:val="clear" w:color="auto" w:fill="CCFF66"/>
          </w:tcPr>
          <w:p w14:paraId="7FF98EB4" w14:textId="77777777" w:rsidR="007B7F17" w:rsidRPr="00E478C5" w:rsidRDefault="007B7F17" w:rsidP="0049382E">
            <w:pPr>
              <w:jc w:val="both"/>
              <w:rPr>
                <w:rFonts w:asciiTheme="majorHAnsi" w:hAnsiTheme="majorHAnsi" w:cstheme="majorHAnsi"/>
                <w:b/>
                <w:sz w:val="26"/>
                <w:szCs w:val="26"/>
              </w:rPr>
            </w:pPr>
            <w:r w:rsidRPr="00E478C5">
              <w:rPr>
                <w:rFonts w:asciiTheme="majorHAnsi" w:hAnsiTheme="majorHAnsi" w:cstheme="majorHAnsi"/>
                <w:b/>
                <w:color w:val="000000" w:themeColor="text1"/>
                <w:sz w:val="26"/>
                <w:szCs w:val="26"/>
              </w:rPr>
              <w:t>Hiển thị truy cập</w:t>
            </w:r>
          </w:p>
        </w:tc>
        <w:tc>
          <w:tcPr>
            <w:tcW w:w="2500" w:type="pct"/>
            <w:gridSpan w:val="2"/>
          </w:tcPr>
          <w:p w14:paraId="23E496DD" w14:textId="41D30362" w:rsidR="007B7F17" w:rsidRPr="009B706A" w:rsidRDefault="007B7F17" w:rsidP="0049382E">
            <w:pPr>
              <w:jc w:val="both"/>
              <w:rPr>
                <w:rFonts w:asciiTheme="majorHAnsi" w:hAnsiTheme="majorHAnsi" w:cstheme="majorHAnsi"/>
                <w:bCs/>
                <w:sz w:val="26"/>
                <w:szCs w:val="26"/>
              </w:rPr>
            </w:pPr>
            <w:r w:rsidRPr="009B706A">
              <w:rPr>
                <w:rFonts w:asciiTheme="majorHAnsi" w:hAnsiTheme="majorHAnsi" w:cstheme="majorHAnsi"/>
                <w:bCs/>
                <w:sz w:val="26"/>
                <w:szCs w:val="26"/>
              </w:rPr>
              <w:t>Chỉ những người có quyền quản lý sản phẩm (như quản lý, admin) có thể truy cập vào giao diện này, thông qua mục "Quản lý sản phẩm" trong hệ thống.</w:t>
            </w:r>
          </w:p>
        </w:tc>
      </w:tr>
      <w:tr w:rsidR="007B7F17" w:rsidRPr="009B706A" w14:paraId="54052D3D" w14:textId="77777777" w:rsidTr="005D3980">
        <w:tc>
          <w:tcPr>
            <w:tcW w:w="5000" w:type="pct"/>
            <w:gridSpan w:val="4"/>
            <w:shd w:val="clear" w:color="auto" w:fill="CCFF66"/>
          </w:tcPr>
          <w:p w14:paraId="2562A29D" w14:textId="77777777" w:rsidR="007B7F17" w:rsidRPr="00E478C5" w:rsidRDefault="007B7F17" w:rsidP="00E478C5">
            <w:pPr>
              <w:jc w:val="center"/>
              <w:rPr>
                <w:rFonts w:asciiTheme="majorHAnsi" w:hAnsiTheme="majorHAnsi" w:cstheme="majorHAnsi"/>
                <w:b/>
                <w:sz w:val="26"/>
                <w:szCs w:val="26"/>
              </w:rPr>
            </w:pPr>
            <w:r w:rsidRPr="00E478C5">
              <w:rPr>
                <w:rFonts w:asciiTheme="majorHAnsi" w:hAnsiTheme="majorHAnsi" w:cstheme="majorHAnsi"/>
                <w:b/>
                <w:color w:val="000000" w:themeColor="text1"/>
                <w:sz w:val="26"/>
                <w:szCs w:val="26"/>
              </w:rPr>
              <w:t>Nội dung hiển thị</w:t>
            </w:r>
          </w:p>
        </w:tc>
      </w:tr>
      <w:tr w:rsidR="007B7F17" w:rsidRPr="009B706A" w14:paraId="68FC6568" w14:textId="77777777" w:rsidTr="005D3980">
        <w:tc>
          <w:tcPr>
            <w:tcW w:w="1250" w:type="pct"/>
            <w:shd w:val="clear" w:color="auto" w:fill="CCFF66"/>
          </w:tcPr>
          <w:p w14:paraId="65A54C95" w14:textId="77777777" w:rsidR="007B7F17" w:rsidRPr="00E478C5" w:rsidRDefault="007B7F17" w:rsidP="00E478C5">
            <w:pPr>
              <w:jc w:val="center"/>
              <w:rPr>
                <w:rFonts w:asciiTheme="majorHAnsi" w:hAnsiTheme="majorHAnsi" w:cstheme="majorHAnsi"/>
                <w:b/>
                <w:sz w:val="26"/>
                <w:szCs w:val="26"/>
              </w:rPr>
            </w:pPr>
            <w:r w:rsidRPr="00E478C5">
              <w:rPr>
                <w:rFonts w:asciiTheme="majorHAnsi" w:hAnsiTheme="majorHAnsi" w:cstheme="majorHAnsi"/>
                <w:b/>
                <w:color w:val="000000" w:themeColor="text1"/>
                <w:sz w:val="26"/>
                <w:szCs w:val="26"/>
              </w:rPr>
              <w:t>Mục</w:t>
            </w:r>
          </w:p>
        </w:tc>
        <w:tc>
          <w:tcPr>
            <w:tcW w:w="1250" w:type="pct"/>
            <w:shd w:val="clear" w:color="auto" w:fill="CCFF66"/>
          </w:tcPr>
          <w:p w14:paraId="1177DEA7" w14:textId="77777777" w:rsidR="007B7F17" w:rsidRPr="00E478C5" w:rsidRDefault="007B7F17" w:rsidP="00E478C5">
            <w:pPr>
              <w:jc w:val="center"/>
              <w:rPr>
                <w:rFonts w:asciiTheme="majorHAnsi" w:hAnsiTheme="majorHAnsi" w:cstheme="majorHAnsi"/>
                <w:b/>
                <w:sz w:val="26"/>
                <w:szCs w:val="26"/>
              </w:rPr>
            </w:pPr>
            <w:r w:rsidRPr="00E478C5">
              <w:rPr>
                <w:rFonts w:asciiTheme="majorHAnsi" w:hAnsiTheme="majorHAnsi" w:cstheme="majorHAnsi"/>
                <w:b/>
                <w:color w:val="000000" w:themeColor="text1"/>
                <w:sz w:val="26"/>
                <w:szCs w:val="26"/>
              </w:rPr>
              <w:t>Loại</w:t>
            </w:r>
          </w:p>
        </w:tc>
        <w:tc>
          <w:tcPr>
            <w:tcW w:w="1250" w:type="pct"/>
            <w:shd w:val="clear" w:color="auto" w:fill="CCFF66"/>
          </w:tcPr>
          <w:p w14:paraId="3EA55D12" w14:textId="77777777" w:rsidR="007B7F17" w:rsidRPr="00E478C5" w:rsidRDefault="007B7F17" w:rsidP="00E478C5">
            <w:pPr>
              <w:jc w:val="center"/>
              <w:rPr>
                <w:rFonts w:asciiTheme="majorHAnsi" w:hAnsiTheme="majorHAnsi" w:cstheme="majorHAnsi"/>
                <w:b/>
                <w:sz w:val="26"/>
                <w:szCs w:val="26"/>
              </w:rPr>
            </w:pPr>
            <w:r w:rsidRPr="00E478C5">
              <w:rPr>
                <w:rFonts w:asciiTheme="majorHAnsi" w:hAnsiTheme="majorHAnsi" w:cstheme="majorHAnsi"/>
                <w:b/>
                <w:color w:val="000000" w:themeColor="text1"/>
                <w:sz w:val="26"/>
                <w:szCs w:val="26"/>
              </w:rPr>
              <w:t>Dữ liệu</w:t>
            </w:r>
          </w:p>
        </w:tc>
        <w:tc>
          <w:tcPr>
            <w:tcW w:w="1250" w:type="pct"/>
            <w:shd w:val="clear" w:color="auto" w:fill="CCFF66"/>
          </w:tcPr>
          <w:p w14:paraId="68F0626A" w14:textId="77777777" w:rsidR="007B7F17" w:rsidRPr="00E478C5" w:rsidRDefault="007B7F17" w:rsidP="00E478C5">
            <w:pPr>
              <w:jc w:val="center"/>
              <w:rPr>
                <w:rFonts w:asciiTheme="majorHAnsi" w:hAnsiTheme="majorHAnsi" w:cstheme="majorHAnsi"/>
                <w:b/>
                <w:sz w:val="26"/>
                <w:szCs w:val="26"/>
              </w:rPr>
            </w:pPr>
            <w:r w:rsidRPr="00E478C5">
              <w:rPr>
                <w:rFonts w:asciiTheme="majorHAnsi" w:hAnsiTheme="majorHAnsi" w:cstheme="majorHAnsi"/>
                <w:b/>
                <w:color w:val="000000" w:themeColor="text1"/>
                <w:sz w:val="26"/>
                <w:szCs w:val="26"/>
              </w:rPr>
              <w:t>Mô tả</w:t>
            </w:r>
          </w:p>
        </w:tc>
      </w:tr>
      <w:tr w:rsidR="007B7F17" w:rsidRPr="009B706A" w14:paraId="0029C999" w14:textId="77777777" w:rsidTr="005D3980">
        <w:tc>
          <w:tcPr>
            <w:tcW w:w="1250" w:type="pct"/>
            <w:shd w:val="clear" w:color="auto" w:fill="auto"/>
          </w:tcPr>
          <w:p w14:paraId="35CB2C03" w14:textId="611AC2CE" w:rsidR="007B7F17" w:rsidRPr="009B706A" w:rsidRDefault="007B7F17"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Mã sản phẩm</w:t>
            </w:r>
          </w:p>
        </w:tc>
        <w:tc>
          <w:tcPr>
            <w:tcW w:w="1250" w:type="pct"/>
            <w:shd w:val="clear" w:color="auto" w:fill="auto"/>
          </w:tcPr>
          <w:p w14:paraId="4E6431C7" w14:textId="614388B5" w:rsidR="007B7F17" w:rsidRPr="009B706A" w:rsidRDefault="007B7F17"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Text</w:t>
            </w:r>
          </w:p>
        </w:tc>
        <w:tc>
          <w:tcPr>
            <w:tcW w:w="1250" w:type="pct"/>
            <w:shd w:val="clear" w:color="auto" w:fill="auto"/>
          </w:tcPr>
          <w:p w14:paraId="74D66C17" w14:textId="67B95D90" w:rsidR="007B7F17" w:rsidRPr="009B706A" w:rsidRDefault="007B7F17"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Mã sản phẩm</w:t>
            </w:r>
          </w:p>
        </w:tc>
        <w:tc>
          <w:tcPr>
            <w:tcW w:w="1250" w:type="pct"/>
            <w:shd w:val="clear" w:color="auto" w:fill="auto"/>
          </w:tcPr>
          <w:p w14:paraId="60FDB586" w14:textId="16E2B343" w:rsidR="007B7F17" w:rsidRPr="009B706A" w:rsidRDefault="007B7F17"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Mã của sản phẩm</w:t>
            </w:r>
          </w:p>
        </w:tc>
      </w:tr>
      <w:tr w:rsidR="007B7F17" w:rsidRPr="009B706A" w14:paraId="295CD024" w14:textId="77777777" w:rsidTr="005D3980">
        <w:tc>
          <w:tcPr>
            <w:tcW w:w="1250" w:type="pct"/>
            <w:shd w:val="clear" w:color="auto" w:fill="auto"/>
          </w:tcPr>
          <w:p w14:paraId="2752C050" w14:textId="58D6F96C" w:rsidR="007B7F17" w:rsidRPr="009B706A" w:rsidRDefault="007B7F17"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Tên sản phẩm</w:t>
            </w:r>
          </w:p>
        </w:tc>
        <w:tc>
          <w:tcPr>
            <w:tcW w:w="1250" w:type="pct"/>
            <w:shd w:val="clear" w:color="auto" w:fill="auto"/>
          </w:tcPr>
          <w:p w14:paraId="2CA87722" w14:textId="1542A938" w:rsidR="007B7F17" w:rsidRPr="009B706A" w:rsidRDefault="007B7F17"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Text</w:t>
            </w:r>
          </w:p>
        </w:tc>
        <w:tc>
          <w:tcPr>
            <w:tcW w:w="1250" w:type="pct"/>
            <w:shd w:val="clear" w:color="auto" w:fill="auto"/>
          </w:tcPr>
          <w:p w14:paraId="55EF246C" w14:textId="588D035E" w:rsidR="007B7F17" w:rsidRPr="009B706A" w:rsidRDefault="007B7F17"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Tên sản phẩm</w:t>
            </w:r>
          </w:p>
        </w:tc>
        <w:tc>
          <w:tcPr>
            <w:tcW w:w="1250" w:type="pct"/>
            <w:shd w:val="clear" w:color="auto" w:fill="auto"/>
          </w:tcPr>
          <w:p w14:paraId="5255319A" w14:textId="6B81ADAB" w:rsidR="007B7F17" w:rsidRPr="009B706A" w:rsidRDefault="007B7F17"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Tên của sản phẩm</w:t>
            </w:r>
          </w:p>
        </w:tc>
      </w:tr>
      <w:tr w:rsidR="007B7F17" w:rsidRPr="009B706A" w14:paraId="153138F5" w14:textId="77777777" w:rsidTr="005D3980">
        <w:tc>
          <w:tcPr>
            <w:tcW w:w="1250" w:type="pct"/>
            <w:shd w:val="clear" w:color="auto" w:fill="auto"/>
          </w:tcPr>
          <w:p w14:paraId="7E25F13D" w14:textId="3E573028" w:rsidR="007B7F17" w:rsidRPr="009B706A" w:rsidRDefault="007B7F17"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Giá sản phẩm</w:t>
            </w:r>
          </w:p>
        </w:tc>
        <w:tc>
          <w:tcPr>
            <w:tcW w:w="1250" w:type="pct"/>
            <w:shd w:val="clear" w:color="auto" w:fill="auto"/>
          </w:tcPr>
          <w:p w14:paraId="10A4AD2B" w14:textId="0CC21C09" w:rsidR="007B7F17" w:rsidRPr="009B706A" w:rsidRDefault="007B7F17"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Text</w:t>
            </w:r>
          </w:p>
        </w:tc>
        <w:tc>
          <w:tcPr>
            <w:tcW w:w="1250" w:type="pct"/>
            <w:shd w:val="clear" w:color="auto" w:fill="auto"/>
          </w:tcPr>
          <w:p w14:paraId="189415C7" w14:textId="732B980C" w:rsidR="007B7F17" w:rsidRPr="009B706A" w:rsidRDefault="007B7F17"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Mã sản phẩm</w:t>
            </w:r>
          </w:p>
        </w:tc>
        <w:tc>
          <w:tcPr>
            <w:tcW w:w="1250" w:type="pct"/>
            <w:shd w:val="clear" w:color="auto" w:fill="auto"/>
          </w:tcPr>
          <w:p w14:paraId="04142DE4" w14:textId="027C2AD1" w:rsidR="007B7F17" w:rsidRPr="009B706A" w:rsidRDefault="007B7F17"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Mã của sản phẩm</w:t>
            </w:r>
          </w:p>
        </w:tc>
      </w:tr>
      <w:tr w:rsidR="007B7F17" w:rsidRPr="009B706A" w14:paraId="67F1AAFF" w14:textId="77777777" w:rsidTr="005D3980">
        <w:tc>
          <w:tcPr>
            <w:tcW w:w="1250" w:type="pct"/>
            <w:shd w:val="clear" w:color="auto" w:fill="auto"/>
          </w:tcPr>
          <w:p w14:paraId="72CC388D" w14:textId="26BAB590" w:rsidR="007B7F17" w:rsidRPr="009B706A" w:rsidRDefault="007B7F17"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Danh mục</w:t>
            </w:r>
          </w:p>
        </w:tc>
        <w:tc>
          <w:tcPr>
            <w:tcW w:w="1250" w:type="pct"/>
            <w:shd w:val="clear" w:color="auto" w:fill="auto"/>
          </w:tcPr>
          <w:p w14:paraId="1FA278D4" w14:textId="7D06ACAC" w:rsidR="007B7F17" w:rsidRPr="009B706A" w:rsidRDefault="007B7F17"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Text</w:t>
            </w:r>
          </w:p>
        </w:tc>
        <w:tc>
          <w:tcPr>
            <w:tcW w:w="1250" w:type="pct"/>
            <w:shd w:val="clear" w:color="auto" w:fill="auto"/>
          </w:tcPr>
          <w:p w14:paraId="37021D61" w14:textId="1A3ED7F3" w:rsidR="007B7F17" w:rsidRPr="009B706A" w:rsidRDefault="007B7F17"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Danh mục sản phẩm</w:t>
            </w:r>
          </w:p>
        </w:tc>
        <w:tc>
          <w:tcPr>
            <w:tcW w:w="1250" w:type="pct"/>
            <w:shd w:val="clear" w:color="auto" w:fill="auto"/>
          </w:tcPr>
          <w:p w14:paraId="672DED33" w14:textId="49A02DEE" w:rsidR="007B7F17" w:rsidRPr="009B706A" w:rsidRDefault="007B7F17"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Danh mục của sản phẩm</w:t>
            </w:r>
          </w:p>
        </w:tc>
      </w:tr>
      <w:tr w:rsidR="007B7F17" w:rsidRPr="009B706A" w14:paraId="37DC4744" w14:textId="77777777" w:rsidTr="005D3980">
        <w:tc>
          <w:tcPr>
            <w:tcW w:w="1250" w:type="pct"/>
            <w:shd w:val="clear" w:color="auto" w:fill="auto"/>
          </w:tcPr>
          <w:p w14:paraId="1E441B31" w14:textId="2F2A8111" w:rsidR="007B7F17" w:rsidRPr="009B706A" w:rsidRDefault="007B7F17"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Hình ảnh</w:t>
            </w:r>
          </w:p>
        </w:tc>
        <w:tc>
          <w:tcPr>
            <w:tcW w:w="1250" w:type="pct"/>
            <w:shd w:val="clear" w:color="auto" w:fill="auto"/>
          </w:tcPr>
          <w:p w14:paraId="35D3F208" w14:textId="53AF7663" w:rsidR="007B7F17" w:rsidRPr="009B706A" w:rsidRDefault="007B7F17"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Image</w:t>
            </w:r>
          </w:p>
        </w:tc>
        <w:tc>
          <w:tcPr>
            <w:tcW w:w="1250" w:type="pct"/>
            <w:shd w:val="clear" w:color="auto" w:fill="auto"/>
          </w:tcPr>
          <w:p w14:paraId="1EF8DE79" w14:textId="29D895A6" w:rsidR="007B7F17" w:rsidRPr="009B706A" w:rsidRDefault="007B7F17"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Hình ảnh</w:t>
            </w:r>
          </w:p>
        </w:tc>
        <w:tc>
          <w:tcPr>
            <w:tcW w:w="1250" w:type="pct"/>
            <w:shd w:val="clear" w:color="auto" w:fill="auto"/>
          </w:tcPr>
          <w:p w14:paraId="4C7B78F6" w14:textId="1219D76F" w:rsidR="007B7F17" w:rsidRPr="009B706A" w:rsidRDefault="007B7F17"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Hình ảnh đại diện của sản phẩm</w:t>
            </w:r>
          </w:p>
        </w:tc>
      </w:tr>
      <w:tr w:rsidR="007B7F17" w:rsidRPr="009B706A" w14:paraId="32177F41" w14:textId="77777777" w:rsidTr="005D3980">
        <w:tc>
          <w:tcPr>
            <w:tcW w:w="5000" w:type="pct"/>
            <w:gridSpan w:val="4"/>
            <w:shd w:val="clear" w:color="auto" w:fill="CCFF66"/>
          </w:tcPr>
          <w:p w14:paraId="5E27A5FB" w14:textId="77777777" w:rsidR="007B7F17" w:rsidRPr="00E478C5" w:rsidRDefault="007B7F17" w:rsidP="00E478C5">
            <w:pPr>
              <w:jc w:val="center"/>
              <w:rPr>
                <w:rFonts w:asciiTheme="majorHAnsi" w:hAnsiTheme="majorHAnsi" w:cstheme="majorHAnsi"/>
                <w:b/>
                <w:sz w:val="26"/>
                <w:szCs w:val="26"/>
              </w:rPr>
            </w:pPr>
            <w:r w:rsidRPr="00E478C5">
              <w:rPr>
                <w:rFonts w:asciiTheme="majorHAnsi" w:hAnsiTheme="majorHAnsi" w:cstheme="majorHAnsi"/>
                <w:b/>
                <w:color w:val="000000" w:themeColor="text1"/>
                <w:sz w:val="26"/>
                <w:szCs w:val="26"/>
              </w:rPr>
              <w:t>Nội dung hiển thị</w:t>
            </w:r>
          </w:p>
        </w:tc>
      </w:tr>
      <w:tr w:rsidR="007B7F17" w:rsidRPr="009B706A" w14:paraId="4BF63667" w14:textId="77777777" w:rsidTr="005D3980">
        <w:tc>
          <w:tcPr>
            <w:tcW w:w="1250" w:type="pct"/>
            <w:shd w:val="clear" w:color="auto" w:fill="CCFF66"/>
          </w:tcPr>
          <w:p w14:paraId="4A79A625" w14:textId="77777777" w:rsidR="007B7F17" w:rsidRPr="00E478C5" w:rsidRDefault="007B7F17" w:rsidP="00E478C5">
            <w:pPr>
              <w:jc w:val="center"/>
              <w:rPr>
                <w:rFonts w:asciiTheme="majorHAnsi" w:hAnsiTheme="majorHAnsi" w:cstheme="majorHAnsi"/>
                <w:b/>
                <w:sz w:val="26"/>
                <w:szCs w:val="26"/>
                <w:lang w:val="vi-VN"/>
              </w:rPr>
            </w:pPr>
            <w:r w:rsidRPr="00E478C5">
              <w:rPr>
                <w:rFonts w:asciiTheme="majorHAnsi" w:hAnsiTheme="majorHAnsi" w:cstheme="majorHAnsi"/>
                <w:b/>
                <w:color w:val="000000" w:themeColor="text1"/>
                <w:sz w:val="26"/>
                <w:szCs w:val="26"/>
              </w:rPr>
              <w:lastRenderedPageBreak/>
              <w:t>Tên hành động</w:t>
            </w:r>
          </w:p>
        </w:tc>
        <w:tc>
          <w:tcPr>
            <w:tcW w:w="1250" w:type="pct"/>
            <w:shd w:val="clear" w:color="auto" w:fill="CCFF66"/>
          </w:tcPr>
          <w:p w14:paraId="37E7C8DC" w14:textId="77777777" w:rsidR="007B7F17" w:rsidRPr="00E478C5" w:rsidRDefault="007B7F17" w:rsidP="00E478C5">
            <w:pPr>
              <w:jc w:val="center"/>
              <w:rPr>
                <w:rFonts w:asciiTheme="majorHAnsi" w:hAnsiTheme="majorHAnsi" w:cstheme="majorHAnsi"/>
                <w:b/>
                <w:sz w:val="26"/>
                <w:szCs w:val="26"/>
                <w:lang w:val="vi-VN"/>
              </w:rPr>
            </w:pPr>
            <w:r w:rsidRPr="00E478C5">
              <w:rPr>
                <w:rFonts w:asciiTheme="majorHAnsi" w:hAnsiTheme="majorHAnsi" w:cstheme="majorHAnsi"/>
                <w:b/>
                <w:color w:val="000000" w:themeColor="text1"/>
                <w:sz w:val="26"/>
                <w:szCs w:val="26"/>
              </w:rPr>
              <w:t>Mô tả</w:t>
            </w:r>
          </w:p>
        </w:tc>
        <w:tc>
          <w:tcPr>
            <w:tcW w:w="1250" w:type="pct"/>
            <w:shd w:val="clear" w:color="auto" w:fill="CCFF66"/>
          </w:tcPr>
          <w:p w14:paraId="52117D95" w14:textId="77777777" w:rsidR="007B7F17" w:rsidRPr="00E478C5" w:rsidRDefault="007B7F17" w:rsidP="00E478C5">
            <w:pPr>
              <w:jc w:val="center"/>
              <w:rPr>
                <w:rFonts w:asciiTheme="majorHAnsi" w:hAnsiTheme="majorHAnsi" w:cstheme="majorHAnsi"/>
                <w:b/>
                <w:sz w:val="26"/>
                <w:szCs w:val="26"/>
                <w:lang w:val="vi-VN"/>
              </w:rPr>
            </w:pPr>
            <w:r w:rsidRPr="00E478C5">
              <w:rPr>
                <w:rFonts w:asciiTheme="majorHAnsi" w:hAnsiTheme="majorHAnsi" w:cstheme="majorHAnsi"/>
                <w:b/>
                <w:color w:val="000000" w:themeColor="text1"/>
                <w:sz w:val="26"/>
                <w:szCs w:val="26"/>
              </w:rPr>
              <w:t>Thành công</w:t>
            </w:r>
          </w:p>
        </w:tc>
        <w:tc>
          <w:tcPr>
            <w:tcW w:w="1250" w:type="pct"/>
            <w:shd w:val="clear" w:color="auto" w:fill="CCFF66"/>
          </w:tcPr>
          <w:p w14:paraId="040B98EC" w14:textId="77777777" w:rsidR="007B7F17" w:rsidRPr="00E478C5" w:rsidRDefault="007B7F17" w:rsidP="00E478C5">
            <w:pPr>
              <w:jc w:val="center"/>
              <w:rPr>
                <w:rFonts w:asciiTheme="majorHAnsi" w:hAnsiTheme="majorHAnsi" w:cstheme="majorHAnsi"/>
                <w:b/>
                <w:sz w:val="26"/>
                <w:szCs w:val="26"/>
                <w:lang w:val="vi-VN"/>
              </w:rPr>
            </w:pPr>
            <w:r w:rsidRPr="00E478C5">
              <w:rPr>
                <w:rFonts w:asciiTheme="majorHAnsi" w:hAnsiTheme="majorHAnsi" w:cstheme="majorHAnsi"/>
                <w:b/>
                <w:color w:val="000000" w:themeColor="text1"/>
                <w:sz w:val="26"/>
                <w:szCs w:val="26"/>
              </w:rPr>
              <w:t>Không thành công</w:t>
            </w:r>
          </w:p>
        </w:tc>
      </w:tr>
      <w:tr w:rsidR="007B7F17" w:rsidRPr="009B706A" w14:paraId="0A91CA7C" w14:textId="77777777" w:rsidTr="005D3980">
        <w:tc>
          <w:tcPr>
            <w:tcW w:w="1250" w:type="pct"/>
          </w:tcPr>
          <w:p w14:paraId="3F91EEC0" w14:textId="4C8D074F" w:rsidR="007B7F17" w:rsidRPr="009B706A" w:rsidRDefault="007B7F17"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Lưu thay đổi</w:t>
            </w:r>
          </w:p>
        </w:tc>
        <w:tc>
          <w:tcPr>
            <w:tcW w:w="1250" w:type="pct"/>
          </w:tcPr>
          <w:p w14:paraId="5C8113B7" w14:textId="73A6DA41" w:rsidR="007B7F17" w:rsidRPr="009B706A" w:rsidRDefault="007B7F17"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Lưu các thay đổi của sản phẩm</w:t>
            </w:r>
          </w:p>
        </w:tc>
        <w:tc>
          <w:tcPr>
            <w:tcW w:w="1250" w:type="pct"/>
          </w:tcPr>
          <w:p w14:paraId="5EDE36C2" w14:textId="40CF9330" w:rsidR="007B7F17" w:rsidRPr="009B706A" w:rsidRDefault="007B7F17"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Cập nhật thông tin sản phẩm thành công</w:t>
            </w:r>
          </w:p>
        </w:tc>
        <w:tc>
          <w:tcPr>
            <w:tcW w:w="1250" w:type="pct"/>
          </w:tcPr>
          <w:p w14:paraId="0DE7A42B" w14:textId="477A46F1" w:rsidR="007B7F17" w:rsidRPr="009B706A" w:rsidRDefault="007B7F17"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Thông báo lỗi nếu dữ liệu không hợp lệ</w:t>
            </w:r>
          </w:p>
        </w:tc>
      </w:tr>
      <w:tr w:rsidR="007B7F17" w:rsidRPr="009B706A" w14:paraId="2DFF9DF1" w14:textId="77777777" w:rsidTr="005D3980">
        <w:tc>
          <w:tcPr>
            <w:tcW w:w="1250" w:type="pct"/>
          </w:tcPr>
          <w:p w14:paraId="29D6763B" w14:textId="37AC9E4A" w:rsidR="007B7F17" w:rsidRPr="009B706A" w:rsidRDefault="007B7F17"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Hủy</w:t>
            </w:r>
          </w:p>
        </w:tc>
        <w:tc>
          <w:tcPr>
            <w:tcW w:w="1250" w:type="pct"/>
          </w:tcPr>
          <w:p w14:paraId="23826E02" w14:textId="1B711158" w:rsidR="007B7F17" w:rsidRPr="009B706A" w:rsidRDefault="007B7F17"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Hủy bỏ chỉnh sửa</w:t>
            </w:r>
          </w:p>
        </w:tc>
        <w:tc>
          <w:tcPr>
            <w:tcW w:w="1250" w:type="pct"/>
          </w:tcPr>
          <w:p w14:paraId="5DC2FB85" w14:textId="255A89CF" w:rsidR="007B7F17" w:rsidRPr="009B706A" w:rsidRDefault="007B7F17"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Quay lại mà không thay đổi gì</w:t>
            </w:r>
          </w:p>
        </w:tc>
        <w:tc>
          <w:tcPr>
            <w:tcW w:w="1250" w:type="pct"/>
          </w:tcPr>
          <w:p w14:paraId="1C381162" w14:textId="3D91F3EB" w:rsidR="007B7F17" w:rsidRPr="009B706A" w:rsidRDefault="007B7F17"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Không có kết quả thất bại</w:t>
            </w:r>
          </w:p>
        </w:tc>
      </w:tr>
    </w:tbl>
    <w:p w14:paraId="0DCC3B4C" w14:textId="77777777" w:rsidR="007B7F17" w:rsidRPr="00E478C5" w:rsidRDefault="00862DF7" w:rsidP="0049382E">
      <w:pPr>
        <w:pStyle w:val="oancuaDanhsach"/>
        <w:spacing w:before="120" w:after="120"/>
        <w:ind w:left="0"/>
        <w:jc w:val="both"/>
        <w:outlineLvl w:val="1"/>
        <w:rPr>
          <w:rFonts w:asciiTheme="majorHAnsi" w:hAnsiTheme="majorHAnsi" w:cstheme="majorHAnsi"/>
          <w:b/>
          <w:szCs w:val="26"/>
        </w:rPr>
      </w:pPr>
      <w:bookmarkStart w:id="66" w:name="_Toc198617490"/>
      <w:r w:rsidRPr="00E478C5">
        <w:rPr>
          <w:rFonts w:asciiTheme="majorHAnsi" w:hAnsiTheme="majorHAnsi" w:cstheme="majorHAnsi"/>
          <w:b/>
          <w:szCs w:val="26"/>
        </w:rPr>
        <w:t>UI-3</w:t>
      </w:r>
      <w:r w:rsidR="00054E3A" w:rsidRPr="00E478C5">
        <w:rPr>
          <w:rFonts w:asciiTheme="majorHAnsi" w:hAnsiTheme="majorHAnsi" w:cstheme="majorHAnsi"/>
          <w:b/>
          <w:szCs w:val="26"/>
        </w:rPr>
        <w:t>6</w:t>
      </w:r>
      <w:r w:rsidRPr="00E478C5">
        <w:rPr>
          <w:rFonts w:asciiTheme="majorHAnsi" w:hAnsiTheme="majorHAnsi" w:cstheme="majorHAnsi"/>
          <w:b/>
          <w:szCs w:val="26"/>
        </w:rPr>
        <w:t xml:space="preserve"> Giao diện Danh Sách Phụ Liệu</w:t>
      </w:r>
      <w:r w:rsidR="007B7F17" w:rsidRPr="00E478C5">
        <w:rPr>
          <w:rFonts w:asciiTheme="majorHAnsi" w:hAnsiTheme="majorHAnsi" w:cstheme="majorHAnsi"/>
          <w:b/>
          <w:szCs w:val="26"/>
        </w:rPr>
        <w:t>.</w:t>
      </w:r>
      <w:bookmarkEnd w:id="66"/>
    </w:p>
    <w:p w14:paraId="5F682F48" w14:textId="77777777" w:rsidR="007B7F17" w:rsidRPr="009B706A" w:rsidRDefault="008F4CCA" w:rsidP="0049382E">
      <w:pPr>
        <w:pStyle w:val="oancuaDanhsach"/>
        <w:spacing w:before="120" w:after="120"/>
        <w:ind w:left="0"/>
        <w:jc w:val="both"/>
        <w:rPr>
          <w:rFonts w:asciiTheme="majorHAnsi" w:hAnsiTheme="majorHAnsi" w:cstheme="majorHAnsi"/>
          <w:b/>
          <w:bCs/>
          <w:color w:val="000000"/>
          <w:szCs w:val="26"/>
        </w:rPr>
      </w:pPr>
      <w:r w:rsidRPr="009B706A">
        <w:rPr>
          <w:rFonts w:asciiTheme="majorHAnsi" w:hAnsiTheme="majorHAnsi" w:cstheme="majorHAnsi"/>
          <w:b/>
          <w:bCs/>
          <w:noProof/>
          <w:szCs w:val="26"/>
        </w:rPr>
        <w:drawing>
          <wp:inline distT="0" distB="0" distL="0" distR="0" wp14:anchorId="482F8F6C" wp14:editId="1A04E95C">
            <wp:extent cx="5734050" cy="3853815"/>
            <wp:effectExtent l="0" t="0" r="0" b="0"/>
            <wp:docPr id="7402514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251406" name="Picture 1" descr="A screenshot of a computer&#10;&#10;AI-generated content may be incorrect."/>
                    <pic:cNvPicPr/>
                  </pic:nvPicPr>
                  <pic:blipFill>
                    <a:blip r:embed="rId45"/>
                    <a:stretch>
                      <a:fillRect/>
                    </a:stretch>
                  </pic:blipFill>
                  <pic:spPr>
                    <a:xfrm>
                      <a:off x="0" y="0"/>
                      <a:ext cx="5734050" cy="3853815"/>
                    </a:xfrm>
                    <a:prstGeom prst="rect">
                      <a:avLst/>
                    </a:prstGeom>
                  </pic:spPr>
                </pic:pic>
              </a:graphicData>
            </a:graphic>
          </wp:inline>
        </w:drawing>
      </w:r>
      <w:r w:rsidR="007B7F17" w:rsidRPr="009B706A">
        <w:rPr>
          <w:rFonts w:asciiTheme="majorHAnsi" w:hAnsiTheme="majorHAnsi" w:cstheme="majorHAnsi"/>
          <w:b/>
          <w:bCs/>
          <w:color w:val="000000"/>
          <w:szCs w:val="26"/>
        </w:rPr>
        <w:br/>
      </w:r>
    </w:p>
    <w:tbl>
      <w:tblPr>
        <w:tblStyle w:val="LiBang"/>
        <w:tblW w:w="5585" w:type="pct"/>
        <w:tblLook w:val="04A0" w:firstRow="1" w:lastRow="0" w:firstColumn="1" w:lastColumn="0" w:noHBand="0" w:noVBand="1"/>
      </w:tblPr>
      <w:tblGrid>
        <w:gridCol w:w="2252"/>
        <w:gridCol w:w="2253"/>
        <w:gridCol w:w="2253"/>
        <w:gridCol w:w="3317"/>
      </w:tblGrid>
      <w:tr w:rsidR="007B7F17" w:rsidRPr="009B706A" w14:paraId="546891D4" w14:textId="77777777" w:rsidTr="00935B30">
        <w:tc>
          <w:tcPr>
            <w:tcW w:w="2236" w:type="pct"/>
            <w:gridSpan w:val="2"/>
            <w:shd w:val="clear" w:color="auto" w:fill="CCFF66"/>
          </w:tcPr>
          <w:p w14:paraId="3AEAC382" w14:textId="77777777" w:rsidR="007B7F17" w:rsidRPr="00E478C5" w:rsidRDefault="007B7F17" w:rsidP="0049382E">
            <w:pPr>
              <w:jc w:val="both"/>
              <w:rPr>
                <w:rFonts w:asciiTheme="majorHAnsi" w:hAnsiTheme="majorHAnsi" w:cstheme="majorHAnsi"/>
                <w:b/>
                <w:sz w:val="26"/>
                <w:szCs w:val="26"/>
              </w:rPr>
            </w:pPr>
            <w:r w:rsidRPr="00E478C5">
              <w:rPr>
                <w:rFonts w:asciiTheme="majorHAnsi" w:hAnsiTheme="majorHAnsi" w:cstheme="majorHAnsi"/>
                <w:b/>
                <w:color w:val="000000" w:themeColor="text1"/>
                <w:sz w:val="26"/>
                <w:szCs w:val="26"/>
              </w:rPr>
              <w:t>Hiển thị</w:t>
            </w:r>
          </w:p>
        </w:tc>
        <w:tc>
          <w:tcPr>
            <w:tcW w:w="2764" w:type="pct"/>
            <w:gridSpan w:val="2"/>
          </w:tcPr>
          <w:p w14:paraId="5B5B30B6" w14:textId="0A17CC2C" w:rsidR="007B7F17" w:rsidRPr="009B706A" w:rsidRDefault="007B7F17" w:rsidP="0049382E">
            <w:pPr>
              <w:jc w:val="both"/>
              <w:rPr>
                <w:rFonts w:asciiTheme="majorHAnsi" w:hAnsiTheme="majorHAnsi" w:cstheme="majorHAnsi"/>
                <w:bCs/>
                <w:sz w:val="26"/>
                <w:szCs w:val="26"/>
              </w:rPr>
            </w:pPr>
            <w:r w:rsidRPr="009B706A">
              <w:rPr>
                <w:rFonts w:asciiTheme="majorHAnsi" w:hAnsiTheme="majorHAnsi" w:cstheme="majorHAnsi"/>
                <w:bCs/>
                <w:sz w:val="26"/>
                <w:szCs w:val="26"/>
              </w:rPr>
              <w:t>Giao diện danh sách phụ liệu</w:t>
            </w:r>
          </w:p>
        </w:tc>
      </w:tr>
      <w:tr w:rsidR="007B7F17" w:rsidRPr="009B706A" w14:paraId="22124875" w14:textId="77777777" w:rsidTr="00935B30">
        <w:tc>
          <w:tcPr>
            <w:tcW w:w="2236" w:type="pct"/>
            <w:gridSpan w:val="2"/>
            <w:shd w:val="clear" w:color="auto" w:fill="CCFF66"/>
          </w:tcPr>
          <w:p w14:paraId="4AAF5871" w14:textId="77777777" w:rsidR="007B7F17" w:rsidRPr="00E478C5" w:rsidRDefault="007B7F17" w:rsidP="0049382E">
            <w:pPr>
              <w:jc w:val="both"/>
              <w:rPr>
                <w:rFonts w:asciiTheme="majorHAnsi" w:hAnsiTheme="majorHAnsi" w:cstheme="majorHAnsi"/>
                <w:b/>
                <w:sz w:val="26"/>
                <w:szCs w:val="26"/>
              </w:rPr>
            </w:pPr>
            <w:r w:rsidRPr="00E478C5">
              <w:rPr>
                <w:rFonts w:asciiTheme="majorHAnsi" w:hAnsiTheme="majorHAnsi" w:cstheme="majorHAnsi"/>
                <w:b/>
                <w:color w:val="000000" w:themeColor="text1"/>
                <w:sz w:val="26"/>
                <w:szCs w:val="26"/>
              </w:rPr>
              <w:t>Mô tả</w:t>
            </w:r>
          </w:p>
        </w:tc>
        <w:tc>
          <w:tcPr>
            <w:tcW w:w="2764" w:type="pct"/>
            <w:gridSpan w:val="2"/>
          </w:tcPr>
          <w:p w14:paraId="43E0CC81" w14:textId="133066AF" w:rsidR="007B7F17" w:rsidRPr="009B706A" w:rsidRDefault="007B7F17" w:rsidP="0049382E">
            <w:pPr>
              <w:jc w:val="both"/>
              <w:rPr>
                <w:rFonts w:asciiTheme="majorHAnsi" w:hAnsiTheme="majorHAnsi" w:cstheme="majorHAnsi"/>
                <w:bCs/>
                <w:sz w:val="26"/>
                <w:szCs w:val="26"/>
              </w:rPr>
            </w:pPr>
            <w:r w:rsidRPr="009B706A">
              <w:rPr>
                <w:rFonts w:asciiTheme="majorHAnsi" w:hAnsiTheme="majorHAnsi" w:cstheme="majorHAnsi"/>
                <w:bCs/>
                <w:sz w:val="26"/>
                <w:szCs w:val="26"/>
              </w:rPr>
              <w:t>Hiển thị danh sách các phụ liệu có sẵn trong hệ thống, bao gồm tên phụ liệu, giá và các tùy chọn chỉnh sửa hoặc xóa các mục phụ liệu.</w:t>
            </w:r>
          </w:p>
        </w:tc>
      </w:tr>
      <w:tr w:rsidR="007B7F17" w:rsidRPr="009B706A" w14:paraId="6A4FEB08" w14:textId="77777777" w:rsidTr="00935B30">
        <w:tc>
          <w:tcPr>
            <w:tcW w:w="2236" w:type="pct"/>
            <w:gridSpan w:val="2"/>
            <w:shd w:val="clear" w:color="auto" w:fill="CCFF66"/>
          </w:tcPr>
          <w:p w14:paraId="327270F2" w14:textId="77777777" w:rsidR="007B7F17" w:rsidRPr="00E478C5" w:rsidRDefault="007B7F17" w:rsidP="0049382E">
            <w:pPr>
              <w:jc w:val="both"/>
              <w:rPr>
                <w:rFonts w:asciiTheme="majorHAnsi" w:hAnsiTheme="majorHAnsi" w:cstheme="majorHAnsi"/>
                <w:b/>
                <w:sz w:val="26"/>
                <w:szCs w:val="26"/>
              </w:rPr>
            </w:pPr>
            <w:r w:rsidRPr="00E478C5">
              <w:rPr>
                <w:rFonts w:asciiTheme="majorHAnsi" w:hAnsiTheme="majorHAnsi" w:cstheme="majorHAnsi"/>
                <w:b/>
                <w:color w:val="000000" w:themeColor="text1"/>
                <w:sz w:val="26"/>
                <w:szCs w:val="26"/>
              </w:rPr>
              <w:t>Hiển thị truy cập</w:t>
            </w:r>
          </w:p>
        </w:tc>
        <w:tc>
          <w:tcPr>
            <w:tcW w:w="2764" w:type="pct"/>
            <w:gridSpan w:val="2"/>
          </w:tcPr>
          <w:p w14:paraId="6B63AF7B" w14:textId="799A4EE8" w:rsidR="007B7F17" w:rsidRPr="009B706A" w:rsidRDefault="00E878A1" w:rsidP="0049382E">
            <w:pPr>
              <w:jc w:val="both"/>
              <w:rPr>
                <w:rFonts w:asciiTheme="majorHAnsi" w:hAnsiTheme="majorHAnsi" w:cstheme="majorHAnsi"/>
                <w:bCs/>
                <w:sz w:val="26"/>
                <w:szCs w:val="26"/>
              </w:rPr>
            </w:pPr>
            <w:r w:rsidRPr="009B706A">
              <w:rPr>
                <w:rFonts w:asciiTheme="majorHAnsi" w:hAnsiTheme="majorHAnsi" w:cstheme="majorHAnsi"/>
                <w:bCs/>
                <w:sz w:val="26"/>
                <w:szCs w:val="26"/>
              </w:rPr>
              <w:t>Người dùng có thể truy cập vào giao diện này thông qua mục "Quản lý phụ liệu" trong hệ thống, chỉ có nhân viên quản lý mới có quyền truy cập và chỉnh sửa.</w:t>
            </w:r>
          </w:p>
        </w:tc>
      </w:tr>
      <w:tr w:rsidR="007B7F17" w:rsidRPr="009B706A" w14:paraId="55893631" w14:textId="77777777" w:rsidTr="00935B30">
        <w:tc>
          <w:tcPr>
            <w:tcW w:w="5000" w:type="pct"/>
            <w:gridSpan w:val="4"/>
            <w:shd w:val="clear" w:color="auto" w:fill="CCFF66"/>
          </w:tcPr>
          <w:p w14:paraId="16F87ABC" w14:textId="77777777" w:rsidR="007B7F17" w:rsidRPr="00E478C5" w:rsidRDefault="007B7F17" w:rsidP="00E478C5">
            <w:pPr>
              <w:jc w:val="center"/>
              <w:rPr>
                <w:rFonts w:asciiTheme="majorHAnsi" w:hAnsiTheme="majorHAnsi" w:cstheme="majorHAnsi"/>
                <w:b/>
                <w:sz w:val="26"/>
                <w:szCs w:val="26"/>
              </w:rPr>
            </w:pPr>
            <w:r w:rsidRPr="00E478C5">
              <w:rPr>
                <w:rFonts w:asciiTheme="majorHAnsi" w:hAnsiTheme="majorHAnsi" w:cstheme="majorHAnsi"/>
                <w:b/>
                <w:color w:val="000000" w:themeColor="text1"/>
                <w:sz w:val="26"/>
                <w:szCs w:val="26"/>
              </w:rPr>
              <w:t>Nội dung hiển thị</w:t>
            </w:r>
          </w:p>
        </w:tc>
      </w:tr>
      <w:tr w:rsidR="007B7F17" w:rsidRPr="009B706A" w14:paraId="1811DCCB" w14:textId="77777777" w:rsidTr="00935B30">
        <w:tc>
          <w:tcPr>
            <w:tcW w:w="1118" w:type="pct"/>
            <w:shd w:val="clear" w:color="auto" w:fill="CCFF66"/>
          </w:tcPr>
          <w:p w14:paraId="0BF0E2FA" w14:textId="77777777" w:rsidR="007B7F17" w:rsidRPr="00E478C5" w:rsidRDefault="007B7F17" w:rsidP="00E478C5">
            <w:pPr>
              <w:jc w:val="center"/>
              <w:rPr>
                <w:rFonts w:asciiTheme="majorHAnsi" w:hAnsiTheme="majorHAnsi" w:cstheme="majorHAnsi"/>
                <w:b/>
                <w:sz w:val="26"/>
                <w:szCs w:val="26"/>
              </w:rPr>
            </w:pPr>
            <w:r w:rsidRPr="00E478C5">
              <w:rPr>
                <w:rFonts w:asciiTheme="majorHAnsi" w:hAnsiTheme="majorHAnsi" w:cstheme="majorHAnsi"/>
                <w:b/>
                <w:color w:val="000000" w:themeColor="text1"/>
                <w:sz w:val="26"/>
                <w:szCs w:val="26"/>
              </w:rPr>
              <w:t>Mục</w:t>
            </w:r>
          </w:p>
        </w:tc>
        <w:tc>
          <w:tcPr>
            <w:tcW w:w="1118" w:type="pct"/>
            <w:shd w:val="clear" w:color="auto" w:fill="CCFF66"/>
          </w:tcPr>
          <w:p w14:paraId="334036E3" w14:textId="77777777" w:rsidR="007B7F17" w:rsidRPr="00E478C5" w:rsidRDefault="007B7F17" w:rsidP="00E478C5">
            <w:pPr>
              <w:jc w:val="center"/>
              <w:rPr>
                <w:rFonts w:asciiTheme="majorHAnsi" w:hAnsiTheme="majorHAnsi" w:cstheme="majorHAnsi"/>
                <w:b/>
                <w:sz w:val="26"/>
                <w:szCs w:val="26"/>
              </w:rPr>
            </w:pPr>
            <w:r w:rsidRPr="00E478C5">
              <w:rPr>
                <w:rFonts w:asciiTheme="majorHAnsi" w:hAnsiTheme="majorHAnsi" w:cstheme="majorHAnsi"/>
                <w:b/>
                <w:color w:val="000000" w:themeColor="text1"/>
                <w:sz w:val="26"/>
                <w:szCs w:val="26"/>
              </w:rPr>
              <w:t>Loại</w:t>
            </w:r>
          </w:p>
        </w:tc>
        <w:tc>
          <w:tcPr>
            <w:tcW w:w="1118" w:type="pct"/>
            <w:shd w:val="clear" w:color="auto" w:fill="CCFF66"/>
          </w:tcPr>
          <w:p w14:paraId="4186606E" w14:textId="77777777" w:rsidR="007B7F17" w:rsidRPr="00E478C5" w:rsidRDefault="007B7F17" w:rsidP="00E478C5">
            <w:pPr>
              <w:jc w:val="center"/>
              <w:rPr>
                <w:rFonts w:asciiTheme="majorHAnsi" w:hAnsiTheme="majorHAnsi" w:cstheme="majorHAnsi"/>
                <w:b/>
                <w:sz w:val="26"/>
                <w:szCs w:val="26"/>
              </w:rPr>
            </w:pPr>
            <w:r w:rsidRPr="00E478C5">
              <w:rPr>
                <w:rFonts w:asciiTheme="majorHAnsi" w:hAnsiTheme="majorHAnsi" w:cstheme="majorHAnsi"/>
                <w:b/>
                <w:color w:val="000000" w:themeColor="text1"/>
                <w:sz w:val="26"/>
                <w:szCs w:val="26"/>
              </w:rPr>
              <w:t>Dữ liệu</w:t>
            </w:r>
          </w:p>
        </w:tc>
        <w:tc>
          <w:tcPr>
            <w:tcW w:w="1646" w:type="pct"/>
            <w:shd w:val="clear" w:color="auto" w:fill="CCFF66"/>
          </w:tcPr>
          <w:p w14:paraId="5B2E3E1E" w14:textId="77777777" w:rsidR="007B7F17" w:rsidRPr="00E478C5" w:rsidRDefault="007B7F17" w:rsidP="00E478C5">
            <w:pPr>
              <w:jc w:val="center"/>
              <w:rPr>
                <w:rFonts w:asciiTheme="majorHAnsi" w:hAnsiTheme="majorHAnsi" w:cstheme="majorHAnsi"/>
                <w:b/>
                <w:sz w:val="26"/>
                <w:szCs w:val="26"/>
              </w:rPr>
            </w:pPr>
            <w:r w:rsidRPr="00E478C5">
              <w:rPr>
                <w:rFonts w:asciiTheme="majorHAnsi" w:hAnsiTheme="majorHAnsi" w:cstheme="majorHAnsi"/>
                <w:b/>
                <w:color w:val="000000" w:themeColor="text1"/>
                <w:sz w:val="26"/>
                <w:szCs w:val="26"/>
              </w:rPr>
              <w:t>Mô tả</w:t>
            </w:r>
          </w:p>
        </w:tc>
      </w:tr>
      <w:tr w:rsidR="007B7F17" w:rsidRPr="009B706A" w14:paraId="4EB459A1" w14:textId="77777777" w:rsidTr="00935B30">
        <w:tc>
          <w:tcPr>
            <w:tcW w:w="1118" w:type="pct"/>
            <w:shd w:val="clear" w:color="auto" w:fill="auto"/>
          </w:tcPr>
          <w:p w14:paraId="00500DB3" w14:textId="281C96CF" w:rsidR="007B7F17" w:rsidRPr="009B706A" w:rsidRDefault="00E878A1"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Tên phụ liệu</w:t>
            </w:r>
          </w:p>
        </w:tc>
        <w:tc>
          <w:tcPr>
            <w:tcW w:w="1118" w:type="pct"/>
            <w:shd w:val="clear" w:color="auto" w:fill="auto"/>
          </w:tcPr>
          <w:p w14:paraId="1A2A371D" w14:textId="3E365C6F" w:rsidR="007B7F17" w:rsidRPr="009B706A" w:rsidRDefault="00E878A1"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Text</w:t>
            </w:r>
          </w:p>
        </w:tc>
        <w:tc>
          <w:tcPr>
            <w:tcW w:w="1118" w:type="pct"/>
            <w:shd w:val="clear" w:color="auto" w:fill="auto"/>
          </w:tcPr>
          <w:p w14:paraId="60911805" w14:textId="59450C4A" w:rsidR="007B7F17" w:rsidRPr="009B706A" w:rsidRDefault="00E878A1"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Tên phụ liệu</w:t>
            </w:r>
          </w:p>
        </w:tc>
        <w:tc>
          <w:tcPr>
            <w:tcW w:w="1646" w:type="pct"/>
            <w:shd w:val="clear" w:color="auto" w:fill="auto"/>
          </w:tcPr>
          <w:p w14:paraId="395360C6" w14:textId="1515068C" w:rsidR="007B7F17" w:rsidRPr="009B706A" w:rsidRDefault="00E878A1"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Tên phụ liệu cần hiển thị.</w:t>
            </w:r>
          </w:p>
        </w:tc>
      </w:tr>
      <w:tr w:rsidR="00E878A1" w:rsidRPr="009B706A" w14:paraId="38AC2F92" w14:textId="77777777" w:rsidTr="00935B30">
        <w:tc>
          <w:tcPr>
            <w:tcW w:w="1118" w:type="pct"/>
            <w:shd w:val="clear" w:color="auto" w:fill="auto"/>
          </w:tcPr>
          <w:p w14:paraId="5AC7865A" w14:textId="78FBD928" w:rsidR="00E878A1" w:rsidRPr="009B706A" w:rsidRDefault="00E878A1"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Giá</w:t>
            </w:r>
          </w:p>
        </w:tc>
        <w:tc>
          <w:tcPr>
            <w:tcW w:w="1118" w:type="pct"/>
            <w:shd w:val="clear" w:color="auto" w:fill="auto"/>
          </w:tcPr>
          <w:p w14:paraId="337A1E16" w14:textId="323D1657" w:rsidR="00E878A1" w:rsidRPr="009B706A" w:rsidRDefault="00E878A1"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Text</w:t>
            </w:r>
          </w:p>
        </w:tc>
        <w:tc>
          <w:tcPr>
            <w:tcW w:w="1118" w:type="pct"/>
            <w:shd w:val="clear" w:color="auto" w:fill="auto"/>
          </w:tcPr>
          <w:p w14:paraId="6EE10157" w14:textId="5BD92696" w:rsidR="00E878A1" w:rsidRPr="009B706A" w:rsidRDefault="00E878A1"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Giá</w:t>
            </w:r>
          </w:p>
        </w:tc>
        <w:tc>
          <w:tcPr>
            <w:tcW w:w="1646" w:type="pct"/>
            <w:shd w:val="clear" w:color="auto" w:fill="auto"/>
          </w:tcPr>
          <w:p w14:paraId="48FD4E28" w14:textId="40D523E5" w:rsidR="00E878A1" w:rsidRPr="009B706A" w:rsidRDefault="00E878A1"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Giá của phụ liệu cần nhập vào.</w:t>
            </w:r>
          </w:p>
        </w:tc>
      </w:tr>
      <w:tr w:rsidR="00E878A1" w:rsidRPr="009B706A" w14:paraId="3B791F7E" w14:textId="77777777" w:rsidTr="00935B30">
        <w:tc>
          <w:tcPr>
            <w:tcW w:w="1118" w:type="pct"/>
            <w:shd w:val="clear" w:color="auto" w:fill="auto"/>
          </w:tcPr>
          <w:p w14:paraId="7E713B81" w14:textId="1B76FE49" w:rsidR="00E878A1" w:rsidRPr="009B706A" w:rsidRDefault="00E878A1"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Tác vụ</w:t>
            </w:r>
          </w:p>
        </w:tc>
        <w:tc>
          <w:tcPr>
            <w:tcW w:w="1118" w:type="pct"/>
            <w:shd w:val="clear" w:color="auto" w:fill="auto"/>
          </w:tcPr>
          <w:p w14:paraId="5904ADD0" w14:textId="2DF738F1" w:rsidR="00E878A1" w:rsidRPr="009B706A" w:rsidRDefault="00E878A1"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Button</w:t>
            </w:r>
          </w:p>
        </w:tc>
        <w:tc>
          <w:tcPr>
            <w:tcW w:w="1118" w:type="pct"/>
            <w:shd w:val="clear" w:color="auto" w:fill="auto"/>
          </w:tcPr>
          <w:p w14:paraId="238CD869" w14:textId="06960CBF" w:rsidR="00E878A1" w:rsidRPr="009B706A" w:rsidRDefault="00E878A1"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Sửa , xoá.</w:t>
            </w:r>
          </w:p>
        </w:tc>
        <w:tc>
          <w:tcPr>
            <w:tcW w:w="1646" w:type="pct"/>
            <w:shd w:val="clear" w:color="auto" w:fill="auto"/>
          </w:tcPr>
          <w:p w14:paraId="6D56F16F" w14:textId="5EDBC85B" w:rsidR="00E878A1" w:rsidRPr="009B706A" w:rsidRDefault="00E878A1"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Button cho phép người dùng sửa hoặc xóa phụ liệu.</w:t>
            </w:r>
          </w:p>
        </w:tc>
      </w:tr>
      <w:tr w:rsidR="007B7F17" w:rsidRPr="009B706A" w14:paraId="4F06E343" w14:textId="77777777" w:rsidTr="00935B30">
        <w:tc>
          <w:tcPr>
            <w:tcW w:w="5000" w:type="pct"/>
            <w:gridSpan w:val="4"/>
            <w:shd w:val="clear" w:color="auto" w:fill="CCFF66"/>
          </w:tcPr>
          <w:p w14:paraId="77DF5D30" w14:textId="7B17D068" w:rsidR="007B7F17" w:rsidRPr="00E478C5" w:rsidRDefault="007B7F17" w:rsidP="00E478C5">
            <w:pPr>
              <w:jc w:val="center"/>
              <w:rPr>
                <w:rFonts w:asciiTheme="majorHAnsi" w:hAnsiTheme="majorHAnsi" w:cstheme="majorHAnsi"/>
                <w:b/>
                <w:color w:val="000000" w:themeColor="text1"/>
                <w:sz w:val="26"/>
                <w:szCs w:val="26"/>
              </w:rPr>
            </w:pPr>
            <w:r w:rsidRPr="00E478C5">
              <w:rPr>
                <w:rFonts w:asciiTheme="majorHAnsi" w:hAnsiTheme="majorHAnsi" w:cstheme="majorHAnsi"/>
                <w:b/>
                <w:color w:val="000000" w:themeColor="text1"/>
                <w:sz w:val="26"/>
                <w:szCs w:val="26"/>
              </w:rPr>
              <w:t>Nội dung hiển thị</w:t>
            </w:r>
          </w:p>
        </w:tc>
      </w:tr>
      <w:tr w:rsidR="007B7F17" w:rsidRPr="009B706A" w14:paraId="7059BB64" w14:textId="77777777" w:rsidTr="00935B30">
        <w:tc>
          <w:tcPr>
            <w:tcW w:w="1118" w:type="pct"/>
            <w:shd w:val="clear" w:color="auto" w:fill="CCFF66"/>
          </w:tcPr>
          <w:p w14:paraId="56495FAC" w14:textId="77777777" w:rsidR="007B7F17" w:rsidRPr="00E478C5" w:rsidRDefault="007B7F17" w:rsidP="00E478C5">
            <w:pPr>
              <w:jc w:val="center"/>
              <w:rPr>
                <w:rFonts w:asciiTheme="majorHAnsi" w:hAnsiTheme="majorHAnsi" w:cstheme="majorHAnsi"/>
                <w:b/>
                <w:sz w:val="26"/>
                <w:szCs w:val="26"/>
                <w:lang w:val="vi-VN"/>
              </w:rPr>
            </w:pPr>
            <w:r w:rsidRPr="00E478C5">
              <w:rPr>
                <w:rFonts w:asciiTheme="majorHAnsi" w:hAnsiTheme="majorHAnsi" w:cstheme="majorHAnsi"/>
                <w:b/>
                <w:color w:val="000000" w:themeColor="text1"/>
                <w:sz w:val="26"/>
                <w:szCs w:val="26"/>
              </w:rPr>
              <w:t>Tên hành động</w:t>
            </w:r>
          </w:p>
        </w:tc>
        <w:tc>
          <w:tcPr>
            <w:tcW w:w="1118" w:type="pct"/>
            <w:shd w:val="clear" w:color="auto" w:fill="CCFF66"/>
          </w:tcPr>
          <w:p w14:paraId="57E83D9F" w14:textId="77777777" w:rsidR="007B7F17" w:rsidRPr="00E478C5" w:rsidRDefault="007B7F17" w:rsidP="00E478C5">
            <w:pPr>
              <w:jc w:val="center"/>
              <w:rPr>
                <w:rFonts w:asciiTheme="majorHAnsi" w:hAnsiTheme="majorHAnsi" w:cstheme="majorHAnsi"/>
                <w:b/>
                <w:sz w:val="26"/>
                <w:szCs w:val="26"/>
                <w:lang w:val="vi-VN"/>
              </w:rPr>
            </w:pPr>
            <w:r w:rsidRPr="00E478C5">
              <w:rPr>
                <w:rFonts w:asciiTheme="majorHAnsi" w:hAnsiTheme="majorHAnsi" w:cstheme="majorHAnsi"/>
                <w:b/>
                <w:color w:val="000000" w:themeColor="text1"/>
                <w:sz w:val="26"/>
                <w:szCs w:val="26"/>
              </w:rPr>
              <w:t>Mô tả</w:t>
            </w:r>
          </w:p>
        </w:tc>
        <w:tc>
          <w:tcPr>
            <w:tcW w:w="1118" w:type="pct"/>
            <w:shd w:val="clear" w:color="auto" w:fill="CCFF66"/>
          </w:tcPr>
          <w:p w14:paraId="0390EB6F" w14:textId="77777777" w:rsidR="007B7F17" w:rsidRPr="00E478C5" w:rsidRDefault="007B7F17" w:rsidP="00E478C5">
            <w:pPr>
              <w:jc w:val="center"/>
              <w:rPr>
                <w:rFonts w:asciiTheme="majorHAnsi" w:hAnsiTheme="majorHAnsi" w:cstheme="majorHAnsi"/>
                <w:b/>
                <w:sz w:val="26"/>
                <w:szCs w:val="26"/>
                <w:lang w:val="vi-VN"/>
              </w:rPr>
            </w:pPr>
            <w:r w:rsidRPr="00E478C5">
              <w:rPr>
                <w:rFonts w:asciiTheme="majorHAnsi" w:hAnsiTheme="majorHAnsi" w:cstheme="majorHAnsi"/>
                <w:b/>
                <w:color w:val="000000" w:themeColor="text1"/>
                <w:sz w:val="26"/>
                <w:szCs w:val="26"/>
              </w:rPr>
              <w:t>Thành công</w:t>
            </w:r>
          </w:p>
        </w:tc>
        <w:tc>
          <w:tcPr>
            <w:tcW w:w="1646" w:type="pct"/>
            <w:shd w:val="clear" w:color="auto" w:fill="CCFF66"/>
          </w:tcPr>
          <w:p w14:paraId="69A4BFAA" w14:textId="77777777" w:rsidR="007B7F17" w:rsidRPr="00E478C5" w:rsidRDefault="007B7F17" w:rsidP="00E478C5">
            <w:pPr>
              <w:jc w:val="center"/>
              <w:rPr>
                <w:rFonts w:asciiTheme="majorHAnsi" w:hAnsiTheme="majorHAnsi" w:cstheme="majorHAnsi"/>
                <w:b/>
                <w:sz w:val="26"/>
                <w:szCs w:val="26"/>
                <w:lang w:val="vi-VN"/>
              </w:rPr>
            </w:pPr>
            <w:r w:rsidRPr="00E478C5">
              <w:rPr>
                <w:rFonts w:asciiTheme="majorHAnsi" w:hAnsiTheme="majorHAnsi" w:cstheme="majorHAnsi"/>
                <w:b/>
                <w:color w:val="000000" w:themeColor="text1"/>
                <w:sz w:val="26"/>
                <w:szCs w:val="26"/>
              </w:rPr>
              <w:t>Không thành công</w:t>
            </w:r>
          </w:p>
        </w:tc>
      </w:tr>
      <w:tr w:rsidR="007B7F17" w:rsidRPr="009B706A" w14:paraId="57A9B711" w14:textId="77777777" w:rsidTr="00935B30">
        <w:tc>
          <w:tcPr>
            <w:tcW w:w="1118" w:type="pct"/>
          </w:tcPr>
          <w:p w14:paraId="3D76D4FA" w14:textId="0ABF95E0" w:rsidR="007B7F17" w:rsidRPr="009B706A" w:rsidRDefault="00E878A1"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Thêm mới topping</w:t>
            </w:r>
          </w:p>
        </w:tc>
        <w:tc>
          <w:tcPr>
            <w:tcW w:w="1118" w:type="pct"/>
          </w:tcPr>
          <w:p w14:paraId="12D55928" w14:textId="1F73E5AE" w:rsidR="007B7F17" w:rsidRPr="009B706A" w:rsidRDefault="00E878A1"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Thêm một phụ liệu mới vào hệ thống</w:t>
            </w:r>
          </w:p>
        </w:tc>
        <w:tc>
          <w:tcPr>
            <w:tcW w:w="1118" w:type="pct"/>
          </w:tcPr>
          <w:p w14:paraId="1DCA214F" w14:textId="1F5D5EF0" w:rsidR="007B7F17" w:rsidRPr="009B706A" w:rsidRDefault="00E878A1"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 xml:space="preserve">Phụ liệu mới được thêm vào danh sách </w:t>
            </w:r>
            <w:r w:rsidRPr="009B706A">
              <w:rPr>
                <w:rFonts w:asciiTheme="majorHAnsi" w:hAnsiTheme="majorHAnsi" w:cstheme="majorHAnsi"/>
                <w:bCs/>
                <w:color w:val="000000" w:themeColor="text1"/>
                <w:sz w:val="26"/>
                <w:szCs w:val="26"/>
              </w:rPr>
              <w:lastRenderedPageBreak/>
              <w:t>và hiển thị ngay lập tức.</w:t>
            </w:r>
          </w:p>
        </w:tc>
        <w:tc>
          <w:tcPr>
            <w:tcW w:w="1646" w:type="pct"/>
          </w:tcPr>
          <w:p w14:paraId="6E6C9C01" w14:textId="598D797D" w:rsidR="007B7F17" w:rsidRPr="009B706A" w:rsidRDefault="00E878A1"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lastRenderedPageBreak/>
              <w:t>Phụ liệu không được thêm do thiếu thông tin hoặc lỗi.</w:t>
            </w:r>
          </w:p>
        </w:tc>
      </w:tr>
      <w:tr w:rsidR="00E878A1" w:rsidRPr="009B706A" w14:paraId="23777B1C" w14:textId="77777777" w:rsidTr="00935B30">
        <w:tc>
          <w:tcPr>
            <w:tcW w:w="1118" w:type="pct"/>
          </w:tcPr>
          <w:p w14:paraId="7768BD92" w14:textId="4D08671A" w:rsidR="00E878A1" w:rsidRPr="009B706A" w:rsidRDefault="00E878A1"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Sửa</w:t>
            </w:r>
          </w:p>
        </w:tc>
        <w:tc>
          <w:tcPr>
            <w:tcW w:w="1118" w:type="pct"/>
          </w:tcPr>
          <w:p w14:paraId="083D7723" w14:textId="707BD82D" w:rsidR="00E878A1" w:rsidRPr="009B706A" w:rsidRDefault="00E878A1"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Sửa thông tin của phụ liệu đã chọn</w:t>
            </w:r>
          </w:p>
        </w:tc>
        <w:tc>
          <w:tcPr>
            <w:tcW w:w="1118" w:type="pct"/>
          </w:tcPr>
          <w:p w14:paraId="39103F2D" w14:textId="404281BC" w:rsidR="00E878A1" w:rsidRPr="009B706A" w:rsidRDefault="00E878A1"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Thông tin phụ liệu được cập nhật ngay trong danh sách.</w:t>
            </w:r>
          </w:p>
        </w:tc>
        <w:tc>
          <w:tcPr>
            <w:tcW w:w="1646" w:type="pct"/>
          </w:tcPr>
          <w:p w14:paraId="3F54636F" w14:textId="4641FBA8" w:rsidR="00E878A1" w:rsidRPr="009B706A" w:rsidRDefault="00E878A1"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Không thể cập nhật do lỗi nhập liệu.</w:t>
            </w:r>
          </w:p>
        </w:tc>
      </w:tr>
      <w:tr w:rsidR="00E878A1" w:rsidRPr="009B706A" w14:paraId="26E01290" w14:textId="77777777" w:rsidTr="00935B30">
        <w:tc>
          <w:tcPr>
            <w:tcW w:w="1118" w:type="pct"/>
          </w:tcPr>
          <w:p w14:paraId="0099503C" w14:textId="125B55D7" w:rsidR="00E878A1" w:rsidRPr="009B706A" w:rsidRDefault="00E878A1"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Xoá</w:t>
            </w:r>
          </w:p>
        </w:tc>
        <w:tc>
          <w:tcPr>
            <w:tcW w:w="1118" w:type="pct"/>
          </w:tcPr>
          <w:p w14:paraId="14A7BD01" w14:textId="291A62B5" w:rsidR="00E878A1" w:rsidRPr="009B706A" w:rsidRDefault="00E878A1"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Xóa phụ liệu đã chọn khỏi hệ thống</w:t>
            </w:r>
          </w:p>
        </w:tc>
        <w:tc>
          <w:tcPr>
            <w:tcW w:w="1118" w:type="pct"/>
          </w:tcPr>
          <w:p w14:paraId="020A937A" w14:textId="6A5E3279" w:rsidR="00E878A1" w:rsidRPr="009B706A" w:rsidRDefault="00E878A1"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Phụ liệu được xóa khỏi danh sách và hệ thống.</w:t>
            </w:r>
          </w:p>
        </w:tc>
        <w:tc>
          <w:tcPr>
            <w:tcW w:w="1646" w:type="pct"/>
          </w:tcPr>
          <w:p w14:paraId="6AC87291" w14:textId="60A32170" w:rsidR="00E878A1" w:rsidRPr="009B706A" w:rsidRDefault="00E878A1"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Lỗi khi xóa phụ liệu (ví dụ: phụ liệu đang được sử dụng).</w:t>
            </w:r>
          </w:p>
        </w:tc>
      </w:tr>
    </w:tbl>
    <w:p w14:paraId="37567B29" w14:textId="77777777" w:rsidR="00E878A1" w:rsidRPr="00E478C5" w:rsidRDefault="00862DF7" w:rsidP="0049382E">
      <w:pPr>
        <w:pStyle w:val="oancuaDanhsach"/>
        <w:spacing w:before="120" w:after="120"/>
        <w:ind w:left="0"/>
        <w:jc w:val="both"/>
        <w:outlineLvl w:val="1"/>
        <w:rPr>
          <w:rFonts w:asciiTheme="majorHAnsi" w:hAnsiTheme="majorHAnsi" w:cstheme="majorHAnsi"/>
          <w:b/>
          <w:szCs w:val="26"/>
        </w:rPr>
      </w:pPr>
      <w:bookmarkStart w:id="67" w:name="_Toc198617491"/>
      <w:r w:rsidRPr="00E478C5">
        <w:rPr>
          <w:rFonts w:asciiTheme="majorHAnsi" w:hAnsiTheme="majorHAnsi" w:cstheme="majorHAnsi"/>
          <w:b/>
          <w:szCs w:val="26"/>
        </w:rPr>
        <w:t>UI-3</w:t>
      </w:r>
      <w:r w:rsidR="00054E3A" w:rsidRPr="00E478C5">
        <w:rPr>
          <w:rFonts w:asciiTheme="majorHAnsi" w:hAnsiTheme="majorHAnsi" w:cstheme="majorHAnsi"/>
          <w:b/>
          <w:szCs w:val="26"/>
        </w:rPr>
        <w:t>7</w:t>
      </w:r>
      <w:r w:rsidRPr="00E478C5">
        <w:rPr>
          <w:rFonts w:asciiTheme="majorHAnsi" w:hAnsiTheme="majorHAnsi" w:cstheme="majorHAnsi"/>
          <w:b/>
          <w:szCs w:val="26"/>
        </w:rPr>
        <w:t xml:space="preserve"> Giao diện Thêm Mới Phụ Liệu</w:t>
      </w:r>
      <w:r w:rsidR="00E878A1" w:rsidRPr="00E478C5">
        <w:rPr>
          <w:rFonts w:asciiTheme="majorHAnsi" w:hAnsiTheme="majorHAnsi" w:cstheme="majorHAnsi"/>
          <w:b/>
          <w:szCs w:val="26"/>
        </w:rPr>
        <w:t>.</w:t>
      </w:r>
      <w:bookmarkEnd w:id="67"/>
    </w:p>
    <w:p w14:paraId="18A47D73" w14:textId="4B347AC3" w:rsidR="00403CFB" w:rsidRPr="009B706A" w:rsidRDefault="006C41A3" w:rsidP="0049382E">
      <w:pPr>
        <w:pStyle w:val="oancuaDanhsach"/>
        <w:spacing w:before="120" w:after="120"/>
        <w:ind w:left="0"/>
        <w:jc w:val="both"/>
        <w:rPr>
          <w:rFonts w:asciiTheme="majorHAnsi" w:hAnsiTheme="majorHAnsi" w:cstheme="majorHAnsi"/>
          <w:b/>
          <w:bCs/>
          <w:color w:val="000000"/>
          <w:szCs w:val="26"/>
        </w:rPr>
      </w:pPr>
      <w:r w:rsidRPr="009B706A">
        <w:rPr>
          <w:rFonts w:asciiTheme="majorHAnsi" w:hAnsiTheme="majorHAnsi" w:cstheme="majorHAnsi"/>
          <w:b/>
          <w:bCs/>
          <w:noProof/>
          <w:szCs w:val="26"/>
        </w:rPr>
        <w:drawing>
          <wp:inline distT="0" distB="0" distL="0" distR="0" wp14:anchorId="06EEE993" wp14:editId="31488E71">
            <wp:extent cx="5734050" cy="3933825"/>
            <wp:effectExtent l="0" t="0" r="0" b="9525"/>
            <wp:docPr id="15279062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90624" name="Picture 1" descr="A screenshot of a computer&#10;&#10;AI-generated content may be incorrect."/>
                    <pic:cNvPicPr/>
                  </pic:nvPicPr>
                  <pic:blipFill>
                    <a:blip r:embed="rId46"/>
                    <a:stretch>
                      <a:fillRect/>
                    </a:stretch>
                  </pic:blipFill>
                  <pic:spPr>
                    <a:xfrm>
                      <a:off x="0" y="0"/>
                      <a:ext cx="5734050" cy="3933825"/>
                    </a:xfrm>
                    <a:prstGeom prst="rect">
                      <a:avLst/>
                    </a:prstGeom>
                  </pic:spPr>
                </pic:pic>
              </a:graphicData>
            </a:graphic>
          </wp:inline>
        </w:drawing>
      </w:r>
    </w:p>
    <w:tbl>
      <w:tblPr>
        <w:tblStyle w:val="LiBang"/>
        <w:tblW w:w="5585" w:type="pct"/>
        <w:tblLook w:val="04A0" w:firstRow="1" w:lastRow="0" w:firstColumn="1" w:lastColumn="0" w:noHBand="0" w:noVBand="1"/>
      </w:tblPr>
      <w:tblGrid>
        <w:gridCol w:w="2252"/>
        <w:gridCol w:w="2253"/>
        <w:gridCol w:w="2253"/>
        <w:gridCol w:w="3317"/>
      </w:tblGrid>
      <w:tr w:rsidR="00E878A1" w:rsidRPr="009B706A" w14:paraId="51F4E6AF" w14:textId="77777777" w:rsidTr="00935B30">
        <w:tc>
          <w:tcPr>
            <w:tcW w:w="2236" w:type="pct"/>
            <w:gridSpan w:val="2"/>
            <w:shd w:val="clear" w:color="auto" w:fill="CCFF66"/>
          </w:tcPr>
          <w:p w14:paraId="0214884E" w14:textId="77777777" w:rsidR="00E878A1" w:rsidRPr="00E478C5" w:rsidRDefault="00E878A1" w:rsidP="0049382E">
            <w:pPr>
              <w:jc w:val="both"/>
              <w:rPr>
                <w:rFonts w:asciiTheme="majorHAnsi" w:hAnsiTheme="majorHAnsi" w:cstheme="majorHAnsi"/>
                <w:b/>
                <w:sz w:val="26"/>
                <w:szCs w:val="26"/>
              </w:rPr>
            </w:pPr>
            <w:r w:rsidRPr="00E478C5">
              <w:rPr>
                <w:rFonts w:asciiTheme="majorHAnsi" w:hAnsiTheme="majorHAnsi" w:cstheme="majorHAnsi"/>
                <w:b/>
                <w:color w:val="000000" w:themeColor="text1"/>
                <w:sz w:val="26"/>
                <w:szCs w:val="26"/>
              </w:rPr>
              <w:t>Hiển thị</w:t>
            </w:r>
          </w:p>
        </w:tc>
        <w:tc>
          <w:tcPr>
            <w:tcW w:w="2764" w:type="pct"/>
            <w:gridSpan w:val="2"/>
          </w:tcPr>
          <w:p w14:paraId="68BDBC7D" w14:textId="7ACD5EC3" w:rsidR="00E878A1" w:rsidRPr="009B706A" w:rsidRDefault="00E878A1" w:rsidP="0049382E">
            <w:pPr>
              <w:jc w:val="both"/>
              <w:rPr>
                <w:rFonts w:asciiTheme="majorHAnsi" w:hAnsiTheme="majorHAnsi" w:cstheme="majorHAnsi"/>
                <w:bCs/>
                <w:sz w:val="26"/>
                <w:szCs w:val="26"/>
              </w:rPr>
            </w:pPr>
            <w:r w:rsidRPr="009B706A">
              <w:rPr>
                <w:rFonts w:asciiTheme="majorHAnsi" w:hAnsiTheme="majorHAnsi" w:cstheme="majorHAnsi"/>
                <w:bCs/>
                <w:sz w:val="26"/>
                <w:szCs w:val="26"/>
              </w:rPr>
              <w:t>Giao diện chỉnh sửa phụ liệu (Topping)</w:t>
            </w:r>
          </w:p>
        </w:tc>
      </w:tr>
      <w:tr w:rsidR="00E878A1" w:rsidRPr="009B706A" w14:paraId="1E1A200B" w14:textId="77777777" w:rsidTr="00935B30">
        <w:tc>
          <w:tcPr>
            <w:tcW w:w="2236" w:type="pct"/>
            <w:gridSpan w:val="2"/>
            <w:shd w:val="clear" w:color="auto" w:fill="CCFF66"/>
          </w:tcPr>
          <w:p w14:paraId="3B42A383" w14:textId="77777777" w:rsidR="00E878A1" w:rsidRPr="00E478C5" w:rsidRDefault="00E878A1" w:rsidP="0049382E">
            <w:pPr>
              <w:jc w:val="both"/>
              <w:rPr>
                <w:rFonts w:asciiTheme="majorHAnsi" w:hAnsiTheme="majorHAnsi" w:cstheme="majorHAnsi"/>
                <w:b/>
                <w:sz w:val="26"/>
                <w:szCs w:val="26"/>
              </w:rPr>
            </w:pPr>
            <w:r w:rsidRPr="00E478C5">
              <w:rPr>
                <w:rFonts w:asciiTheme="majorHAnsi" w:hAnsiTheme="majorHAnsi" w:cstheme="majorHAnsi"/>
                <w:b/>
                <w:color w:val="000000" w:themeColor="text1"/>
                <w:sz w:val="26"/>
                <w:szCs w:val="26"/>
              </w:rPr>
              <w:t>Mô tả</w:t>
            </w:r>
          </w:p>
        </w:tc>
        <w:tc>
          <w:tcPr>
            <w:tcW w:w="2764" w:type="pct"/>
            <w:gridSpan w:val="2"/>
          </w:tcPr>
          <w:p w14:paraId="0687AD90" w14:textId="7CE4C5E1" w:rsidR="00E878A1" w:rsidRPr="009B706A" w:rsidRDefault="00E878A1" w:rsidP="0049382E">
            <w:pPr>
              <w:jc w:val="both"/>
              <w:rPr>
                <w:rFonts w:asciiTheme="majorHAnsi" w:hAnsiTheme="majorHAnsi" w:cstheme="majorHAnsi"/>
                <w:bCs/>
                <w:sz w:val="26"/>
                <w:szCs w:val="26"/>
              </w:rPr>
            </w:pPr>
            <w:r w:rsidRPr="009B706A">
              <w:rPr>
                <w:rFonts w:asciiTheme="majorHAnsi" w:hAnsiTheme="majorHAnsi" w:cstheme="majorHAnsi"/>
                <w:bCs/>
                <w:sz w:val="26"/>
                <w:szCs w:val="26"/>
              </w:rPr>
              <w:t>Hiển thị giao diện cho phép người dùng thêm mới hoặc chỉnh sửa phụ liệu (topping) cho sản phẩm, bao gồm tên topping, giá, và các tùy chọn.</w:t>
            </w:r>
          </w:p>
        </w:tc>
      </w:tr>
      <w:tr w:rsidR="00E878A1" w:rsidRPr="009B706A" w14:paraId="33D08D98" w14:textId="77777777" w:rsidTr="00935B30">
        <w:tc>
          <w:tcPr>
            <w:tcW w:w="2236" w:type="pct"/>
            <w:gridSpan w:val="2"/>
            <w:shd w:val="clear" w:color="auto" w:fill="CCFF66"/>
          </w:tcPr>
          <w:p w14:paraId="6B4BF858" w14:textId="77777777" w:rsidR="00E878A1" w:rsidRPr="00E478C5" w:rsidRDefault="00E878A1" w:rsidP="0049382E">
            <w:pPr>
              <w:jc w:val="both"/>
              <w:rPr>
                <w:rFonts w:asciiTheme="majorHAnsi" w:hAnsiTheme="majorHAnsi" w:cstheme="majorHAnsi"/>
                <w:b/>
                <w:sz w:val="26"/>
                <w:szCs w:val="26"/>
              </w:rPr>
            </w:pPr>
            <w:r w:rsidRPr="00E478C5">
              <w:rPr>
                <w:rFonts w:asciiTheme="majorHAnsi" w:hAnsiTheme="majorHAnsi" w:cstheme="majorHAnsi"/>
                <w:b/>
                <w:color w:val="000000" w:themeColor="text1"/>
                <w:sz w:val="26"/>
                <w:szCs w:val="26"/>
              </w:rPr>
              <w:t>Hiển thị truy cập</w:t>
            </w:r>
          </w:p>
        </w:tc>
        <w:tc>
          <w:tcPr>
            <w:tcW w:w="2764" w:type="pct"/>
            <w:gridSpan w:val="2"/>
          </w:tcPr>
          <w:p w14:paraId="5C834A91" w14:textId="2DEA7FDA" w:rsidR="00E878A1" w:rsidRPr="009B706A" w:rsidRDefault="00E878A1" w:rsidP="0049382E">
            <w:pPr>
              <w:jc w:val="both"/>
              <w:rPr>
                <w:rFonts w:asciiTheme="majorHAnsi" w:hAnsiTheme="majorHAnsi" w:cstheme="majorHAnsi"/>
                <w:bCs/>
                <w:sz w:val="26"/>
                <w:szCs w:val="26"/>
              </w:rPr>
            </w:pPr>
            <w:r w:rsidRPr="009B706A">
              <w:rPr>
                <w:rFonts w:asciiTheme="majorHAnsi" w:hAnsiTheme="majorHAnsi" w:cstheme="majorHAnsi"/>
                <w:bCs/>
                <w:sz w:val="26"/>
                <w:szCs w:val="26"/>
              </w:rPr>
              <w:t>Người dùng có thể truy cập vào giao diện này thông qua mục "Quản lý phụ liệu" trong hệ thống, chỉ có nhân viên quản lý mới có quyền truy cập và thao tác.</w:t>
            </w:r>
          </w:p>
        </w:tc>
      </w:tr>
      <w:tr w:rsidR="00E878A1" w:rsidRPr="009B706A" w14:paraId="193474D7" w14:textId="77777777" w:rsidTr="00935B30">
        <w:tc>
          <w:tcPr>
            <w:tcW w:w="5000" w:type="pct"/>
            <w:gridSpan w:val="4"/>
            <w:shd w:val="clear" w:color="auto" w:fill="CCFF66"/>
          </w:tcPr>
          <w:p w14:paraId="62D4CFCA" w14:textId="77777777" w:rsidR="00E878A1" w:rsidRPr="00E478C5" w:rsidRDefault="00E878A1" w:rsidP="00E478C5">
            <w:pPr>
              <w:jc w:val="center"/>
              <w:rPr>
                <w:rFonts w:asciiTheme="majorHAnsi" w:hAnsiTheme="majorHAnsi" w:cstheme="majorHAnsi"/>
                <w:b/>
                <w:sz w:val="26"/>
                <w:szCs w:val="26"/>
              </w:rPr>
            </w:pPr>
            <w:r w:rsidRPr="00E478C5">
              <w:rPr>
                <w:rFonts w:asciiTheme="majorHAnsi" w:hAnsiTheme="majorHAnsi" w:cstheme="majorHAnsi"/>
                <w:b/>
                <w:color w:val="000000" w:themeColor="text1"/>
                <w:sz w:val="26"/>
                <w:szCs w:val="26"/>
              </w:rPr>
              <w:t>Nội dung hiển thị</w:t>
            </w:r>
          </w:p>
        </w:tc>
      </w:tr>
      <w:tr w:rsidR="00E878A1" w:rsidRPr="009B706A" w14:paraId="2378AE8D" w14:textId="77777777" w:rsidTr="00935B30">
        <w:tc>
          <w:tcPr>
            <w:tcW w:w="1118" w:type="pct"/>
            <w:shd w:val="clear" w:color="auto" w:fill="CCFF66"/>
          </w:tcPr>
          <w:p w14:paraId="0C732AA2" w14:textId="77777777" w:rsidR="00E878A1" w:rsidRPr="00E478C5" w:rsidRDefault="00E878A1" w:rsidP="00E478C5">
            <w:pPr>
              <w:jc w:val="center"/>
              <w:rPr>
                <w:rFonts w:asciiTheme="majorHAnsi" w:hAnsiTheme="majorHAnsi" w:cstheme="majorHAnsi"/>
                <w:b/>
                <w:sz w:val="26"/>
                <w:szCs w:val="26"/>
              </w:rPr>
            </w:pPr>
            <w:r w:rsidRPr="00E478C5">
              <w:rPr>
                <w:rFonts w:asciiTheme="majorHAnsi" w:hAnsiTheme="majorHAnsi" w:cstheme="majorHAnsi"/>
                <w:b/>
                <w:color w:val="000000" w:themeColor="text1"/>
                <w:sz w:val="26"/>
                <w:szCs w:val="26"/>
              </w:rPr>
              <w:t>Mục</w:t>
            </w:r>
          </w:p>
        </w:tc>
        <w:tc>
          <w:tcPr>
            <w:tcW w:w="1118" w:type="pct"/>
            <w:shd w:val="clear" w:color="auto" w:fill="CCFF66"/>
          </w:tcPr>
          <w:p w14:paraId="39374A1D" w14:textId="77777777" w:rsidR="00E878A1" w:rsidRPr="00E478C5" w:rsidRDefault="00E878A1" w:rsidP="00E478C5">
            <w:pPr>
              <w:jc w:val="center"/>
              <w:rPr>
                <w:rFonts w:asciiTheme="majorHAnsi" w:hAnsiTheme="majorHAnsi" w:cstheme="majorHAnsi"/>
                <w:b/>
                <w:sz w:val="26"/>
                <w:szCs w:val="26"/>
              </w:rPr>
            </w:pPr>
            <w:r w:rsidRPr="00E478C5">
              <w:rPr>
                <w:rFonts w:asciiTheme="majorHAnsi" w:hAnsiTheme="majorHAnsi" w:cstheme="majorHAnsi"/>
                <w:b/>
                <w:color w:val="000000" w:themeColor="text1"/>
                <w:sz w:val="26"/>
                <w:szCs w:val="26"/>
              </w:rPr>
              <w:t>Loại</w:t>
            </w:r>
          </w:p>
        </w:tc>
        <w:tc>
          <w:tcPr>
            <w:tcW w:w="1118" w:type="pct"/>
            <w:shd w:val="clear" w:color="auto" w:fill="CCFF66"/>
          </w:tcPr>
          <w:p w14:paraId="19231C65" w14:textId="77777777" w:rsidR="00E878A1" w:rsidRPr="00E478C5" w:rsidRDefault="00E878A1" w:rsidP="00E478C5">
            <w:pPr>
              <w:jc w:val="center"/>
              <w:rPr>
                <w:rFonts w:asciiTheme="majorHAnsi" w:hAnsiTheme="majorHAnsi" w:cstheme="majorHAnsi"/>
                <w:b/>
                <w:sz w:val="26"/>
                <w:szCs w:val="26"/>
              </w:rPr>
            </w:pPr>
            <w:r w:rsidRPr="00E478C5">
              <w:rPr>
                <w:rFonts w:asciiTheme="majorHAnsi" w:hAnsiTheme="majorHAnsi" w:cstheme="majorHAnsi"/>
                <w:b/>
                <w:color w:val="000000" w:themeColor="text1"/>
                <w:sz w:val="26"/>
                <w:szCs w:val="26"/>
              </w:rPr>
              <w:t>Dữ liệu</w:t>
            </w:r>
          </w:p>
        </w:tc>
        <w:tc>
          <w:tcPr>
            <w:tcW w:w="1646" w:type="pct"/>
            <w:shd w:val="clear" w:color="auto" w:fill="CCFF66"/>
          </w:tcPr>
          <w:p w14:paraId="73050AB5" w14:textId="77777777" w:rsidR="00E878A1" w:rsidRPr="00E478C5" w:rsidRDefault="00E878A1" w:rsidP="00E478C5">
            <w:pPr>
              <w:jc w:val="center"/>
              <w:rPr>
                <w:rFonts w:asciiTheme="majorHAnsi" w:hAnsiTheme="majorHAnsi" w:cstheme="majorHAnsi"/>
                <w:b/>
                <w:sz w:val="26"/>
                <w:szCs w:val="26"/>
              </w:rPr>
            </w:pPr>
            <w:r w:rsidRPr="00E478C5">
              <w:rPr>
                <w:rFonts w:asciiTheme="majorHAnsi" w:hAnsiTheme="majorHAnsi" w:cstheme="majorHAnsi"/>
                <w:b/>
                <w:color w:val="000000" w:themeColor="text1"/>
                <w:sz w:val="26"/>
                <w:szCs w:val="26"/>
              </w:rPr>
              <w:t>Mô tả</w:t>
            </w:r>
          </w:p>
        </w:tc>
      </w:tr>
      <w:tr w:rsidR="00E878A1" w:rsidRPr="009B706A" w14:paraId="2CA7C00E" w14:textId="77777777" w:rsidTr="00935B30">
        <w:tc>
          <w:tcPr>
            <w:tcW w:w="1118" w:type="pct"/>
            <w:shd w:val="clear" w:color="auto" w:fill="auto"/>
          </w:tcPr>
          <w:p w14:paraId="67CD272B" w14:textId="1413EDDF" w:rsidR="00E878A1" w:rsidRPr="009B706A" w:rsidRDefault="00E878A1"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Tên topping</w:t>
            </w:r>
          </w:p>
        </w:tc>
        <w:tc>
          <w:tcPr>
            <w:tcW w:w="1118" w:type="pct"/>
            <w:shd w:val="clear" w:color="auto" w:fill="auto"/>
          </w:tcPr>
          <w:p w14:paraId="4464958E" w14:textId="24447997" w:rsidR="00E878A1" w:rsidRPr="009B706A" w:rsidRDefault="00E878A1"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Text</w:t>
            </w:r>
          </w:p>
        </w:tc>
        <w:tc>
          <w:tcPr>
            <w:tcW w:w="1118" w:type="pct"/>
            <w:shd w:val="clear" w:color="auto" w:fill="auto"/>
          </w:tcPr>
          <w:p w14:paraId="61CA48DE" w14:textId="11355978" w:rsidR="00E878A1" w:rsidRPr="009B706A" w:rsidRDefault="00E878A1"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Tên topping</w:t>
            </w:r>
          </w:p>
        </w:tc>
        <w:tc>
          <w:tcPr>
            <w:tcW w:w="1646" w:type="pct"/>
            <w:shd w:val="clear" w:color="auto" w:fill="auto"/>
          </w:tcPr>
          <w:p w14:paraId="285A5626" w14:textId="7FE851C1" w:rsidR="00E878A1" w:rsidRPr="009B706A" w:rsidRDefault="00E878A1"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Tên topping cần hiển thị.</w:t>
            </w:r>
          </w:p>
        </w:tc>
      </w:tr>
      <w:tr w:rsidR="00E878A1" w:rsidRPr="009B706A" w14:paraId="0571455E" w14:textId="77777777" w:rsidTr="00935B30">
        <w:tc>
          <w:tcPr>
            <w:tcW w:w="1118" w:type="pct"/>
            <w:shd w:val="clear" w:color="auto" w:fill="auto"/>
          </w:tcPr>
          <w:p w14:paraId="6826BA96" w14:textId="4DF448E6" w:rsidR="00E878A1" w:rsidRPr="009B706A" w:rsidRDefault="00E878A1"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Giá</w:t>
            </w:r>
          </w:p>
        </w:tc>
        <w:tc>
          <w:tcPr>
            <w:tcW w:w="1118" w:type="pct"/>
            <w:shd w:val="clear" w:color="auto" w:fill="auto"/>
          </w:tcPr>
          <w:p w14:paraId="30D0FEC2" w14:textId="667A9D5F" w:rsidR="00E878A1" w:rsidRPr="009B706A" w:rsidRDefault="00E878A1"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Text</w:t>
            </w:r>
          </w:p>
        </w:tc>
        <w:tc>
          <w:tcPr>
            <w:tcW w:w="1118" w:type="pct"/>
            <w:shd w:val="clear" w:color="auto" w:fill="auto"/>
          </w:tcPr>
          <w:p w14:paraId="5CCA3264" w14:textId="492EA72A" w:rsidR="00E878A1" w:rsidRPr="009B706A" w:rsidRDefault="00E878A1"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Giá</w:t>
            </w:r>
          </w:p>
        </w:tc>
        <w:tc>
          <w:tcPr>
            <w:tcW w:w="1646" w:type="pct"/>
            <w:shd w:val="clear" w:color="auto" w:fill="auto"/>
          </w:tcPr>
          <w:p w14:paraId="53FBFEF8" w14:textId="0AE2262C" w:rsidR="00E878A1" w:rsidRPr="009B706A" w:rsidRDefault="00E878A1"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Giá của sản phẩm</w:t>
            </w:r>
          </w:p>
        </w:tc>
      </w:tr>
      <w:tr w:rsidR="00E878A1" w:rsidRPr="009B706A" w14:paraId="78792D34" w14:textId="77777777" w:rsidTr="00935B30">
        <w:tc>
          <w:tcPr>
            <w:tcW w:w="1118" w:type="pct"/>
            <w:shd w:val="clear" w:color="auto" w:fill="auto"/>
          </w:tcPr>
          <w:p w14:paraId="6C2C898F" w14:textId="62A035B4" w:rsidR="00E878A1" w:rsidRPr="009B706A" w:rsidRDefault="00E878A1"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Tác vụ</w:t>
            </w:r>
          </w:p>
        </w:tc>
        <w:tc>
          <w:tcPr>
            <w:tcW w:w="1118" w:type="pct"/>
            <w:shd w:val="clear" w:color="auto" w:fill="auto"/>
          </w:tcPr>
          <w:p w14:paraId="03A62F7C" w14:textId="6E2AA8EB" w:rsidR="00E878A1" w:rsidRPr="009B706A" w:rsidRDefault="0028482D"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Button</w:t>
            </w:r>
          </w:p>
        </w:tc>
        <w:tc>
          <w:tcPr>
            <w:tcW w:w="1118" w:type="pct"/>
            <w:shd w:val="clear" w:color="auto" w:fill="auto"/>
          </w:tcPr>
          <w:p w14:paraId="19785754" w14:textId="470A1930" w:rsidR="00E878A1" w:rsidRPr="009B706A" w:rsidRDefault="0028482D"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Lưu, Hủy</w:t>
            </w:r>
          </w:p>
        </w:tc>
        <w:tc>
          <w:tcPr>
            <w:tcW w:w="1646" w:type="pct"/>
            <w:shd w:val="clear" w:color="auto" w:fill="auto"/>
          </w:tcPr>
          <w:p w14:paraId="38BAFC98" w14:textId="510242E7" w:rsidR="00E878A1" w:rsidRPr="009B706A" w:rsidRDefault="0028482D"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Lưu: Lưu topping đã thêm hoặc chỉnh sửa. Hủy: Hủy thao tác và trở lại danh sách.</w:t>
            </w:r>
          </w:p>
        </w:tc>
      </w:tr>
      <w:tr w:rsidR="00E878A1" w:rsidRPr="009B706A" w14:paraId="4D56BE6B" w14:textId="77777777" w:rsidTr="00935B30">
        <w:tc>
          <w:tcPr>
            <w:tcW w:w="5000" w:type="pct"/>
            <w:gridSpan w:val="4"/>
            <w:shd w:val="clear" w:color="auto" w:fill="CCFF66"/>
          </w:tcPr>
          <w:p w14:paraId="3A7FA12B" w14:textId="77777777" w:rsidR="00E878A1" w:rsidRPr="00E478C5" w:rsidRDefault="00E878A1" w:rsidP="00E478C5">
            <w:pPr>
              <w:jc w:val="center"/>
              <w:rPr>
                <w:rFonts w:asciiTheme="majorHAnsi" w:hAnsiTheme="majorHAnsi" w:cstheme="majorHAnsi"/>
                <w:b/>
                <w:sz w:val="26"/>
                <w:szCs w:val="26"/>
              </w:rPr>
            </w:pPr>
            <w:r w:rsidRPr="00E478C5">
              <w:rPr>
                <w:rFonts w:asciiTheme="majorHAnsi" w:hAnsiTheme="majorHAnsi" w:cstheme="majorHAnsi"/>
                <w:b/>
                <w:color w:val="000000" w:themeColor="text1"/>
                <w:sz w:val="26"/>
                <w:szCs w:val="26"/>
              </w:rPr>
              <w:t>Nội dung hiển thị</w:t>
            </w:r>
          </w:p>
        </w:tc>
      </w:tr>
      <w:tr w:rsidR="00E878A1" w:rsidRPr="009B706A" w14:paraId="02972CCA" w14:textId="77777777" w:rsidTr="00935B30">
        <w:tc>
          <w:tcPr>
            <w:tcW w:w="1118" w:type="pct"/>
            <w:shd w:val="clear" w:color="auto" w:fill="CCFF66"/>
          </w:tcPr>
          <w:p w14:paraId="13D3F9DF" w14:textId="77777777" w:rsidR="00E878A1" w:rsidRPr="00E478C5" w:rsidRDefault="00E878A1" w:rsidP="00E478C5">
            <w:pPr>
              <w:jc w:val="center"/>
              <w:rPr>
                <w:rFonts w:asciiTheme="majorHAnsi" w:hAnsiTheme="majorHAnsi" w:cstheme="majorHAnsi"/>
                <w:b/>
                <w:sz w:val="26"/>
                <w:szCs w:val="26"/>
                <w:lang w:val="vi-VN"/>
              </w:rPr>
            </w:pPr>
            <w:r w:rsidRPr="00E478C5">
              <w:rPr>
                <w:rFonts w:asciiTheme="majorHAnsi" w:hAnsiTheme="majorHAnsi" w:cstheme="majorHAnsi"/>
                <w:b/>
                <w:color w:val="000000" w:themeColor="text1"/>
                <w:sz w:val="26"/>
                <w:szCs w:val="26"/>
              </w:rPr>
              <w:t>Tên hành động</w:t>
            </w:r>
          </w:p>
        </w:tc>
        <w:tc>
          <w:tcPr>
            <w:tcW w:w="1118" w:type="pct"/>
            <w:shd w:val="clear" w:color="auto" w:fill="CCFF66"/>
          </w:tcPr>
          <w:p w14:paraId="4625A22C" w14:textId="77777777" w:rsidR="00E878A1" w:rsidRPr="00E478C5" w:rsidRDefault="00E878A1" w:rsidP="00E478C5">
            <w:pPr>
              <w:jc w:val="center"/>
              <w:rPr>
                <w:rFonts w:asciiTheme="majorHAnsi" w:hAnsiTheme="majorHAnsi" w:cstheme="majorHAnsi"/>
                <w:b/>
                <w:sz w:val="26"/>
                <w:szCs w:val="26"/>
                <w:lang w:val="vi-VN"/>
              </w:rPr>
            </w:pPr>
            <w:r w:rsidRPr="00E478C5">
              <w:rPr>
                <w:rFonts w:asciiTheme="majorHAnsi" w:hAnsiTheme="majorHAnsi" w:cstheme="majorHAnsi"/>
                <w:b/>
                <w:color w:val="000000" w:themeColor="text1"/>
                <w:sz w:val="26"/>
                <w:szCs w:val="26"/>
              </w:rPr>
              <w:t>Mô tả</w:t>
            </w:r>
          </w:p>
        </w:tc>
        <w:tc>
          <w:tcPr>
            <w:tcW w:w="1118" w:type="pct"/>
            <w:shd w:val="clear" w:color="auto" w:fill="CCFF66"/>
          </w:tcPr>
          <w:p w14:paraId="2CCB5ABC" w14:textId="77777777" w:rsidR="00E878A1" w:rsidRPr="00E478C5" w:rsidRDefault="00E878A1" w:rsidP="00E478C5">
            <w:pPr>
              <w:jc w:val="center"/>
              <w:rPr>
                <w:rFonts w:asciiTheme="majorHAnsi" w:hAnsiTheme="majorHAnsi" w:cstheme="majorHAnsi"/>
                <w:b/>
                <w:sz w:val="26"/>
                <w:szCs w:val="26"/>
                <w:lang w:val="vi-VN"/>
              </w:rPr>
            </w:pPr>
            <w:r w:rsidRPr="00E478C5">
              <w:rPr>
                <w:rFonts w:asciiTheme="majorHAnsi" w:hAnsiTheme="majorHAnsi" w:cstheme="majorHAnsi"/>
                <w:b/>
                <w:color w:val="000000" w:themeColor="text1"/>
                <w:sz w:val="26"/>
                <w:szCs w:val="26"/>
              </w:rPr>
              <w:t>Thành công</w:t>
            </w:r>
          </w:p>
        </w:tc>
        <w:tc>
          <w:tcPr>
            <w:tcW w:w="1646" w:type="pct"/>
            <w:shd w:val="clear" w:color="auto" w:fill="CCFF66"/>
          </w:tcPr>
          <w:p w14:paraId="1064B597" w14:textId="77777777" w:rsidR="00E878A1" w:rsidRPr="00E478C5" w:rsidRDefault="00E878A1" w:rsidP="00E478C5">
            <w:pPr>
              <w:jc w:val="center"/>
              <w:rPr>
                <w:rFonts w:asciiTheme="majorHAnsi" w:hAnsiTheme="majorHAnsi" w:cstheme="majorHAnsi"/>
                <w:b/>
                <w:sz w:val="26"/>
                <w:szCs w:val="26"/>
                <w:lang w:val="vi-VN"/>
              </w:rPr>
            </w:pPr>
            <w:r w:rsidRPr="00E478C5">
              <w:rPr>
                <w:rFonts w:asciiTheme="majorHAnsi" w:hAnsiTheme="majorHAnsi" w:cstheme="majorHAnsi"/>
                <w:b/>
                <w:color w:val="000000" w:themeColor="text1"/>
                <w:sz w:val="26"/>
                <w:szCs w:val="26"/>
              </w:rPr>
              <w:t>Không thành công</w:t>
            </w:r>
          </w:p>
        </w:tc>
      </w:tr>
      <w:tr w:rsidR="00E878A1" w:rsidRPr="009B706A" w14:paraId="7D6A54BC" w14:textId="77777777" w:rsidTr="00935B30">
        <w:tc>
          <w:tcPr>
            <w:tcW w:w="1118" w:type="pct"/>
          </w:tcPr>
          <w:p w14:paraId="7C9DE712" w14:textId="38058E68" w:rsidR="00E878A1" w:rsidRPr="009B706A" w:rsidRDefault="0028482D"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lastRenderedPageBreak/>
              <w:t>Thêm mới topping</w:t>
            </w:r>
          </w:p>
        </w:tc>
        <w:tc>
          <w:tcPr>
            <w:tcW w:w="1118" w:type="pct"/>
          </w:tcPr>
          <w:p w14:paraId="50B68564" w14:textId="455B2E5C" w:rsidR="00E878A1" w:rsidRPr="009B706A" w:rsidRDefault="0028482D"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Thêm một topping mới vào hệ thống.</w:t>
            </w:r>
          </w:p>
        </w:tc>
        <w:tc>
          <w:tcPr>
            <w:tcW w:w="1118" w:type="pct"/>
          </w:tcPr>
          <w:p w14:paraId="052834CF" w14:textId="567501EF" w:rsidR="00E878A1" w:rsidRPr="009B706A" w:rsidRDefault="0028482D"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Topping mới được thêm vào danh sách và hiển thị ngay lập tức.</w:t>
            </w:r>
          </w:p>
        </w:tc>
        <w:tc>
          <w:tcPr>
            <w:tcW w:w="1646" w:type="pct"/>
          </w:tcPr>
          <w:p w14:paraId="727E96C1" w14:textId="4430B181" w:rsidR="00E878A1" w:rsidRPr="009B706A" w:rsidRDefault="0028482D"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Topping không được thêm do thiếu thông tin hoặc lỗi hệ thống.</w:t>
            </w:r>
          </w:p>
        </w:tc>
      </w:tr>
      <w:tr w:rsidR="0028482D" w:rsidRPr="009B706A" w14:paraId="7DF74BA9" w14:textId="77777777" w:rsidTr="00935B30">
        <w:tc>
          <w:tcPr>
            <w:tcW w:w="1118" w:type="pct"/>
          </w:tcPr>
          <w:p w14:paraId="2DCCC2E1" w14:textId="44C883FB" w:rsidR="0028482D" w:rsidRPr="009B706A" w:rsidRDefault="0028482D"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Huỷ</w:t>
            </w:r>
          </w:p>
        </w:tc>
        <w:tc>
          <w:tcPr>
            <w:tcW w:w="1118" w:type="pct"/>
          </w:tcPr>
          <w:p w14:paraId="235CEA63" w14:textId="63583248" w:rsidR="0028482D" w:rsidRPr="009B706A" w:rsidRDefault="0028482D"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Huỷ Thêm một topping mới vào hệ thống.</w:t>
            </w:r>
          </w:p>
        </w:tc>
        <w:tc>
          <w:tcPr>
            <w:tcW w:w="1118" w:type="pct"/>
          </w:tcPr>
          <w:p w14:paraId="3E9897BB" w14:textId="001AD615" w:rsidR="0028482D" w:rsidRPr="009B706A" w:rsidRDefault="0028482D"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 xml:space="preserve">Huỷ Topping mới được thêm vào danh sách </w:t>
            </w:r>
          </w:p>
        </w:tc>
        <w:tc>
          <w:tcPr>
            <w:tcW w:w="1646" w:type="pct"/>
          </w:tcPr>
          <w:p w14:paraId="7F01AA82" w14:textId="285DC172" w:rsidR="0028482D" w:rsidRPr="009B706A" w:rsidRDefault="0028482D"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 xml:space="preserve">Không huỷ thêm. </w:t>
            </w:r>
          </w:p>
        </w:tc>
      </w:tr>
    </w:tbl>
    <w:p w14:paraId="23392FD1" w14:textId="77777777" w:rsidR="0028482D" w:rsidRPr="00E478C5" w:rsidRDefault="00862DF7" w:rsidP="0049382E">
      <w:pPr>
        <w:pStyle w:val="oancuaDanhsach"/>
        <w:spacing w:before="120" w:after="120"/>
        <w:ind w:left="0"/>
        <w:jc w:val="both"/>
        <w:outlineLvl w:val="1"/>
        <w:rPr>
          <w:rFonts w:asciiTheme="majorHAnsi" w:hAnsiTheme="majorHAnsi" w:cstheme="majorHAnsi"/>
          <w:b/>
          <w:szCs w:val="26"/>
        </w:rPr>
      </w:pPr>
      <w:bookmarkStart w:id="68" w:name="_Toc198617492"/>
      <w:r w:rsidRPr="00E478C5">
        <w:rPr>
          <w:rFonts w:asciiTheme="majorHAnsi" w:hAnsiTheme="majorHAnsi" w:cstheme="majorHAnsi"/>
          <w:b/>
          <w:szCs w:val="26"/>
        </w:rPr>
        <w:t>UI-3</w:t>
      </w:r>
      <w:r w:rsidR="00054E3A" w:rsidRPr="00E478C5">
        <w:rPr>
          <w:rFonts w:asciiTheme="majorHAnsi" w:hAnsiTheme="majorHAnsi" w:cstheme="majorHAnsi"/>
          <w:b/>
          <w:szCs w:val="26"/>
        </w:rPr>
        <w:t>8</w:t>
      </w:r>
      <w:r w:rsidRPr="00E478C5">
        <w:rPr>
          <w:rFonts w:asciiTheme="majorHAnsi" w:hAnsiTheme="majorHAnsi" w:cstheme="majorHAnsi"/>
          <w:b/>
          <w:szCs w:val="26"/>
        </w:rPr>
        <w:t xml:space="preserve"> Giao diện Chỉnh Sửa Phụ Liệu</w:t>
      </w:r>
      <w:r w:rsidR="0028482D" w:rsidRPr="00E478C5">
        <w:rPr>
          <w:rFonts w:asciiTheme="majorHAnsi" w:hAnsiTheme="majorHAnsi" w:cstheme="majorHAnsi"/>
          <w:b/>
          <w:szCs w:val="26"/>
        </w:rPr>
        <w:t>.</w:t>
      </w:r>
      <w:bookmarkEnd w:id="68"/>
    </w:p>
    <w:p w14:paraId="35005C6F" w14:textId="5AA2663E" w:rsidR="00E37A66" w:rsidRPr="009B706A" w:rsidRDefault="00E37A66" w:rsidP="0049382E">
      <w:pPr>
        <w:pStyle w:val="oancuaDanhsach"/>
        <w:spacing w:before="120" w:after="120"/>
        <w:ind w:left="0"/>
        <w:jc w:val="both"/>
        <w:rPr>
          <w:rFonts w:asciiTheme="majorHAnsi" w:hAnsiTheme="majorHAnsi" w:cstheme="majorHAnsi"/>
          <w:b/>
          <w:bCs/>
          <w:color w:val="000000"/>
          <w:szCs w:val="26"/>
        </w:rPr>
      </w:pPr>
      <w:r w:rsidRPr="009B706A">
        <w:rPr>
          <w:rFonts w:asciiTheme="majorHAnsi" w:hAnsiTheme="majorHAnsi" w:cstheme="majorHAnsi"/>
          <w:b/>
          <w:bCs/>
          <w:noProof/>
          <w:szCs w:val="26"/>
        </w:rPr>
        <w:drawing>
          <wp:inline distT="0" distB="0" distL="0" distR="0" wp14:anchorId="48F66C2D" wp14:editId="2D01A4FA">
            <wp:extent cx="5734050" cy="2760980"/>
            <wp:effectExtent l="0" t="0" r="0" b="1270"/>
            <wp:docPr id="23696803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968038" name="Picture 1" descr="A screenshot of a computer&#10;&#10;AI-generated content may be incorrect."/>
                    <pic:cNvPicPr/>
                  </pic:nvPicPr>
                  <pic:blipFill>
                    <a:blip r:embed="rId47"/>
                    <a:stretch>
                      <a:fillRect/>
                    </a:stretch>
                  </pic:blipFill>
                  <pic:spPr>
                    <a:xfrm>
                      <a:off x="0" y="0"/>
                      <a:ext cx="5734050" cy="2760980"/>
                    </a:xfrm>
                    <a:prstGeom prst="rect">
                      <a:avLst/>
                    </a:prstGeom>
                  </pic:spPr>
                </pic:pic>
              </a:graphicData>
            </a:graphic>
          </wp:inline>
        </w:drawing>
      </w:r>
    </w:p>
    <w:tbl>
      <w:tblPr>
        <w:tblStyle w:val="LiBang"/>
        <w:tblW w:w="4995" w:type="pct"/>
        <w:tblLook w:val="04A0" w:firstRow="1" w:lastRow="0" w:firstColumn="1" w:lastColumn="0" w:noHBand="0" w:noVBand="1"/>
      </w:tblPr>
      <w:tblGrid>
        <w:gridCol w:w="2252"/>
        <w:gridCol w:w="2253"/>
        <w:gridCol w:w="2253"/>
        <w:gridCol w:w="2253"/>
      </w:tblGrid>
      <w:tr w:rsidR="0028482D" w:rsidRPr="009B706A" w14:paraId="52CD2E07" w14:textId="77777777" w:rsidTr="005D3980">
        <w:tc>
          <w:tcPr>
            <w:tcW w:w="2500" w:type="pct"/>
            <w:gridSpan w:val="2"/>
            <w:shd w:val="clear" w:color="auto" w:fill="CCFF66"/>
          </w:tcPr>
          <w:p w14:paraId="6D43DCDC" w14:textId="77777777" w:rsidR="0028482D" w:rsidRPr="00E478C5" w:rsidRDefault="0028482D" w:rsidP="0049382E">
            <w:pPr>
              <w:jc w:val="both"/>
              <w:rPr>
                <w:rFonts w:asciiTheme="majorHAnsi" w:hAnsiTheme="majorHAnsi" w:cstheme="majorHAnsi"/>
                <w:b/>
                <w:sz w:val="26"/>
                <w:szCs w:val="26"/>
              </w:rPr>
            </w:pPr>
            <w:r w:rsidRPr="00E478C5">
              <w:rPr>
                <w:rFonts w:asciiTheme="majorHAnsi" w:hAnsiTheme="majorHAnsi" w:cstheme="majorHAnsi"/>
                <w:b/>
                <w:color w:val="000000" w:themeColor="text1"/>
                <w:sz w:val="26"/>
                <w:szCs w:val="26"/>
              </w:rPr>
              <w:t>Hiển thị</w:t>
            </w:r>
          </w:p>
        </w:tc>
        <w:tc>
          <w:tcPr>
            <w:tcW w:w="2500" w:type="pct"/>
            <w:gridSpan w:val="2"/>
          </w:tcPr>
          <w:p w14:paraId="5F7CD390" w14:textId="4EBC2DEF" w:rsidR="0028482D" w:rsidRPr="009B706A" w:rsidRDefault="0028482D" w:rsidP="0049382E">
            <w:pPr>
              <w:jc w:val="both"/>
              <w:rPr>
                <w:rFonts w:asciiTheme="majorHAnsi" w:hAnsiTheme="majorHAnsi" w:cstheme="majorHAnsi"/>
                <w:bCs/>
                <w:sz w:val="26"/>
                <w:szCs w:val="26"/>
              </w:rPr>
            </w:pPr>
            <w:r w:rsidRPr="009B706A">
              <w:rPr>
                <w:rFonts w:asciiTheme="majorHAnsi" w:hAnsiTheme="majorHAnsi" w:cstheme="majorHAnsi"/>
                <w:bCs/>
                <w:sz w:val="26"/>
                <w:szCs w:val="26"/>
              </w:rPr>
              <w:t>Giao diện chỉnh sửa nguyên liệu</w:t>
            </w:r>
          </w:p>
        </w:tc>
      </w:tr>
      <w:tr w:rsidR="0028482D" w:rsidRPr="009B706A" w14:paraId="36D220AE" w14:textId="77777777" w:rsidTr="005D3980">
        <w:tc>
          <w:tcPr>
            <w:tcW w:w="2500" w:type="pct"/>
            <w:gridSpan w:val="2"/>
            <w:shd w:val="clear" w:color="auto" w:fill="CCFF66"/>
          </w:tcPr>
          <w:p w14:paraId="246B9FE8" w14:textId="77777777" w:rsidR="0028482D" w:rsidRPr="00E478C5" w:rsidRDefault="0028482D" w:rsidP="0049382E">
            <w:pPr>
              <w:jc w:val="both"/>
              <w:rPr>
                <w:rFonts w:asciiTheme="majorHAnsi" w:hAnsiTheme="majorHAnsi" w:cstheme="majorHAnsi"/>
                <w:b/>
                <w:sz w:val="26"/>
                <w:szCs w:val="26"/>
              </w:rPr>
            </w:pPr>
            <w:r w:rsidRPr="00E478C5">
              <w:rPr>
                <w:rFonts w:asciiTheme="majorHAnsi" w:hAnsiTheme="majorHAnsi" w:cstheme="majorHAnsi"/>
                <w:b/>
                <w:color w:val="000000" w:themeColor="text1"/>
                <w:sz w:val="26"/>
                <w:szCs w:val="26"/>
              </w:rPr>
              <w:t>Mô tả</w:t>
            </w:r>
          </w:p>
        </w:tc>
        <w:tc>
          <w:tcPr>
            <w:tcW w:w="2500" w:type="pct"/>
            <w:gridSpan w:val="2"/>
          </w:tcPr>
          <w:p w14:paraId="4FE24732" w14:textId="75914F6B" w:rsidR="0028482D" w:rsidRPr="009B706A" w:rsidRDefault="0028482D" w:rsidP="0049382E">
            <w:pPr>
              <w:jc w:val="both"/>
              <w:rPr>
                <w:rFonts w:asciiTheme="majorHAnsi" w:hAnsiTheme="majorHAnsi" w:cstheme="majorHAnsi"/>
                <w:bCs/>
                <w:sz w:val="26"/>
                <w:szCs w:val="26"/>
              </w:rPr>
            </w:pPr>
            <w:r w:rsidRPr="009B706A">
              <w:rPr>
                <w:rFonts w:asciiTheme="majorHAnsi" w:hAnsiTheme="majorHAnsi" w:cstheme="majorHAnsi"/>
                <w:bCs/>
                <w:sz w:val="26"/>
                <w:szCs w:val="26"/>
              </w:rPr>
              <w:t>Hiển thị giao diện cho phép người dùng chỉnh sửa các thông tin nguyên liệu như tên, số lượng tồn, ngưỡng tối thiểu và đơn vị.</w:t>
            </w:r>
          </w:p>
        </w:tc>
      </w:tr>
      <w:tr w:rsidR="0028482D" w:rsidRPr="009B706A" w14:paraId="1335FC56" w14:textId="77777777" w:rsidTr="005D3980">
        <w:tc>
          <w:tcPr>
            <w:tcW w:w="2500" w:type="pct"/>
            <w:gridSpan w:val="2"/>
            <w:shd w:val="clear" w:color="auto" w:fill="CCFF66"/>
          </w:tcPr>
          <w:p w14:paraId="363C930C" w14:textId="77777777" w:rsidR="0028482D" w:rsidRPr="00E478C5" w:rsidRDefault="0028482D" w:rsidP="0049382E">
            <w:pPr>
              <w:jc w:val="both"/>
              <w:rPr>
                <w:rFonts w:asciiTheme="majorHAnsi" w:hAnsiTheme="majorHAnsi" w:cstheme="majorHAnsi"/>
                <w:b/>
                <w:sz w:val="26"/>
                <w:szCs w:val="26"/>
              </w:rPr>
            </w:pPr>
            <w:r w:rsidRPr="00E478C5">
              <w:rPr>
                <w:rFonts w:asciiTheme="majorHAnsi" w:hAnsiTheme="majorHAnsi" w:cstheme="majorHAnsi"/>
                <w:b/>
                <w:color w:val="000000" w:themeColor="text1"/>
                <w:sz w:val="26"/>
                <w:szCs w:val="26"/>
              </w:rPr>
              <w:t>Hiển thị truy cập</w:t>
            </w:r>
          </w:p>
        </w:tc>
        <w:tc>
          <w:tcPr>
            <w:tcW w:w="2500" w:type="pct"/>
            <w:gridSpan w:val="2"/>
          </w:tcPr>
          <w:p w14:paraId="4CE1F30C" w14:textId="64CFED31" w:rsidR="0028482D" w:rsidRPr="009B706A" w:rsidRDefault="0028482D" w:rsidP="0049382E">
            <w:pPr>
              <w:jc w:val="both"/>
              <w:rPr>
                <w:rFonts w:asciiTheme="majorHAnsi" w:hAnsiTheme="majorHAnsi" w:cstheme="majorHAnsi"/>
                <w:bCs/>
                <w:sz w:val="26"/>
                <w:szCs w:val="26"/>
              </w:rPr>
            </w:pPr>
            <w:r w:rsidRPr="009B706A">
              <w:rPr>
                <w:rFonts w:asciiTheme="majorHAnsi" w:hAnsiTheme="majorHAnsi" w:cstheme="majorHAnsi"/>
                <w:bCs/>
                <w:sz w:val="26"/>
                <w:szCs w:val="26"/>
              </w:rPr>
              <w:t>Người dùng có thể truy cập vào giao diện này thông qua mục "Chỉnh sửa nguyên liệu" trong hệ thống, chỉ có nhân viên quản lý mới có quyền truy cập và thao tác.</w:t>
            </w:r>
          </w:p>
        </w:tc>
      </w:tr>
      <w:tr w:rsidR="0028482D" w:rsidRPr="009B706A" w14:paraId="36E6FED5" w14:textId="77777777" w:rsidTr="005D3980">
        <w:tc>
          <w:tcPr>
            <w:tcW w:w="5000" w:type="pct"/>
            <w:gridSpan w:val="4"/>
            <w:shd w:val="clear" w:color="auto" w:fill="CCFF66"/>
          </w:tcPr>
          <w:p w14:paraId="191E3514" w14:textId="77777777" w:rsidR="0028482D" w:rsidRPr="00E478C5" w:rsidRDefault="0028482D" w:rsidP="00E478C5">
            <w:pPr>
              <w:jc w:val="center"/>
              <w:rPr>
                <w:rFonts w:asciiTheme="majorHAnsi" w:hAnsiTheme="majorHAnsi" w:cstheme="majorHAnsi"/>
                <w:b/>
                <w:sz w:val="26"/>
                <w:szCs w:val="26"/>
              </w:rPr>
            </w:pPr>
            <w:r w:rsidRPr="00E478C5">
              <w:rPr>
                <w:rFonts w:asciiTheme="majorHAnsi" w:hAnsiTheme="majorHAnsi" w:cstheme="majorHAnsi"/>
                <w:b/>
                <w:color w:val="000000" w:themeColor="text1"/>
                <w:sz w:val="26"/>
                <w:szCs w:val="26"/>
              </w:rPr>
              <w:t>Nội dung hiển thị</w:t>
            </w:r>
          </w:p>
        </w:tc>
      </w:tr>
      <w:tr w:rsidR="0028482D" w:rsidRPr="009B706A" w14:paraId="106DD20F" w14:textId="77777777" w:rsidTr="005D3980">
        <w:tc>
          <w:tcPr>
            <w:tcW w:w="1250" w:type="pct"/>
            <w:shd w:val="clear" w:color="auto" w:fill="CCFF66"/>
          </w:tcPr>
          <w:p w14:paraId="56CAFE8E" w14:textId="77777777" w:rsidR="0028482D" w:rsidRPr="00E478C5" w:rsidRDefault="0028482D" w:rsidP="00E478C5">
            <w:pPr>
              <w:jc w:val="center"/>
              <w:rPr>
                <w:rFonts w:asciiTheme="majorHAnsi" w:hAnsiTheme="majorHAnsi" w:cstheme="majorHAnsi"/>
                <w:b/>
                <w:sz w:val="26"/>
                <w:szCs w:val="26"/>
              </w:rPr>
            </w:pPr>
            <w:r w:rsidRPr="00E478C5">
              <w:rPr>
                <w:rFonts w:asciiTheme="majorHAnsi" w:hAnsiTheme="majorHAnsi" w:cstheme="majorHAnsi"/>
                <w:b/>
                <w:color w:val="000000" w:themeColor="text1"/>
                <w:sz w:val="26"/>
                <w:szCs w:val="26"/>
              </w:rPr>
              <w:t>Mục</w:t>
            </w:r>
          </w:p>
        </w:tc>
        <w:tc>
          <w:tcPr>
            <w:tcW w:w="1250" w:type="pct"/>
            <w:shd w:val="clear" w:color="auto" w:fill="CCFF66"/>
          </w:tcPr>
          <w:p w14:paraId="44946ADF" w14:textId="77777777" w:rsidR="0028482D" w:rsidRPr="00E478C5" w:rsidRDefault="0028482D" w:rsidP="00E478C5">
            <w:pPr>
              <w:jc w:val="center"/>
              <w:rPr>
                <w:rFonts w:asciiTheme="majorHAnsi" w:hAnsiTheme="majorHAnsi" w:cstheme="majorHAnsi"/>
                <w:b/>
                <w:sz w:val="26"/>
                <w:szCs w:val="26"/>
              </w:rPr>
            </w:pPr>
            <w:r w:rsidRPr="00E478C5">
              <w:rPr>
                <w:rFonts w:asciiTheme="majorHAnsi" w:hAnsiTheme="majorHAnsi" w:cstheme="majorHAnsi"/>
                <w:b/>
                <w:color w:val="000000" w:themeColor="text1"/>
                <w:sz w:val="26"/>
                <w:szCs w:val="26"/>
              </w:rPr>
              <w:t>Loại</w:t>
            </w:r>
          </w:p>
        </w:tc>
        <w:tc>
          <w:tcPr>
            <w:tcW w:w="1250" w:type="pct"/>
            <w:shd w:val="clear" w:color="auto" w:fill="CCFF66"/>
          </w:tcPr>
          <w:p w14:paraId="0CD4CC53" w14:textId="77777777" w:rsidR="0028482D" w:rsidRPr="00E478C5" w:rsidRDefault="0028482D" w:rsidP="00E478C5">
            <w:pPr>
              <w:jc w:val="center"/>
              <w:rPr>
                <w:rFonts w:asciiTheme="majorHAnsi" w:hAnsiTheme="majorHAnsi" w:cstheme="majorHAnsi"/>
                <w:b/>
                <w:sz w:val="26"/>
                <w:szCs w:val="26"/>
              </w:rPr>
            </w:pPr>
            <w:r w:rsidRPr="00E478C5">
              <w:rPr>
                <w:rFonts w:asciiTheme="majorHAnsi" w:hAnsiTheme="majorHAnsi" w:cstheme="majorHAnsi"/>
                <w:b/>
                <w:color w:val="000000" w:themeColor="text1"/>
                <w:sz w:val="26"/>
                <w:szCs w:val="26"/>
              </w:rPr>
              <w:t>Dữ liệu</w:t>
            </w:r>
          </w:p>
        </w:tc>
        <w:tc>
          <w:tcPr>
            <w:tcW w:w="1250" w:type="pct"/>
            <w:shd w:val="clear" w:color="auto" w:fill="CCFF66"/>
          </w:tcPr>
          <w:p w14:paraId="5AAF416D" w14:textId="77777777" w:rsidR="0028482D" w:rsidRPr="00E478C5" w:rsidRDefault="0028482D" w:rsidP="00E478C5">
            <w:pPr>
              <w:jc w:val="center"/>
              <w:rPr>
                <w:rFonts w:asciiTheme="majorHAnsi" w:hAnsiTheme="majorHAnsi" w:cstheme="majorHAnsi"/>
                <w:b/>
                <w:sz w:val="26"/>
                <w:szCs w:val="26"/>
              </w:rPr>
            </w:pPr>
            <w:r w:rsidRPr="00E478C5">
              <w:rPr>
                <w:rFonts w:asciiTheme="majorHAnsi" w:hAnsiTheme="majorHAnsi" w:cstheme="majorHAnsi"/>
                <w:b/>
                <w:color w:val="000000" w:themeColor="text1"/>
                <w:sz w:val="26"/>
                <w:szCs w:val="26"/>
              </w:rPr>
              <w:t>Mô tả</w:t>
            </w:r>
          </w:p>
        </w:tc>
      </w:tr>
      <w:tr w:rsidR="0028482D" w:rsidRPr="009B706A" w14:paraId="4F3A12AD" w14:textId="77777777" w:rsidTr="005D3980">
        <w:tc>
          <w:tcPr>
            <w:tcW w:w="1250" w:type="pct"/>
            <w:shd w:val="clear" w:color="auto" w:fill="auto"/>
          </w:tcPr>
          <w:p w14:paraId="60204CA9" w14:textId="19FFB6CB" w:rsidR="0028482D" w:rsidRPr="009B706A" w:rsidRDefault="0028482D"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Tên nguyên liệu</w:t>
            </w:r>
          </w:p>
        </w:tc>
        <w:tc>
          <w:tcPr>
            <w:tcW w:w="1250" w:type="pct"/>
            <w:shd w:val="clear" w:color="auto" w:fill="auto"/>
          </w:tcPr>
          <w:p w14:paraId="5229C69C" w14:textId="44AFD550" w:rsidR="0028482D" w:rsidRPr="009B706A" w:rsidRDefault="0028482D"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Text</w:t>
            </w:r>
          </w:p>
        </w:tc>
        <w:tc>
          <w:tcPr>
            <w:tcW w:w="1250" w:type="pct"/>
            <w:shd w:val="clear" w:color="auto" w:fill="auto"/>
          </w:tcPr>
          <w:p w14:paraId="27B538FF" w14:textId="31C5123C" w:rsidR="0028482D" w:rsidRPr="009B706A" w:rsidRDefault="0028482D"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Tên nguyên liệu</w:t>
            </w:r>
          </w:p>
        </w:tc>
        <w:tc>
          <w:tcPr>
            <w:tcW w:w="1250" w:type="pct"/>
            <w:shd w:val="clear" w:color="auto" w:fill="auto"/>
          </w:tcPr>
          <w:p w14:paraId="6E585ECF" w14:textId="7D43EC16" w:rsidR="0028482D" w:rsidRPr="009B706A" w:rsidRDefault="0028482D"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Tên nguyên liệu cần hiển thị.</w:t>
            </w:r>
          </w:p>
        </w:tc>
      </w:tr>
      <w:tr w:rsidR="0028482D" w:rsidRPr="009B706A" w14:paraId="04858148" w14:textId="77777777" w:rsidTr="005D3980">
        <w:tc>
          <w:tcPr>
            <w:tcW w:w="1250" w:type="pct"/>
            <w:shd w:val="clear" w:color="auto" w:fill="auto"/>
          </w:tcPr>
          <w:p w14:paraId="52ED2046" w14:textId="1D1154C9" w:rsidR="0028482D" w:rsidRPr="009B706A" w:rsidRDefault="0028482D"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Số lượng tồn</w:t>
            </w:r>
          </w:p>
        </w:tc>
        <w:tc>
          <w:tcPr>
            <w:tcW w:w="1250" w:type="pct"/>
            <w:shd w:val="clear" w:color="auto" w:fill="auto"/>
          </w:tcPr>
          <w:p w14:paraId="6DFC0C79" w14:textId="7CEEECBF" w:rsidR="0028482D" w:rsidRPr="009B706A" w:rsidRDefault="0028482D"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Number</w:t>
            </w:r>
          </w:p>
        </w:tc>
        <w:tc>
          <w:tcPr>
            <w:tcW w:w="1250" w:type="pct"/>
            <w:shd w:val="clear" w:color="auto" w:fill="auto"/>
          </w:tcPr>
          <w:p w14:paraId="79775F23" w14:textId="653132A2" w:rsidR="0028482D" w:rsidRPr="009B706A" w:rsidRDefault="0028482D"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Số lượng tồn kho</w:t>
            </w:r>
          </w:p>
        </w:tc>
        <w:tc>
          <w:tcPr>
            <w:tcW w:w="1250" w:type="pct"/>
            <w:shd w:val="clear" w:color="auto" w:fill="auto"/>
          </w:tcPr>
          <w:p w14:paraId="7389B22E" w14:textId="036F3A79" w:rsidR="0028482D" w:rsidRPr="009B706A" w:rsidRDefault="0028482D"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Số lượng tồn của nguyên liệu cần nhập vào.</w:t>
            </w:r>
          </w:p>
        </w:tc>
      </w:tr>
      <w:tr w:rsidR="0028482D" w:rsidRPr="009B706A" w14:paraId="05375109" w14:textId="77777777" w:rsidTr="005D3980">
        <w:tc>
          <w:tcPr>
            <w:tcW w:w="1250" w:type="pct"/>
            <w:shd w:val="clear" w:color="auto" w:fill="auto"/>
          </w:tcPr>
          <w:p w14:paraId="1501E59F" w14:textId="2D2D0A84" w:rsidR="0028482D" w:rsidRPr="009B706A" w:rsidRDefault="0028482D"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Đơn vị</w:t>
            </w:r>
          </w:p>
        </w:tc>
        <w:tc>
          <w:tcPr>
            <w:tcW w:w="1250" w:type="pct"/>
            <w:shd w:val="clear" w:color="auto" w:fill="auto"/>
          </w:tcPr>
          <w:p w14:paraId="04D2B3E5" w14:textId="084F3EC5" w:rsidR="0028482D" w:rsidRPr="009B706A" w:rsidRDefault="0028482D"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Text</w:t>
            </w:r>
          </w:p>
        </w:tc>
        <w:tc>
          <w:tcPr>
            <w:tcW w:w="1250" w:type="pct"/>
            <w:shd w:val="clear" w:color="auto" w:fill="auto"/>
          </w:tcPr>
          <w:p w14:paraId="224C1556" w14:textId="25B1CC62" w:rsidR="0028482D" w:rsidRPr="009B706A" w:rsidRDefault="0028482D"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gram, ml</w:t>
            </w:r>
          </w:p>
        </w:tc>
        <w:tc>
          <w:tcPr>
            <w:tcW w:w="1250" w:type="pct"/>
            <w:shd w:val="clear" w:color="auto" w:fill="auto"/>
          </w:tcPr>
          <w:p w14:paraId="5BDB401C" w14:textId="55C2C7A3" w:rsidR="0028482D" w:rsidRPr="009B706A" w:rsidRDefault="0028482D"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Đơn vị đo lường của nguyên liệu (gram, ml, v.v.).</w:t>
            </w:r>
          </w:p>
        </w:tc>
      </w:tr>
      <w:tr w:rsidR="0028482D" w:rsidRPr="009B706A" w14:paraId="1AE7F1B2" w14:textId="77777777" w:rsidTr="005D3980">
        <w:tc>
          <w:tcPr>
            <w:tcW w:w="1250" w:type="pct"/>
            <w:shd w:val="clear" w:color="auto" w:fill="auto"/>
          </w:tcPr>
          <w:p w14:paraId="5F312150" w14:textId="66C3FBCB" w:rsidR="0028482D" w:rsidRPr="009B706A" w:rsidRDefault="0028482D"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Ngưỡng tối thiểu</w:t>
            </w:r>
          </w:p>
        </w:tc>
        <w:tc>
          <w:tcPr>
            <w:tcW w:w="1250" w:type="pct"/>
            <w:shd w:val="clear" w:color="auto" w:fill="auto"/>
          </w:tcPr>
          <w:p w14:paraId="7AD7F577" w14:textId="5F3304A5" w:rsidR="0028482D" w:rsidRPr="009B706A" w:rsidRDefault="0028482D"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Number</w:t>
            </w:r>
          </w:p>
        </w:tc>
        <w:tc>
          <w:tcPr>
            <w:tcW w:w="1250" w:type="pct"/>
            <w:shd w:val="clear" w:color="auto" w:fill="auto"/>
          </w:tcPr>
          <w:p w14:paraId="49F0DCA7" w14:textId="70AC2D6E" w:rsidR="0028482D" w:rsidRPr="009B706A" w:rsidRDefault="0028482D"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Ngưỡng tối thiểu</w:t>
            </w:r>
          </w:p>
        </w:tc>
        <w:tc>
          <w:tcPr>
            <w:tcW w:w="1250" w:type="pct"/>
            <w:shd w:val="clear" w:color="auto" w:fill="auto"/>
          </w:tcPr>
          <w:p w14:paraId="384DC76A" w14:textId="44FDD5AC" w:rsidR="0028482D" w:rsidRPr="009B706A" w:rsidRDefault="0028482D"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Ngưỡng tối thiểu của nguyên liệu cần nhập vào.</w:t>
            </w:r>
          </w:p>
        </w:tc>
      </w:tr>
      <w:tr w:rsidR="0028482D" w:rsidRPr="009B706A" w14:paraId="79CE71AA" w14:textId="77777777" w:rsidTr="005D3980">
        <w:tc>
          <w:tcPr>
            <w:tcW w:w="1250" w:type="pct"/>
            <w:shd w:val="clear" w:color="auto" w:fill="auto"/>
          </w:tcPr>
          <w:p w14:paraId="7FDBD561" w14:textId="6A350D78" w:rsidR="0028482D" w:rsidRPr="009B706A" w:rsidRDefault="0028482D"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Tác vụ</w:t>
            </w:r>
          </w:p>
        </w:tc>
        <w:tc>
          <w:tcPr>
            <w:tcW w:w="1250" w:type="pct"/>
            <w:shd w:val="clear" w:color="auto" w:fill="auto"/>
          </w:tcPr>
          <w:p w14:paraId="2F95D670" w14:textId="24DB5F75" w:rsidR="0028482D" w:rsidRPr="009B706A" w:rsidRDefault="0028482D"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Button</w:t>
            </w:r>
          </w:p>
        </w:tc>
        <w:tc>
          <w:tcPr>
            <w:tcW w:w="1250" w:type="pct"/>
            <w:shd w:val="clear" w:color="auto" w:fill="auto"/>
          </w:tcPr>
          <w:p w14:paraId="22504541" w14:textId="5ACA7CBB" w:rsidR="0028482D" w:rsidRPr="009B706A" w:rsidRDefault="0028482D"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Lưu, Hủy</w:t>
            </w:r>
          </w:p>
        </w:tc>
        <w:tc>
          <w:tcPr>
            <w:tcW w:w="1250" w:type="pct"/>
            <w:shd w:val="clear" w:color="auto" w:fill="auto"/>
          </w:tcPr>
          <w:p w14:paraId="7C7D9BC9" w14:textId="44EA549B" w:rsidR="0028482D" w:rsidRPr="009B706A" w:rsidRDefault="0028482D"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Lưu: Lưu các thay đổi. Hủy: Hủy thao tác và trở lại danh sách.</w:t>
            </w:r>
          </w:p>
        </w:tc>
      </w:tr>
      <w:tr w:rsidR="0028482D" w:rsidRPr="009B706A" w14:paraId="3AA30BB3" w14:textId="77777777" w:rsidTr="005D3980">
        <w:tc>
          <w:tcPr>
            <w:tcW w:w="5000" w:type="pct"/>
            <w:gridSpan w:val="4"/>
            <w:shd w:val="clear" w:color="auto" w:fill="CCFF66"/>
          </w:tcPr>
          <w:p w14:paraId="01EB4AD9" w14:textId="77777777" w:rsidR="0028482D" w:rsidRPr="00E478C5" w:rsidRDefault="0028482D" w:rsidP="00E478C5">
            <w:pPr>
              <w:jc w:val="center"/>
              <w:rPr>
                <w:rFonts w:asciiTheme="majorHAnsi" w:hAnsiTheme="majorHAnsi" w:cstheme="majorHAnsi"/>
                <w:b/>
                <w:sz w:val="26"/>
                <w:szCs w:val="26"/>
              </w:rPr>
            </w:pPr>
            <w:r w:rsidRPr="00E478C5">
              <w:rPr>
                <w:rFonts w:asciiTheme="majorHAnsi" w:hAnsiTheme="majorHAnsi" w:cstheme="majorHAnsi"/>
                <w:b/>
                <w:color w:val="000000" w:themeColor="text1"/>
                <w:sz w:val="26"/>
                <w:szCs w:val="26"/>
              </w:rPr>
              <w:lastRenderedPageBreak/>
              <w:t>Nội dung hiển thị</w:t>
            </w:r>
          </w:p>
        </w:tc>
      </w:tr>
      <w:tr w:rsidR="0028482D" w:rsidRPr="009B706A" w14:paraId="2CFE8BA3" w14:textId="77777777" w:rsidTr="005D3980">
        <w:tc>
          <w:tcPr>
            <w:tcW w:w="1250" w:type="pct"/>
            <w:shd w:val="clear" w:color="auto" w:fill="CCFF66"/>
          </w:tcPr>
          <w:p w14:paraId="1C049398" w14:textId="77777777" w:rsidR="0028482D" w:rsidRPr="00E478C5" w:rsidRDefault="0028482D" w:rsidP="00E478C5">
            <w:pPr>
              <w:jc w:val="center"/>
              <w:rPr>
                <w:rFonts w:asciiTheme="majorHAnsi" w:hAnsiTheme="majorHAnsi" w:cstheme="majorHAnsi"/>
                <w:b/>
                <w:sz w:val="26"/>
                <w:szCs w:val="26"/>
                <w:lang w:val="vi-VN"/>
              </w:rPr>
            </w:pPr>
            <w:r w:rsidRPr="00E478C5">
              <w:rPr>
                <w:rFonts w:asciiTheme="majorHAnsi" w:hAnsiTheme="majorHAnsi" w:cstheme="majorHAnsi"/>
                <w:b/>
                <w:color w:val="000000" w:themeColor="text1"/>
                <w:sz w:val="26"/>
                <w:szCs w:val="26"/>
              </w:rPr>
              <w:t>Tên hành động</w:t>
            </w:r>
          </w:p>
        </w:tc>
        <w:tc>
          <w:tcPr>
            <w:tcW w:w="1250" w:type="pct"/>
            <w:shd w:val="clear" w:color="auto" w:fill="CCFF66"/>
          </w:tcPr>
          <w:p w14:paraId="769EF639" w14:textId="77777777" w:rsidR="0028482D" w:rsidRPr="00E478C5" w:rsidRDefault="0028482D" w:rsidP="00E478C5">
            <w:pPr>
              <w:jc w:val="center"/>
              <w:rPr>
                <w:rFonts w:asciiTheme="majorHAnsi" w:hAnsiTheme="majorHAnsi" w:cstheme="majorHAnsi"/>
                <w:b/>
                <w:sz w:val="26"/>
                <w:szCs w:val="26"/>
                <w:lang w:val="vi-VN"/>
              </w:rPr>
            </w:pPr>
            <w:r w:rsidRPr="00E478C5">
              <w:rPr>
                <w:rFonts w:asciiTheme="majorHAnsi" w:hAnsiTheme="majorHAnsi" w:cstheme="majorHAnsi"/>
                <w:b/>
                <w:color w:val="000000" w:themeColor="text1"/>
                <w:sz w:val="26"/>
                <w:szCs w:val="26"/>
              </w:rPr>
              <w:t>Mô tả</w:t>
            </w:r>
          </w:p>
        </w:tc>
        <w:tc>
          <w:tcPr>
            <w:tcW w:w="1250" w:type="pct"/>
            <w:shd w:val="clear" w:color="auto" w:fill="CCFF66"/>
          </w:tcPr>
          <w:p w14:paraId="4B58D7E6" w14:textId="77777777" w:rsidR="0028482D" w:rsidRPr="00E478C5" w:rsidRDefault="0028482D" w:rsidP="00E478C5">
            <w:pPr>
              <w:jc w:val="center"/>
              <w:rPr>
                <w:rFonts w:asciiTheme="majorHAnsi" w:hAnsiTheme="majorHAnsi" w:cstheme="majorHAnsi"/>
                <w:b/>
                <w:sz w:val="26"/>
                <w:szCs w:val="26"/>
                <w:lang w:val="vi-VN"/>
              </w:rPr>
            </w:pPr>
            <w:r w:rsidRPr="00E478C5">
              <w:rPr>
                <w:rFonts w:asciiTheme="majorHAnsi" w:hAnsiTheme="majorHAnsi" w:cstheme="majorHAnsi"/>
                <w:b/>
                <w:color w:val="000000" w:themeColor="text1"/>
                <w:sz w:val="26"/>
                <w:szCs w:val="26"/>
              </w:rPr>
              <w:t>Thành công</w:t>
            </w:r>
          </w:p>
        </w:tc>
        <w:tc>
          <w:tcPr>
            <w:tcW w:w="1250" w:type="pct"/>
            <w:shd w:val="clear" w:color="auto" w:fill="CCFF66"/>
          </w:tcPr>
          <w:p w14:paraId="2A5F81AD" w14:textId="77777777" w:rsidR="0028482D" w:rsidRPr="00E478C5" w:rsidRDefault="0028482D" w:rsidP="00E478C5">
            <w:pPr>
              <w:jc w:val="center"/>
              <w:rPr>
                <w:rFonts w:asciiTheme="majorHAnsi" w:hAnsiTheme="majorHAnsi" w:cstheme="majorHAnsi"/>
                <w:b/>
                <w:sz w:val="26"/>
                <w:szCs w:val="26"/>
                <w:lang w:val="vi-VN"/>
              </w:rPr>
            </w:pPr>
            <w:r w:rsidRPr="00E478C5">
              <w:rPr>
                <w:rFonts w:asciiTheme="majorHAnsi" w:hAnsiTheme="majorHAnsi" w:cstheme="majorHAnsi"/>
                <w:b/>
                <w:color w:val="000000" w:themeColor="text1"/>
                <w:sz w:val="26"/>
                <w:szCs w:val="26"/>
              </w:rPr>
              <w:t>Không thành công</w:t>
            </w:r>
          </w:p>
        </w:tc>
      </w:tr>
      <w:tr w:rsidR="0028482D" w:rsidRPr="009B706A" w14:paraId="2EB7B9D9" w14:textId="77777777" w:rsidTr="005D3980">
        <w:tc>
          <w:tcPr>
            <w:tcW w:w="1250" w:type="pct"/>
          </w:tcPr>
          <w:p w14:paraId="3C3FB220" w14:textId="75A7F437" w:rsidR="0028482D" w:rsidRPr="009B706A" w:rsidRDefault="0028482D"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Chỉnh sửa nguyên liệu</w:t>
            </w:r>
          </w:p>
        </w:tc>
        <w:tc>
          <w:tcPr>
            <w:tcW w:w="1250" w:type="pct"/>
          </w:tcPr>
          <w:p w14:paraId="72A13B28" w14:textId="1D7F03A4" w:rsidR="0028482D" w:rsidRPr="009B706A" w:rsidRDefault="0028482D"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Cập nhật thông tin của nguyên liệu đã chọn.</w:t>
            </w:r>
          </w:p>
        </w:tc>
        <w:tc>
          <w:tcPr>
            <w:tcW w:w="1250" w:type="pct"/>
          </w:tcPr>
          <w:p w14:paraId="2E675CF3" w14:textId="66313705" w:rsidR="0028482D" w:rsidRPr="009B706A" w:rsidRDefault="0028482D"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Thông tin nguyên liệu được cập nhật ngay trong danh sách.</w:t>
            </w:r>
          </w:p>
        </w:tc>
        <w:tc>
          <w:tcPr>
            <w:tcW w:w="1250" w:type="pct"/>
          </w:tcPr>
          <w:p w14:paraId="4E65B403" w14:textId="2C571B80" w:rsidR="0028482D" w:rsidRPr="009B706A" w:rsidRDefault="0028482D"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Không thể cập nhật do thiếu thông tin hoặc lỗi hệ thống.</w:t>
            </w:r>
          </w:p>
        </w:tc>
      </w:tr>
      <w:tr w:rsidR="0028482D" w:rsidRPr="009B706A" w14:paraId="200895A9" w14:textId="77777777" w:rsidTr="005D3980">
        <w:tc>
          <w:tcPr>
            <w:tcW w:w="1250" w:type="pct"/>
          </w:tcPr>
          <w:p w14:paraId="1D855E66" w14:textId="4B8C64B7" w:rsidR="0028482D" w:rsidRPr="009B706A" w:rsidRDefault="0028482D"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Huỷ</w:t>
            </w:r>
          </w:p>
        </w:tc>
        <w:tc>
          <w:tcPr>
            <w:tcW w:w="1250" w:type="pct"/>
          </w:tcPr>
          <w:p w14:paraId="20832D66" w14:textId="209F23DA" w:rsidR="0028482D" w:rsidRPr="009B706A" w:rsidRDefault="0028482D"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Huỷ cập nhập thông tin</w:t>
            </w:r>
          </w:p>
        </w:tc>
        <w:tc>
          <w:tcPr>
            <w:tcW w:w="1250" w:type="pct"/>
          </w:tcPr>
          <w:p w14:paraId="63715A53" w14:textId="72AFCBD9" w:rsidR="0028482D" w:rsidRPr="009B706A" w:rsidRDefault="0028482D"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Thoát khỏi popup chỉnh sửa</w:t>
            </w:r>
          </w:p>
        </w:tc>
        <w:tc>
          <w:tcPr>
            <w:tcW w:w="1250" w:type="pct"/>
          </w:tcPr>
          <w:p w14:paraId="0EA30BCE" w14:textId="15545669" w:rsidR="0028482D" w:rsidRPr="009B706A" w:rsidRDefault="0028482D"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Không thoát khỏi popup.</w:t>
            </w:r>
          </w:p>
        </w:tc>
      </w:tr>
    </w:tbl>
    <w:p w14:paraId="36484251" w14:textId="77777777" w:rsidR="0028482D" w:rsidRPr="00E478C5" w:rsidRDefault="00862DF7" w:rsidP="0049382E">
      <w:pPr>
        <w:pStyle w:val="oancuaDanhsach"/>
        <w:spacing w:before="120" w:after="120"/>
        <w:ind w:left="0"/>
        <w:jc w:val="both"/>
        <w:outlineLvl w:val="1"/>
        <w:rPr>
          <w:rFonts w:asciiTheme="majorHAnsi" w:hAnsiTheme="majorHAnsi" w:cstheme="majorHAnsi"/>
          <w:b/>
          <w:szCs w:val="26"/>
        </w:rPr>
      </w:pPr>
      <w:bookmarkStart w:id="69" w:name="_Toc198617493"/>
      <w:r w:rsidRPr="00E478C5">
        <w:rPr>
          <w:rFonts w:asciiTheme="majorHAnsi" w:hAnsiTheme="majorHAnsi" w:cstheme="majorHAnsi"/>
          <w:b/>
          <w:szCs w:val="26"/>
        </w:rPr>
        <w:t>UI-</w:t>
      </w:r>
      <w:r w:rsidR="00054E3A" w:rsidRPr="00E478C5">
        <w:rPr>
          <w:rFonts w:asciiTheme="majorHAnsi" w:hAnsiTheme="majorHAnsi" w:cstheme="majorHAnsi"/>
          <w:b/>
          <w:szCs w:val="26"/>
        </w:rPr>
        <w:t>39</w:t>
      </w:r>
      <w:r w:rsidRPr="00E478C5">
        <w:rPr>
          <w:rFonts w:asciiTheme="majorHAnsi" w:hAnsiTheme="majorHAnsi" w:cstheme="majorHAnsi"/>
          <w:b/>
          <w:szCs w:val="26"/>
        </w:rPr>
        <w:t xml:space="preserve"> Giao diện Danh Sách </w:t>
      </w:r>
      <w:r w:rsidR="00A16B9A" w:rsidRPr="00E478C5">
        <w:rPr>
          <w:rFonts w:asciiTheme="majorHAnsi" w:hAnsiTheme="majorHAnsi" w:cstheme="majorHAnsi"/>
          <w:b/>
          <w:szCs w:val="26"/>
        </w:rPr>
        <w:t>Nguy</w:t>
      </w:r>
      <w:r w:rsidRPr="00E478C5">
        <w:rPr>
          <w:rFonts w:asciiTheme="majorHAnsi" w:hAnsiTheme="majorHAnsi" w:cstheme="majorHAnsi"/>
          <w:b/>
          <w:szCs w:val="26"/>
        </w:rPr>
        <w:t>ên Liệu</w:t>
      </w:r>
      <w:r w:rsidR="0028482D" w:rsidRPr="00E478C5">
        <w:rPr>
          <w:rFonts w:asciiTheme="majorHAnsi" w:hAnsiTheme="majorHAnsi" w:cstheme="majorHAnsi"/>
          <w:b/>
          <w:szCs w:val="26"/>
        </w:rPr>
        <w:t>.</w:t>
      </w:r>
      <w:bookmarkEnd w:id="69"/>
    </w:p>
    <w:p w14:paraId="47FF1900" w14:textId="4B5C7D85" w:rsidR="00E37A66" w:rsidRPr="009B706A" w:rsidRDefault="00A90432" w:rsidP="0049382E">
      <w:pPr>
        <w:pStyle w:val="oancuaDanhsach"/>
        <w:spacing w:before="120" w:after="120"/>
        <w:ind w:left="0"/>
        <w:jc w:val="both"/>
        <w:rPr>
          <w:rFonts w:asciiTheme="majorHAnsi" w:hAnsiTheme="majorHAnsi" w:cstheme="majorHAnsi"/>
          <w:b/>
          <w:bCs/>
          <w:color w:val="000000"/>
          <w:szCs w:val="26"/>
        </w:rPr>
      </w:pPr>
      <w:r w:rsidRPr="009B706A">
        <w:rPr>
          <w:rFonts w:asciiTheme="majorHAnsi" w:hAnsiTheme="majorHAnsi" w:cstheme="majorHAnsi"/>
          <w:b/>
          <w:bCs/>
          <w:noProof/>
          <w:szCs w:val="26"/>
        </w:rPr>
        <w:drawing>
          <wp:inline distT="0" distB="0" distL="0" distR="0" wp14:anchorId="750B7D65" wp14:editId="0E5204AF">
            <wp:extent cx="5734050" cy="3851275"/>
            <wp:effectExtent l="0" t="0" r="0" b="0"/>
            <wp:docPr id="151127689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276895" name="Picture 1" descr="A screenshot of a computer&#10;&#10;AI-generated content may be incorrect."/>
                    <pic:cNvPicPr/>
                  </pic:nvPicPr>
                  <pic:blipFill>
                    <a:blip r:embed="rId48"/>
                    <a:stretch>
                      <a:fillRect/>
                    </a:stretch>
                  </pic:blipFill>
                  <pic:spPr>
                    <a:xfrm>
                      <a:off x="0" y="0"/>
                      <a:ext cx="5734050" cy="3851275"/>
                    </a:xfrm>
                    <a:prstGeom prst="rect">
                      <a:avLst/>
                    </a:prstGeom>
                  </pic:spPr>
                </pic:pic>
              </a:graphicData>
            </a:graphic>
          </wp:inline>
        </w:drawing>
      </w:r>
    </w:p>
    <w:tbl>
      <w:tblPr>
        <w:tblStyle w:val="LiBang"/>
        <w:tblW w:w="5585" w:type="pct"/>
        <w:tblLook w:val="04A0" w:firstRow="1" w:lastRow="0" w:firstColumn="1" w:lastColumn="0" w:noHBand="0" w:noVBand="1"/>
      </w:tblPr>
      <w:tblGrid>
        <w:gridCol w:w="2234"/>
        <w:gridCol w:w="2237"/>
        <w:gridCol w:w="2237"/>
        <w:gridCol w:w="3367"/>
      </w:tblGrid>
      <w:tr w:rsidR="0028482D" w:rsidRPr="009B706A" w14:paraId="322D9433" w14:textId="77777777" w:rsidTr="00935B30">
        <w:tc>
          <w:tcPr>
            <w:tcW w:w="2219" w:type="pct"/>
            <w:gridSpan w:val="2"/>
            <w:shd w:val="clear" w:color="auto" w:fill="CCFF66"/>
          </w:tcPr>
          <w:p w14:paraId="34ECF789" w14:textId="77777777" w:rsidR="0028482D" w:rsidRPr="00E478C5" w:rsidRDefault="0028482D" w:rsidP="0049382E">
            <w:pPr>
              <w:jc w:val="both"/>
              <w:rPr>
                <w:rFonts w:asciiTheme="majorHAnsi" w:hAnsiTheme="majorHAnsi" w:cstheme="majorHAnsi"/>
                <w:b/>
                <w:sz w:val="26"/>
                <w:szCs w:val="26"/>
              </w:rPr>
            </w:pPr>
            <w:r w:rsidRPr="00E478C5">
              <w:rPr>
                <w:rFonts w:asciiTheme="majorHAnsi" w:hAnsiTheme="majorHAnsi" w:cstheme="majorHAnsi"/>
                <w:b/>
                <w:color w:val="000000" w:themeColor="text1"/>
                <w:sz w:val="26"/>
                <w:szCs w:val="26"/>
              </w:rPr>
              <w:t>Hiển thị</w:t>
            </w:r>
          </w:p>
        </w:tc>
        <w:tc>
          <w:tcPr>
            <w:tcW w:w="2781" w:type="pct"/>
            <w:gridSpan w:val="2"/>
          </w:tcPr>
          <w:p w14:paraId="01E10FF3" w14:textId="392E97DB" w:rsidR="0028482D" w:rsidRPr="009B706A" w:rsidRDefault="0028482D" w:rsidP="0049382E">
            <w:pPr>
              <w:jc w:val="both"/>
              <w:rPr>
                <w:rFonts w:asciiTheme="majorHAnsi" w:hAnsiTheme="majorHAnsi" w:cstheme="majorHAnsi"/>
                <w:bCs/>
                <w:sz w:val="26"/>
                <w:szCs w:val="26"/>
              </w:rPr>
            </w:pPr>
            <w:r w:rsidRPr="009B706A">
              <w:rPr>
                <w:rFonts w:asciiTheme="majorHAnsi" w:hAnsiTheme="majorHAnsi" w:cstheme="majorHAnsi"/>
                <w:bCs/>
                <w:sz w:val="26"/>
                <w:szCs w:val="26"/>
              </w:rPr>
              <w:t>Quản lý nguyên liệu</w:t>
            </w:r>
          </w:p>
        </w:tc>
      </w:tr>
      <w:tr w:rsidR="0028482D" w:rsidRPr="009B706A" w14:paraId="6063B8FE" w14:textId="77777777" w:rsidTr="00935B30">
        <w:tc>
          <w:tcPr>
            <w:tcW w:w="2219" w:type="pct"/>
            <w:gridSpan w:val="2"/>
            <w:shd w:val="clear" w:color="auto" w:fill="CCFF66"/>
          </w:tcPr>
          <w:p w14:paraId="199B47D7" w14:textId="77777777" w:rsidR="0028482D" w:rsidRPr="00E478C5" w:rsidRDefault="0028482D" w:rsidP="0049382E">
            <w:pPr>
              <w:jc w:val="both"/>
              <w:rPr>
                <w:rFonts w:asciiTheme="majorHAnsi" w:hAnsiTheme="majorHAnsi" w:cstheme="majorHAnsi"/>
                <w:b/>
                <w:sz w:val="26"/>
                <w:szCs w:val="26"/>
              </w:rPr>
            </w:pPr>
            <w:r w:rsidRPr="00E478C5">
              <w:rPr>
                <w:rFonts w:asciiTheme="majorHAnsi" w:hAnsiTheme="majorHAnsi" w:cstheme="majorHAnsi"/>
                <w:b/>
                <w:color w:val="000000" w:themeColor="text1"/>
                <w:sz w:val="26"/>
                <w:szCs w:val="26"/>
              </w:rPr>
              <w:t>Mô tả</w:t>
            </w:r>
          </w:p>
        </w:tc>
        <w:tc>
          <w:tcPr>
            <w:tcW w:w="2781" w:type="pct"/>
            <w:gridSpan w:val="2"/>
          </w:tcPr>
          <w:p w14:paraId="751FCF61" w14:textId="7C48CBF0" w:rsidR="0028482D" w:rsidRPr="009B706A" w:rsidRDefault="0028482D" w:rsidP="0049382E">
            <w:pPr>
              <w:jc w:val="both"/>
              <w:rPr>
                <w:rFonts w:asciiTheme="majorHAnsi" w:hAnsiTheme="majorHAnsi" w:cstheme="majorHAnsi"/>
                <w:bCs/>
                <w:sz w:val="26"/>
                <w:szCs w:val="26"/>
              </w:rPr>
            </w:pPr>
            <w:r w:rsidRPr="009B706A">
              <w:rPr>
                <w:rFonts w:asciiTheme="majorHAnsi" w:hAnsiTheme="majorHAnsi" w:cstheme="majorHAnsi"/>
                <w:bCs/>
                <w:sz w:val="26"/>
                <w:szCs w:val="26"/>
              </w:rPr>
              <w:t>Giao diện này hiển thị danh sách các nguyên liệu, bao gồm tên nguyên liệu, số lượng hiện tại, số lượng tối thiểu cần có, đơn vị đo và các hành động tác vụ. Người dùng có thể chỉnh sửa các thông tin nguyên liệu hoặc thêm mới nguyên liệu vào danh sách.</w:t>
            </w:r>
          </w:p>
        </w:tc>
      </w:tr>
      <w:tr w:rsidR="0028482D" w:rsidRPr="009B706A" w14:paraId="170B3260" w14:textId="77777777" w:rsidTr="00935B30">
        <w:tc>
          <w:tcPr>
            <w:tcW w:w="2219" w:type="pct"/>
            <w:gridSpan w:val="2"/>
            <w:shd w:val="clear" w:color="auto" w:fill="CCFF66"/>
          </w:tcPr>
          <w:p w14:paraId="6CBCD2BE" w14:textId="77777777" w:rsidR="0028482D" w:rsidRPr="00E478C5" w:rsidRDefault="0028482D" w:rsidP="0049382E">
            <w:pPr>
              <w:jc w:val="both"/>
              <w:rPr>
                <w:rFonts w:asciiTheme="majorHAnsi" w:hAnsiTheme="majorHAnsi" w:cstheme="majorHAnsi"/>
                <w:b/>
                <w:sz w:val="26"/>
                <w:szCs w:val="26"/>
              </w:rPr>
            </w:pPr>
            <w:r w:rsidRPr="00E478C5">
              <w:rPr>
                <w:rFonts w:asciiTheme="majorHAnsi" w:hAnsiTheme="majorHAnsi" w:cstheme="majorHAnsi"/>
                <w:b/>
                <w:color w:val="000000" w:themeColor="text1"/>
                <w:sz w:val="26"/>
                <w:szCs w:val="26"/>
              </w:rPr>
              <w:t>Hiển thị truy cập</w:t>
            </w:r>
          </w:p>
        </w:tc>
        <w:tc>
          <w:tcPr>
            <w:tcW w:w="2781" w:type="pct"/>
            <w:gridSpan w:val="2"/>
          </w:tcPr>
          <w:p w14:paraId="22EDC780" w14:textId="1E5CAB40" w:rsidR="0028482D" w:rsidRPr="009B706A" w:rsidRDefault="0028482D" w:rsidP="0049382E">
            <w:pPr>
              <w:jc w:val="both"/>
              <w:rPr>
                <w:rFonts w:asciiTheme="majorHAnsi" w:hAnsiTheme="majorHAnsi" w:cstheme="majorHAnsi"/>
                <w:bCs/>
                <w:sz w:val="26"/>
                <w:szCs w:val="26"/>
              </w:rPr>
            </w:pPr>
            <w:r w:rsidRPr="009B706A">
              <w:rPr>
                <w:rFonts w:asciiTheme="majorHAnsi" w:hAnsiTheme="majorHAnsi" w:cstheme="majorHAnsi"/>
                <w:bCs/>
                <w:sz w:val="26"/>
                <w:szCs w:val="26"/>
              </w:rPr>
              <w:t>Người dùng có thể truy cập vào giao diện này thông qua mục "Quản lý nguyên liệu" trong hệ thống. Chỉ các nhân viên quản lý hoặc admin có quyền chỉnh sửa nguyên liệu.</w:t>
            </w:r>
          </w:p>
        </w:tc>
      </w:tr>
      <w:tr w:rsidR="0028482D" w:rsidRPr="009B706A" w14:paraId="2223374B" w14:textId="77777777" w:rsidTr="00935B30">
        <w:tc>
          <w:tcPr>
            <w:tcW w:w="5000" w:type="pct"/>
            <w:gridSpan w:val="4"/>
            <w:shd w:val="clear" w:color="auto" w:fill="CCFF66"/>
          </w:tcPr>
          <w:p w14:paraId="23983B2F" w14:textId="77777777" w:rsidR="0028482D" w:rsidRPr="00E478C5" w:rsidRDefault="0028482D" w:rsidP="00E478C5">
            <w:pPr>
              <w:jc w:val="center"/>
              <w:rPr>
                <w:rFonts w:asciiTheme="majorHAnsi" w:hAnsiTheme="majorHAnsi" w:cstheme="majorHAnsi"/>
                <w:b/>
                <w:sz w:val="26"/>
                <w:szCs w:val="26"/>
              </w:rPr>
            </w:pPr>
            <w:r w:rsidRPr="00E478C5">
              <w:rPr>
                <w:rFonts w:asciiTheme="majorHAnsi" w:hAnsiTheme="majorHAnsi" w:cstheme="majorHAnsi"/>
                <w:b/>
                <w:color w:val="000000" w:themeColor="text1"/>
                <w:sz w:val="26"/>
                <w:szCs w:val="26"/>
              </w:rPr>
              <w:t>Nội dung hiển thị</w:t>
            </w:r>
          </w:p>
        </w:tc>
      </w:tr>
      <w:tr w:rsidR="0028482D" w:rsidRPr="009B706A" w14:paraId="5424A660" w14:textId="77777777" w:rsidTr="00935B30">
        <w:tc>
          <w:tcPr>
            <w:tcW w:w="1109" w:type="pct"/>
            <w:shd w:val="clear" w:color="auto" w:fill="CCFF66"/>
          </w:tcPr>
          <w:p w14:paraId="3C0CFB15" w14:textId="77777777" w:rsidR="0028482D" w:rsidRPr="00E478C5" w:rsidRDefault="0028482D" w:rsidP="00E478C5">
            <w:pPr>
              <w:jc w:val="center"/>
              <w:rPr>
                <w:rFonts w:asciiTheme="majorHAnsi" w:hAnsiTheme="majorHAnsi" w:cstheme="majorHAnsi"/>
                <w:b/>
                <w:sz w:val="26"/>
                <w:szCs w:val="26"/>
              </w:rPr>
            </w:pPr>
            <w:r w:rsidRPr="00E478C5">
              <w:rPr>
                <w:rFonts w:asciiTheme="majorHAnsi" w:hAnsiTheme="majorHAnsi" w:cstheme="majorHAnsi"/>
                <w:b/>
                <w:color w:val="000000" w:themeColor="text1"/>
                <w:sz w:val="26"/>
                <w:szCs w:val="26"/>
              </w:rPr>
              <w:t>Mục</w:t>
            </w:r>
          </w:p>
        </w:tc>
        <w:tc>
          <w:tcPr>
            <w:tcW w:w="1110" w:type="pct"/>
            <w:shd w:val="clear" w:color="auto" w:fill="CCFF66"/>
          </w:tcPr>
          <w:p w14:paraId="59092F5E" w14:textId="77777777" w:rsidR="0028482D" w:rsidRPr="00E478C5" w:rsidRDefault="0028482D" w:rsidP="00E478C5">
            <w:pPr>
              <w:jc w:val="center"/>
              <w:rPr>
                <w:rFonts w:asciiTheme="majorHAnsi" w:hAnsiTheme="majorHAnsi" w:cstheme="majorHAnsi"/>
                <w:b/>
                <w:sz w:val="26"/>
                <w:szCs w:val="26"/>
              </w:rPr>
            </w:pPr>
            <w:r w:rsidRPr="00E478C5">
              <w:rPr>
                <w:rFonts w:asciiTheme="majorHAnsi" w:hAnsiTheme="majorHAnsi" w:cstheme="majorHAnsi"/>
                <w:b/>
                <w:color w:val="000000" w:themeColor="text1"/>
                <w:sz w:val="26"/>
                <w:szCs w:val="26"/>
              </w:rPr>
              <w:t>Loại</w:t>
            </w:r>
          </w:p>
        </w:tc>
        <w:tc>
          <w:tcPr>
            <w:tcW w:w="1110" w:type="pct"/>
            <w:shd w:val="clear" w:color="auto" w:fill="CCFF66"/>
          </w:tcPr>
          <w:p w14:paraId="506B01B7" w14:textId="77777777" w:rsidR="0028482D" w:rsidRPr="00E478C5" w:rsidRDefault="0028482D" w:rsidP="00E478C5">
            <w:pPr>
              <w:jc w:val="center"/>
              <w:rPr>
                <w:rFonts w:asciiTheme="majorHAnsi" w:hAnsiTheme="majorHAnsi" w:cstheme="majorHAnsi"/>
                <w:b/>
                <w:sz w:val="26"/>
                <w:szCs w:val="26"/>
              </w:rPr>
            </w:pPr>
            <w:r w:rsidRPr="00E478C5">
              <w:rPr>
                <w:rFonts w:asciiTheme="majorHAnsi" w:hAnsiTheme="majorHAnsi" w:cstheme="majorHAnsi"/>
                <w:b/>
                <w:color w:val="000000" w:themeColor="text1"/>
                <w:sz w:val="26"/>
                <w:szCs w:val="26"/>
              </w:rPr>
              <w:t>Dữ liệu</w:t>
            </w:r>
          </w:p>
        </w:tc>
        <w:tc>
          <w:tcPr>
            <w:tcW w:w="1670" w:type="pct"/>
            <w:shd w:val="clear" w:color="auto" w:fill="CCFF66"/>
          </w:tcPr>
          <w:p w14:paraId="342D97C8" w14:textId="77777777" w:rsidR="0028482D" w:rsidRPr="00E478C5" w:rsidRDefault="0028482D" w:rsidP="00E478C5">
            <w:pPr>
              <w:jc w:val="center"/>
              <w:rPr>
                <w:rFonts w:asciiTheme="majorHAnsi" w:hAnsiTheme="majorHAnsi" w:cstheme="majorHAnsi"/>
                <w:b/>
                <w:sz w:val="26"/>
                <w:szCs w:val="26"/>
              </w:rPr>
            </w:pPr>
            <w:r w:rsidRPr="00E478C5">
              <w:rPr>
                <w:rFonts w:asciiTheme="majorHAnsi" w:hAnsiTheme="majorHAnsi" w:cstheme="majorHAnsi"/>
                <w:b/>
                <w:color w:val="000000" w:themeColor="text1"/>
                <w:sz w:val="26"/>
                <w:szCs w:val="26"/>
              </w:rPr>
              <w:t>Mô tả</w:t>
            </w:r>
          </w:p>
        </w:tc>
      </w:tr>
      <w:tr w:rsidR="0028482D" w:rsidRPr="009B706A" w14:paraId="001BE358" w14:textId="77777777" w:rsidTr="00935B30">
        <w:tc>
          <w:tcPr>
            <w:tcW w:w="1109" w:type="pct"/>
            <w:shd w:val="clear" w:color="auto" w:fill="auto"/>
          </w:tcPr>
          <w:p w14:paraId="1D0F9F19" w14:textId="303EC09B" w:rsidR="0028482D" w:rsidRPr="009B706A" w:rsidRDefault="0028482D"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Tên nguyên liệu</w:t>
            </w:r>
          </w:p>
        </w:tc>
        <w:tc>
          <w:tcPr>
            <w:tcW w:w="1110" w:type="pct"/>
            <w:shd w:val="clear" w:color="auto" w:fill="auto"/>
          </w:tcPr>
          <w:p w14:paraId="7B573CF9" w14:textId="74B6EBAC" w:rsidR="0028482D" w:rsidRPr="009B706A" w:rsidRDefault="0028482D"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Text</w:t>
            </w:r>
          </w:p>
        </w:tc>
        <w:tc>
          <w:tcPr>
            <w:tcW w:w="1110" w:type="pct"/>
            <w:shd w:val="clear" w:color="auto" w:fill="auto"/>
          </w:tcPr>
          <w:p w14:paraId="5CCB13D1" w14:textId="18E71CFE" w:rsidR="0028482D" w:rsidRPr="009B706A" w:rsidRDefault="0028482D"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Tên nguyên liệu</w:t>
            </w:r>
          </w:p>
        </w:tc>
        <w:tc>
          <w:tcPr>
            <w:tcW w:w="1670" w:type="pct"/>
            <w:shd w:val="clear" w:color="auto" w:fill="auto"/>
          </w:tcPr>
          <w:p w14:paraId="75C42066" w14:textId="7561724D" w:rsidR="0028482D" w:rsidRPr="009B706A" w:rsidRDefault="0028482D"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Tên nguyên liệu dùng trong món.</w:t>
            </w:r>
          </w:p>
        </w:tc>
      </w:tr>
      <w:tr w:rsidR="0028482D" w:rsidRPr="009B706A" w14:paraId="6354491F" w14:textId="77777777" w:rsidTr="00935B30">
        <w:tc>
          <w:tcPr>
            <w:tcW w:w="1109" w:type="pct"/>
            <w:shd w:val="clear" w:color="auto" w:fill="auto"/>
          </w:tcPr>
          <w:p w14:paraId="02065087" w14:textId="2314E4AA" w:rsidR="0028482D" w:rsidRPr="009B706A" w:rsidRDefault="0028482D"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Số lượng</w:t>
            </w:r>
          </w:p>
        </w:tc>
        <w:tc>
          <w:tcPr>
            <w:tcW w:w="1110" w:type="pct"/>
            <w:shd w:val="clear" w:color="auto" w:fill="auto"/>
          </w:tcPr>
          <w:p w14:paraId="474BF467" w14:textId="28B31EE8" w:rsidR="0028482D" w:rsidRPr="009B706A" w:rsidRDefault="0028482D"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Number</w:t>
            </w:r>
          </w:p>
        </w:tc>
        <w:tc>
          <w:tcPr>
            <w:tcW w:w="1110" w:type="pct"/>
            <w:shd w:val="clear" w:color="auto" w:fill="auto"/>
          </w:tcPr>
          <w:p w14:paraId="47EBF773" w14:textId="47D52434" w:rsidR="0028482D" w:rsidRPr="009B706A" w:rsidRDefault="0028482D"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Số lượng</w:t>
            </w:r>
          </w:p>
        </w:tc>
        <w:tc>
          <w:tcPr>
            <w:tcW w:w="1670" w:type="pct"/>
            <w:shd w:val="clear" w:color="auto" w:fill="auto"/>
          </w:tcPr>
          <w:p w14:paraId="4280D410" w14:textId="11A109F5" w:rsidR="0028482D" w:rsidRPr="009B706A" w:rsidRDefault="0028482D"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Số lượng hiện có của nguyên liệu trong kho.</w:t>
            </w:r>
          </w:p>
        </w:tc>
      </w:tr>
      <w:tr w:rsidR="0028482D" w:rsidRPr="009B706A" w14:paraId="5FB48D6B" w14:textId="77777777" w:rsidTr="00935B30">
        <w:tc>
          <w:tcPr>
            <w:tcW w:w="1109" w:type="pct"/>
            <w:shd w:val="clear" w:color="auto" w:fill="auto"/>
          </w:tcPr>
          <w:p w14:paraId="7755CE8C" w14:textId="6F1A2B85" w:rsidR="0028482D" w:rsidRPr="009B706A" w:rsidRDefault="0028482D"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Tối thiểu</w:t>
            </w:r>
          </w:p>
        </w:tc>
        <w:tc>
          <w:tcPr>
            <w:tcW w:w="1110" w:type="pct"/>
            <w:shd w:val="clear" w:color="auto" w:fill="auto"/>
          </w:tcPr>
          <w:p w14:paraId="31E1CC1E" w14:textId="4EE7F7C7" w:rsidR="0028482D" w:rsidRPr="009B706A" w:rsidRDefault="0028482D"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Number</w:t>
            </w:r>
          </w:p>
        </w:tc>
        <w:tc>
          <w:tcPr>
            <w:tcW w:w="1110" w:type="pct"/>
            <w:shd w:val="clear" w:color="auto" w:fill="auto"/>
          </w:tcPr>
          <w:p w14:paraId="3E606D18" w14:textId="0119AE76" w:rsidR="0028482D" w:rsidRPr="009B706A" w:rsidRDefault="0028482D"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Tối thiểu</w:t>
            </w:r>
          </w:p>
        </w:tc>
        <w:tc>
          <w:tcPr>
            <w:tcW w:w="1670" w:type="pct"/>
            <w:shd w:val="clear" w:color="auto" w:fill="auto"/>
          </w:tcPr>
          <w:p w14:paraId="14461587" w14:textId="527013E2" w:rsidR="0028482D" w:rsidRPr="009B706A" w:rsidRDefault="0028482D"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Số lượng tối thiểu cần phải duy trì cho nguyên liệu đó.</w:t>
            </w:r>
          </w:p>
        </w:tc>
      </w:tr>
      <w:tr w:rsidR="0028482D" w:rsidRPr="009B706A" w14:paraId="6CA17367" w14:textId="77777777" w:rsidTr="00935B30">
        <w:tc>
          <w:tcPr>
            <w:tcW w:w="1109" w:type="pct"/>
            <w:shd w:val="clear" w:color="auto" w:fill="auto"/>
          </w:tcPr>
          <w:p w14:paraId="25C0B3F1" w14:textId="3A6C47B8" w:rsidR="0028482D" w:rsidRPr="009B706A" w:rsidRDefault="0028482D"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lastRenderedPageBreak/>
              <w:t>Đơn vị</w:t>
            </w:r>
          </w:p>
        </w:tc>
        <w:tc>
          <w:tcPr>
            <w:tcW w:w="1110" w:type="pct"/>
            <w:shd w:val="clear" w:color="auto" w:fill="auto"/>
          </w:tcPr>
          <w:p w14:paraId="6CC3F878" w14:textId="18D175C3" w:rsidR="0028482D" w:rsidRPr="009B706A" w:rsidRDefault="0028482D"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Text</w:t>
            </w:r>
          </w:p>
        </w:tc>
        <w:tc>
          <w:tcPr>
            <w:tcW w:w="1110" w:type="pct"/>
            <w:shd w:val="clear" w:color="auto" w:fill="auto"/>
          </w:tcPr>
          <w:p w14:paraId="351FFE38" w14:textId="366997BB" w:rsidR="0028482D" w:rsidRPr="009B706A" w:rsidRDefault="0028482D"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Đơn vị</w:t>
            </w:r>
          </w:p>
        </w:tc>
        <w:tc>
          <w:tcPr>
            <w:tcW w:w="1670" w:type="pct"/>
            <w:shd w:val="clear" w:color="auto" w:fill="auto"/>
          </w:tcPr>
          <w:p w14:paraId="2768701B" w14:textId="62D5256F" w:rsidR="0028482D" w:rsidRPr="009B706A" w:rsidRDefault="0028482D"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Đơn vị đo cho nguyên liệu, ví dụ: gram, ml, cái.</w:t>
            </w:r>
          </w:p>
        </w:tc>
      </w:tr>
      <w:tr w:rsidR="0028482D" w:rsidRPr="009B706A" w14:paraId="77AC4F51" w14:textId="77777777" w:rsidTr="00935B30">
        <w:tc>
          <w:tcPr>
            <w:tcW w:w="1109" w:type="pct"/>
            <w:shd w:val="clear" w:color="auto" w:fill="auto"/>
          </w:tcPr>
          <w:p w14:paraId="0FAACA07" w14:textId="0F19244B" w:rsidR="0028482D" w:rsidRPr="009B706A" w:rsidRDefault="0028482D"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Tác vụ</w:t>
            </w:r>
          </w:p>
        </w:tc>
        <w:tc>
          <w:tcPr>
            <w:tcW w:w="1110" w:type="pct"/>
            <w:shd w:val="clear" w:color="auto" w:fill="auto"/>
          </w:tcPr>
          <w:p w14:paraId="2615229F" w14:textId="3A650101" w:rsidR="0028482D" w:rsidRPr="009B706A" w:rsidRDefault="0028482D"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Button</w:t>
            </w:r>
          </w:p>
        </w:tc>
        <w:tc>
          <w:tcPr>
            <w:tcW w:w="1110" w:type="pct"/>
            <w:shd w:val="clear" w:color="auto" w:fill="auto"/>
          </w:tcPr>
          <w:p w14:paraId="13DDEA75" w14:textId="2C92D6F7" w:rsidR="0028482D" w:rsidRPr="009B706A" w:rsidRDefault="0028482D"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Chỉnh sửa</w:t>
            </w:r>
          </w:p>
        </w:tc>
        <w:tc>
          <w:tcPr>
            <w:tcW w:w="1670" w:type="pct"/>
            <w:shd w:val="clear" w:color="auto" w:fill="auto"/>
          </w:tcPr>
          <w:p w14:paraId="437842ED" w14:textId="6897B059" w:rsidR="0028482D" w:rsidRPr="009B706A" w:rsidRDefault="0028482D"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Chỉnh sửa: Chỉnh sửa thông tin nguyên liệu như số lượng, đơn vị.</w:t>
            </w:r>
          </w:p>
        </w:tc>
      </w:tr>
      <w:tr w:rsidR="0028482D" w:rsidRPr="009B706A" w14:paraId="11D0B896" w14:textId="77777777" w:rsidTr="00935B30">
        <w:tc>
          <w:tcPr>
            <w:tcW w:w="1109" w:type="pct"/>
            <w:shd w:val="clear" w:color="auto" w:fill="auto"/>
          </w:tcPr>
          <w:p w14:paraId="20F4038C" w14:textId="09F60635" w:rsidR="0028482D" w:rsidRPr="009B706A" w:rsidRDefault="0028482D"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Thêm mới</w:t>
            </w:r>
          </w:p>
        </w:tc>
        <w:tc>
          <w:tcPr>
            <w:tcW w:w="1110" w:type="pct"/>
            <w:shd w:val="clear" w:color="auto" w:fill="auto"/>
          </w:tcPr>
          <w:p w14:paraId="4C38DDD6" w14:textId="2B75062A" w:rsidR="0028482D" w:rsidRPr="009B706A" w:rsidRDefault="0028482D"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Button</w:t>
            </w:r>
          </w:p>
        </w:tc>
        <w:tc>
          <w:tcPr>
            <w:tcW w:w="1110" w:type="pct"/>
            <w:shd w:val="clear" w:color="auto" w:fill="auto"/>
          </w:tcPr>
          <w:p w14:paraId="3CA33BA0" w14:textId="06E0BCE1" w:rsidR="0028482D" w:rsidRPr="009B706A" w:rsidRDefault="0028482D"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Thêm nguyên liệu</w:t>
            </w:r>
          </w:p>
        </w:tc>
        <w:tc>
          <w:tcPr>
            <w:tcW w:w="1670" w:type="pct"/>
            <w:shd w:val="clear" w:color="auto" w:fill="auto"/>
          </w:tcPr>
          <w:p w14:paraId="5D333DA5" w14:textId="58FAF691" w:rsidR="0028482D" w:rsidRPr="009B706A" w:rsidRDefault="0028482D"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Thêm nguyên liệu: Thêm nguyên liệu mới vào danh sách.</w:t>
            </w:r>
          </w:p>
        </w:tc>
      </w:tr>
      <w:tr w:rsidR="0028482D" w:rsidRPr="009B706A" w14:paraId="065D8550" w14:textId="77777777" w:rsidTr="00935B30">
        <w:tc>
          <w:tcPr>
            <w:tcW w:w="1109" w:type="pct"/>
            <w:shd w:val="clear" w:color="auto" w:fill="auto"/>
          </w:tcPr>
          <w:p w14:paraId="5280E29A" w14:textId="7276808B" w:rsidR="0028482D" w:rsidRPr="009B706A" w:rsidRDefault="0028482D"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Tìm kiếm</w:t>
            </w:r>
          </w:p>
        </w:tc>
        <w:tc>
          <w:tcPr>
            <w:tcW w:w="1110" w:type="pct"/>
            <w:shd w:val="clear" w:color="auto" w:fill="auto"/>
          </w:tcPr>
          <w:p w14:paraId="35821798" w14:textId="4B091480" w:rsidR="0028482D" w:rsidRPr="009B706A" w:rsidRDefault="0028482D"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Input+Button</w:t>
            </w:r>
          </w:p>
        </w:tc>
        <w:tc>
          <w:tcPr>
            <w:tcW w:w="1110" w:type="pct"/>
            <w:shd w:val="clear" w:color="auto" w:fill="auto"/>
          </w:tcPr>
          <w:p w14:paraId="5AD00067" w14:textId="0B708922" w:rsidR="0028482D" w:rsidRPr="009B706A" w:rsidRDefault="0028482D"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Tìm nguyên liệu</w:t>
            </w:r>
          </w:p>
        </w:tc>
        <w:tc>
          <w:tcPr>
            <w:tcW w:w="1670" w:type="pct"/>
            <w:shd w:val="clear" w:color="auto" w:fill="auto"/>
          </w:tcPr>
          <w:p w14:paraId="78AC559E" w14:textId="379821D8" w:rsidR="0028482D" w:rsidRPr="009B706A" w:rsidRDefault="0028482D"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Công cụ tìm kiếm cho phép tìm nguyên liệu trong danh sách dựa trên tên nguyên liệu.</w:t>
            </w:r>
          </w:p>
        </w:tc>
      </w:tr>
      <w:tr w:rsidR="0028482D" w:rsidRPr="009B706A" w14:paraId="5177BE55" w14:textId="77777777" w:rsidTr="00935B30">
        <w:tc>
          <w:tcPr>
            <w:tcW w:w="5000" w:type="pct"/>
            <w:gridSpan w:val="4"/>
            <w:shd w:val="clear" w:color="auto" w:fill="CCFF66"/>
          </w:tcPr>
          <w:p w14:paraId="48ED44DD" w14:textId="77777777" w:rsidR="0028482D" w:rsidRPr="00E478C5" w:rsidRDefault="0028482D" w:rsidP="00E478C5">
            <w:pPr>
              <w:jc w:val="center"/>
              <w:rPr>
                <w:rFonts w:asciiTheme="majorHAnsi" w:hAnsiTheme="majorHAnsi" w:cstheme="majorHAnsi"/>
                <w:b/>
                <w:sz w:val="26"/>
                <w:szCs w:val="26"/>
              </w:rPr>
            </w:pPr>
            <w:r w:rsidRPr="00E478C5">
              <w:rPr>
                <w:rFonts w:asciiTheme="majorHAnsi" w:hAnsiTheme="majorHAnsi" w:cstheme="majorHAnsi"/>
                <w:b/>
                <w:color w:val="000000" w:themeColor="text1"/>
                <w:sz w:val="26"/>
                <w:szCs w:val="26"/>
              </w:rPr>
              <w:t>Nội dung hiển thị</w:t>
            </w:r>
          </w:p>
        </w:tc>
      </w:tr>
      <w:tr w:rsidR="0028482D" w:rsidRPr="009B706A" w14:paraId="7B00D7BD" w14:textId="77777777" w:rsidTr="00935B30">
        <w:tc>
          <w:tcPr>
            <w:tcW w:w="1109" w:type="pct"/>
            <w:shd w:val="clear" w:color="auto" w:fill="CCFF66"/>
          </w:tcPr>
          <w:p w14:paraId="79CDA841" w14:textId="77777777" w:rsidR="0028482D" w:rsidRPr="00E478C5" w:rsidRDefault="0028482D" w:rsidP="00E478C5">
            <w:pPr>
              <w:jc w:val="center"/>
              <w:rPr>
                <w:rFonts w:asciiTheme="majorHAnsi" w:hAnsiTheme="majorHAnsi" w:cstheme="majorHAnsi"/>
                <w:b/>
                <w:sz w:val="26"/>
                <w:szCs w:val="26"/>
                <w:lang w:val="vi-VN"/>
              </w:rPr>
            </w:pPr>
            <w:r w:rsidRPr="00E478C5">
              <w:rPr>
                <w:rFonts w:asciiTheme="majorHAnsi" w:hAnsiTheme="majorHAnsi" w:cstheme="majorHAnsi"/>
                <w:b/>
                <w:color w:val="000000" w:themeColor="text1"/>
                <w:sz w:val="26"/>
                <w:szCs w:val="26"/>
              </w:rPr>
              <w:t>Tên hành động</w:t>
            </w:r>
          </w:p>
        </w:tc>
        <w:tc>
          <w:tcPr>
            <w:tcW w:w="1110" w:type="pct"/>
            <w:shd w:val="clear" w:color="auto" w:fill="CCFF66"/>
          </w:tcPr>
          <w:p w14:paraId="61BCBC99" w14:textId="77777777" w:rsidR="0028482D" w:rsidRPr="00E478C5" w:rsidRDefault="0028482D" w:rsidP="00E478C5">
            <w:pPr>
              <w:jc w:val="center"/>
              <w:rPr>
                <w:rFonts w:asciiTheme="majorHAnsi" w:hAnsiTheme="majorHAnsi" w:cstheme="majorHAnsi"/>
                <w:b/>
                <w:sz w:val="26"/>
                <w:szCs w:val="26"/>
                <w:lang w:val="vi-VN"/>
              </w:rPr>
            </w:pPr>
            <w:r w:rsidRPr="00E478C5">
              <w:rPr>
                <w:rFonts w:asciiTheme="majorHAnsi" w:hAnsiTheme="majorHAnsi" w:cstheme="majorHAnsi"/>
                <w:b/>
                <w:color w:val="000000" w:themeColor="text1"/>
                <w:sz w:val="26"/>
                <w:szCs w:val="26"/>
              </w:rPr>
              <w:t>Mô tả</w:t>
            </w:r>
          </w:p>
        </w:tc>
        <w:tc>
          <w:tcPr>
            <w:tcW w:w="1110" w:type="pct"/>
            <w:shd w:val="clear" w:color="auto" w:fill="CCFF66"/>
          </w:tcPr>
          <w:p w14:paraId="209C2482" w14:textId="77777777" w:rsidR="0028482D" w:rsidRPr="00E478C5" w:rsidRDefault="0028482D" w:rsidP="00E478C5">
            <w:pPr>
              <w:jc w:val="center"/>
              <w:rPr>
                <w:rFonts w:asciiTheme="majorHAnsi" w:hAnsiTheme="majorHAnsi" w:cstheme="majorHAnsi"/>
                <w:b/>
                <w:sz w:val="26"/>
                <w:szCs w:val="26"/>
                <w:lang w:val="vi-VN"/>
              </w:rPr>
            </w:pPr>
            <w:r w:rsidRPr="00E478C5">
              <w:rPr>
                <w:rFonts w:asciiTheme="majorHAnsi" w:hAnsiTheme="majorHAnsi" w:cstheme="majorHAnsi"/>
                <w:b/>
                <w:color w:val="000000" w:themeColor="text1"/>
                <w:sz w:val="26"/>
                <w:szCs w:val="26"/>
              </w:rPr>
              <w:t>Thành công</w:t>
            </w:r>
          </w:p>
        </w:tc>
        <w:tc>
          <w:tcPr>
            <w:tcW w:w="1670" w:type="pct"/>
            <w:shd w:val="clear" w:color="auto" w:fill="CCFF66"/>
          </w:tcPr>
          <w:p w14:paraId="21314A6C" w14:textId="77777777" w:rsidR="0028482D" w:rsidRPr="00E478C5" w:rsidRDefault="0028482D" w:rsidP="00E478C5">
            <w:pPr>
              <w:jc w:val="center"/>
              <w:rPr>
                <w:rFonts w:asciiTheme="majorHAnsi" w:hAnsiTheme="majorHAnsi" w:cstheme="majorHAnsi"/>
                <w:b/>
                <w:sz w:val="26"/>
                <w:szCs w:val="26"/>
                <w:lang w:val="vi-VN"/>
              </w:rPr>
            </w:pPr>
            <w:r w:rsidRPr="00E478C5">
              <w:rPr>
                <w:rFonts w:asciiTheme="majorHAnsi" w:hAnsiTheme="majorHAnsi" w:cstheme="majorHAnsi"/>
                <w:b/>
                <w:color w:val="000000" w:themeColor="text1"/>
                <w:sz w:val="26"/>
                <w:szCs w:val="26"/>
              </w:rPr>
              <w:t>Không thành công</w:t>
            </w:r>
          </w:p>
        </w:tc>
      </w:tr>
      <w:tr w:rsidR="0028482D" w:rsidRPr="009B706A" w14:paraId="0CB21BBC" w14:textId="77777777" w:rsidTr="00935B30">
        <w:tc>
          <w:tcPr>
            <w:tcW w:w="1109" w:type="pct"/>
          </w:tcPr>
          <w:p w14:paraId="6A616AF0" w14:textId="3EB925AF" w:rsidR="0028482D" w:rsidRPr="009B706A" w:rsidRDefault="0028482D"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Chỉnh sửa nguyên liệu</w:t>
            </w:r>
          </w:p>
        </w:tc>
        <w:tc>
          <w:tcPr>
            <w:tcW w:w="1110" w:type="pct"/>
          </w:tcPr>
          <w:p w14:paraId="36506E00" w14:textId="4165EAE7" w:rsidR="0028482D" w:rsidRPr="009B706A" w:rsidRDefault="0028482D"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Chỉnh sửa thông tin về tên nguyên liệu, số lượng, đơn vị và các thông tin liên quan.</w:t>
            </w:r>
          </w:p>
        </w:tc>
        <w:tc>
          <w:tcPr>
            <w:tcW w:w="1110" w:type="pct"/>
          </w:tcPr>
          <w:p w14:paraId="4698D6A8" w14:textId="269CCB7F" w:rsidR="0028482D" w:rsidRPr="009B706A" w:rsidRDefault="0028482D"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Thành công khi thay đổi được lưu vào hệ thống.</w:t>
            </w:r>
          </w:p>
        </w:tc>
        <w:tc>
          <w:tcPr>
            <w:tcW w:w="1670" w:type="pct"/>
          </w:tcPr>
          <w:p w14:paraId="706FD102" w14:textId="19F86CD4" w:rsidR="0028482D" w:rsidRPr="009B706A" w:rsidRDefault="0028482D"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Không thể chỉnh sửa do thiếu thông tin hoặc lỗi hệ thống.</w:t>
            </w:r>
          </w:p>
        </w:tc>
      </w:tr>
      <w:tr w:rsidR="0028482D" w:rsidRPr="009B706A" w14:paraId="4C25515C" w14:textId="77777777" w:rsidTr="00935B30">
        <w:tc>
          <w:tcPr>
            <w:tcW w:w="1109" w:type="pct"/>
          </w:tcPr>
          <w:p w14:paraId="204ED6DB" w14:textId="2C1AD4A4" w:rsidR="0028482D" w:rsidRPr="009B706A" w:rsidRDefault="0028482D"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Thêm mới nguyên liệu</w:t>
            </w:r>
          </w:p>
        </w:tc>
        <w:tc>
          <w:tcPr>
            <w:tcW w:w="1110" w:type="pct"/>
          </w:tcPr>
          <w:p w14:paraId="0B955432" w14:textId="4068A61C" w:rsidR="0028482D" w:rsidRPr="009B706A" w:rsidRDefault="0028482D"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Thêm nguyên liệu mới vào hệ thống.</w:t>
            </w:r>
          </w:p>
        </w:tc>
        <w:tc>
          <w:tcPr>
            <w:tcW w:w="1110" w:type="pct"/>
          </w:tcPr>
          <w:p w14:paraId="7ACBC453" w14:textId="674E61D0" w:rsidR="0028482D" w:rsidRPr="009B706A" w:rsidRDefault="0028482D"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Thành công khi nguyên liệu được thêm vào danh sách.</w:t>
            </w:r>
          </w:p>
        </w:tc>
        <w:tc>
          <w:tcPr>
            <w:tcW w:w="1670" w:type="pct"/>
          </w:tcPr>
          <w:p w14:paraId="76378CE6" w14:textId="4BD86647" w:rsidR="0028482D" w:rsidRPr="009B706A" w:rsidRDefault="0028482D"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Không thể thêm nguyên liệu do thiếu thông tin bắt buộc.</w:t>
            </w:r>
          </w:p>
        </w:tc>
      </w:tr>
      <w:tr w:rsidR="0028482D" w:rsidRPr="009B706A" w14:paraId="45F68B67" w14:textId="77777777" w:rsidTr="00935B30">
        <w:tc>
          <w:tcPr>
            <w:tcW w:w="1109" w:type="pct"/>
          </w:tcPr>
          <w:p w14:paraId="2FFC97EE" w14:textId="61096EFA" w:rsidR="0028482D" w:rsidRPr="009B706A" w:rsidRDefault="0028482D"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Tìm kiếm nguyên liệu</w:t>
            </w:r>
          </w:p>
        </w:tc>
        <w:tc>
          <w:tcPr>
            <w:tcW w:w="1110" w:type="pct"/>
          </w:tcPr>
          <w:p w14:paraId="171E00FA" w14:textId="77777777" w:rsidR="0028482D" w:rsidRPr="009B706A" w:rsidRDefault="0028482D"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Tìm kiếm nguyên liệu theo tên trong danh sách.</w:t>
            </w:r>
          </w:p>
          <w:p w14:paraId="085D51BE" w14:textId="2125A93A" w:rsidR="0028482D" w:rsidRPr="009B706A" w:rsidRDefault="0028482D" w:rsidP="0049382E">
            <w:pPr>
              <w:jc w:val="both"/>
              <w:rPr>
                <w:rFonts w:asciiTheme="majorHAnsi" w:hAnsiTheme="majorHAnsi" w:cstheme="majorHAnsi"/>
                <w:bCs/>
                <w:color w:val="000000" w:themeColor="text1"/>
                <w:sz w:val="26"/>
                <w:szCs w:val="26"/>
              </w:rPr>
            </w:pPr>
          </w:p>
        </w:tc>
        <w:tc>
          <w:tcPr>
            <w:tcW w:w="1110" w:type="pct"/>
          </w:tcPr>
          <w:p w14:paraId="7F15960D" w14:textId="559CA0FA" w:rsidR="0028482D" w:rsidRPr="009B706A" w:rsidRDefault="0028482D"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Không tìm thấy nguyên liệu nào phù hợp với từ khóa.</w:t>
            </w:r>
          </w:p>
        </w:tc>
        <w:tc>
          <w:tcPr>
            <w:tcW w:w="1670" w:type="pct"/>
          </w:tcPr>
          <w:p w14:paraId="7A2A5B1E" w14:textId="398E3F78" w:rsidR="0028482D" w:rsidRPr="009B706A" w:rsidRDefault="0028482D"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Không tìm thấy nguyên liệu nào phù hợp với từ khóa.</w:t>
            </w:r>
          </w:p>
        </w:tc>
      </w:tr>
    </w:tbl>
    <w:p w14:paraId="533ECFF9" w14:textId="4DE01F26" w:rsidR="0028482D" w:rsidRPr="00E478C5" w:rsidRDefault="00862DF7" w:rsidP="0049382E">
      <w:pPr>
        <w:pStyle w:val="oancuaDanhsach"/>
        <w:spacing w:before="120" w:after="120"/>
        <w:ind w:left="0"/>
        <w:jc w:val="both"/>
        <w:outlineLvl w:val="1"/>
        <w:rPr>
          <w:rFonts w:asciiTheme="majorHAnsi" w:hAnsiTheme="majorHAnsi" w:cstheme="majorHAnsi"/>
          <w:b/>
          <w:szCs w:val="26"/>
        </w:rPr>
      </w:pPr>
      <w:bookmarkStart w:id="70" w:name="_Toc198617494"/>
      <w:r w:rsidRPr="00E478C5">
        <w:rPr>
          <w:rFonts w:asciiTheme="majorHAnsi" w:hAnsiTheme="majorHAnsi" w:cstheme="majorHAnsi"/>
          <w:b/>
          <w:szCs w:val="26"/>
        </w:rPr>
        <w:t>UI-4</w:t>
      </w:r>
      <w:r w:rsidR="00054E3A" w:rsidRPr="00E478C5">
        <w:rPr>
          <w:rFonts w:asciiTheme="majorHAnsi" w:hAnsiTheme="majorHAnsi" w:cstheme="majorHAnsi"/>
          <w:b/>
          <w:szCs w:val="26"/>
        </w:rPr>
        <w:t>0</w:t>
      </w:r>
      <w:r w:rsidRPr="00E478C5">
        <w:rPr>
          <w:rFonts w:asciiTheme="majorHAnsi" w:hAnsiTheme="majorHAnsi" w:cstheme="majorHAnsi"/>
          <w:b/>
          <w:szCs w:val="26"/>
        </w:rPr>
        <w:t xml:space="preserve"> Giao diện Thêm Mới </w:t>
      </w:r>
      <w:r w:rsidR="0043754D">
        <w:rPr>
          <w:rFonts w:asciiTheme="majorHAnsi" w:hAnsiTheme="majorHAnsi" w:cstheme="majorHAnsi"/>
          <w:b/>
          <w:szCs w:val="26"/>
        </w:rPr>
        <w:t>Nguyên</w:t>
      </w:r>
      <w:r w:rsidRPr="00E478C5">
        <w:rPr>
          <w:rFonts w:asciiTheme="majorHAnsi" w:hAnsiTheme="majorHAnsi" w:cstheme="majorHAnsi"/>
          <w:b/>
          <w:szCs w:val="26"/>
        </w:rPr>
        <w:t xml:space="preserve"> Liệu</w:t>
      </w:r>
      <w:r w:rsidR="0028482D" w:rsidRPr="00E478C5">
        <w:rPr>
          <w:rFonts w:asciiTheme="majorHAnsi" w:hAnsiTheme="majorHAnsi" w:cstheme="majorHAnsi"/>
          <w:b/>
          <w:szCs w:val="26"/>
        </w:rPr>
        <w:t>.</w:t>
      </w:r>
      <w:bookmarkEnd w:id="70"/>
    </w:p>
    <w:p w14:paraId="665298C9" w14:textId="30BCBA2B" w:rsidR="00E37A66" w:rsidRPr="009B706A" w:rsidRDefault="00A90432" w:rsidP="0049382E">
      <w:pPr>
        <w:pStyle w:val="oancuaDanhsach"/>
        <w:spacing w:before="120" w:after="120"/>
        <w:ind w:left="0"/>
        <w:jc w:val="both"/>
        <w:rPr>
          <w:rFonts w:asciiTheme="majorHAnsi" w:hAnsiTheme="majorHAnsi" w:cstheme="majorHAnsi"/>
          <w:b/>
          <w:bCs/>
          <w:color w:val="000000"/>
          <w:szCs w:val="26"/>
        </w:rPr>
      </w:pPr>
      <w:r w:rsidRPr="009B706A">
        <w:rPr>
          <w:rFonts w:asciiTheme="majorHAnsi" w:hAnsiTheme="majorHAnsi" w:cstheme="majorHAnsi"/>
          <w:b/>
          <w:bCs/>
          <w:noProof/>
          <w:color w:val="000000"/>
          <w:szCs w:val="26"/>
        </w:rPr>
        <w:drawing>
          <wp:inline distT="0" distB="0" distL="0" distR="0" wp14:anchorId="520208A1" wp14:editId="483AF2A4">
            <wp:extent cx="5734050" cy="3879850"/>
            <wp:effectExtent l="0" t="0" r="0" b="6350"/>
            <wp:docPr id="12308928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892816" name="Picture 1" descr="A screenshot of a computer&#10;&#10;AI-generated content may be incorrect."/>
                    <pic:cNvPicPr/>
                  </pic:nvPicPr>
                  <pic:blipFill>
                    <a:blip r:embed="rId49"/>
                    <a:stretch>
                      <a:fillRect/>
                    </a:stretch>
                  </pic:blipFill>
                  <pic:spPr>
                    <a:xfrm>
                      <a:off x="0" y="0"/>
                      <a:ext cx="5734050" cy="3879850"/>
                    </a:xfrm>
                    <a:prstGeom prst="rect">
                      <a:avLst/>
                    </a:prstGeom>
                  </pic:spPr>
                </pic:pic>
              </a:graphicData>
            </a:graphic>
          </wp:inline>
        </w:drawing>
      </w:r>
    </w:p>
    <w:tbl>
      <w:tblPr>
        <w:tblStyle w:val="LiBang"/>
        <w:tblW w:w="5585" w:type="pct"/>
        <w:tblLook w:val="04A0" w:firstRow="1" w:lastRow="0" w:firstColumn="1" w:lastColumn="0" w:noHBand="0" w:noVBand="1"/>
      </w:tblPr>
      <w:tblGrid>
        <w:gridCol w:w="3520"/>
        <w:gridCol w:w="1834"/>
        <w:gridCol w:w="1834"/>
        <w:gridCol w:w="2887"/>
      </w:tblGrid>
      <w:tr w:rsidR="0028482D" w:rsidRPr="009B706A" w14:paraId="7F222628" w14:textId="77777777" w:rsidTr="00F93E10">
        <w:tc>
          <w:tcPr>
            <w:tcW w:w="2657" w:type="pct"/>
            <w:gridSpan w:val="2"/>
            <w:shd w:val="clear" w:color="auto" w:fill="CCFF66"/>
          </w:tcPr>
          <w:p w14:paraId="669F3716" w14:textId="77777777" w:rsidR="0028482D" w:rsidRPr="00E478C5" w:rsidRDefault="0028482D" w:rsidP="0049382E">
            <w:pPr>
              <w:jc w:val="both"/>
              <w:rPr>
                <w:rFonts w:asciiTheme="majorHAnsi" w:hAnsiTheme="majorHAnsi" w:cstheme="majorHAnsi"/>
                <w:b/>
                <w:sz w:val="26"/>
                <w:szCs w:val="26"/>
              </w:rPr>
            </w:pPr>
            <w:r w:rsidRPr="00E478C5">
              <w:rPr>
                <w:rFonts w:asciiTheme="majorHAnsi" w:hAnsiTheme="majorHAnsi" w:cstheme="majorHAnsi"/>
                <w:b/>
                <w:color w:val="000000" w:themeColor="text1"/>
                <w:sz w:val="26"/>
                <w:szCs w:val="26"/>
              </w:rPr>
              <w:t>Hiển thị</w:t>
            </w:r>
          </w:p>
        </w:tc>
        <w:tc>
          <w:tcPr>
            <w:tcW w:w="2343" w:type="pct"/>
            <w:gridSpan w:val="2"/>
          </w:tcPr>
          <w:p w14:paraId="05112E19" w14:textId="06AC4E30" w:rsidR="0028482D" w:rsidRPr="009B706A" w:rsidRDefault="0028482D" w:rsidP="0049382E">
            <w:pPr>
              <w:jc w:val="both"/>
              <w:rPr>
                <w:rFonts w:asciiTheme="majorHAnsi" w:hAnsiTheme="majorHAnsi" w:cstheme="majorHAnsi"/>
                <w:bCs/>
                <w:sz w:val="26"/>
                <w:szCs w:val="26"/>
              </w:rPr>
            </w:pPr>
            <w:r w:rsidRPr="009B706A">
              <w:rPr>
                <w:rFonts w:asciiTheme="majorHAnsi" w:hAnsiTheme="majorHAnsi" w:cstheme="majorHAnsi"/>
                <w:bCs/>
                <w:sz w:val="26"/>
                <w:szCs w:val="26"/>
              </w:rPr>
              <w:t>Thêm mới nguyên liệu</w:t>
            </w:r>
          </w:p>
        </w:tc>
      </w:tr>
      <w:tr w:rsidR="0028482D" w:rsidRPr="009B706A" w14:paraId="39E077A6" w14:textId="77777777" w:rsidTr="00F93E10">
        <w:tc>
          <w:tcPr>
            <w:tcW w:w="2657" w:type="pct"/>
            <w:gridSpan w:val="2"/>
            <w:shd w:val="clear" w:color="auto" w:fill="CCFF66"/>
          </w:tcPr>
          <w:p w14:paraId="5C1ECBC2" w14:textId="77777777" w:rsidR="0028482D" w:rsidRPr="00E478C5" w:rsidRDefault="0028482D" w:rsidP="0049382E">
            <w:pPr>
              <w:jc w:val="both"/>
              <w:rPr>
                <w:rFonts w:asciiTheme="majorHAnsi" w:hAnsiTheme="majorHAnsi" w:cstheme="majorHAnsi"/>
                <w:b/>
                <w:sz w:val="26"/>
                <w:szCs w:val="26"/>
              </w:rPr>
            </w:pPr>
            <w:r w:rsidRPr="00E478C5">
              <w:rPr>
                <w:rFonts w:asciiTheme="majorHAnsi" w:hAnsiTheme="majorHAnsi" w:cstheme="majorHAnsi"/>
                <w:b/>
                <w:color w:val="000000" w:themeColor="text1"/>
                <w:sz w:val="26"/>
                <w:szCs w:val="26"/>
              </w:rPr>
              <w:lastRenderedPageBreak/>
              <w:t>Mô tả</w:t>
            </w:r>
          </w:p>
        </w:tc>
        <w:tc>
          <w:tcPr>
            <w:tcW w:w="2343" w:type="pct"/>
            <w:gridSpan w:val="2"/>
          </w:tcPr>
          <w:p w14:paraId="247BBBCD" w14:textId="1CC96ED1" w:rsidR="0028482D" w:rsidRPr="009B706A" w:rsidRDefault="0028482D" w:rsidP="0049382E">
            <w:pPr>
              <w:jc w:val="both"/>
              <w:rPr>
                <w:rFonts w:asciiTheme="majorHAnsi" w:hAnsiTheme="majorHAnsi" w:cstheme="majorHAnsi"/>
                <w:bCs/>
                <w:sz w:val="26"/>
                <w:szCs w:val="26"/>
              </w:rPr>
            </w:pPr>
            <w:r w:rsidRPr="009B706A">
              <w:rPr>
                <w:rFonts w:asciiTheme="majorHAnsi" w:hAnsiTheme="majorHAnsi" w:cstheme="majorHAnsi"/>
                <w:bCs/>
                <w:sz w:val="26"/>
                <w:szCs w:val="26"/>
              </w:rPr>
              <w:t>Giao diện này cho phép người dùng nhập các thông tin cần thiết cho một nguyên liệu mới và thêm nguyên liệu vào hệ thống. Bao gồm các trường nhập liệu như tên nguyên liệu, số lượng tồn kho, đơn vị và các thông tin liên quan.</w:t>
            </w:r>
          </w:p>
        </w:tc>
      </w:tr>
      <w:tr w:rsidR="0028482D" w:rsidRPr="009B706A" w14:paraId="0811D802" w14:textId="77777777" w:rsidTr="00F93E10">
        <w:tc>
          <w:tcPr>
            <w:tcW w:w="2657" w:type="pct"/>
            <w:gridSpan w:val="2"/>
            <w:shd w:val="clear" w:color="auto" w:fill="CCFF66"/>
          </w:tcPr>
          <w:p w14:paraId="735ADC6A" w14:textId="77777777" w:rsidR="0028482D" w:rsidRPr="00E478C5" w:rsidRDefault="0028482D" w:rsidP="0049382E">
            <w:pPr>
              <w:jc w:val="both"/>
              <w:rPr>
                <w:rFonts w:asciiTheme="majorHAnsi" w:hAnsiTheme="majorHAnsi" w:cstheme="majorHAnsi"/>
                <w:b/>
                <w:sz w:val="26"/>
                <w:szCs w:val="26"/>
              </w:rPr>
            </w:pPr>
            <w:r w:rsidRPr="00E478C5">
              <w:rPr>
                <w:rFonts w:asciiTheme="majorHAnsi" w:hAnsiTheme="majorHAnsi" w:cstheme="majorHAnsi"/>
                <w:b/>
                <w:color w:val="000000" w:themeColor="text1"/>
                <w:sz w:val="26"/>
                <w:szCs w:val="26"/>
              </w:rPr>
              <w:t>Hiển thị truy cập</w:t>
            </w:r>
          </w:p>
        </w:tc>
        <w:tc>
          <w:tcPr>
            <w:tcW w:w="2343" w:type="pct"/>
            <w:gridSpan w:val="2"/>
          </w:tcPr>
          <w:p w14:paraId="7FC6C8CA" w14:textId="5DAB6F81" w:rsidR="0028482D" w:rsidRPr="009B706A" w:rsidRDefault="0028482D" w:rsidP="0049382E">
            <w:pPr>
              <w:jc w:val="both"/>
              <w:rPr>
                <w:rFonts w:asciiTheme="majorHAnsi" w:hAnsiTheme="majorHAnsi" w:cstheme="majorHAnsi"/>
                <w:bCs/>
                <w:sz w:val="26"/>
                <w:szCs w:val="26"/>
              </w:rPr>
            </w:pPr>
            <w:r w:rsidRPr="009B706A">
              <w:rPr>
                <w:rFonts w:asciiTheme="majorHAnsi" w:hAnsiTheme="majorHAnsi" w:cstheme="majorHAnsi"/>
                <w:bCs/>
                <w:sz w:val="26"/>
                <w:szCs w:val="26"/>
              </w:rPr>
              <w:t>Người dùng có thể truy cập vào giao diện này thông qua mục "Thêm mới nguyên liệu" trong giao diện quản lý nguyên liệu. Chỉ các nhân viên có quyền quản lý nguyên liệu mới có thể truy cập và thêm nguyên liệu.</w:t>
            </w:r>
          </w:p>
        </w:tc>
      </w:tr>
      <w:tr w:rsidR="0028482D" w:rsidRPr="009B706A" w14:paraId="0A059503" w14:textId="77777777" w:rsidTr="00F93E10">
        <w:tc>
          <w:tcPr>
            <w:tcW w:w="5000" w:type="pct"/>
            <w:gridSpan w:val="4"/>
            <w:shd w:val="clear" w:color="auto" w:fill="CCFF66"/>
          </w:tcPr>
          <w:p w14:paraId="2F988A7C" w14:textId="77777777" w:rsidR="0028482D" w:rsidRPr="00E478C5" w:rsidRDefault="0028482D" w:rsidP="00E478C5">
            <w:pPr>
              <w:jc w:val="center"/>
              <w:rPr>
                <w:rFonts w:asciiTheme="majorHAnsi" w:hAnsiTheme="majorHAnsi" w:cstheme="majorHAnsi"/>
                <w:b/>
                <w:sz w:val="26"/>
                <w:szCs w:val="26"/>
              </w:rPr>
            </w:pPr>
            <w:r w:rsidRPr="00E478C5">
              <w:rPr>
                <w:rFonts w:asciiTheme="majorHAnsi" w:hAnsiTheme="majorHAnsi" w:cstheme="majorHAnsi"/>
                <w:b/>
                <w:color w:val="000000" w:themeColor="text1"/>
                <w:sz w:val="26"/>
                <w:szCs w:val="26"/>
              </w:rPr>
              <w:t>Nội dung hiển thị</w:t>
            </w:r>
          </w:p>
        </w:tc>
      </w:tr>
      <w:tr w:rsidR="0028482D" w:rsidRPr="009B706A" w14:paraId="662C2B02" w14:textId="77777777" w:rsidTr="00F93E10">
        <w:tc>
          <w:tcPr>
            <w:tcW w:w="1747" w:type="pct"/>
            <w:shd w:val="clear" w:color="auto" w:fill="CCFF66"/>
          </w:tcPr>
          <w:p w14:paraId="13323F07" w14:textId="77777777" w:rsidR="0028482D" w:rsidRPr="00E478C5" w:rsidRDefault="0028482D" w:rsidP="00E478C5">
            <w:pPr>
              <w:jc w:val="center"/>
              <w:rPr>
                <w:rFonts w:asciiTheme="majorHAnsi" w:hAnsiTheme="majorHAnsi" w:cstheme="majorHAnsi"/>
                <w:b/>
                <w:sz w:val="26"/>
                <w:szCs w:val="26"/>
              </w:rPr>
            </w:pPr>
            <w:r w:rsidRPr="00E478C5">
              <w:rPr>
                <w:rFonts w:asciiTheme="majorHAnsi" w:hAnsiTheme="majorHAnsi" w:cstheme="majorHAnsi"/>
                <w:b/>
                <w:color w:val="000000" w:themeColor="text1"/>
                <w:sz w:val="26"/>
                <w:szCs w:val="26"/>
              </w:rPr>
              <w:t>Mục</w:t>
            </w:r>
          </w:p>
        </w:tc>
        <w:tc>
          <w:tcPr>
            <w:tcW w:w="910" w:type="pct"/>
            <w:shd w:val="clear" w:color="auto" w:fill="CCFF66"/>
          </w:tcPr>
          <w:p w14:paraId="09A8A618" w14:textId="77777777" w:rsidR="0028482D" w:rsidRPr="00E478C5" w:rsidRDefault="0028482D" w:rsidP="00E478C5">
            <w:pPr>
              <w:jc w:val="center"/>
              <w:rPr>
                <w:rFonts w:asciiTheme="majorHAnsi" w:hAnsiTheme="majorHAnsi" w:cstheme="majorHAnsi"/>
                <w:b/>
                <w:sz w:val="26"/>
                <w:szCs w:val="26"/>
              </w:rPr>
            </w:pPr>
            <w:r w:rsidRPr="00E478C5">
              <w:rPr>
                <w:rFonts w:asciiTheme="majorHAnsi" w:hAnsiTheme="majorHAnsi" w:cstheme="majorHAnsi"/>
                <w:b/>
                <w:color w:val="000000" w:themeColor="text1"/>
                <w:sz w:val="26"/>
                <w:szCs w:val="26"/>
              </w:rPr>
              <w:t>Loại</w:t>
            </w:r>
          </w:p>
        </w:tc>
        <w:tc>
          <w:tcPr>
            <w:tcW w:w="910" w:type="pct"/>
            <w:shd w:val="clear" w:color="auto" w:fill="CCFF66"/>
          </w:tcPr>
          <w:p w14:paraId="25F8A330" w14:textId="77777777" w:rsidR="0028482D" w:rsidRPr="00E478C5" w:rsidRDefault="0028482D" w:rsidP="00E478C5">
            <w:pPr>
              <w:jc w:val="center"/>
              <w:rPr>
                <w:rFonts w:asciiTheme="majorHAnsi" w:hAnsiTheme="majorHAnsi" w:cstheme="majorHAnsi"/>
                <w:b/>
                <w:sz w:val="26"/>
                <w:szCs w:val="26"/>
              </w:rPr>
            </w:pPr>
            <w:r w:rsidRPr="00E478C5">
              <w:rPr>
                <w:rFonts w:asciiTheme="majorHAnsi" w:hAnsiTheme="majorHAnsi" w:cstheme="majorHAnsi"/>
                <w:b/>
                <w:color w:val="000000" w:themeColor="text1"/>
                <w:sz w:val="26"/>
                <w:szCs w:val="26"/>
              </w:rPr>
              <w:t>Dữ liệu</w:t>
            </w:r>
          </w:p>
        </w:tc>
        <w:tc>
          <w:tcPr>
            <w:tcW w:w="1433" w:type="pct"/>
            <w:shd w:val="clear" w:color="auto" w:fill="CCFF66"/>
          </w:tcPr>
          <w:p w14:paraId="4E993251" w14:textId="77777777" w:rsidR="0028482D" w:rsidRPr="00E478C5" w:rsidRDefault="0028482D" w:rsidP="00E478C5">
            <w:pPr>
              <w:jc w:val="center"/>
              <w:rPr>
                <w:rFonts w:asciiTheme="majorHAnsi" w:hAnsiTheme="majorHAnsi" w:cstheme="majorHAnsi"/>
                <w:b/>
                <w:sz w:val="26"/>
                <w:szCs w:val="26"/>
              </w:rPr>
            </w:pPr>
            <w:r w:rsidRPr="00E478C5">
              <w:rPr>
                <w:rFonts w:asciiTheme="majorHAnsi" w:hAnsiTheme="majorHAnsi" w:cstheme="majorHAnsi"/>
                <w:b/>
                <w:color w:val="000000" w:themeColor="text1"/>
                <w:sz w:val="26"/>
                <w:szCs w:val="26"/>
              </w:rPr>
              <w:t>Mô tả</w:t>
            </w:r>
          </w:p>
        </w:tc>
      </w:tr>
      <w:tr w:rsidR="0028482D" w:rsidRPr="009B706A" w14:paraId="79435047" w14:textId="77777777" w:rsidTr="00F93E10">
        <w:tc>
          <w:tcPr>
            <w:tcW w:w="1747" w:type="pct"/>
            <w:shd w:val="clear" w:color="auto" w:fill="auto"/>
          </w:tcPr>
          <w:p w14:paraId="477AE6E9" w14:textId="530FFCB3" w:rsidR="0028482D" w:rsidRPr="009B706A" w:rsidRDefault="0028482D"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Tên nguyên liệu</w:t>
            </w:r>
          </w:p>
        </w:tc>
        <w:tc>
          <w:tcPr>
            <w:tcW w:w="910" w:type="pct"/>
            <w:shd w:val="clear" w:color="auto" w:fill="auto"/>
          </w:tcPr>
          <w:p w14:paraId="50F943CC" w14:textId="576C8D8D" w:rsidR="0028482D" w:rsidRPr="009B706A" w:rsidRDefault="0028482D"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Text</w:t>
            </w:r>
          </w:p>
        </w:tc>
        <w:tc>
          <w:tcPr>
            <w:tcW w:w="910" w:type="pct"/>
            <w:shd w:val="clear" w:color="auto" w:fill="auto"/>
          </w:tcPr>
          <w:p w14:paraId="05AACA12" w14:textId="171489EC" w:rsidR="0028482D" w:rsidRPr="009B706A" w:rsidRDefault="0028482D"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Tên nguyên liệu</w:t>
            </w:r>
          </w:p>
        </w:tc>
        <w:tc>
          <w:tcPr>
            <w:tcW w:w="1433" w:type="pct"/>
            <w:shd w:val="clear" w:color="auto" w:fill="auto"/>
          </w:tcPr>
          <w:p w14:paraId="0416C9AB" w14:textId="4A8E8B44" w:rsidR="0028482D" w:rsidRPr="009B706A" w:rsidRDefault="0028482D"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Tên của nguyên liệu mà người dùng muốn thêm vào hệ thống.</w:t>
            </w:r>
          </w:p>
        </w:tc>
      </w:tr>
      <w:tr w:rsidR="0028482D" w:rsidRPr="009B706A" w14:paraId="3E6C7E3C" w14:textId="77777777" w:rsidTr="00F93E10">
        <w:tc>
          <w:tcPr>
            <w:tcW w:w="1747" w:type="pct"/>
            <w:shd w:val="clear" w:color="auto" w:fill="auto"/>
          </w:tcPr>
          <w:p w14:paraId="02BC48D1" w14:textId="429149C6" w:rsidR="0028482D" w:rsidRPr="009B706A" w:rsidRDefault="0028482D"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Số lượng tồn kho</w:t>
            </w:r>
          </w:p>
        </w:tc>
        <w:tc>
          <w:tcPr>
            <w:tcW w:w="910" w:type="pct"/>
            <w:shd w:val="clear" w:color="auto" w:fill="auto"/>
          </w:tcPr>
          <w:p w14:paraId="0C422BAF" w14:textId="6DA1C64D" w:rsidR="0028482D" w:rsidRPr="009B706A" w:rsidRDefault="0028482D"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Number</w:t>
            </w:r>
          </w:p>
        </w:tc>
        <w:tc>
          <w:tcPr>
            <w:tcW w:w="910" w:type="pct"/>
            <w:shd w:val="clear" w:color="auto" w:fill="auto"/>
          </w:tcPr>
          <w:p w14:paraId="61927D11" w14:textId="7F8C16A6" w:rsidR="0028482D" w:rsidRPr="009B706A" w:rsidRDefault="0028482D"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Số lượng tồn kho</w:t>
            </w:r>
          </w:p>
        </w:tc>
        <w:tc>
          <w:tcPr>
            <w:tcW w:w="1433" w:type="pct"/>
            <w:shd w:val="clear" w:color="auto" w:fill="auto"/>
          </w:tcPr>
          <w:p w14:paraId="4BD4D141" w14:textId="62954157" w:rsidR="0028482D" w:rsidRPr="009B706A" w:rsidRDefault="0028482D"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Số lượng nguyên liệu hiện có trong kho.</w:t>
            </w:r>
          </w:p>
        </w:tc>
      </w:tr>
      <w:tr w:rsidR="0028482D" w:rsidRPr="009B706A" w14:paraId="48D2FE90" w14:textId="77777777" w:rsidTr="00F93E10">
        <w:tc>
          <w:tcPr>
            <w:tcW w:w="1747" w:type="pct"/>
            <w:shd w:val="clear" w:color="auto" w:fill="auto"/>
          </w:tcPr>
          <w:p w14:paraId="5BFDE59E" w14:textId="7487CFDD" w:rsidR="0028482D" w:rsidRPr="009B706A" w:rsidRDefault="0028482D"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Tồn kho tối thiểu</w:t>
            </w:r>
          </w:p>
        </w:tc>
        <w:tc>
          <w:tcPr>
            <w:tcW w:w="910" w:type="pct"/>
            <w:shd w:val="clear" w:color="auto" w:fill="auto"/>
          </w:tcPr>
          <w:p w14:paraId="365ED084" w14:textId="79A315C4" w:rsidR="0028482D" w:rsidRPr="009B706A" w:rsidRDefault="0028482D"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Number</w:t>
            </w:r>
          </w:p>
        </w:tc>
        <w:tc>
          <w:tcPr>
            <w:tcW w:w="910" w:type="pct"/>
            <w:shd w:val="clear" w:color="auto" w:fill="auto"/>
          </w:tcPr>
          <w:p w14:paraId="6E7223EE" w14:textId="78CF18F4" w:rsidR="0028482D" w:rsidRPr="009B706A" w:rsidRDefault="0028482D"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Tồn kho tối thiểu</w:t>
            </w:r>
          </w:p>
        </w:tc>
        <w:tc>
          <w:tcPr>
            <w:tcW w:w="1433" w:type="pct"/>
            <w:shd w:val="clear" w:color="auto" w:fill="auto"/>
          </w:tcPr>
          <w:p w14:paraId="2BD94258" w14:textId="37E2A280" w:rsidR="0028482D" w:rsidRPr="009B706A" w:rsidRDefault="0028482D"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Số lượng tối thiểu cần duy trì trong kho cho nguyên liệu đó.</w:t>
            </w:r>
          </w:p>
        </w:tc>
      </w:tr>
      <w:tr w:rsidR="0028482D" w:rsidRPr="009B706A" w14:paraId="251BC9EE" w14:textId="77777777" w:rsidTr="00F93E10">
        <w:tc>
          <w:tcPr>
            <w:tcW w:w="1747" w:type="pct"/>
            <w:shd w:val="clear" w:color="auto" w:fill="auto"/>
          </w:tcPr>
          <w:p w14:paraId="7F500B46" w14:textId="433FD9F9" w:rsidR="0028482D" w:rsidRPr="009B706A" w:rsidRDefault="0028482D"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Đơn vị</w:t>
            </w:r>
          </w:p>
        </w:tc>
        <w:tc>
          <w:tcPr>
            <w:tcW w:w="910" w:type="pct"/>
            <w:shd w:val="clear" w:color="auto" w:fill="auto"/>
          </w:tcPr>
          <w:p w14:paraId="3CCD7E95" w14:textId="7BFBD804" w:rsidR="0028482D" w:rsidRPr="009B706A" w:rsidRDefault="0028482D"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Text</w:t>
            </w:r>
          </w:p>
        </w:tc>
        <w:tc>
          <w:tcPr>
            <w:tcW w:w="910" w:type="pct"/>
            <w:shd w:val="clear" w:color="auto" w:fill="auto"/>
          </w:tcPr>
          <w:p w14:paraId="327DE13D" w14:textId="27819941" w:rsidR="0028482D" w:rsidRPr="009B706A" w:rsidRDefault="0028482D"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Gram</w:t>
            </w:r>
          </w:p>
        </w:tc>
        <w:tc>
          <w:tcPr>
            <w:tcW w:w="1433" w:type="pct"/>
            <w:shd w:val="clear" w:color="auto" w:fill="auto"/>
          </w:tcPr>
          <w:p w14:paraId="2236A319" w14:textId="197F7AEB" w:rsidR="0028482D" w:rsidRPr="009B706A" w:rsidRDefault="0028482D"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Đơn vị đo cho nguyên liệu, ví dụ: gram, ml, cái.</w:t>
            </w:r>
          </w:p>
        </w:tc>
      </w:tr>
      <w:tr w:rsidR="0028482D" w:rsidRPr="009B706A" w14:paraId="4ECFB322" w14:textId="77777777" w:rsidTr="00F93E10">
        <w:tc>
          <w:tcPr>
            <w:tcW w:w="1747" w:type="pct"/>
            <w:shd w:val="clear" w:color="auto" w:fill="auto"/>
          </w:tcPr>
          <w:p w14:paraId="4F6F588D" w14:textId="70962304" w:rsidR="0028482D" w:rsidRPr="009B706A" w:rsidRDefault="0028482D"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Tác vụ</w:t>
            </w:r>
          </w:p>
        </w:tc>
        <w:tc>
          <w:tcPr>
            <w:tcW w:w="910" w:type="pct"/>
            <w:shd w:val="clear" w:color="auto" w:fill="auto"/>
          </w:tcPr>
          <w:p w14:paraId="7DA501F8" w14:textId="65DF0534" w:rsidR="0028482D" w:rsidRPr="009B706A" w:rsidRDefault="0028482D"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Button</w:t>
            </w:r>
          </w:p>
        </w:tc>
        <w:tc>
          <w:tcPr>
            <w:tcW w:w="910" w:type="pct"/>
            <w:shd w:val="clear" w:color="auto" w:fill="auto"/>
          </w:tcPr>
          <w:p w14:paraId="3E4984C0" w14:textId="69CE3919" w:rsidR="0028482D" w:rsidRPr="009B706A" w:rsidRDefault="0028482D"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Lưu, Huỷ</w:t>
            </w:r>
          </w:p>
        </w:tc>
        <w:tc>
          <w:tcPr>
            <w:tcW w:w="1433" w:type="pct"/>
            <w:shd w:val="clear" w:color="auto" w:fill="auto"/>
          </w:tcPr>
          <w:p w14:paraId="257684C1" w14:textId="5B36BC87" w:rsidR="0028482D" w:rsidRPr="009B706A" w:rsidRDefault="00F55CD6"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Thêm mới, Huỷ : Thêm hoặc huỷ thêm nguyên liệu vào hệ thống khi tất cả các trường được điền đầy đủ.</w:t>
            </w:r>
          </w:p>
        </w:tc>
      </w:tr>
      <w:tr w:rsidR="0028482D" w:rsidRPr="009B706A" w14:paraId="0ABD2838" w14:textId="77777777" w:rsidTr="00F93E10">
        <w:tc>
          <w:tcPr>
            <w:tcW w:w="5000" w:type="pct"/>
            <w:gridSpan w:val="4"/>
            <w:shd w:val="clear" w:color="auto" w:fill="CCFF66"/>
          </w:tcPr>
          <w:p w14:paraId="266BA59C" w14:textId="37C08B77" w:rsidR="0028482D" w:rsidRPr="00E478C5" w:rsidRDefault="0028482D" w:rsidP="00E478C5">
            <w:pPr>
              <w:jc w:val="center"/>
              <w:rPr>
                <w:rFonts w:asciiTheme="majorHAnsi" w:hAnsiTheme="majorHAnsi" w:cstheme="majorHAnsi"/>
                <w:b/>
                <w:sz w:val="26"/>
                <w:szCs w:val="26"/>
              </w:rPr>
            </w:pPr>
            <w:r w:rsidRPr="00E478C5">
              <w:rPr>
                <w:rFonts w:asciiTheme="majorHAnsi" w:hAnsiTheme="majorHAnsi" w:cstheme="majorHAnsi"/>
                <w:b/>
                <w:color w:val="000000" w:themeColor="text1"/>
                <w:sz w:val="26"/>
                <w:szCs w:val="26"/>
              </w:rPr>
              <w:t>Nội dung hiển thị</w:t>
            </w:r>
          </w:p>
        </w:tc>
      </w:tr>
      <w:tr w:rsidR="0028482D" w:rsidRPr="009B706A" w14:paraId="1EE7F167" w14:textId="77777777" w:rsidTr="00F93E10">
        <w:tc>
          <w:tcPr>
            <w:tcW w:w="1747" w:type="pct"/>
            <w:shd w:val="clear" w:color="auto" w:fill="CCFF66"/>
          </w:tcPr>
          <w:p w14:paraId="15BC97F4" w14:textId="77777777" w:rsidR="0028482D" w:rsidRPr="00E478C5" w:rsidRDefault="0028482D" w:rsidP="00E478C5">
            <w:pPr>
              <w:jc w:val="center"/>
              <w:rPr>
                <w:rFonts w:asciiTheme="majorHAnsi" w:hAnsiTheme="majorHAnsi" w:cstheme="majorHAnsi"/>
                <w:b/>
                <w:sz w:val="26"/>
                <w:szCs w:val="26"/>
                <w:lang w:val="vi-VN"/>
              </w:rPr>
            </w:pPr>
            <w:r w:rsidRPr="00E478C5">
              <w:rPr>
                <w:rFonts w:asciiTheme="majorHAnsi" w:hAnsiTheme="majorHAnsi" w:cstheme="majorHAnsi"/>
                <w:b/>
                <w:color w:val="000000" w:themeColor="text1"/>
                <w:sz w:val="26"/>
                <w:szCs w:val="26"/>
              </w:rPr>
              <w:t>Tên hành động</w:t>
            </w:r>
          </w:p>
        </w:tc>
        <w:tc>
          <w:tcPr>
            <w:tcW w:w="910" w:type="pct"/>
            <w:shd w:val="clear" w:color="auto" w:fill="CCFF66"/>
          </w:tcPr>
          <w:p w14:paraId="7F1E3A89" w14:textId="77777777" w:rsidR="0028482D" w:rsidRPr="00E478C5" w:rsidRDefault="0028482D" w:rsidP="00E478C5">
            <w:pPr>
              <w:jc w:val="center"/>
              <w:rPr>
                <w:rFonts w:asciiTheme="majorHAnsi" w:hAnsiTheme="majorHAnsi" w:cstheme="majorHAnsi"/>
                <w:b/>
                <w:sz w:val="26"/>
                <w:szCs w:val="26"/>
                <w:lang w:val="vi-VN"/>
              </w:rPr>
            </w:pPr>
            <w:r w:rsidRPr="00E478C5">
              <w:rPr>
                <w:rFonts w:asciiTheme="majorHAnsi" w:hAnsiTheme="majorHAnsi" w:cstheme="majorHAnsi"/>
                <w:b/>
                <w:color w:val="000000" w:themeColor="text1"/>
                <w:sz w:val="26"/>
                <w:szCs w:val="26"/>
              </w:rPr>
              <w:t>Mô tả</w:t>
            </w:r>
          </w:p>
        </w:tc>
        <w:tc>
          <w:tcPr>
            <w:tcW w:w="910" w:type="pct"/>
            <w:shd w:val="clear" w:color="auto" w:fill="CCFF66"/>
          </w:tcPr>
          <w:p w14:paraId="45B8A43D" w14:textId="77777777" w:rsidR="0028482D" w:rsidRPr="00E478C5" w:rsidRDefault="0028482D" w:rsidP="00E478C5">
            <w:pPr>
              <w:jc w:val="center"/>
              <w:rPr>
                <w:rFonts w:asciiTheme="majorHAnsi" w:hAnsiTheme="majorHAnsi" w:cstheme="majorHAnsi"/>
                <w:b/>
                <w:sz w:val="26"/>
                <w:szCs w:val="26"/>
                <w:lang w:val="vi-VN"/>
              </w:rPr>
            </w:pPr>
            <w:r w:rsidRPr="00E478C5">
              <w:rPr>
                <w:rFonts w:asciiTheme="majorHAnsi" w:hAnsiTheme="majorHAnsi" w:cstheme="majorHAnsi"/>
                <w:b/>
                <w:color w:val="000000" w:themeColor="text1"/>
                <w:sz w:val="26"/>
                <w:szCs w:val="26"/>
              </w:rPr>
              <w:t>Thành công</w:t>
            </w:r>
          </w:p>
        </w:tc>
        <w:tc>
          <w:tcPr>
            <w:tcW w:w="1433" w:type="pct"/>
            <w:shd w:val="clear" w:color="auto" w:fill="CCFF66"/>
          </w:tcPr>
          <w:p w14:paraId="57818569" w14:textId="77777777" w:rsidR="0028482D" w:rsidRPr="00E478C5" w:rsidRDefault="0028482D" w:rsidP="00E478C5">
            <w:pPr>
              <w:jc w:val="center"/>
              <w:rPr>
                <w:rFonts w:asciiTheme="majorHAnsi" w:hAnsiTheme="majorHAnsi" w:cstheme="majorHAnsi"/>
                <w:b/>
                <w:sz w:val="26"/>
                <w:szCs w:val="26"/>
                <w:lang w:val="vi-VN"/>
              </w:rPr>
            </w:pPr>
            <w:r w:rsidRPr="00E478C5">
              <w:rPr>
                <w:rFonts w:asciiTheme="majorHAnsi" w:hAnsiTheme="majorHAnsi" w:cstheme="majorHAnsi"/>
                <w:b/>
                <w:color w:val="000000" w:themeColor="text1"/>
                <w:sz w:val="26"/>
                <w:szCs w:val="26"/>
              </w:rPr>
              <w:t>Không thành công</w:t>
            </w:r>
          </w:p>
        </w:tc>
      </w:tr>
      <w:tr w:rsidR="0028482D" w:rsidRPr="009B706A" w14:paraId="127F102C" w14:textId="77777777" w:rsidTr="00F93E10">
        <w:tc>
          <w:tcPr>
            <w:tcW w:w="1747" w:type="pct"/>
          </w:tcPr>
          <w:p w14:paraId="4324B13E" w14:textId="00723466" w:rsidR="0028482D" w:rsidRPr="009B706A" w:rsidRDefault="00F55CD6"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Lưu thêm mới</w:t>
            </w:r>
          </w:p>
        </w:tc>
        <w:tc>
          <w:tcPr>
            <w:tcW w:w="910" w:type="pct"/>
          </w:tcPr>
          <w:p w14:paraId="71B07388" w14:textId="3A1C119D" w:rsidR="0028482D" w:rsidRPr="009B706A" w:rsidRDefault="00F55CD6"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Người dùng điền các thông tin cần thiết và thêm nguyên liệu vào hệ thống.</w:t>
            </w:r>
          </w:p>
        </w:tc>
        <w:tc>
          <w:tcPr>
            <w:tcW w:w="910" w:type="pct"/>
          </w:tcPr>
          <w:p w14:paraId="194D2AB6" w14:textId="27EA106E" w:rsidR="0028482D" w:rsidRPr="009B706A" w:rsidRDefault="00F55CD6"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Thành công khi nguyên liệu được thêm vào danh sách và hiển thị trên giao diện quản lý.</w:t>
            </w:r>
          </w:p>
        </w:tc>
        <w:tc>
          <w:tcPr>
            <w:tcW w:w="1433" w:type="pct"/>
          </w:tcPr>
          <w:p w14:paraId="406C36CC" w14:textId="402AC7CD" w:rsidR="0028482D" w:rsidRPr="009B706A" w:rsidRDefault="00F55CD6"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Không thể thêm nguyên liệu nếu các trường dữ liệu không đầy đủ hoặc có lỗi hệ thống.</w:t>
            </w:r>
          </w:p>
        </w:tc>
      </w:tr>
      <w:tr w:rsidR="00F55CD6" w:rsidRPr="009B706A" w14:paraId="0AF7D602" w14:textId="77777777" w:rsidTr="00F93E10">
        <w:tc>
          <w:tcPr>
            <w:tcW w:w="1747" w:type="pct"/>
          </w:tcPr>
          <w:p w14:paraId="6CD22EAD" w14:textId="34E186CF" w:rsidR="00F55CD6" w:rsidRPr="009B706A" w:rsidRDefault="00F55CD6"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Hủy</w:t>
            </w:r>
          </w:p>
        </w:tc>
        <w:tc>
          <w:tcPr>
            <w:tcW w:w="910" w:type="pct"/>
          </w:tcPr>
          <w:p w14:paraId="565586A7" w14:textId="41BFD74F" w:rsidR="00F55CD6" w:rsidRPr="009B706A" w:rsidRDefault="00F55CD6"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Hủy bỏ thao tác thêm nguyên liệu và quay lại giao diện quản lý nguyên liệu.</w:t>
            </w:r>
          </w:p>
        </w:tc>
        <w:tc>
          <w:tcPr>
            <w:tcW w:w="910" w:type="pct"/>
          </w:tcPr>
          <w:p w14:paraId="2A1B8C69" w14:textId="2ADFF3D6" w:rsidR="00F55CD6" w:rsidRPr="009B706A" w:rsidRDefault="00F55CD6"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Quay lại giao diện quản lý nguyên liệu mà không có sự thay đổi nào.</w:t>
            </w:r>
          </w:p>
        </w:tc>
        <w:tc>
          <w:tcPr>
            <w:tcW w:w="1433" w:type="pct"/>
          </w:tcPr>
          <w:p w14:paraId="7DE66684" w14:textId="0D02D7BD" w:rsidR="00F55CD6" w:rsidRPr="009B706A" w:rsidRDefault="00F55CD6"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Không có thay đổi nào được lưu lại.</w:t>
            </w:r>
          </w:p>
        </w:tc>
      </w:tr>
    </w:tbl>
    <w:p w14:paraId="645DB189" w14:textId="77777777" w:rsidR="00F55CD6" w:rsidRPr="009B706A" w:rsidRDefault="00F55CD6" w:rsidP="0049382E">
      <w:pPr>
        <w:jc w:val="both"/>
        <w:rPr>
          <w:rFonts w:asciiTheme="majorHAnsi" w:hAnsiTheme="majorHAnsi" w:cstheme="majorHAnsi"/>
          <w:bCs/>
          <w:sz w:val="26"/>
          <w:szCs w:val="26"/>
        </w:rPr>
      </w:pPr>
    </w:p>
    <w:p w14:paraId="76BB9C3E" w14:textId="77777777" w:rsidR="00F55CD6" w:rsidRPr="009B706A" w:rsidRDefault="00F55CD6" w:rsidP="0049382E">
      <w:pPr>
        <w:jc w:val="both"/>
        <w:rPr>
          <w:rFonts w:asciiTheme="majorHAnsi" w:hAnsiTheme="majorHAnsi" w:cstheme="majorHAnsi"/>
          <w:bCs/>
          <w:sz w:val="26"/>
          <w:szCs w:val="26"/>
        </w:rPr>
      </w:pPr>
    </w:p>
    <w:p w14:paraId="25AA34F7" w14:textId="7970C828" w:rsidR="00F55CD6" w:rsidRPr="009B706A" w:rsidRDefault="00862DF7" w:rsidP="0049382E">
      <w:pPr>
        <w:pStyle w:val="u2"/>
        <w:jc w:val="both"/>
        <w:rPr>
          <w:rFonts w:asciiTheme="majorHAnsi" w:hAnsiTheme="majorHAnsi" w:cstheme="majorHAnsi"/>
          <w:bCs/>
        </w:rPr>
      </w:pPr>
      <w:bookmarkStart w:id="71" w:name="_Toc198617495"/>
      <w:r w:rsidRPr="009B706A">
        <w:rPr>
          <w:rFonts w:asciiTheme="majorHAnsi" w:hAnsiTheme="majorHAnsi" w:cstheme="majorHAnsi"/>
          <w:bCs/>
        </w:rPr>
        <w:lastRenderedPageBreak/>
        <w:t>UI-4</w:t>
      </w:r>
      <w:r w:rsidR="00054E3A" w:rsidRPr="009B706A">
        <w:rPr>
          <w:rFonts w:asciiTheme="majorHAnsi" w:hAnsiTheme="majorHAnsi" w:cstheme="majorHAnsi"/>
          <w:bCs/>
        </w:rPr>
        <w:t>1</w:t>
      </w:r>
      <w:r w:rsidRPr="009B706A">
        <w:rPr>
          <w:rFonts w:asciiTheme="majorHAnsi" w:hAnsiTheme="majorHAnsi" w:cstheme="majorHAnsi"/>
          <w:bCs/>
        </w:rPr>
        <w:t xml:space="preserve"> Giao diện Chỉnh Sửa </w:t>
      </w:r>
      <w:r w:rsidR="00A90432" w:rsidRPr="009B706A">
        <w:rPr>
          <w:rFonts w:asciiTheme="majorHAnsi" w:hAnsiTheme="majorHAnsi" w:cstheme="majorHAnsi"/>
        </w:rPr>
        <w:t>Nguy</w:t>
      </w:r>
      <w:r w:rsidRPr="009B706A">
        <w:rPr>
          <w:rFonts w:asciiTheme="majorHAnsi" w:hAnsiTheme="majorHAnsi" w:cstheme="majorHAnsi"/>
        </w:rPr>
        <w:t>ên</w:t>
      </w:r>
      <w:r w:rsidRPr="009B706A">
        <w:rPr>
          <w:rFonts w:asciiTheme="majorHAnsi" w:hAnsiTheme="majorHAnsi" w:cstheme="majorHAnsi"/>
          <w:bCs/>
        </w:rPr>
        <w:t xml:space="preserve"> Liệu</w:t>
      </w:r>
      <w:r w:rsidR="00F55CD6" w:rsidRPr="009B706A">
        <w:rPr>
          <w:rFonts w:asciiTheme="majorHAnsi" w:hAnsiTheme="majorHAnsi" w:cstheme="majorHAnsi"/>
          <w:bCs/>
        </w:rPr>
        <w:t>.</w:t>
      </w:r>
      <w:bookmarkEnd w:id="71"/>
    </w:p>
    <w:p w14:paraId="693C8D0F" w14:textId="05DA603A" w:rsidR="00B96028" w:rsidRPr="009B706A" w:rsidRDefault="00A90432" w:rsidP="0049382E">
      <w:pPr>
        <w:jc w:val="both"/>
        <w:rPr>
          <w:rFonts w:asciiTheme="majorHAnsi" w:hAnsiTheme="majorHAnsi" w:cstheme="majorHAnsi"/>
          <w:bCs/>
          <w:sz w:val="26"/>
          <w:szCs w:val="26"/>
        </w:rPr>
      </w:pPr>
      <w:r w:rsidRPr="009B706A">
        <w:rPr>
          <w:rFonts w:asciiTheme="majorHAnsi" w:hAnsiTheme="majorHAnsi" w:cstheme="majorHAnsi"/>
          <w:b/>
          <w:bCs/>
          <w:noProof/>
          <w:sz w:val="26"/>
          <w:szCs w:val="26"/>
        </w:rPr>
        <w:drawing>
          <wp:inline distT="0" distB="0" distL="0" distR="0" wp14:anchorId="61152BF7" wp14:editId="41D88B89">
            <wp:extent cx="5734050" cy="3903980"/>
            <wp:effectExtent l="0" t="0" r="0" b="1270"/>
            <wp:docPr id="12166248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624888" name="Picture 1" descr="A screenshot of a computer&#10;&#10;AI-generated content may be incorrect."/>
                    <pic:cNvPicPr/>
                  </pic:nvPicPr>
                  <pic:blipFill>
                    <a:blip r:embed="rId50"/>
                    <a:stretch>
                      <a:fillRect/>
                    </a:stretch>
                  </pic:blipFill>
                  <pic:spPr>
                    <a:xfrm>
                      <a:off x="0" y="0"/>
                      <a:ext cx="5734050" cy="3903980"/>
                    </a:xfrm>
                    <a:prstGeom prst="rect">
                      <a:avLst/>
                    </a:prstGeom>
                  </pic:spPr>
                </pic:pic>
              </a:graphicData>
            </a:graphic>
          </wp:inline>
        </w:drawing>
      </w:r>
    </w:p>
    <w:tbl>
      <w:tblPr>
        <w:tblStyle w:val="LiBang"/>
        <w:tblW w:w="5585" w:type="pct"/>
        <w:tblLook w:val="04A0" w:firstRow="1" w:lastRow="0" w:firstColumn="1" w:lastColumn="0" w:noHBand="0" w:noVBand="1"/>
      </w:tblPr>
      <w:tblGrid>
        <w:gridCol w:w="2252"/>
        <w:gridCol w:w="2253"/>
        <w:gridCol w:w="2253"/>
        <w:gridCol w:w="3317"/>
      </w:tblGrid>
      <w:tr w:rsidR="00F55CD6" w:rsidRPr="009B706A" w14:paraId="1C4FAEA6" w14:textId="77777777" w:rsidTr="00935B30">
        <w:tc>
          <w:tcPr>
            <w:tcW w:w="2236" w:type="pct"/>
            <w:gridSpan w:val="2"/>
            <w:shd w:val="clear" w:color="auto" w:fill="CCFF66"/>
          </w:tcPr>
          <w:p w14:paraId="36392260" w14:textId="77777777" w:rsidR="00F55CD6" w:rsidRPr="00E478C5" w:rsidRDefault="00F55CD6" w:rsidP="0049382E">
            <w:pPr>
              <w:jc w:val="both"/>
              <w:rPr>
                <w:rFonts w:asciiTheme="majorHAnsi" w:hAnsiTheme="majorHAnsi" w:cstheme="majorHAnsi"/>
                <w:b/>
                <w:sz w:val="26"/>
                <w:szCs w:val="26"/>
              </w:rPr>
            </w:pPr>
            <w:r w:rsidRPr="00E478C5">
              <w:rPr>
                <w:rFonts w:asciiTheme="majorHAnsi" w:hAnsiTheme="majorHAnsi" w:cstheme="majorHAnsi"/>
                <w:b/>
                <w:color w:val="000000" w:themeColor="text1"/>
                <w:sz w:val="26"/>
                <w:szCs w:val="26"/>
              </w:rPr>
              <w:t>Hiển thị</w:t>
            </w:r>
          </w:p>
        </w:tc>
        <w:tc>
          <w:tcPr>
            <w:tcW w:w="2764" w:type="pct"/>
            <w:gridSpan w:val="2"/>
          </w:tcPr>
          <w:p w14:paraId="48E88C00" w14:textId="27F9F543" w:rsidR="00F55CD6" w:rsidRPr="009B706A" w:rsidRDefault="00F55CD6" w:rsidP="0049382E">
            <w:pPr>
              <w:jc w:val="both"/>
              <w:rPr>
                <w:rFonts w:asciiTheme="majorHAnsi" w:hAnsiTheme="majorHAnsi" w:cstheme="majorHAnsi"/>
                <w:bCs/>
                <w:sz w:val="26"/>
                <w:szCs w:val="26"/>
              </w:rPr>
            </w:pPr>
            <w:r w:rsidRPr="009B706A">
              <w:rPr>
                <w:rFonts w:asciiTheme="majorHAnsi" w:hAnsiTheme="majorHAnsi" w:cstheme="majorHAnsi"/>
                <w:bCs/>
                <w:sz w:val="26"/>
                <w:szCs w:val="26"/>
              </w:rPr>
              <w:t>Chỉnh sửa nguyên liệu</w:t>
            </w:r>
          </w:p>
        </w:tc>
      </w:tr>
      <w:tr w:rsidR="00F55CD6" w:rsidRPr="009B706A" w14:paraId="6162AD55" w14:textId="77777777" w:rsidTr="00935B30">
        <w:tc>
          <w:tcPr>
            <w:tcW w:w="2236" w:type="pct"/>
            <w:gridSpan w:val="2"/>
            <w:shd w:val="clear" w:color="auto" w:fill="CCFF66"/>
          </w:tcPr>
          <w:p w14:paraId="37EBD732" w14:textId="77777777" w:rsidR="00F55CD6" w:rsidRPr="00E478C5" w:rsidRDefault="00F55CD6" w:rsidP="0049382E">
            <w:pPr>
              <w:jc w:val="both"/>
              <w:rPr>
                <w:rFonts w:asciiTheme="majorHAnsi" w:hAnsiTheme="majorHAnsi" w:cstheme="majorHAnsi"/>
                <w:b/>
                <w:sz w:val="26"/>
                <w:szCs w:val="26"/>
              </w:rPr>
            </w:pPr>
            <w:r w:rsidRPr="00E478C5">
              <w:rPr>
                <w:rFonts w:asciiTheme="majorHAnsi" w:hAnsiTheme="majorHAnsi" w:cstheme="majorHAnsi"/>
                <w:b/>
                <w:color w:val="000000" w:themeColor="text1"/>
                <w:sz w:val="26"/>
                <w:szCs w:val="26"/>
              </w:rPr>
              <w:t>Mô tả</w:t>
            </w:r>
          </w:p>
        </w:tc>
        <w:tc>
          <w:tcPr>
            <w:tcW w:w="2764" w:type="pct"/>
            <w:gridSpan w:val="2"/>
          </w:tcPr>
          <w:p w14:paraId="6DAB582D" w14:textId="5B7D9FAE" w:rsidR="00F55CD6" w:rsidRPr="009B706A" w:rsidRDefault="00F55CD6" w:rsidP="0049382E">
            <w:pPr>
              <w:jc w:val="both"/>
              <w:rPr>
                <w:rFonts w:asciiTheme="majorHAnsi" w:hAnsiTheme="majorHAnsi" w:cstheme="majorHAnsi"/>
                <w:bCs/>
                <w:sz w:val="26"/>
                <w:szCs w:val="26"/>
              </w:rPr>
            </w:pPr>
            <w:r w:rsidRPr="009B706A">
              <w:rPr>
                <w:rFonts w:asciiTheme="majorHAnsi" w:hAnsiTheme="majorHAnsi" w:cstheme="majorHAnsi"/>
                <w:bCs/>
                <w:sz w:val="26"/>
                <w:szCs w:val="26"/>
              </w:rPr>
              <w:t>Người dùng có thể thay đổi tên nguyên liệu, số lượng tồn kho, số lượng tồn kho tối thiểu, đơn vị đo của nguyên liệu đã có trong danh sách.</w:t>
            </w:r>
          </w:p>
        </w:tc>
      </w:tr>
      <w:tr w:rsidR="00F55CD6" w:rsidRPr="009B706A" w14:paraId="58456B6A" w14:textId="77777777" w:rsidTr="00935B30">
        <w:tc>
          <w:tcPr>
            <w:tcW w:w="2236" w:type="pct"/>
            <w:gridSpan w:val="2"/>
            <w:shd w:val="clear" w:color="auto" w:fill="CCFF66"/>
          </w:tcPr>
          <w:p w14:paraId="21A080CE" w14:textId="77777777" w:rsidR="00F55CD6" w:rsidRPr="00E478C5" w:rsidRDefault="00F55CD6" w:rsidP="0049382E">
            <w:pPr>
              <w:jc w:val="both"/>
              <w:rPr>
                <w:rFonts w:asciiTheme="majorHAnsi" w:hAnsiTheme="majorHAnsi" w:cstheme="majorHAnsi"/>
                <w:b/>
                <w:sz w:val="26"/>
                <w:szCs w:val="26"/>
              </w:rPr>
            </w:pPr>
            <w:r w:rsidRPr="00E478C5">
              <w:rPr>
                <w:rFonts w:asciiTheme="majorHAnsi" w:hAnsiTheme="majorHAnsi" w:cstheme="majorHAnsi"/>
                <w:b/>
                <w:color w:val="000000" w:themeColor="text1"/>
                <w:sz w:val="26"/>
                <w:szCs w:val="26"/>
              </w:rPr>
              <w:t>Hiển thị truy cập</w:t>
            </w:r>
          </w:p>
        </w:tc>
        <w:tc>
          <w:tcPr>
            <w:tcW w:w="2764" w:type="pct"/>
            <w:gridSpan w:val="2"/>
          </w:tcPr>
          <w:p w14:paraId="257A1A08" w14:textId="51F5544B" w:rsidR="00F55CD6" w:rsidRPr="009B706A" w:rsidRDefault="00F55CD6" w:rsidP="0049382E">
            <w:pPr>
              <w:jc w:val="both"/>
              <w:rPr>
                <w:rFonts w:asciiTheme="majorHAnsi" w:hAnsiTheme="majorHAnsi" w:cstheme="majorHAnsi"/>
                <w:bCs/>
                <w:sz w:val="26"/>
                <w:szCs w:val="26"/>
              </w:rPr>
            </w:pPr>
            <w:r w:rsidRPr="009B706A">
              <w:rPr>
                <w:rFonts w:asciiTheme="majorHAnsi" w:hAnsiTheme="majorHAnsi" w:cstheme="majorHAnsi"/>
                <w:bCs/>
                <w:sz w:val="26"/>
                <w:szCs w:val="26"/>
              </w:rPr>
              <w:t>Người dùng có thể truy cập giao diện này thông qua mục "Chỉnh sửa nguyên liệu" trong giao diện quản lý nguyên liệu. Chỉ các nhân viên có quyền quản lý nguyên liệu mới có thể chỉnh sửa thông tin nguyên liệu.</w:t>
            </w:r>
          </w:p>
        </w:tc>
      </w:tr>
      <w:tr w:rsidR="00F55CD6" w:rsidRPr="009B706A" w14:paraId="1B825C0D" w14:textId="77777777" w:rsidTr="00935B30">
        <w:tc>
          <w:tcPr>
            <w:tcW w:w="5000" w:type="pct"/>
            <w:gridSpan w:val="4"/>
            <w:shd w:val="clear" w:color="auto" w:fill="CCFF66"/>
          </w:tcPr>
          <w:p w14:paraId="7A36986C" w14:textId="77777777" w:rsidR="00F55CD6" w:rsidRPr="00E478C5" w:rsidRDefault="00F55CD6" w:rsidP="00E478C5">
            <w:pPr>
              <w:jc w:val="center"/>
              <w:rPr>
                <w:rFonts w:asciiTheme="majorHAnsi" w:hAnsiTheme="majorHAnsi" w:cstheme="majorHAnsi"/>
                <w:b/>
                <w:sz w:val="26"/>
                <w:szCs w:val="26"/>
              </w:rPr>
            </w:pPr>
            <w:r w:rsidRPr="00E478C5">
              <w:rPr>
                <w:rFonts w:asciiTheme="majorHAnsi" w:hAnsiTheme="majorHAnsi" w:cstheme="majorHAnsi"/>
                <w:b/>
                <w:color w:val="000000" w:themeColor="text1"/>
                <w:sz w:val="26"/>
                <w:szCs w:val="26"/>
              </w:rPr>
              <w:t>Nội dung hiển thị</w:t>
            </w:r>
          </w:p>
        </w:tc>
      </w:tr>
      <w:tr w:rsidR="00F55CD6" w:rsidRPr="009B706A" w14:paraId="3DA1E910" w14:textId="77777777" w:rsidTr="00935B30">
        <w:tc>
          <w:tcPr>
            <w:tcW w:w="1118" w:type="pct"/>
            <w:shd w:val="clear" w:color="auto" w:fill="CCFF66"/>
          </w:tcPr>
          <w:p w14:paraId="73121917" w14:textId="77777777" w:rsidR="00F55CD6" w:rsidRPr="00E478C5" w:rsidRDefault="00F55CD6" w:rsidP="00E478C5">
            <w:pPr>
              <w:jc w:val="center"/>
              <w:rPr>
                <w:rFonts w:asciiTheme="majorHAnsi" w:hAnsiTheme="majorHAnsi" w:cstheme="majorHAnsi"/>
                <w:b/>
                <w:sz w:val="26"/>
                <w:szCs w:val="26"/>
              </w:rPr>
            </w:pPr>
            <w:r w:rsidRPr="00E478C5">
              <w:rPr>
                <w:rFonts w:asciiTheme="majorHAnsi" w:hAnsiTheme="majorHAnsi" w:cstheme="majorHAnsi"/>
                <w:b/>
                <w:color w:val="000000" w:themeColor="text1"/>
                <w:sz w:val="26"/>
                <w:szCs w:val="26"/>
              </w:rPr>
              <w:t>Mục</w:t>
            </w:r>
          </w:p>
        </w:tc>
        <w:tc>
          <w:tcPr>
            <w:tcW w:w="1118" w:type="pct"/>
            <w:shd w:val="clear" w:color="auto" w:fill="CCFF66"/>
          </w:tcPr>
          <w:p w14:paraId="1859744E" w14:textId="77777777" w:rsidR="00F55CD6" w:rsidRPr="00E478C5" w:rsidRDefault="00F55CD6" w:rsidP="00E478C5">
            <w:pPr>
              <w:jc w:val="center"/>
              <w:rPr>
                <w:rFonts w:asciiTheme="majorHAnsi" w:hAnsiTheme="majorHAnsi" w:cstheme="majorHAnsi"/>
                <w:b/>
                <w:sz w:val="26"/>
                <w:szCs w:val="26"/>
              </w:rPr>
            </w:pPr>
            <w:r w:rsidRPr="00E478C5">
              <w:rPr>
                <w:rFonts w:asciiTheme="majorHAnsi" w:hAnsiTheme="majorHAnsi" w:cstheme="majorHAnsi"/>
                <w:b/>
                <w:color w:val="000000" w:themeColor="text1"/>
                <w:sz w:val="26"/>
                <w:szCs w:val="26"/>
              </w:rPr>
              <w:t>Loại</w:t>
            </w:r>
          </w:p>
        </w:tc>
        <w:tc>
          <w:tcPr>
            <w:tcW w:w="1118" w:type="pct"/>
            <w:shd w:val="clear" w:color="auto" w:fill="CCFF66"/>
          </w:tcPr>
          <w:p w14:paraId="3ACF8C02" w14:textId="77777777" w:rsidR="00F55CD6" w:rsidRPr="00E478C5" w:rsidRDefault="00F55CD6" w:rsidP="00E478C5">
            <w:pPr>
              <w:jc w:val="center"/>
              <w:rPr>
                <w:rFonts w:asciiTheme="majorHAnsi" w:hAnsiTheme="majorHAnsi" w:cstheme="majorHAnsi"/>
                <w:b/>
                <w:sz w:val="26"/>
                <w:szCs w:val="26"/>
              </w:rPr>
            </w:pPr>
            <w:r w:rsidRPr="00E478C5">
              <w:rPr>
                <w:rFonts w:asciiTheme="majorHAnsi" w:hAnsiTheme="majorHAnsi" w:cstheme="majorHAnsi"/>
                <w:b/>
                <w:color w:val="000000" w:themeColor="text1"/>
                <w:sz w:val="26"/>
                <w:szCs w:val="26"/>
              </w:rPr>
              <w:t>Dữ liệu</w:t>
            </w:r>
          </w:p>
        </w:tc>
        <w:tc>
          <w:tcPr>
            <w:tcW w:w="1646" w:type="pct"/>
            <w:shd w:val="clear" w:color="auto" w:fill="CCFF66"/>
          </w:tcPr>
          <w:p w14:paraId="473B00FE" w14:textId="77777777" w:rsidR="00F55CD6" w:rsidRPr="00E478C5" w:rsidRDefault="00F55CD6" w:rsidP="00E478C5">
            <w:pPr>
              <w:jc w:val="center"/>
              <w:rPr>
                <w:rFonts w:asciiTheme="majorHAnsi" w:hAnsiTheme="majorHAnsi" w:cstheme="majorHAnsi"/>
                <w:b/>
                <w:sz w:val="26"/>
                <w:szCs w:val="26"/>
              </w:rPr>
            </w:pPr>
            <w:r w:rsidRPr="00E478C5">
              <w:rPr>
                <w:rFonts w:asciiTheme="majorHAnsi" w:hAnsiTheme="majorHAnsi" w:cstheme="majorHAnsi"/>
                <w:b/>
                <w:color w:val="000000" w:themeColor="text1"/>
                <w:sz w:val="26"/>
                <w:szCs w:val="26"/>
              </w:rPr>
              <w:t>Mô tả</w:t>
            </w:r>
          </w:p>
        </w:tc>
      </w:tr>
      <w:tr w:rsidR="00F55CD6" w:rsidRPr="009B706A" w14:paraId="5B5314E7" w14:textId="77777777" w:rsidTr="00935B30">
        <w:tc>
          <w:tcPr>
            <w:tcW w:w="1118" w:type="pct"/>
            <w:shd w:val="clear" w:color="auto" w:fill="auto"/>
          </w:tcPr>
          <w:p w14:paraId="0776EE05" w14:textId="5B7B6CEA" w:rsidR="00F55CD6" w:rsidRPr="009B706A" w:rsidRDefault="00F55CD6"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Tên nguyên liệu</w:t>
            </w:r>
          </w:p>
        </w:tc>
        <w:tc>
          <w:tcPr>
            <w:tcW w:w="1118" w:type="pct"/>
            <w:shd w:val="clear" w:color="auto" w:fill="auto"/>
          </w:tcPr>
          <w:p w14:paraId="7895FC2C" w14:textId="5F128A68" w:rsidR="00F55CD6" w:rsidRPr="009B706A" w:rsidRDefault="00F55CD6"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Text</w:t>
            </w:r>
          </w:p>
        </w:tc>
        <w:tc>
          <w:tcPr>
            <w:tcW w:w="1118" w:type="pct"/>
            <w:shd w:val="clear" w:color="auto" w:fill="auto"/>
          </w:tcPr>
          <w:p w14:paraId="2CF81354" w14:textId="0089FE9C" w:rsidR="00F55CD6" w:rsidRPr="009B706A" w:rsidRDefault="00F55CD6"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Tên nguyên liệu</w:t>
            </w:r>
          </w:p>
        </w:tc>
        <w:tc>
          <w:tcPr>
            <w:tcW w:w="1646" w:type="pct"/>
            <w:shd w:val="clear" w:color="auto" w:fill="auto"/>
          </w:tcPr>
          <w:p w14:paraId="440A545C" w14:textId="755F00E4" w:rsidR="00F55CD6" w:rsidRPr="009B706A" w:rsidRDefault="00F55CD6"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Tên của nguyên liệu mà người dùng muốn chỉnh sửa thông tin.</w:t>
            </w:r>
          </w:p>
        </w:tc>
      </w:tr>
      <w:tr w:rsidR="00F55CD6" w:rsidRPr="009B706A" w14:paraId="4A875459" w14:textId="77777777" w:rsidTr="00935B30">
        <w:tc>
          <w:tcPr>
            <w:tcW w:w="1118" w:type="pct"/>
            <w:shd w:val="clear" w:color="auto" w:fill="auto"/>
          </w:tcPr>
          <w:p w14:paraId="34186C0B" w14:textId="225384F6" w:rsidR="00F55CD6" w:rsidRPr="009B706A" w:rsidRDefault="00F55CD6"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Số lượng tồn kho</w:t>
            </w:r>
          </w:p>
        </w:tc>
        <w:tc>
          <w:tcPr>
            <w:tcW w:w="1118" w:type="pct"/>
            <w:shd w:val="clear" w:color="auto" w:fill="auto"/>
          </w:tcPr>
          <w:p w14:paraId="27F5BAF0" w14:textId="77D4F7CE" w:rsidR="00F55CD6" w:rsidRPr="009B706A" w:rsidRDefault="00F55CD6"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Number</w:t>
            </w:r>
          </w:p>
        </w:tc>
        <w:tc>
          <w:tcPr>
            <w:tcW w:w="1118" w:type="pct"/>
            <w:shd w:val="clear" w:color="auto" w:fill="auto"/>
          </w:tcPr>
          <w:p w14:paraId="191153F8" w14:textId="257EB3DA" w:rsidR="00F55CD6" w:rsidRPr="009B706A" w:rsidRDefault="00F55CD6"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 xml:space="preserve"> Số lượng tồn kho</w:t>
            </w:r>
          </w:p>
        </w:tc>
        <w:tc>
          <w:tcPr>
            <w:tcW w:w="1646" w:type="pct"/>
            <w:shd w:val="clear" w:color="auto" w:fill="auto"/>
          </w:tcPr>
          <w:p w14:paraId="48CF0F36" w14:textId="6CC5B884" w:rsidR="00F55CD6" w:rsidRPr="009B706A" w:rsidRDefault="00F55CD6"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Số lượng nguyên liệu hiện có trong kho.</w:t>
            </w:r>
          </w:p>
        </w:tc>
      </w:tr>
      <w:tr w:rsidR="00F55CD6" w:rsidRPr="009B706A" w14:paraId="1FFBA402" w14:textId="77777777" w:rsidTr="00935B30">
        <w:tc>
          <w:tcPr>
            <w:tcW w:w="1118" w:type="pct"/>
            <w:shd w:val="clear" w:color="auto" w:fill="auto"/>
          </w:tcPr>
          <w:p w14:paraId="2B9A5626" w14:textId="36E6F2F1" w:rsidR="00F55CD6" w:rsidRPr="009B706A" w:rsidRDefault="00F55CD6"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Tồn kho tối thiểu</w:t>
            </w:r>
          </w:p>
        </w:tc>
        <w:tc>
          <w:tcPr>
            <w:tcW w:w="1118" w:type="pct"/>
            <w:shd w:val="clear" w:color="auto" w:fill="auto"/>
          </w:tcPr>
          <w:p w14:paraId="5AE7C3CC" w14:textId="656F8008" w:rsidR="00F55CD6" w:rsidRPr="009B706A" w:rsidRDefault="00F55CD6"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Number</w:t>
            </w:r>
          </w:p>
        </w:tc>
        <w:tc>
          <w:tcPr>
            <w:tcW w:w="1118" w:type="pct"/>
            <w:shd w:val="clear" w:color="auto" w:fill="auto"/>
          </w:tcPr>
          <w:p w14:paraId="084F5AB4" w14:textId="5CC3A432" w:rsidR="00F55CD6" w:rsidRPr="009B706A" w:rsidRDefault="00F55CD6"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Tồn kho tối thiểu</w:t>
            </w:r>
          </w:p>
        </w:tc>
        <w:tc>
          <w:tcPr>
            <w:tcW w:w="1646" w:type="pct"/>
            <w:shd w:val="clear" w:color="auto" w:fill="auto"/>
          </w:tcPr>
          <w:p w14:paraId="67576CF3" w14:textId="507F75D6" w:rsidR="00F55CD6" w:rsidRPr="009B706A" w:rsidRDefault="00F55CD6"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Số lượng tối thiểu cần duy trì trong kho cho nguyên liệu đó.</w:t>
            </w:r>
          </w:p>
        </w:tc>
      </w:tr>
      <w:tr w:rsidR="00F55CD6" w:rsidRPr="009B706A" w14:paraId="631FC56A" w14:textId="77777777" w:rsidTr="00935B30">
        <w:tc>
          <w:tcPr>
            <w:tcW w:w="1118" w:type="pct"/>
            <w:shd w:val="clear" w:color="auto" w:fill="auto"/>
          </w:tcPr>
          <w:p w14:paraId="2A632CA4" w14:textId="45B9792E" w:rsidR="00F55CD6" w:rsidRPr="009B706A" w:rsidRDefault="00F55CD6"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Đơn vị</w:t>
            </w:r>
          </w:p>
        </w:tc>
        <w:tc>
          <w:tcPr>
            <w:tcW w:w="1118" w:type="pct"/>
            <w:shd w:val="clear" w:color="auto" w:fill="auto"/>
          </w:tcPr>
          <w:p w14:paraId="39B446F3" w14:textId="7CAB220B" w:rsidR="00F55CD6" w:rsidRPr="009B706A" w:rsidRDefault="00F55CD6"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Text</w:t>
            </w:r>
          </w:p>
        </w:tc>
        <w:tc>
          <w:tcPr>
            <w:tcW w:w="1118" w:type="pct"/>
            <w:shd w:val="clear" w:color="auto" w:fill="auto"/>
          </w:tcPr>
          <w:p w14:paraId="5412BB08" w14:textId="452DB131" w:rsidR="00F55CD6" w:rsidRPr="009B706A" w:rsidRDefault="00F55CD6"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Đơn vị</w:t>
            </w:r>
          </w:p>
        </w:tc>
        <w:tc>
          <w:tcPr>
            <w:tcW w:w="1646" w:type="pct"/>
            <w:shd w:val="clear" w:color="auto" w:fill="auto"/>
          </w:tcPr>
          <w:p w14:paraId="6D9E0B2E" w14:textId="7FF824BD" w:rsidR="00F55CD6" w:rsidRPr="009B706A" w:rsidRDefault="00F55CD6"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Đơn vị đo cho nguyên liệu, ví dụ: gram, ml, cái.</w:t>
            </w:r>
          </w:p>
        </w:tc>
      </w:tr>
      <w:tr w:rsidR="00F55CD6" w:rsidRPr="009B706A" w14:paraId="08A47E6B" w14:textId="77777777" w:rsidTr="00935B30">
        <w:tc>
          <w:tcPr>
            <w:tcW w:w="1118" w:type="pct"/>
            <w:shd w:val="clear" w:color="auto" w:fill="auto"/>
          </w:tcPr>
          <w:p w14:paraId="1B87C1EB" w14:textId="4115826A" w:rsidR="00F55CD6" w:rsidRPr="009B706A" w:rsidRDefault="00F55CD6"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Tác vụ</w:t>
            </w:r>
          </w:p>
        </w:tc>
        <w:tc>
          <w:tcPr>
            <w:tcW w:w="1118" w:type="pct"/>
            <w:shd w:val="clear" w:color="auto" w:fill="auto"/>
          </w:tcPr>
          <w:p w14:paraId="42271AE1" w14:textId="4913FF38" w:rsidR="00F55CD6" w:rsidRPr="009B706A" w:rsidRDefault="00F55CD6"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Button</w:t>
            </w:r>
          </w:p>
        </w:tc>
        <w:tc>
          <w:tcPr>
            <w:tcW w:w="1118" w:type="pct"/>
            <w:shd w:val="clear" w:color="auto" w:fill="auto"/>
          </w:tcPr>
          <w:p w14:paraId="713F00A7" w14:textId="0028EC01" w:rsidR="00F55CD6" w:rsidRPr="009B706A" w:rsidRDefault="00F55CD6"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Lưu, Huỷ</w:t>
            </w:r>
          </w:p>
        </w:tc>
        <w:tc>
          <w:tcPr>
            <w:tcW w:w="1646" w:type="pct"/>
            <w:shd w:val="clear" w:color="auto" w:fill="auto"/>
          </w:tcPr>
          <w:p w14:paraId="1908FB7C" w14:textId="5076A921" w:rsidR="00F55CD6" w:rsidRPr="009B706A" w:rsidRDefault="00F55CD6"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Lưu, Huỷ: Lưu hoặc huỷ các thay đổi và cập nhật thông tin nguyên liệu trong hệ thống.</w:t>
            </w:r>
          </w:p>
        </w:tc>
      </w:tr>
      <w:tr w:rsidR="00F55CD6" w:rsidRPr="009B706A" w14:paraId="7EB48043" w14:textId="77777777" w:rsidTr="00935B30">
        <w:tc>
          <w:tcPr>
            <w:tcW w:w="5000" w:type="pct"/>
            <w:gridSpan w:val="4"/>
            <w:shd w:val="clear" w:color="auto" w:fill="CCFF66"/>
          </w:tcPr>
          <w:p w14:paraId="1D55C6B3" w14:textId="77777777" w:rsidR="00F55CD6" w:rsidRPr="00E478C5" w:rsidRDefault="00F55CD6" w:rsidP="00E478C5">
            <w:pPr>
              <w:jc w:val="center"/>
              <w:rPr>
                <w:rFonts w:asciiTheme="majorHAnsi" w:hAnsiTheme="majorHAnsi" w:cstheme="majorHAnsi"/>
                <w:b/>
                <w:sz w:val="26"/>
                <w:szCs w:val="26"/>
              </w:rPr>
            </w:pPr>
            <w:r w:rsidRPr="00E478C5">
              <w:rPr>
                <w:rFonts w:asciiTheme="majorHAnsi" w:hAnsiTheme="majorHAnsi" w:cstheme="majorHAnsi"/>
                <w:b/>
                <w:color w:val="000000" w:themeColor="text1"/>
                <w:sz w:val="26"/>
                <w:szCs w:val="26"/>
              </w:rPr>
              <w:t>Nội dung hiển thị</w:t>
            </w:r>
          </w:p>
        </w:tc>
      </w:tr>
      <w:tr w:rsidR="00F55CD6" w:rsidRPr="009B706A" w14:paraId="78F24ED5" w14:textId="77777777" w:rsidTr="00935B30">
        <w:tc>
          <w:tcPr>
            <w:tcW w:w="1118" w:type="pct"/>
            <w:shd w:val="clear" w:color="auto" w:fill="CCFF66"/>
          </w:tcPr>
          <w:p w14:paraId="6DA9963A" w14:textId="77777777" w:rsidR="00F55CD6" w:rsidRPr="00E478C5" w:rsidRDefault="00F55CD6" w:rsidP="00E478C5">
            <w:pPr>
              <w:jc w:val="center"/>
              <w:rPr>
                <w:rFonts w:asciiTheme="majorHAnsi" w:hAnsiTheme="majorHAnsi" w:cstheme="majorHAnsi"/>
                <w:b/>
                <w:sz w:val="26"/>
                <w:szCs w:val="26"/>
                <w:lang w:val="vi-VN"/>
              </w:rPr>
            </w:pPr>
            <w:r w:rsidRPr="00E478C5">
              <w:rPr>
                <w:rFonts w:asciiTheme="majorHAnsi" w:hAnsiTheme="majorHAnsi" w:cstheme="majorHAnsi"/>
                <w:b/>
                <w:color w:val="000000" w:themeColor="text1"/>
                <w:sz w:val="26"/>
                <w:szCs w:val="26"/>
              </w:rPr>
              <w:t>Tên hành động</w:t>
            </w:r>
          </w:p>
        </w:tc>
        <w:tc>
          <w:tcPr>
            <w:tcW w:w="1118" w:type="pct"/>
            <w:shd w:val="clear" w:color="auto" w:fill="CCFF66"/>
          </w:tcPr>
          <w:p w14:paraId="1DF53412" w14:textId="77777777" w:rsidR="00F55CD6" w:rsidRPr="00E478C5" w:rsidRDefault="00F55CD6" w:rsidP="00E478C5">
            <w:pPr>
              <w:jc w:val="center"/>
              <w:rPr>
                <w:rFonts w:asciiTheme="majorHAnsi" w:hAnsiTheme="majorHAnsi" w:cstheme="majorHAnsi"/>
                <w:b/>
                <w:sz w:val="26"/>
                <w:szCs w:val="26"/>
                <w:lang w:val="vi-VN"/>
              </w:rPr>
            </w:pPr>
            <w:r w:rsidRPr="00E478C5">
              <w:rPr>
                <w:rFonts w:asciiTheme="majorHAnsi" w:hAnsiTheme="majorHAnsi" w:cstheme="majorHAnsi"/>
                <w:b/>
                <w:color w:val="000000" w:themeColor="text1"/>
                <w:sz w:val="26"/>
                <w:szCs w:val="26"/>
              </w:rPr>
              <w:t>Mô tả</w:t>
            </w:r>
          </w:p>
        </w:tc>
        <w:tc>
          <w:tcPr>
            <w:tcW w:w="1118" w:type="pct"/>
            <w:shd w:val="clear" w:color="auto" w:fill="CCFF66"/>
          </w:tcPr>
          <w:p w14:paraId="62DB59E6" w14:textId="77777777" w:rsidR="00F55CD6" w:rsidRPr="00E478C5" w:rsidRDefault="00F55CD6" w:rsidP="00E478C5">
            <w:pPr>
              <w:jc w:val="center"/>
              <w:rPr>
                <w:rFonts w:asciiTheme="majorHAnsi" w:hAnsiTheme="majorHAnsi" w:cstheme="majorHAnsi"/>
                <w:b/>
                <w:sz w:val="26"/>
                <w:szCs w:val="26"/>
                <w:lang w:val="vi-VN"/>
              </w:rPr>
            </w:pPr>
            <w:r w:rsidRPr="00E478C5">
              <w:rPr>
                <w:rFonts w:asciiTheme="majorHAnsi" w:hAnsiTheme="majorHAnsi" w:cstheme="majorHAnsi"/>
                <w:b/>
                <w:color w:val="000000" w:themeColor="text1"/>
                <w:sz w:val="26"/>
                <w:szCs w:val="26"/>
              </w:rPr>
              <w:t>Thành công</w:t>
            </w:r>
          </w:p>
        </w:tc>
        <w:tc>
          <w:tcPr>
            <w:tcW w:w="1646" w:type="pct"/>
            <w:shd w:val="clear" w:color="auto" w:fill="CCFF66"/>
          </w:tcPr>
          <w:p w14:paraId="1414B1B6" w14:textId="77777777" w:rsidR="00F55CD6" w:rsidRPr="00E478C5" w:rsidRDefault="00F55CD6" w:rsidP="00E478C5">
            <w:pPr>
              <w:jc w:val="center"/>
              <w:rPr>
                <w:rFonts w:asciiTheme="majorHAnsi" w:hAnsiTheme="majorHAnsi" w:cstheme="majorHAnsi"/>
                <w:b/>
                <w:sz w:val="26"/>
                <w:szCs w:val="26"/>
                <w:lang w:val="vi-VN"/>
              </w:rPr>
            </w:pPr>
            <w:r w:rsidRPr="00E478C5">
              <w:rPr>
                <w:rFonts w:asciiTheme="majorHAnsi" w:hAnsiTheme="majorHAnsi" w:cstheme="majorHAnsi"/>
                <w:b/>
                <w:color w:val="000000" w:themeColor="text1"/>
                <w:sz w:val="26"/>
                <w:szCs w:val="26"/>
              </w:rPr>
              <w:t>Không thành công</w:t>
            </w:r>
          </w:p>
        </w:tc>
      </w:tr>
      <w:tr w:rsidR="00F55CD6" w:rsidRPr="009B706A" w14:paraId="743227BA" w14:textId="77777777" w:rsidTr="00935B30">
        <w:tc>
          <w:tcPr>
            <w:tcW w:w="1118" w:type="pct"/>
          </w:tcPr>
          <w:p w14:paraId="02C738AB" w14:textId="3578B40F" w:rsidR="00F55CD6" w:rsidRPr="009B706A" w:rsidRDefault="00F55CD6"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lastRenderedPageBreak/>
              <w:t>Lưu</w:t>
            </w:r>
          </w:p>
        </w:tc>
        <w:tc>
          <w:tcPr>
            <w:tcW w:w="1118" w:type="pct"/>
          </w:tcPr>
          <w:p w14:paraId="2FD5B231" w14:textId="0D025924" w:rsidR="00F55CD6" w:rsidRPr="009B706A" w:rsidRDefault="00F55CD6"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Người dùng chỉnh sửa các thông tin và nhấn "Lưu" để cập nhật thông tin nguyên liệu.</w:t>
            </w:r>
          </w:p>
        </w:tc>
        <w:tc>
          <w:tcPr>
            <w:tcW w:w="1118" w:type="pct"/>
          </w:tcPr>
          <w:p w14:paraId="3421D2E0" w14:textId="39090C02" w:rsidR="00F55CD6" w:rsidRPr="009B706A" w:rsidRDefault="00F55CD6"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Thành công khi nguyên liệu được cập nhật và thông tin mới hiển thị trong danh sách nguyên liệu.</w:t>
            </w:r>
          </w:p>
        </w:tc>
        <w:tc>
          <w:tcPr>
            <w:tcW w:w="1646" w:type="pct"/>
          </w:tcPr>
          <w:p w14:paraId="10A3BA63" w14:textId="3CDE7065" w:rsidR="00F55CD6" w:rsidRPr="009B706A" w:rsidRDefault="00F55CD6"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Không thể lưu nếu các trường dữ liệu không đầy đủ hoặc có lỗi hệ thống.</w:t>
            </w:r>
          </w:p>
        </w:tc>
      </w:tr>
      <w:tr w:rsidR="00F55CD6" w:rsidRPr="009B706A" w14:paraId="79E78469" w14:textId="77777777" w:rsidTr="00935B30">
        <w:tc>
          <w:tcPr>
            <w:tcW w:w="1118" w:type="pct"/>
          </w:tcPr>
          <w:p w14:paraId="7E05363D" w14:textId="06DDA149" w:rsidR="00F55CD6" w:rsidRPr="009B706A" w:rsidRDefault="00F55CD6"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Hủy bỏ thao tác chỉnh sửa và quay lại giao diện quản lý nguyên liệu.</w:t>
            </w:r>
          </w:p>
        </w:tc>
        <w:tc>
          <w:tcPr>
            <w:tcW w:w="1118" w:type="pct"/>
          </w:tcPr>
          <w:p w14:paraId="28FEAC8F" w14:textId="776FDEE8" w:rsidR="00F55CD6" w:rsidRPr="009B706A" w:rsidRDefault="00F55CD6"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Hủy bỏ thao tác chỉnh sửa và quay lại giao diện quản lý nguyên liệu.</w:t>
            </w:r>
          </w:p>
        </w:tc>
        <w:tc>
          <w:tcPr>
            <w:tcW w:w="1118" w:type="pct"/>
          </w:tcPr>
          <w:p w14:paraId="4D2EC117" w14:textId="43878E26" w:rsidR="00F55CD6" w:rsidRPr="009B706A" w:rsidRDefault="00F55CD6"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Quay lại giao diện quản lý nguyên liệu mà không có sự thay đổi nào.</w:t>
            </w:r>
          </w:p>
        </w:tc>
        <w:tc>
          <w:tcPr>
            <w:tcW w:w="1646" w:type="pct"/>
          </w:tcPr>
          <w:p w14:paraId="15B272B7" w14:textId="11375893" w:rsidR="00F55CD6" w:rsidRPr="009B706A" w:rsidRDefault="00F55CD6"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Không có thay đổi nào được lưu lại.</w:t>
            </w:r>
          </w:p>
        </w:tc>
      </w:tr>
    </w:tbl>
    <w:p w14:paraId="72C624CE" w14:textId="77777777" w:rsidR="00F55CD6" w:rsidRPr="00E478C5" w:rsidRDefault="00862DF7" w:rsidP="0049382E">
      <w:pPr>
        <w:pStyle w:val="oancuaDanhsach"/>
        <w:spacing w:before="120" w:after="120"/>
        <w:ind w:left="0"/>
        <w:jc w:val="both"/>
        <w:outlineLvl w:val="1"/>
        <w:rPr>
          <w:rFonts w:asciiTheme="majorHAnsi" w:hAnsiTheme="majorHAnsi" w:cstheme="majorHAnsi"/>
          <w:b/>
          <w:szCs w:val="26"/>
        </w:rPr>
      </w:pPr>
      <w:bookmarkStart w:id="72" w:name="_Toc198617496"/>
      <w:r w:rsidRPr="00E478C5">
        <w:rPr>
          <w:rFonts w:asciiTheme="majorHAnsi" w:hAnsiTheme="majorHAnsi" w:cstheme="majorHAnsi"/>
          <w:b/>
          <w:szCs w:val="26"/>
        </w:rPr>
        <w:t>UI-4</w:t>
      </w:r>
      <w:r w:rsidR="00054E3A" w:rsidRPr="00E478C5">
        <w:rPr>
          <w:rFonts w:asciiTheme="majorHAnsi" w:hAnsiTheme="majorHAnsi" w:cstheme="majorHAnsi"/>
          <w:b/>
          <w:szCs w:val="26"/>
        </w:rPr>
        <w:t>2</w:t>
      </w:r>
      <w:r w:rsidRPr="00E478C5">
        <w:rPr>
          <w:rFonts w:asciiTheme="majorHAnsi" w:hAnsiTheme="majorHAnsi" w:cstheme="majorHAnsi"/>
          <w:b/>
          <w:szCs w:val="26"/>
        </w:rPr>
        <w:t xml:space="preserve"> Giao diện Danh Sách Công Thức Món</w:t>
      </w:r>
      <w:r w:rsidR="00F55CD6" w:rsidRPr="00E478C5">
        <w:rPr>
          <w:rFonts w:asciiTheme="majorHAnsi" w:hAnsiTheme="majorHAnsi" w:cstheme="majorHAnsi"/>
          <w:b/>
          <w:szCs w:val="26"/>
        </w:rPr>
        <w:t>.</w:t>
      </w:r>
      <w:bookmarkEnd w:id="72"/>
    </w:p>
    <w:p w14:paraId="1849E6FE" w14:textId="23AB0406" w:rsidR="00B96028" w:rsidRPr="009B706A" w:rsidRDefault="00A90432" w:rsidP="0049382E">
      <w:pPr>
        <w:pStyle w:val="oancuaDanhsach"/>
        <w:spacing w:before="120" w:after="120"/>
        <w:ind w:left="0"/>
        <w:jc w:val="both"/>
        <w:rPr>
          <w:rFonts w:asciiTheme="majorHAnsi" w:hAnsiTheme="majorHAnsi" w:cstheme="majorHAnsi"/>
          <w:bCs/>
          <w:szCs w:val="26"/>
        </w:rPr>
      </w:pPr>
      <w:r w:rsidRPr="009B706A">
        <w:rPr>
          <w:rFonts w:asciiTheme="majorHAnsi" w:hAnsiTheme="majorHAnsi" w:cstheme="majorHAnsi"/>
          <w:b/>
          <w:bCs/>
          <w:noProof/>
          <w:color w:val="000000"/>
          <w:szCs w:val="26"/>
        </w:rPr>
        <w:drawing>
          <wp:inline distT="0" distB="0" distL="0" distR="0" wp14:anchorId="1233CEA8" wp14:editId="23D1E302">
            <wp:extent cx="5734050" cy="5247005"/>
            <wp:effectExtent l="0" t="0" r="0" b="0"/>
            <wp:docPr id="169542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4281" name="Picture 1" descr="A screenshot of a computer&#10;&#10;AI-generated content may be incorrect."/>
                    <pic:cNvPicPr/>
                  </pic:nvPicPr>
                  <pic:blipFill>
                    <a:blip r:embed="rId51"/>
                    <a:stretch>
                      <a:fillRect/>
                    </a:stretch>
                  </pic:blipFill>
                  <pic:spPr>
                    <a:xfrm>
                      <a:off x="0" y="0"/>
                      <a:ext cx="5734050" cy="5247005"/>
                    </a:xfrm>
                    <a:prstGeom prst="rect">
                      <a:avLst/>
                    </a:prstGeom>
                  </pic:spPr>
                </pic:pic>
              </a:graphicData>
            </a:graphic>
          </wp:inline>
        </w:drawing>
      </w:r>
    </w:p>
    <w:tbl>
      <w:tblPr>
        <w:tblStyle w:val="LiBang"/>
        <w:tblW w:w="5585" w:type="pct"/>
        <w:tblLook w:val="04A0" w:firstRow="1" w:lastRow="0" w:firstColumn="1" w:lastColumn="0" w:noHBand="0" w:noVBand="1"/>
      </w:tblPr>
      <w:tblGrid>
        <w:gridCol w:w="2252"/>
        <w:gridCol w:w="2253"/>
        <w:gridCol w:w="2253"/>
        <w:gridCol w:w="3317"/>
      </w:tblGrid>
      <w:tr w:rsidR="00F55CD6" w:rsidRPr="009B706A" w14:paraId="6CB4ACA4" w14:textId="77777777" w:rsidTr="00935B30">
        <w:tc>
          <w:tcPr>
            <w:tcW w:w="2236" w:type="pct"/>
            <w:gridSpan w:val="2"/>
            <w:shd w:val="clear" w:color="auto" w:fill="CCFF66"/>
          </w:tcPr>
          <w:p w14:paraId="4401C8B9" w14:textId="77777777" w:rsidR="00F55CD6" w:rsidRPr="00E478C5" w:rsidRDefault="00F55CD6" w:rsidP="0049382E">
            <w:pPr>
              <w:jc w:val="both"/>
              <w:rPr>
                <w:rFonts w:asciiTheme="majorHAnsi" w:hAnsiTheme="majorHAnsi" w:cstheme="majorHAnsi"/>
                <w:b/>
                <w:sz w:val="26"/>
                <w:szCs w:val="26"/>
              </w:rPr>
            </w:pPr>
            <w:r w:rsidRPr="00E478C5">
              <w:rPr>
                <w:rFonts w:asciiTheme="majorHAnsi" w:hAnsiTheme="majorHAnsi" w:cstheme="majorHAnsi"/>
                <w:b/>
                <w:color w:val="000000" w:themeColor="text1"/>
                <w:sz w:val="26"/>
                <w:szCs w:val="26"/>
              </w:rPr>
              <w:t>Hiển thị</w:t>
            </w:r>
          </w:p>
        </w:tc>
        <w:tc>
          <w:tcPr>
            <w:tcW w:w="2764" w:type="pct"/>
            <w:gridSpan w:val="2"/>
          </w:tcPr>
          <w:p w14:paraId="137E3B46" w14:textId="217AC2F9" w:rsidR="00F55CD6" w:rsidRPr="009B706A" w:rsidRDefault="00F55CD6" w:rsidP="0049382E">
            <w:pPr>
              <w:jc w:val="both"/>
              <w:rPr>
                <w:rFonts w:asciiTheme="majorHAnsi" w:hAnsiTheme="majorHAnsi" w:cstheme="majorHAnsi"/>
                <w:bCs/>
                <w:sz w:val="26"/>
                <w:szCs w:val="26"/>
              </w:rPr>
            </w:pPr>
            <w:r w:rsidRPr="009B706A">
              <w:rPr>
                <w:rFonts w:asciiTheme="majorHAnsi" w:hAnsiTheme="majorHAnsi" w:cstheme="majorHAnsi"/>
                <w:bCs/>
                <w:sz w:val="26"/>
                <w:szCs w:val="26"/>
              </w:rPr>
              <w:t>Giao diện Danh Sách Công Thức Món</w:t>
            </w:r>
          </w:p>
        </w:tc>
      </w:tr>
      <w:tr w:rsidR="00F55CD6" w:rsidRPr="009B706A" w14:paraId="6F86DD99" w14:textId="77777777" w:rsidTr="00935B30">
        <w:tc>
          <w:tcPr>
            <w:tcW w:w="2236" w:type="pct"/>
            <w:gridSpan w:val="2"/>
            <w:shd w:val="clear" w:color="auto" w:fill="CCFF66"/>
          </w:tcPr>
          <w:p w14:paraId="6A5002F7" w14:textId="77777777" w:rsidR="00F55CD6" w:rsidRPr="00E478C5" w:rsidRDefault="00F55CD6" w:rsidP="0049382E">
            <w:pPr>
              <w:jc w:val="both"/>
              <w:rPr>
                <w:rFonts w:asciiTheme="majorHAnsi" w:hAnsiTheme="majorHAnsi" w:cstheme="majorHAnsi"/>
                <w:b/>
                <w:sz w:val="26"/>
                <w:szCs w:val="26"/>
              </w:rPr>
            </w:pPr>
            <w:r w:rsidRPr="00E478C5">
              <w:rPr>
                <w:rFonts w:asciiTheme="majorHAnsi" w:hAnsiTheme="majorHAnsi" w:cstheme="majorHAnsi"/>
                <w:b/>
                <w:color w:val="000000" w:themeColor="text1"/>
                <w:sz w:val="26"/>
                <w:szCs w:val="26"/>
              </w:rPr>
              <w:t>Mô tả</w:t>
            </w:r>
          </w:p>
        </w:tc>
        <w:tc>
          <w:tcPr>
            <w:tcW w:w="2764" w:type="pct"/>
            <w:gridSpan w:val="2"/>
          </w:tcPr>
          <w:p w14:paraId="1A8EB372" w14:textId="0CBEBDFD" w:rsidR="00F55CD6" w:rsidRPr="009B706A" w:rsidRDefault="00F55CD6" w:rsidP="0049382E">
            <w:pPr>
              <w:jc w:val="both"/>
              <w:rPr>
                <w:rFonts w:asciiTheme="majorHAnsi" w:hAnsiTheme="majorHAnsi" w:cstheme="majorHAnsi"/>
                <w:bCs/>
                <w:sz w:val="26"/>
                <w:szCs w:val="26"/>
              </w:rPr>
            </w:pPr>
            <w:r w:rsidRPr="009B706A">
              <w:rPr>
                <w:rFonts w:asciiTheme="majorHAnsi" w:hAnsiTheme="majorHAnsi" w:cstheme="majorHAnsi"/>
                <w:bCs/>
                <w:sz w:val="26"/>
                <w:szCs w:val="26"/>
              </w:rPr>
              <w:t>Người dùng có thể xem danh sách nguyên liệu và địnhlượng cần thiết cho sản phẩm đó.</w:t>
            </w:r>
          </w:p>
        </w:tc>
      </w:tr>
      <w:tr w:rsidR="00F55CD6" w:rsidRPr="009B706A" w14:paraId="3AB5A008" w14:textId="77777777" w:rsidTr="00935B30">
        <w:tc>
          <w:tcPr>
            <w:tcW w:w="2236" w:type="pct"/>
            <w:gridSpan w:val="2"/>
            <w:shd w:val="clear" w:color="auto" w:fill="CCFF66"/>
          </w:tcPr>
          <w:p w14:paraId="23F037D6" w14:textId="77777777" w:rsidR="00F55CD6" w:rsidRPr="00E478C5" w:rsidRDefault="00F55CD6" w:rsidP="0049382E">
            <w:pPr>
              <w:jc w:val="both"/>
              <w:rPr>
                <w:rFonts w:asciiTheme="majorHAnsi" w:hAnsiTheme="majorHAnsi" w:cstheme="majorHAnsi"/>
                <w:b/>
                <w:sz w:val="26"/>
                <w:szCs w:val="26"/>
              </w:rPr>
            </w:pPr>
            <w:r w:rsidRPr="00E478C5">
              <w:rPr>
                <w:rFonts w:asciiTheme="majorHAnsi" w:hAnsiTheme="majorHAnsi" w:cstheme="majorHAnsi"/>
                <w:b/>
                <w:color w:val="000000" w:themeColor="text1"/>
                <w:sz w:val="26"/>
                <w:szCs w:val="26"/>
              </w:rPr>
              <w:t>Hiển thị truy cập</w:t>
            </w:r>
          </w:p>
        </w:tc>
        <w:tc>
          <w:tcPr>
            <w:tcW w:w="2764" w:type="pct"/>
            <w:gridSpan w:val="2"/>
          </w:tcPr>
          <w:p w14:paraId="519ACCF4" w14:textId="38D0FB16" w:rsidR="00F55CD6" w:rsidRPr="009B706A" w:rsidRDefault="00F55CD6" w:rsidP="0049382E">
            <w:pPr>
              <w:jc w:val="both"/>
              <w:rPr>
                <w:rFonts w:asciiTheme="majorHAnsi" w:hAnsiTheme="majorHAnsi" w:cstheme="majorHAnsi"/>
                <w:bCs/>
                <w:sz w:val="26"/>
                <w:szCs w:val="26"/>
              </w:rPr>
            </w:pPr>
            <w:r w:rsidRPr="009B706A">
              <w:rPr>
                <w:rFonts w:asciiTheme="majorHAnsi" w:hAnsiTheme="majorHAnsi" w:cstheme="majorHAnsi"/>
                <w:bCs/>
                <w:sz w:val="26"/>
                <w:szCs w:val="26"/>
              </w:rPr>
              <w:t>Người dùng có thể truy cập giao diện này thông qua mục "Chỉnh sửa nguyên liệu" trong giao diện quản lý nguyên liệu.</w:t>
            </w:r>
          </w:p>
        </w:tc>
      </w:tr>
      <w:tr w:rsidR="00F55CD6" w:rsidRPr="009B706A" w14:paraId="1333FF2B" w14:textId="77777777" w:rsidTr="00935B30">
        <w:tc>
          <w:tcPr>
            <w:tcW w:w="5000" w:type="pct"/>
            <w:gridSpan w:val="4"/>
            <w:shd w:val="clear" w:color="auto" w:fill="CCFF66"/>
          </w:tcPr>
          <w:p w14:paraId="64C92241" w14:textId="77777777" w:rsidR="00F55CD6" w:rsidRPr="00E478C5" w:rsidRDefault="00F55CD6" w:rsidP="00E478C5">
            <w:pPr>
              <w:jc w:val="center"/>
              <w:rPr>
                <w:rFonts w:asciiTheme="majorHAnsi" w:hAnsiTheme="majorHAnsi" w:cstheme="majorHAnsi"/>
                <w:b/>
                <w:sz w:val="26"/>
                <w:szCs w:val="26"/>
              </w:rPr>
            </w:pPr>
            <w:r w:rsidRPr="00E478C5">
              <w:rPr>
                <w:rFonts w:asciiTheme="majorHAnsi" w:hAnsiTheme="majorHAnsi" w:cstheme="majorHAnsi"/>
                <w:b/>
                <w:color w:val="000000" w:themeColor="text1"/>
                <w:sz w:val="26"/>
                <w:szCs w:val="26"/>
              </w:rPr>
              <w:t>Nội dung hiển thị</w:t>
            </w:r>
          </w:p>
        </w:tc>
      </w:tr>
      <w:tr w:rsidR="00F55CD6" w:rsidRPr="009B706A" w14:paraId="1BB58CC7" w14:textId="77777777" w:rsidTr="00935B30">
        <w:tc>
          <w:tcPr>
            <w:tcW w:w="1118" w:type="pct"/>
            <w:shd w:val="clear" w:color="auto" w:fill="CCFF66"/>
          </w:tcPr>
          <w:p w14:paraId="4CD0C925" w14:textId="77777777" w:rsidR="00F55CD6" w:rsidRPr="00E478C5" w:rsidRDefault="00F55CD6" w:rsidP="00E478C5">
            <w:pPr>
              <w:jc w:val="center"/>
              <w:rPr>
                <w:rFonts w:asciiTheme="majorHAnsi" w:hAnsiTheme="majorHAnsi" w:cstheme="majorHAnsi"/>
                <w:b/>
                <w:sz w:val="26"/>
                <w:szCs w:val="26"/>
              </w:rPr>
            </w:pPr>
            <w:r w:rsidRPr="00E478C5">
              <w:rPr>
                <w:rFonts w:asciiTheme="majorHAnsi" w:hAnsiTheme="majorHAnsi" w:cstheme="majorHAnsi"/>
                <w:b/>
                <w:color w:val="000000" w:themeColor="text1"/>
                <w:sz w:val="26"/>
                <w:szCs w:val="26"/>
              </w:rPr>
              <w:t>Mục</w:t>
            </w:r>
          </w:p>
        </w:tc>
        <w:tc>
          <w:tcPr>
            <w:tcW w:w="1118" w:type="pct"/>
            <w:shd w:val="clear" w:color="auto" w:fill="CCFF66"/>
          </w:tcPr>
          <w:p w14:paraId="00C176F3" w14:textId="77777777" w:rsidR="00F55CD6" w:rsidRPr="00E478C5" w:rsidRDefault="00F55CD6" w:rsidP="00E478C5">
            <w:pPr>
              <w:jc w:val="center"/>
              <w:rPr>
                <w:rFonts w:asciiTheme="majorHAnsi" w:hAnsiTheme="majorHAnsi" w:cstheme="majorHAnsi"/>
                <w:b/>
                <w:sz w:val="26"/>
                <w:szCs w:val="26"/>
              </w:rPr>
            </w:pPr>
            <w:r w:rsidRPr="00E478C5">
              <w:rPr>
                <w:rFonts w:asciiTheme="majorHAnsi" w:hAnsiTheme="majorHAnsi" w:cstheme="majorHAnsi"/>
                <w:b/>
                <w:color w:val="000000" w:themeColor="text1"/>
                <w:sz w:val="26"/>
                <w:szCs w:val="26"/>
              </w:rPr>
              <w:t>Loại</w:t>
            </w:r>
          </w:p>
        </w:tc>
        <w:tc>
          <w:tcPr>
            <w:tcW w:w="1118" w:type="pct"/>
            <w:shd w:val="clear" w:color="auto" w:fill="CCFF66"/>
          </w:tcPr>
          <w:p w14:paraId="18FCE7FA" w14:textId="77777777" w:rsidR="00F55CD6" w:rsidRPr="00E478C5" w:rsidRDefault="00F55CD6" w:rsidP="00E478C5">
            <w:pPr>
              <w:jc w:val="center"/>
              <w:rPr>
                <w:rFonts w:asciiTheme="majorHAnsi" w:hAnsiTheme="majorHAnsi" w:cstheme="majorHAnsi"/>
                <w:b/>
                <w:sz w:val="26"/>
                <w:szCs w:val="26"/>
              </w:rPr>
            </w:pPr>
            <w:r w:rsidRPr="00E478C5">
              <w:rPr>
                <w:rFonts w:asciiTheme="majorHAnsi" w:hAnsiTheme="majorHAnsi" w:cstheme="majorHAnsi"/>
                <w:b/>
                <w:color w:val="000000" w:themeColor="text1"/>
                <w:sz w:val="26"/>
                <w:szCs w:val="26"/>
              </w:rPr>
              <w:t>Dữ liệu</w:t>
            </w:r>
          </w:p>
        </w:tc>
        <w:tc>
          <w:tcPr>
            <w:tcW w:w="1646" w:type="pct"/>
            <w:shd w:val="clear" w:color="auto" w:fill="CCFF66"/>
          </w:tcPr>
          <w:p w14:paraId="395C0EEE" w14:textId="77777777" w:rsidR="00F55CD6" w:rsidRPr="00E478C5" w:rsidRDefault="00F55CD6" w:rsidP="00E478C5">
            <w:pPr>
              <w:jc w:val="center"/>
              <w:rPr>
                <w:rFonts w:asciiTheme="majorHAnsi" w:hAnsiTheme="majorHAnsi" w:cstheme="majorHAnsi"/>
                <w:b/>
                <w:sz w:val="26"/>
                <w:szCs w:val="26"/>
              </w:rPr>
            </w:pPr>
            <w:r w:rsidRPr="00E478C5">
              <w:rPr>
                <w:rFonts w:asciiTheme="majorHAnsi" w:hAnsiTheme="majorHAnsi" w:cstheme="majorHAnsi"/>
                <w:b/>
                <w:color w:val="000000" w:themeColor="text1"/>
                <w:sz w:val="26"/>
                <w:szCs w:val="26"/>
              </w:rPr>
              <w:t>Mô tả</w:t>
            </w:r>
          </w:p>
        </w:tc>
      </w:tr>
      <w:tr w:rsidR="00F55CD6" w:rsidRPr="009B706A" w14:paraId="4658995D" w14:textId="77777777" w:rsidTr="00935B30">
        <w:tc>
          <w:tcPr>
            <w:tcW w:w="1118" w:type="pct"/>
            <w:shd w:val="clear" w:color="auto" w:fill="auto"/>
          </w:tcPr>
          <w:p w14:paraId="1EE67507" w14:textId="404B58D3" w:rsidR="00F55CD6" w:rsidRPr="009B706A" w:rsidRDefault="00F55CD6"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lastRenderedPageBreak/>
              <w:t>Tên nguyên liệu</w:t>
            </w:r>
          </w:p>
        </w:tc>
        <w:tc>
          <w:tcPr>
            <w:tcW w:w="1118" w:type="pct"/>
            <w:shd w:val="clear" w:color="auto" w:fill="auto"/>
          </w:tcPr>
          <w:p w14:paraId="0A245301" w14:textId="76E9FBE2" w:rsidR="00F55CD6" w:rsidRPr="009B706A" w:rsidRDefault="00F55CD6"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Text</w:t>
            </w:r>
          </w:p>
        </w:tc>
        <w:tc>
          <w:tcPr>
            <w:tcW w:w="1118" w:type="pct"/>
            <w:shd w:val="clear" w:color="auto" w:fill="auto"/>
          </w:tcPr>
          <w:p w14:paraId="2E910F74" w14:textId="24B564ED" w:rsidR="00F55CD6" w:rsidRPr="009B706A" w:rsidRDefault="00F55CD6"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Tên nguyên liệu</w:t>
            </w:r>
          </w:p>
        </w:tc>
        <w:tc>
          <w:tcPr>
            <w:tcW w:w="1646" w:type="pct"/>
            <w:shd w:val="clear" w:color="auto" w:fill="auto"/>
          </w:tcPr>
          <w:p w14:paraId="0E0A9090" w14:textId="0CFE113B" w:rsidR="00F55CD6" w:rsidRPr="009B706A" w:rsidRDefault="00F55CD6"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Tên của nguyên liệu mà người dùng muốn chỉnh sửa thông tin.</w:t>
            </w:r>
          </w:p>
        </w:tc>
      </w:tr>
      <w:tr w:rsidR="00F55CD6" w:rsidRPr="009B706A" w14:paraId="17DD12A7" w14:textId="77777777" w:rsidTr="00935B30">
        <w:tc>
          <w:tcPr>
            <w:tcW w:w="1118" w:type="pct"/>
            <w:shd w:val="clear" w:color="auto" w:fill="auto"/>
          </w:tcPr>
          <w:p w14:paraId="4A250F44" w14:textId="1622D5BB" w:rsidR="00F55CD6" w:rsidRPr="009B706A" w:rsidRDefault="00F55CD6"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Định lượng</w:t>
            </w:r>
          </w:p>
        </w:tc>
        <w:tc>
          <w:tcPr>
            <w:tcW w:w="1118" w:type="pct"/>
            <w:shd w:val="clear" w:color="auto" w:fill="auto"/>
          </w:tcPr>
          <w:p w14:paraId="0AC77BD3" w14:textId="0D245B1E" w:rsidR="00F55CD6" w:rsidRPr="009B706A" w:rsidRDefault="00F55CD6"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Number</w:t>
            </w:r>
          </w:p>
        </w:tc>
        <w:tc>
          <w:tcPr>
            <w:tcW w:w="1118" w:type="pct"/>
            <w:shd w:val="clear" w:color="auto" w:fill="auto"/>
          </w:tcPr>
          <w:p w14:paraId="21E5F225" w14:textId="2D445B2D" w:rsidR="00F55CD6" w:rsidRPr="009B706A" w:rsidRDefault="00F55CD6"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Định lượng cần thiết của nguyên liệu cho sản phẩm</w:t>
            </w:r>
          </w:p>
        </w:tc>
        <w:tc>
          <w:tcPr>
            <w:tcW w:w="1646" w:type="pct"/>
            <w:shd w:val="clear" w:color="auto" w:fill="auto"/>
          </w:tcPr>
          <w:p w14:paraId="0D873A87" w14:textId="7398E646" w:rsidR="00F55CD6" w:rsidRPr="009B706A" w:rsidRDefault="00F55CD6"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Định lượng cần thiết của nguyên liệu cho sảnphẩm đó.</w:t>
            </w:r>
          </w:p>
        </w:tc>
      </w:tr>
      <w:tr w:rsidR="00F55CD6" w:rsidRPr="009B706A" w14:paraId="69C9ACE5" w14:textId="77777777" w:rsidTr="00935B30">
        <w:tc>
          <w:tcPr>
            <w:tcW w:w="1118" w:type="pct"/>
            <w:shd w:val="clear" w:color="auto" w:fill="auto"/>
          </w:tcPr>
          <w:p w14:paraId="4819CADA" w14:textId="52CD45DA" w:rsidR="00F55CD6" w:rsidRPr="009B706A" w:rsidRDefault="00F55CD6"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Tác vụ</w:t>
            </w:r>
          </w:p>
        </w:tc>
        <w:tc>
          <w:tcPr>
            <w:tcW w:w="1118" w:type="pct"/>
            <w:shd w:val="clear" w:color="auto" w:fill="auto"/>
          </w:tcPr>
          <w:p w14:paraId="2087F520" w14:textId="463A69F3" w:rsidR="00F55CD6" w:rsidRPr="009B706A" w:rsidRDefault="00F55CD6"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Button</w:t>
            </w:r>
          </w:p>
        </w:tc>
        <w:tc>
          <w:tcPr>
            <w:tcW w:w="1118" w:type="pct"/>
            <w:shd w:val="clear" w:color="auto" w:fill="auto"/>
          </w:tcPr>
          <w:p w14:paraId="1AD37DA1" w14:textId="7A0FBDCB" w:rsidR="00F55CD6" w:rsidRPr="009B706A" w:rsidRDefault="00F55CD6"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Lưu, Huỷ</w:t>
            </w:r>
          </w:p>
        </w:tc>
        <w:tc>
          <w:tcPr>
            <w:tcW w:w="1646" w:type="pct"/>
            <w:shd w:val="clear" w:color="auto" w:fill="auto"/>
          </w:tcPr>
          <w:p w14:paraId="3E875B63" w14:textId="41D5F5ED" w:rsidR="00F55CD6" w:rsidRPr="009B706A" w:rsidRDefault="00F55CD6"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Lưu, Huỷ: Lưu hoặc huỷ các thay đổi và cập nhật thông tin nguyên liệu trong hệ thống.</w:t>
            </w:r>
          </w:p>
        </w:tc>
      </w:tr>
      <w:tr w:rsidR="00F55CD6" w:rsidRPr="009B706A" w14:paraId="36F08C2E" w14:textId="77777777" w:rsidTr="00935B30">
        <w:tc>
          <w:tcPr>
            <w:tcW w:w="5000" w:type="pct"/>
            <w:gridSpan w:val="4"/>
            <w:shd w:val="clear" w:color="auto" w:fill="CCFF66"/>
          </w:tcPr>
          <w:p w14:paraId="50004F57" w14:textId="77777777" w:rsidR="00F55CD6" w:rsidRPr="00E478C5" w:rsidRDefault="00F55CD6" w:rsidP="00E478C5">
            <w:pPr>
              <w:jc w:val="center"/>
              <w:rPr>
                <w:rFonts w:asciiTheme="majorHAnsi" w:hAnsiTheme="majorHAnsi" w:cstheme="majorHAnsi"/>
                <w:b/>
                <w:sz w:val="26"/>
                <w:szCs w:val="26"/>
              </w:rPr>
            </w:pPr>
            <w:r w:rsidRPr="00E478C5">
              <w:rPr>
                <w:rFonts w:asciiTheme="majorHAnsi" w:hAnsiTheme="majorHAnsi" w:cstheme="majorHAnsi"/>
                <w:b/>
                <w:color w:val="000000" w:themeColor="text1"/>
                <w:sz w:val="26"/>
                <w:szCs w:val="26"/>
              </w:rPr>
              <w:t>Nội dung hiển thị</w:t>
            </w:r>
          </w:p>
        </w:tc>
      </w:tr>
      <w:tr w:rsidR="00F55CD6" w:rsidRPr="009B706A" w14:paraId="5D552682" w14:textId="77777777" w:rsidTr="00935B30">
        <w:tc>
          <w:tcPr>
            <w:tcW w:w="1118" w:type="pct"/>
            <w:shd w:val="clear" w:color="auto" w:fill="CCFF66"/>
          </w:tcPr>
          <w:p w14:paraId="453E96CE" w14:textId="77777777" w:rsidR="00F55CD6" w:rsidRPr="00E478C5" w:rsidRDefault="00F55CD6" w:rsidP="00E478C5">
            <w:pPr>
              <w:jc w:val="center"/>
              <w:rPr>
                <w:rFonts w:asciiTheme="majorHAnsi" w:hAnsiTheme="majorHAnsi" w:cstheme="majorHAnsi"/>
                <w:b/>
                <w:sz w:val="26"/>
                <w:szCs w:val="26"/>
                <w:lang w:val="vi-VN"/>
              </w:rPr>
            </w:pPr>
            <w:r w:rsidRPr="00E478C5">
              <w:rPr>
                <w:rFonts w:asciiTheme="majorHAnsi" w:hAnsiTheme="majorHAnsi" w:cstheme="majorHAnsi"/>
                <w:b/>
                <w:color w:val="000000" w:themeColor="text1"/>
                <w:sz w:val="26"/>
                <w:szCs w:val="26"/>
              </w:rPr>
              <w:t>Tên hành động</w:t>
            </w:r>
          </w:p>
        </w:tc>
        <w:tc>
          <w:tcPr>
            <w:tcW w:w="1118" w:type="pct"/>
            <w:shd w:val="clear" w:color="auto" w:fill="CCFF66"/>
          </w:tcPr>
          <w:p w14:paraId="0D2C2B5D" w14:textId="77777777" w:rsidR="00F55CD6" w:rsidRPr="00E478C5" w:rsidRDefault="00F55CD6" w:rsidP="00E478C5">
            <w:pPr>
              <w:jc w:val="center"/>
              <w:rPr>
                <w:rFonts w:asciiTheme="majorHAnsi" w:hAnsiTheme="majorHAnsi" w:cstheme="majorHAnsi"/>
                <w:b/>
                <w:sz w:val="26"/>
                <w:szCs w:val="26"/>
                <w:lang w:val="vi-VN"/>
              </w:rPr>
            </w:pPr>
            <w:r w:rsidRPr="00E478C5">
              <w:rPr>
                <w:rFonts w:asciiTheme="majorHAnsi" w:hAnsiTheme="majorHAnsi" w:cstheme="majorHAnsi"/>
                <w:b/>
                <w:color w:val="000000" w:themeColor="text1"/>
                <w:sz w:val="26"/>
                <w:szCs w:val="26"/>
              </w:rPr>
              <w:t>Mô tả</w:t>
            </w:r>
          </w:p>
        </w:tc>
        <w:tc>
          <w:tcPr>
            <w:tcW w:w="1118" w:type="pct"/>
            <w:shd w:val="clear" w:color="auto" w:fill="CCFF66"/>
          </w:tcPr>
          <w:p w14:paraId="7288500C" w14:textId="77777777" w:rsidR="00F55CD6" w:rsidRPr="00E478C5" w:rsidRDefault="00F55CD6" w:rsidP="00E478C5">
            <w:pPr>
              <w:jc w:val="center"/>
              <w:rPr>
                <w:rFonts w:asciiTheme="majorHAnsi" w:hAnsiTheme="majorHAnsi" w:cstheme="majorHAnsi"/>
                <w:b/>
                <w:sz w:val="26"/>
                <w:szCs w:val="26"/>
                <w:lang w:val="vi-VN"/>
              </w:rPr>
            </w:pPr>
            <w:r w:rsidRPr="00E478C5">
              <w:rPr>
                <w:rFonts w:asciiTheme="majorHAnsi" w:hAnsiTheme="majorHAnsi" w:cstheme="majorHAnsi"/>
                <w:b/>
                <w:color w:val="000000" w:themeColor="text1"/>
                <w:sz w:val="26"/>
                <w:szCs w:val="26"/>
              </w:rPr>
              <w:t>Thành công</w:t>
            </w:r>
          </w:p>
        </w:tc>
        <w:tc>
          <w:tcPr>
            <w:tcW w:w="1646" w:type="pct"/>
            <w:shd w:val="clear" w:color="auto" w:fill="CCFF66"/>
          </w:tcPr>
          <w:p w14:paraId="7273BE37" w14:textId="77777777" w:rsidR="00F55CD6" w:rsidRPr="00E478C5" w:rsidRDefault="00F55CD6" w:rsidP="00E478C5">
            <w:pPr>
              <w:jc w:val="center"/>
              <w:rPr>
                <w:rFonts w:asciiTheme="majorHAnsi" w:hAnsiTheme="majorHAnsi" w:cstheme="majorHAnsi"/>
                <w:b/>
                <w:sz w:val="26"/>
                <w:szCs w:val="26"/>
                <w:lang w:val="vi-VN"/>
              </w:rPr>
            </w:pPr>
            <w:r w:rsidRPr="00E478C5">
              <w:rPr>
                <w:rFonts w:asciiTheme="majorHAnsi" w:hAnsiTheme="majorHAnsi" w:cstheme="majorHAnsi"/>
                <w:b/>
                <w:color w:val="000000" w:themeColor="text1"/>
                <w:sz w:val="26"/>
                <w:szCs w:val="26"/>
              </w:rPr>
              <w:t>Không thành công</w:t>
            </w:r>
          </w:p>
        </w:tc>
      </w:tr>
      <w:tr w:rsidR="00F55CD6" w:rsidRPr="009B706A" w14:paraId="32C1F0F0" w14:textId="77777777" w:rsidTr="00935B30">
        <w:tc>
          <w:tcPr>
            <w:tcW w:w="1118" w:type="pct"/>
          </w:tcPr>
          <w:p w14:paraId="26B34409" w14:textId="7358D6FC" w:rsidR="00F55CD6" w:rsidRPr="009B706A" w:rsidRDefault="00F55CD6"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Thiết lập thành phần</w:t>
            </w:r>
          </w:p>
        </w:tc>
        <w:tc>
          <w:tcPr>
            <w:tcW w:w="1118" w:type="pct"/>
          </w:tcPr>
          <w:p w14:paraId="4645DBF2" w14:textId="2547865B" w:rsidR="00F55CD6" w:rsidRPr="009B706A" w:rsidRDefault="00F55CD6"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Quản lý vào mục “quản lý công thức món” và chọn “thiết lập thành phẩn”</w:t>
            </w:r>
          </w:p>
        </w:tc>
        <w:tc>
          <w:tcPr>
            <w:tcW w:w="1118" w:type="pct"/>
          </w:tcPr>
          <w:p w14:paraId="0113A21E" w14:textId="053F6299" w:rsidR="00F55CD6" w:rsidRPr="009B706A" w:rsidRDefault="00F55CD6"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Hiển thị danh sách sản phẩm chứa nguyên liệu và định lượng</w:t>
            </w:r>
          </w:p>
        </w:tc>
        <w:tc>
          <w:tcPr>
            <w:tcW w:w="1646" w:type="pct"/>
          </w:tcPr>
          <w:p w14:paraId="693F0C26" w14:textId="68E58A53" w:rsidR="00F55CD6" w:rsidRPr="009B706A" w:rsidRDefault="00F55CD6"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Không hiển thị ra giao diện danh sách</w:t>
            </w:r>
          </w:p>
        </w:tc>
      </w:tr>
    </w:tbl>
    <w:p w14:paraId="0312F238" w14:textId="77777777" w:rsidR="00F55CD6" w:rsidRPr="009B706A" w:rsidRDefault="00862DF7" w:rsidP="0049382E">
      <w:pPr>
        <w:pStyle w:val="u2"/>
        <w:jc w:val="both"/>
        <w:rPr>
          <w:rFonts w:asciiTheme="majorHAnsi" w:hAnsiTheme="majorHAnsi" w:cstheme="majorHAnsi"/>
          <w:bCs/>
        </w:rPr>
      </w:pPr>
      <w:bookmarkStart w:id="73" w:name="_Toc198617497"/>
      <w:r w:rsidRPr="009B706A">
        <w:rPr>
          <w:rFonts w:asciiTheme="majorHAnsi" w:hAnsiTheme="majorHAnsi" w:cstheme="majorHAnsi"/>
          <w:bCs/>
        </w:rPr>
        <w:t>UI-4</w:t>
      </w:r>
      <w:r w:rsidR="00054E3A" w:rsidRPr="009B706A">
        <w:rPr>
          <w:rFonts w:asciiTheme="majorHAnsi" w:hAnsiTheme="majorHAnsi" w:cstheme="majorHAnsi"/>
          <w:bCs/>
        </w:rPr>
        <w:t>3</w:t>
      </w:r>
      <w:r w:rsidRPr="009B706A">
        <w:rPr>
          <w:rFonts w:asciiTheme="majorHAnsi" w:hAnsiTheme="majorHAnsi" w:cstheme="majorHAnsi"/>
          <w:bCs/>
        </w:rPr>
        <w:t xml:space="preserve"> </w:t>
      </w:r>
      <w:r w:rsidR="00C44EFB" w:rsidRPr="009B706A">
        <w:rPr>
          <w:rFonts w:asciiTheme="majorHAnsi" w:hAnsiTheme="majorHAnsi" w:cstheme="majorHAnsi"/>
          <w:bCs/>
        </w:rPr>
        <w:t>Giao diện Chỉnh Sửa Công Thức Món</w:t>
      </w:r>
      <w:r w:rsidR="00F55CD6" w:rsidRPr="009B706A">
        <w:rPr>
          <w:rFonts w:asciiTheme="majorHAnsi" w:hAnsiTheme="majorHAnsi" w:cstheme="majorHAnsi"/>
          <w:bCs/>
        </w:rPr>
        <w:t>.</w:t>
      </w:r>
      <w:bookmarkEnd w:id="73"/>
    </w:p>
    <w:p w14:paraId="591F4515" w14:textId="7EE06F18" w:rsidR="007B4F4A" w:rsidRPr="009B706A" w:rsidRDefault="00C35434" w:rsidP="0049382E">
      <w:pPr>
        <w:jc w:val="both"/>
        <w:rPr>
          <w:rFonts w:asciiTheme="majorHAnsi" w:hAnsiTheme="majorHAnsi" w:cstheme="majorHAnsi"/>
          <w:b/>
          <w:bCs/>
          <w:color w:val="000000"/>
          <w:sz w:val="26"/>
          <w:szCs w:val="26"/>
        </w:rPr>
      </w:pPr>
      <w:r w:rsidRPr="009B706A">
        <w:rPr>
          <w:rFonts w:asciiTheme="majorHAnsi" w:hAnsiTheme="majorHAnsi" w:cstheme="majorHAnsi"/>
          <w:b/>
          <w:bCs/>
          <w:noProof/>
          <w:color w:val="000000"/>
          <w:sz w:val="26"/>
          <w:szCs w:val="26"/>
        </w:rPr>
        <w:drawing>
          <wp:inline distT="0" distB="0" distL="0" distR="0" wp14:anchorId="7B0CC858" wp14:editId="28C0A60D">
            <wp:extent cx="5734050" cy="5272405"/>
            <wp:effectExtent l="0" t="0" r="0" b="4445"/>
            <wp:docPr id="199606624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066248" name="Picture 1" descr="A screenshot of a computer&#10;&#10;AI-generated content may be incorrect."/>
                    <pic:cNvPicPr/>
                  </pic:nvPicPr>
                  <pic:blipFill>
                    <a:blip r:embed="rId52"/>
                    <a:stretch>
                      <a:fillRect/>
                    </a:stretch>
                  </pic:blipFill>
                  <pic:spPr>
                    <a:xfrm>
                      <a:off x="0" y="0"/>
                      <a:ext cx="5734050" cy="5272405"/>
                    </a:xfrm>
                    <a:prstGeom prst="rect">
                      <a:avLst/>
                    </a:prstGeom>
                  </pic:spPr>
                </pic:pic>
              </a:graphicData>
            </a:graphic>
          </wp:inline>
        </w:drawing>
      </w:r>
    </w:p>
    <w:tbl>
      <w:tblPr>
        <w:tblStyle w:val="LiBang"/>
        <w:tblW w:w="4995" w:type="pct"/>
        <w:tblLook w:val="04A0" w:firstRow="1" w:lastRow="0" w:firstColumn="1" w:lastColumn="0" w:noHBand="0" w:noVBand="1"/>
      </w:tblPr>
      <w:tblGrid>
        <w:gridCol w:w="2252"/>
        <w:gridCol w:w="2253"/>
        <w:gridCol w:w="2253"/>
        <w:gridCol w:w="2253"/>
      </w:tblGrid>
      <w:tr w:rsidR="00F55CD6" w:rsidRPr="009B706A" w14:paraId="57696E98" w14:textId="77777777" w:rsidTr="005D3980">
        <w:tc>
          <w:tcPr>
            <w:tcW w:w="2500" w:type="pct"/>
            <w:gridSpan w:val="2"/>
            <w:shd w:val="clear" w:color="auto" w:fill="CCFF66"/>
          </w:tcPr>
          <w:p w14:paraId="58DC0119" w14:textId="77777777" w:rsidR="00F55CD6" w:rsidRPr="00E478C5" w:rsidRDefault="00F55CD6" w:rsidP="0049382E">
            <w:pPr>
              <w:jc w:val="both"/>
              <w:rPr>
                <w:rFonts w:asciiTheme="majorHAnsi" w:hAnsiTheme="majorHAnsi" w:cstheme="majorHAnsi"/>
                <w:b/>
                <w:sz w:val="26"/>
                <w:szCs w:val="26"/>
              </w:rPr>
            </w:pPr>
            <w:r w:rsidRPr="00E478C5">
              <w:rPr>
                <w:rFonts w:asciiTheme="majorHAnsi" w:hAnsiTheme="majorHAnsi" w:cstheme="majorHAnsi"/>
                <w:b/>
                <w:color w:val="000000" w:themeColor="text1"/>
                <w:sz w:val="26"/>
                <w:szCs w:val="26"/>
              </w:rPr>
              <w:t>Hiển thị</w:t>
            </w:r>
          </w:p>
        </w:tc>
        <w:tc>
          <w:tcPr>
            <w:tcW w:w="2500" w:type="pct"/>
            <w:gridSpan w:val="2"/>
          </w:tcPr>
          <w:p w14:paraId="0B22F6F9" w14:textId="3C9C2A2D" w:rsidR="00F55CD6" w:rsidRPr="009B706A" w:rsidRDefault="00F55CD6" w:rsidP="0049382E">
            <w:pPr>
              <w:jc w:val="both"/>
              <w:rPr>
                <w:rFonts w:asciiTheme="majorHAnsi" w:hAnsiTheme="majorHAnsi" w:cstheme="majorHAnsi"/>
                <w:bCs/>
                <w:sz w:val="26"/>
                <w:szCs w:val="26"/>
              </w:rPr>
            </w:pPr>
            <w:r w:rsidRPr="009B706A">
              <w:rPr>
                <w:rFonts w:asciiTheme="majorHAnsi" w:hAnsiTheme="majorHAnsi" w:cstheme="majorHAnsi"/>
                <w:bCs/>
                <w:sz w:val="26"/>
                <w:szCs w:val="26"/>
              </w:rPr>
              <w:t>Giao diện Chỉnh Sửa Công Thức Món</w:t>
            </w:r>
          </w:p>
        </w:tc>
      </w:tr>
      <w:tr w:rsidR="00F55CD6" w:rsidRPr="009B706A" w14:paraId="791CCF89" w14:textId="77777777" w:rsidTr="005D3980">
        <w:tc>
          <w:tcPr>
            <w:tcW w:w="2500" w:type="pct"/>
            <w:gridSpan w:val="2"/>
            <w:shd w:val="clear" w:color="auto" w:fill="CCFF66"/>
          </w:tcPr>
          <w:p w14:paraId="02C4A9A5" w14:textId="77777777" w:rsidR="00F55CD6" w:rsidRPr="00E478C5" w:rsidRDefault="00F55CD6" w:rsidP="0049382E">
            <w:pPr>
              <w:jc w:val="both"/>
              <w:rPr>
                <w:rFonts w:asciiTheme="majorHAnsi" w:hAnsiTheme="majorHAnsi" w:cstheme="majorHAnsi"/>
                <w:b/>
                <w:sz w:val="26"/>
                <w:szCs w:val="26"/>
              </w:rPr>
            </w:pPr>
            <w:r w:rsidRPr="00E478C5">
              <w:rPr>
                <w:rFonts w:asciiTheme="majorHAnsi" w:hAnsiTheme="majorHAnsi" w:cstheme="majorHAnsi"/>
                <w:b/>
                <w:color w:val="000000" w:themeColor="text1"/>
                <w:sz w:val="26"/>
                <w:szCs w:val="26"/>
              </w:rPr>
              <w:t>Mô tả</w:t>
            </w:r>
          </w:p>
        </w:tc>
        <w:tc>
          <w:tcPr>
            <w:tcW w:w="2500" w:type="pct"/>
            <w:gridSpan w:val="2"/>
          </w:tcPr>
          <w:p w14:paraId="4DACCC0C" w14:textId="157FAAC5" w:rsidR="00F55CD6" w:rsidRPr="009B706A" w:rsidRDefault="00F55CD6" w:rsidP="0049382E">
            <w:pPr>
              <w:jc w:val="both"/>
              <w:rPr>
                <w:rFonts w:asciiTheme="majorHAnsi" w:hAnsiTheme="majorHAnsi" w:cstheme="majorHAnsi"/>
                <w:bCs/>
                <w:sz w:val="26"/>
                <w:szCs w:val="26"/>
              </w:rPr>
            </w:pPr>
            <w:r w:rsidRPr="009B706A">
              <w:rPr>
                <w:rFonts w:asciiTheme="majorHAnsi" w:hAnsiTheme="majorHAnsi" w:cstheme="majorHAnsi"/>
                <w:bCs/>
                <w:sz w:val="26"/>
                <w:szCs w:val="26"/>
              </w:rPr>
              <w:t>Người dùng có thể thay đổi công thức món, định lượng cần thiết của nguyên liệu đó cho sản phẩm đã có trong danh sách.</w:t>
            </w:r>
          </w:p>
        </w:tc>
      </w:tr>
      <w:tr w:rsidR="00F55CD6" w:rsidRPr="009B706A" w14:paraId="29017EFF" w14:textId="77777777" w:rsidTr="005D3980">
        <w:tc>
          <w:tcPr>
            <w:tcW w:w="2500" w:type="pct"/>
            <w:gridSpan w:val="2"/>
            <w:shd w:val="clear" w:color="auto" w:fill="CCFF66"/>
          </w:tcPr>
          <w:p w14:paraId="6152B02E" w14:textId="77777777" w:rsidR="00F55CD6" w:rsidRPr="00E478C5" w:rsidRDefault="00F55CD6" w:rsidP="0049382E">
            <w:pPr>
              <w:jc w:val="both"/>
              <w:rPr>
                <w:rFonts w:asciiTheme="majorHAnsi" w:hAnsiTheme="majorHAnsi" w:cstheme="majorHAnsi"/>
                <w:b/>
                <w:sz w:val="26"/>
                <w:szCs w:val="26"/>
              </w:rPr>
            </w:pPr>
            <w:r w:rsidRPr="00E478C5">
              <w:rPr>
                <w:rFonts w:asciiTheme="majorHAnsi" w:hAnsiTheme="majorHAnsi" w:cstheme="majorHAnsi"/>
                <w:b/>
                <w:color w:val="000000" w:themeColor="text1"/>
                <w:sz w:val="26"/>
                <w:szCs w:val="26"/>
              </w:rPr>
              <w:lastRenderedPageBreak/>
              <w:t>Hiển thị truy cập</w:t>
            </w:r>
          </w:p>
        </w:tc>
        <w:tc>
          <w:tcPr>
            <w:tcW w:w="2500" w:type="pct"/>
            <w:gridSpan w:val="2"/>
          </w:tcPr>
          <w:p w14:paraId="3C3DC6D4" w14:textId="5528525E" w:rsidR="00F55CD6" w:rsidRPr="009B706A" w:rsidRDefault="00F55CD6" w:rsidP="0049382E">
            <w:pPr>
              <w:jc w:val="both"/>
              <w:rPr>
                <w:rFonts w:asciiTheme="majorHAnsi" w:hAnsiTheme="majorHAnsi" w:cstheme="majorHAnsi"/>
                <w:bCs/>
                <w:sz w:val="26"/>
                <w:szCs w:val="26"/>
              </w:rPr>
            </w:pPr>
            <w:r w:rsidRPr="009B706A">
              <w:rPr>
                <w:rFonts w:asciiTheme="majorHAnsi" w:hAnsiTheme="majorHAnsi" w:cstheme="majorHAnsi"/>
                <w:bCs/>
                <w:sz w:val="26"/>
                <w:szCs w:val="26"/>
              </w:rPr>
              <w:t>Người dùng có thể truy cập giao diện này thông qua mục " Chỉnh Sửa Công Thức Món ". Chỉ các nhân viên có quyền quản lý mới có thể chỉnh sửa thông tin nguyên liệu.</w:t>
            </w:r>
          </w:p>
        </w:tc>
      </w:tr>
      <w:tr w:rsidR="00F55CD6" w:rsidRPr="009B706A" w14:paraId="5A8C4E0D" w14:textId="77777777" w:rsidTr="005D3980">
        <w:tc>
          <w:tcPr>
            <w:tcW w:w="5000" w:type="pct"/>
            <w:gridSpan w:val="4"/>
            <w:shd w:val="clear" w:color="auto" w:fill="CCFF66"/>
          </w:tcPr>
          <w:p w14:paraId="3971B728" w14:textId="77777777" w:rsidR="00F55CD6" w:rsidRPr="00E478C5" w:rsidRDefault="00F55CD6" w:rsidP="00E478C5">
            <w:pPr>
              <w:jc w:val="center"/>
              <w:rPr>
                <w:rFonts w:asciiTheme="majorHAnsi" w:hAnsiTheme="majorHAnsi" w:cstheme="majorHAnsi"/>
                <w:b/>
                <w:sz w:val="26"/>
                <w:szCs w:val="26"/>
              </w:rPr>
            </w:pPr>
            <w:r w:rsidRPr="00E478C5">
              <w:rPr>
                <w:rFonts w:asciiTheme="majorHAnsi" w:hAnsiTheme="majorHAnsi" w:cstheme="majorHAnsi"/>
                <w:b/>
                <w:color w:val="000000" w:themeColor="text1"/>
                <w:sz w:val="26"/>
                <w:szCs w:val="26"/>
              </w:rPr>
              <w:t>Nội dung hiển thị</w:t>
            </w:r>
          </w:p>
        </w:tc>
      </w:tr>
      <w:tr w:rsidR="00F55CD6" w:rsidRPr="009B706A" w14:paraId="73B46522" w14:textId="77777777" w:rsidTr="005D3980">
        <w:tc>
          <w:tcPr>
            <w:tcW w:w="1250" w:type="pct"/>
            <w:shd w:val="clear" w:color="auto" w:fill="CCFF66"/>
          </w:tcPr>
          <w:p w14:paraId="539B1E5D" w14:textId="77777777" w:rsidR="00F55CD6" w:rsidRPr="00E478C5" w:rsidRDefault="00F55CD6" w:rsidP="00E478C5">
            <w:pPr>
              <w:jc w:val="center"/>
              <w:rPr>
                <w:rFonts w:asciiTheme="majorHAnsi" w:hAnsiTheme="majorHAnsi" w:cstheme="majorHAnsi"/>
                <w:b/>
                <w:sz w:val="26"/>
                <w:szCs w:val="26"/>
              </w:rPr>
            </w:pPr>
            <w:r w:rsidRPr="00E478C5">
              <w:rPr>
                <w:rFonts w:asciiTheme="majorHAnsi" w:hAnsiTheme="majorHAnsi" w:cstheme="majorHAnsi"/>
                <w:b/>
                <w:color w:val="000000" w:themeColor="text1"/>
                <w:sz w:val="26"/>
                <w:szCs w:val="26"/>
              </w:rPr>
              <w:t>Mục</w:t>
            </w:r>
          </w:p>
        </w:tc>
        <w:tc>
          <w:tcPr>
            <w:tcW w:w="1250" w:type="pct"/>
            <w:shd w:val="clear" w:color="auto" w:fill="CCFF66"/>
          </w:tcPr>
          <w:p w14:paraId="00E8C73B" w14:textId="77777777" w:rsidR="00F55CD6" w:rsidRPr="00E478C5" w:rsidRDefault="00F55CD6" w:rsidP="00E478C5">
            <w:pPr>
              <w:jc w:val="center"/>
              <w:rPr>
                <w:rFonts w:asciiTheme="majorHAnsi" w:hAnsiTheme="majorHAnsi" w:cstheme="majorHAnsi"/>
                <w:b/>
                <w:sz w:val="26"/>
                <w:szCs w:val="26"/>
              </w:rPr>
            </w:pPr>
            <w:r w:rsidRPr="00E478C5">
              <w:rPr>
                <w:rFonts w:asciiTheme="majorHAnsi" w:hAnsiTheme="majorHAnsi" w:cstheme="majorHAnsi"/>
                <w:b/>
                <w:color w:val="000000" w:themeColor="text1"/>
                <w:sz w:val="26"/>
                <w:szCs w:val="26"/>
              </w:rPr>
              <w:t>Loại</w:t>
            </w:r>
          </w:p>
        </w:tc>
        <w:tc>
          <w:tcPr>
            <w:tcW w:w="1250" w:type="pct"/>
            <w:shd w:val="clear" w:color="auto" w:fill="CCFF66"/>
          </w:tcPr>
          <w:p w14:paraId="7D2FD60E" w14:textId="77777777" w:rsidR="00F55CD6" w:rsidRPr="00E478C5" w:rsidRDefault="00F55CD6" w:rsidP="00E478C5">
            <w:pPr>
              <w:jc w:val="center"/>
              <w:rPr>
                <w:rFonts w:asciiTheme="majorHAnsi" w:hAnsiTheme="majorHAnsi" w:cstheme="majorHAnsi"/>
                <w:b/>
                <w:sz w:val="26"/>
                <w:szCs w:val="26"/>
              </w:rPr>
            </w:pPr>
            <w:r w:rsidRPr="00E478C5">
              <w:rPr>
                <w:rFonts w:asciiTheme="majorHAnsi" w:hAnsiTheme="majorHAnsi" w:cstheme="majorHAnsi"/>
                <w:b/>
                <w:color w:val="000000" w:themeColor="text1"/>
                <w:sz w:val="26"/>
                <w:szCs w:val="26"/>
              </w:rPr>
              <w:t>Dữ liệu</w:t>
            </w:r>
          </w:p>
        </w:tc>
        <w:tc>
          <w:tcPr>
            <w:tcW w:w="1250" w:type="pct"/>
            <w:shd w:val="clear" w:color="auto" w:fill="CCFF66"/>
          </w:tcPr>
          <w:p w14:paraId="2F33DD0F" w14:textId="77777777" w:rsidR="00F55CD6" w:rsidRPr="00E478C5" w:rsidRDefault="00F55CD6" w:rsidP="00E478C5">
            <w:pPr>
              <w:jc w:val="center"/>
              <w:rPr>
                <w:rFonts w:asciiTheme="majorHAnsi" w:hAnsiTheme="majorHAnsi" w:cstheme="majorHAnsi"/>
                <w:b/>
                <w:sz w:val="26"/>
                <w:szCs w:val="26"/>
              </w:rPr>
            </w:pPr>
            <w:r w:rsidRPr="00E478C5">
              <w:rPr>
                <w:rFonts w:asciiTheme="majorHAnsi" w:hAnsiTheme="majorHAnsi" w:cstheme="majorHAnsi"/>
                <w:b/>
                <w:color w:val="000000" w:themeColor="text1"/>
                <w:sz w:val="26"/>
                <w:szCs w:val="26"/>
              </w:rPr>
              <w:t>Mô tả</w:t>
            </w:r>
          </w:p>
        </w:tc>
      </w:tr>
      <w:tr w:rsidR="00F55CD6" w:rsidRPr="009B706A" w14:paraId="4B034592" w14:textId="77777777" w:rsidTr="005D3980">
        <w:tc>
          <w:tcPr>
            <w:tcW w:w="1250" w:type="pct"/>
            <w:shd w:val="clear" w:color="auto" w:fill="auto"/>
          </w:tcPr>
          <w:p w14:paraId="6A98BDA3" w14:textId="1981DB0D" w:rsidR="00F55CD6" w:rsidRPr="009B706A" w:rsidRDefault="00F55CD6"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Tên nguyên liệu</w:t>
            </w:r>
          </w:p>
        </w:tc>
        <w:tc>
          <w:tcPr>
            <w:tcW w:w="1250" w:type="pct"/>
            <w:shd w:val="clear" w:color="auto" w:fill="auto"/>
          </w:tcPr>
          <w:p w14:paraId="00B012D3" w14:textId="676A8DDA" w:rsidR="00F55CD6" w:rsidRPr="009B706A" w:rsidRDefault="00F55CD6"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Text</w:t>
            </w:r>
          </w:p>
        </w:tc>
        <w:tc>
          <w:tcPr>
            <w:tcW w:w="1250" w:type="pct"/>
            <w:shd w:val="clear" w:color="auto" w:fill="auto"/>
          </w:tcPr>
          <w:p w14:paraId="7DCEDEBF" w14:textId="0E0984D6" w:rsidR="00F55CD6" w:rsidRPr="009B706A" w:rsidRDefault="00F55CD6"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Tên nguyên liệu</w:t>
            </w:r>
          </w:p>
        </w:tc>
        <w:tc>
          <w:tcPr>
            <w:tcW w:w="1250" w:type="pct"/>
            <w:shd w:val="clear" w:color="auto" w:fill="auto"/>
          </w:tcPr>
          <w:p w14:paraId="04444B24" w14:textId="38541940" w:rsidR="00F55CD6" w:rsidRPr="009B706A" w:rsidRDefault="00F55CD6"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Tên của nguyên liệu mà người dùng muốn chỉnh sửa.</w:t>
            </w:r>
          </w:p>
        </w:tc>
      </w:tr>
      <w:tr w:rsidR="00F55CD6" w:rsidRPr="009B706A" w14:paraId="0DCC3E05" w14:textId="77777777" w:rsidTr="005D3980">
        <w:tc>
          <w:tcPr>
            <w:tcW w:w="1250" w:type="pct"/>
            <w:shd w:val="clear" w:color="auto" w:fill="auto"/>
          </w:tcPr>
          <w:p w14:paraId="38B0D266" w14:textId="0110D6DA" w:rsidR="00F55CD6" w:rsidRPr="009B706A" w:rsidRDefault="00F55CD6"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Định lượng</w:t>
            </w:r>
          </w:p>
        </w:tc>
        <w:tc>
          <w:tcPr>
            <w:tcW w:w="1250" w:type="pct"/>
            <w:shd w:val="clear" w:color="auto" w:fill="auto"/>
          </w:tcPr>
          <w:p w14:paraId="72845A3C" w14:textId="6BB53003" w:rsidR="00F55CD6" w:rsidRPr="009B706A" w:rsidRDefault="00F55CD6"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Number</w:t>
            </w:r>
          </w:p>
        </w:tc>
        <w:tc>
          <w:tcPr>
            <w:tcW w:w="1250" w:type="pct"/>
            <w:shd w:val="clear" w:color="auto" w:fill="auto"/>
          </w:tcPr>
          <w:p w14:paraId="5A86B611" w14:textId="1419B136" w:rsidR="00F55CD6" w:rsidRPr="009B706A" w:rsidRDefault="00F55CD6"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Định lượng cần thiết của nguyên liệu cho sản phẩm</w:t>
            </w:r>
          </w:p>
        </w:tc>
        <w:tc>
          <w:tcPr>
            <w:tcW w:w="1250" w:type="pct"/>
            <w:shd w:val="clear" w:color="auto" w:fill="auto"/>
          </w:tcPr>
          <w:p w14:paraId="7D039731" w14:textId="7EE95530" w:rsidR="00F55CD6" w:rsidRPr="009B706A" w:rsidRDefault="00F55CD6"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Định lượng cần thiết của nguyên liệu cho sảnphẩm đó.</w:t>
            </w:r>
          </w:p>
        </w:tc>
      </w:tr>
      <w:tr w:rsidR="00F55CD6" w:rsidRPr="009B706A" w14:paraId="5DB74404" w14:textId="77777777" w:rsidTr="005D3980">
        <w:tc>
          <w:tcPr>
            <w:tcW w:w="1250" w:type="pct"/>
            <w:shd w:val="clear" w:color="auto" w:fill="auto"/>
          </w:tcPr>
          <w:p w14:paraId="3820BE9A" w14:textId="6031F13F" w:rsidR="00F55CD6" w:rsidRPr="009B706A" w:rsidRDefault="00F55CD6"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Tác vụ</w:t>
            </w:r>
          </w:p>
        </w:tc>
        <w:tc>
          <w:tcPr>
            <w:tcW w:w="1250" w:type="pct"/>
            <w:shd w:val="clear" w:color="auto" w:fill="auto"/>
          </w:tcPr>
          <w:p w14:paraId="5B3CDB35" w14:textId="7700EDC0" w:rsidR="00F55CD6" w:rsidRPr="009B706A" w:rsidRDefault="00F55CD6"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Button</w:t>
            </w:r>
          </w:p>
        </w:tc>
        <w:tc>
          <w:tcPr>
            <w:tcW w:w="1250" w:type="pct"/>
            <w:shd w:val="clear" w:color="auto" w:fill="auto"/>
          </w:tcPr>
          <w:p w14:paraId="48B2621C" w14:textId="79ADE638" w:rsidR="00F55CD6" w:rsidRPr="009B706A" w:rsidRDefault="00F55CD6"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Lưu, Huỷ</w:t>
            </w:r>
          </w:p>
        </w:tc>
        <w:tc>
          <w:tcPr>
            <w:tcW w:w="1250" w:type="pct"/>
            <w:shd w:val="clear" w:color="auto" w:fill="auto"/>
          </w:tcPr>
          <w:p w14:paraId="7E6AAE8D" w14:textId="1F65DBC5" w:rsidR="00F55CD6" w:rsidRPr="009B706A" w:rsidRDefault="00F55CD6"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Lưu, Huỷ: Lưu hoặc huỷ các thay đổi và cập nhật thông tin nguyên liệu trong hệ thống.</w:t>
            </w:r>
          </w:p>
        </w:tc>
      </w:tr>
      <w:tr w:rsidR="00F55CD6" w:rsidRPr="009B706A" w14:paraId="6A06DB9B" w14:textId="77777777" w:rsidTr="005D3980">
        <w:tc>
          <w:tcPr>
            <w:tcW w:w="5000" w:type="pct"/>
            <w:gridSpan w:val="4"/>
            <w:shd w:val="clear" w:color="auto" w:fill="CCFF66"/>
          </w:tcPr>
          <w:p w14:paraId="5790D34B" w14:textId="77777777" w:rsidR="00F55CD6" w:rsidRPr="00E478C5" w:rsidRDefault="00F55CD6" w:rsidP="00E478C5">
            <w:pPr>
              <w:jc w:val="center"/>
              <w:rPr>
                <w:rFonts w:asciiTheme="majorHAnsi" w:hAnsiTheme="majorHAnsi" w:cstheme="majorHAnsi"/>
                <w:b/>
                <w:sz w:val="26"/>
                <w:szCs w:val="26"/>
              </w:rPr>
            </w:pPr>
            <w:r w:rsidRPr="00E478C5">
              <w:rPr>
                <w:rFonts w:asciiTheme="majorHAnsi" w:hAnsiTheme="majorHAnsi" w:cstheme="majorHAnsi"/>
                <w:b/>
                <w:color w:val="000000" w:themeColor="text1"/>
                <w:sz w:val="26"/>
                <w:szCs w:val="26"/>
              </w:rPr>
              <w:t>Nội dung hiển thị</w:t>
            </w:r>
          </w:p>
        </w:tc>
      </w:tr>
      <w:tr w:rsidR="00F55CD6" w:rsidRPr="009B706A" w14:paraId="2F891096" w14:textId="77777777" w:rsidTr="005D3980">
        <w:tc>
          <w:tcPr>
            <w:tcW w:w="1250" w:type="pct"/>
            <w:shd w:val="clear" w:color="auto" w:fill="CCFF66"/>
          </w:tcPr>
          <w:p w14:paraId="2423B0B6" w14:textId="77777777" w:rsidR="00F55CD6" w:rsidRPr="00E478C5" w:rsidRDefault="00F55CD6" w:rsidP="00E478C5">
            <w:pPr>
              <w:jc w:val="center"/>
              <w:rPr>
                <w:rFonts w:asciiTheme="majorHAnsi" w:hAnsiTheme="majorHAnsi" w:cstheme="majorHAnsi"/>
                <w:b/>
                <w:sz w:val="26"/>
                <w:szCs w:val="26"/>
                <w:lang w:val="vi-VN"/>
              </w:rPr>
            </w:pPr>
            <w:r w:rsidRPr="00E478C5">
              <w:rPr>
                <w:rFonts w:asciiTheme="majorHAnsi" w:hAnsiTheme="majorHAnsi" w:cstheme="majorHAnsi"/>
                <w:b/>
                <w:color w:val="000000" w:themeColor="text1"/>
                <w:sz w:val="26"/>
                <w:szCs w:val="26"/>
              </w:rPr>
              <w:t>Tên hành động</w:t>
            </w:r>
          </w:p>
        </w:tc>
        <w:tc>
          <w:tcPr>
            <w:tcW w:w="1250" w:type="pct"/>
            <w:shd w:val="clear" w:color="auto" w:fill="CCFF66"/>
          </w:tcPr>
          <w:p w14:paraId="083F0313" w14:textId="77777777" w:rsidR="00F55CD6" w:rsidRPr="00E478C5" w:rsidRDefault="00F55CD6" w:rsidP="00E478C5">
            <w:pPr>
              <w:jc w:val="center"/>
              <w:rPr>
                <w:rFonts w:asciiTheme="majorHAnsi" w:hAnsiTheme="majorHAnsi" w:cstheme="majorHAnsi"/>
                <w:b/>
                <w:sz w:val="26"/>
                <w:szCs w:val="26"/>
                <w:lang w:val="vi-VN"/>
              </w:rPr>
            </w:pPr>
            <w:r w:rsidRPr="00E478C5">
              <w:rPr>
                <w:rFonts w:asciiTheme="majorHAnsi" w:hAnsiTheme="majorHAnsi" w:cstheme="majorHAnsi"/>
                <w:b/>
                <w:color w:val="000000" w:themeColor="text1"/>
                <w:sz w:val="26"/>
                <w:szCs w:val="26"/>
              </w:rPr>
              <w:t>Mô tả</w:t>
            </w:r>
          </w:p>
        </w:tc>
        <w:tc>
          <w:tcPr>
            <w:tcW w:w="1250" w:type="pct"/>
            <w:shd w:val="clear" w:color="auto" w:fill="CCFF66"/>
          </w:tcPr>
          <w:p w14:paraId="746591EB" w14:textId="77777777" w:rsidR="00F55CD6" w:rsidRPr="00E478C5" w:rsidRDefault="00F55CD6" w:rsidP="00E478C5">
            <w:pPr>
              <w:jc w:val="center"/>
              <w:rPr>
                <w:rFonts w:asciiTheme="majorHAnsi" w:hAnsiTheme="majorHAnsi" w:cstheme="majorHAnsi"/>
                <w:b/>
                <w:sz w:val="26"/>
                <w:szCs w:val="26"/>
                <w:lang w:val="vi-VN"/>
              </w:rPr>
            </w:pPr>
            <w:r w:rsidRPr="00E478C5">
              <w:rPr>
                <w:rFonts w:asciiTheme="majorHAnsi" w:hAnsiTheme="majorHAnsi" w:cstheme="majorHAnsi"/>
                <w:b/>
                <w:color w:val="000000" w:themeColor="text1"/>
                <w:sz w:val="26"/>
                <w:szCs w:val="26"/>
              </w:rPr>
              <w:t>Thành công</w:t>
            </w:r>
          </w:p>
        </w:tc>
        <w:tc>
          <w:tcPr>
            <w:tcW w:w="1250" w:type="pct"/>
            <w:shd w:val="clear" w:color="auto" w:fill="CCFF66"/>
          </w:tcPr>
          <w:p w14:paraId="779BD00A" w14:textId="77777777" w:rsidR="00F55CD6" w:rsidRPr="00E478C5" w:rsidRDefault="00F55CD6" w:rsidP="00E478C5">
            <w:pPr>
              <w:jc w:val="center"/>
              <w:rPr>
                <w:rFonts w:asciiTheme="majorHAnsi" w:hAnsiTheme="majorHAnsi" w:cstheme="majorHAnsi"/>
                <w:b/>
                <w:sz w:val="26"/>
                <w:szCs w:val="26"/>
                <w:lang w:val="vi-VN"/>
              </w:rPr>
            </w:pPr>
            <w:r w:rsidRPr="00E478C5">
              <w:rPr>
                <w:rFonts w:asciiTheme="majorHAnsi" w:hAnsiTheme="majorHAnsi" w:cstheme="majorHAnsi"/>
                <w:b/>
                <w:color w:val="000000" w:themeColor="text1"/>
                <w:sz w:val="26"/>
                <w:szCs w:val="26"/>
              </w:rPr>
              <w:t>Không thành công</w:t>
            </w:r>
          </w:p>
        </w:tc>
      </w:tr>
      <w:tr w:rsidR="00F55CD6" w:rsidRPr="009B706A" w14:paraId="7AF43AB4" w14:textId="77777777" w:rsidTr="005D3980">
        <w:tc>
          <w:tcPr>
            <w:tcW w:w="1250" w:type="pct"/>
          </w:tcPr>
          <w:p w14:paraId="384E1532" w14:textId="7FCA79E7" w:rsidR="00F55CD6" w:rsidRPr="009B706A" w:rsidRDefault="00F55CD6"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Lưu</w:t>
            </w:r>
          </w:p>
        </w:tc>
        <w:tc>
          <w:tcPr>
            <w:tcW w:w="1250" w:type="pct"/>
          </w:tcPr>
          <w:p w14:paraId="268FFCAD" w14:textId="357469B7" w:rsidR="00F55CD6" w:rsidRPr="009B706A" w:rsidRDefault="00F55CD6"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Các thông tin về nguyên liệu được cập nhật trong hệ thống, có thể xem ngay trong danh sách sản phẩm.</w:t>
            </w:r>
          </w:p>
        </w:tc>
        <w:tc>
          <w:tcPr>
            <w:tcW w:w="1250" w:type="pct"/>
          </w:tcPr>
          <w:p w14:paraId="7CDD46B2" w14:textId="1FF79541" w:rsidR="00F55CD6" w:rsidRPr="009B706A" w:rsidRDefault="00F55CD6"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Không có thay đổi, thông tin cũ vẫn được giữ lại.</w:t>
            </w:r>
          </w:p>
        </w:tc>
        <w:tc>
          <w:tcPr>
            <w:tcW w:w="1250" w:type="pct"/>
          </w:tcPr>
          <w:p w14:paraId="4FEE104D" w14:textId="7EF26CDA" w:rsidR="00F55CD6" w:rsidRPr="009B706A" w:rsidRDefault="00F55CD6"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Không có thay đổi, thông tin cũ vẫn được giữ lại.</w:t>
            </w:r>
          </w:p>
        </w:tc>
      </w:tr>
      <w:tr w:rsidR="00F55CD6" w:rsidRPr="009B706A" w14:paraId="16D0EB47" w14:textId="77777777" w:rsidTr="005D3980">
        <w:tc>
          <w:tcPr>
            <w:tcW w:w="1250" w:type="pct"/>
          </w:tcPr>
          <w:p w14:paraId="2A596CAB" w14:textId="63289550" w:rsidR="00F55CD6" w:rsidRPr="009B706A" w:rsidRDefault="00F55CD6"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Hủy</w:t>
            </w:r>
          </w:p>
        </w:tc>
        <w:tc>
          <w:tcPr>
            <w:tcW w:w="1250" w:type="pct"/>
          </w:tcPr>
          <w:p w14:paraId="43AAAC26" w14:textId="5DD050F7" w:rsidR="00F55CD6" w:rsidRPr="009B706A" w:rsidRDefault="00F55CD6"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Hủy bỏ thao tác.</w:t>
            </w:r>
          </w:p>
        </w:tc>
        <w:tc>
          <w:tcPr>
            <w:tcW w:w="1250" w:type="pct"/>
          </w:tcPr>
          <w:p w14:paraId="059AF7FD" w14:textId="192ADCE5" w:rsidR="00F55CD6" w:rsidRPr="009B706A" w:rsidRDefault="00F55CD6"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Quay lại giao diện trước</w:t>
            </w:r>
          </w:p>
        </w:tc>
        <w:tc>
          <w:tcPr>
            <w:tcW w:w="1250" w:type="pct"/>
          </w:tcPr>
          <w:p w14:paraId="252851A5" w14:textId="7ED9340A" w:rsidR="00F55CD6" w:rsidRPr="009B706A" w:rsidRDefault="00F55CD6"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Không thể hủy nếu chưa có thay đổi nào được thực hiện.</w:t>
            </w:r>
          </w:p>
        </w:tc>
      </w:tr>
    </w:tbl>
    <w:p w14:paraId="5ABD6363" w14:textId="77777777" w:rsidR="00E478C5" w:rsidRDefault="00E478C5" w:rsidP="0049382E">
      <w:pPr>
        <w:pStyle w:val="oancuaDanhsach"/>
        <w:spacing w:before="120" w:after="120"/>
        <w:ind w:left="0"/>
        <w:jc w:val="both"/>
        <w:outlineLvl w:val="1"/>
        <w:rPr>
          <w:rFonts w:asciiTheme="majorHAnsi" w:hAnsiTheme="majorHAnsi" w:cstheme="majorHAnsi"/>
          <w:b/>
          <w:szCs w:val="26"/>
        </w:rPr>
      </w:pPr>
      <w:bookmarkStart w:id="74" w:name="_Toc198617498"/>
    </w:p>
    <w:p w14:paraId="02874A44" w14:textId="77777777" w:rsidR="00E478C5" w:rsidRDefault="00E478C5">
      <w:pPr>
        <w:spacing w:after="160" w:line="259" w:lineRule="auto"/>
        <w:rPr>
          <w:rFonts w:asciiTheme="majorHAnsi" w:eastAsia="Calibri" w:hAnsiTheme="majorHAnsi" w:cstheme="majorHAnsi"/>
          <w:b/>
          <w:color w:val="000000" w:themeColor="text1"/>
          <w:sz w:val="26"/>
          <w:szCs w:val="26"/>
          <w:lang w:eastAsia="en-US" w:bidi="ar-SA"/>
        </w:rPr>
      </w:pPr>
      <w:r>
        <w:rPr>
          <w:rFonts w:asciiTheme="majorHAnsi" w:hAnsiTheme="majorHAnsi" w:cstheme="majorHAnsi"/>
          <w:b/>
          <w:szCs w:val="26"/>
        </w:rPr>
        <w:br w:type="page"/>
      </w:r>
    </w:p>
    <w:p w14:paraId="25639DBB" w14:textId="2E9AC514" w:rsidR="00F55CD6" w:rsidRPr="00E478C5" w:rsidRDefault="00862DF7" w:rsidP="0049382E">
      <w:pPr>
        <w:pStyle w:val="oancuaDanhsach"/>
        <w:spacing w:before="120" w:after="120"/>
        <w:ind w:left="0"/>
        <w:jc w:val="both"/>
        <w:outlineLvl w:val="1"/>
        <w:rPr>
          <w:rFonts w:asciiTheme="majorHAnsi" w:hAnsiTheme="majorHAnsi" w:cstheme="majorHAnsi"/>
          <w:b/>
          <w:szCs w:val="26"/>
        </w:rPr>
      </w:pPr>
      <w:r w:rsidRPr="00E478C5">
        <w:rPr>
          <w:rFonts w:asciiTheme="majorHAnsi" w:hAnsiTheme="majorHAnsi" w:cstheme="majorHAnsi"/>
          <w:b/>
          <w:szCs w:val="26"/>
        </w:rPr>
        <w:lastRenderedPageBreak/>
        <w:t>UI-4</w:t>
      </w:r>
      <w:r w:rsidR="00054E3A" w:rsidRPr="00E478C5">
        <w:rPr>
          <w:rFonts w:asciiTheme="majorHAnsi" w:hAnsiTheme="majorHAnsi" w:cstheme="majorHAnsi"/>
          <w:b/>
          <w:szCs w:val="26"/>
        </w:rPr>
        <w:t>4</w:t>
      </w:r>
      <w:r w:rsidRPr="00E478C5">
        <w:rPr>
          <w:rFonts w:asciiTheme="majorHAnsi" w:hAnsiTheme="majorHAnsi" w:cstheme="majorHAnsi"/>
          <w:b/>
          <w:szCs w:val="26"/>
        </w:rPr>
        <w:t xml:space="preserve"> Giao diện Thêm Mới Công Thức Món</w:t>
      </w:r>
      <w:r w:rsidR="00F55CD6" w:rsidRPr="00E478C5">
        <w:rPr>
          <w:rFonts w:asciiTheme="majorHAnsi" w:hAnsiTheme="majorHAnsi" w:cstheme="majorHAnsi"/>
          <w:b/>
          <w:szCs w:val="26"/>
        </w:rPr>
        <w:t>.</w:t>
      </w:r>
      <w:bookmarkEnd w:id="74"/>
    </w:p>
    <w:p w14:paraId="3615C35D" w14:textId="53FCD426" w:rsidR="00C44EFB" w:rsidRPr="009B706A" w:rsidRDefault="00C35434" w:rsidP="0049382E">
      <w:pPr>
        <w:pStyle w:val="oancuaDanhsach"/>
        <w:spacing w:before="120" w:after="120"/>
        <w:ind w:left="0"/>
        <w:jc w:val="both"/>
        <w:rPr>
          <w:rFonts w:asciiTheme="majorHAnsi" w:hAnsiTheme="majorHAnsi" w:cstheme="majorHAnsi"/>
          <w:b/>
          <w:bCs/>
          <w:color w:val="000000"/>
          <w:szCs w:val="26"/>
        </w:rPr>
      </w:pPr>
      <w:r w:rsidRPr="009B706A">
        <w:rPr>
          <w:rFonts w:asciiTheme="majorHAnsi" w:hAnsiTheme="majorHAnsi" w:cstheme="majorHAnsi"/>
          <w:b/>
          <w:bCs/>
          <w:noProof/>
          <w:color w:val="000000"/>
          <w:szCs w:val="26"/>
        </w:rPr>
        <w:drawing>
          <wp:inline distT="0" distB="0" distL="0" distR="0" wp14:anchorId="5C682075" wp14:editId="09DB37BC">
            <wp:extent cx="5734050" cy="5248275"/>
            <wp:effectExtent l="0" t="0" r="0" b="9525"/>
            <wp:docPr id="37469549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695498" name="Picture 1" descr="A screenshot of a computer&#10;&#10;AI-generated content may be incorrect."/>
                    <pic:cNvPicPr/>
                  </pic:nvPicPr>
                  <pic:blipFill>
                    <a:blip r:embed="rId53"/>
                    <a:stretch>
                      <a:fillRect/>
                    </a:stretch>
                  </pic:blipFill>
                  <pic:spPr>
                    <a:xfrm>
                      <a:off x="0" y="0"/>
                      <a:ext cx="5734050" cy="5248275"/>
                    </a:xfrm>
                    <a:prstGeom prst="rect">
                      <a:avLst/>
                    </a:prstGeom>
                  </pic:spPr>
                </pic:pic>
              </a:graphicData>
            </a:graphic>
          </wp:inline>
        </w:drawing>
      </w:r>
    </w:p>
    <w:tbl>
      <w:tblPr>
        <w:tblStyle w:val="LiBang"/>
        <w:tblW w:w="5585" w:type="pct"/>
        <w:tblLook w:val="04A0" w:firstRow="1" w:lastRow="0" w:firstColumn="1" w:lastColumn="0" w:noHBand="0" w:noVBand="1"/>
      </w:tblPr>
      <w:tblGrid>
        <w:gridCol w:w="2252"/>
        <w:gridCol w:w="2253"/>
        <w:gridCol w:w="2253"/>
        <w:gridCol w:w="3317"/>
      </w:tblGrid>
      <w:tr w:rsidR="00F55CD6" w:rsidRPr="009B706A" w14:paraId="3D4F9524" w14:textId="77777777" w:rsidTr="00935B30">
        <w:tc>
          <w:tcPr>
            <w:tcW w:w="2236" w:type="pct"/>
            <w:gridSpan w:val="2"/>
            <w:shd w:val="clear" w:color="auto" w:fill="CCFF66"/>
          </w:tcPr>
          <w:p w14:paraId="3E82EFC1" w14:textId="77777777" w:rsidR="00F55CD6" w:rsidRPr="00E478C5" w:rsidRDefault="00F55CD6" w:rsidP="0049382E">
            <w:pPr>
              <w:jc w:val="both"/>
              <w:rPr>
                <w:rFonts w:asciiTheme="majorHAnsi" w:hAnsiTheme="majorHAnsi" w:cstheme="majorHAnsi"/>
                <w:b/>
                <w:sz w:val="26"/>
                <w:szCs w:val="26"/>
              </w:rPr>
            </w:pPr>
            <w:r w:rsidRPr="00E478C5">
              <w:rPr>
                <w:rFonts w:asciiTheme="majorHAnsi" w:hAnsiTheme="majorHAnsi" w:cstheme="majorHAnsi"/>
                <w:b/>
                <w:color w:val="000000" w:themeColor="text1"/>
                <w:sz w:val="26"/>
                <w:szCs w:val="26"/>
              </w:rPr>
              <w:t>Hiển thị</w:t>
            </w:r>
          </w:p>
        </w:tc>
        <w:tc>
          <w:tcPr>
            <w:tcW w:w="2764" w:type="pct"/>
            <w:gridSpan w:val="2"/>
          </w:tcPr>
          <w:p w14:paraId="40349BF3" w14:textId="0668A3FC" w:rsidR="00F55CD6" w:rsidRPr="009B706A" w:rsidRDefault="00F55CD6" w:rsidP="0049382E">
            <w:pPr>
              <w:jc w:val="both"/>
              <w:rPr>
                <w:rFonts w:asciiTheme="majorHAnsi" w:hAnsiTheme="majorHAnsi" w:cstheme="majorHAnsi"/>
                <w:bCs/>
                <w:sz w:val="26"/>
                <w:szCs w:val="26"/>
              </w:rPr>
            </w:pPr>
            <w:r w:rsidRPr="009B706A">
              <w:rPr>
                <w:rFonts w:asciiTheme="majorHAnsi" w:hAnsiTheme="majorHAnsi" w:cstheme="majorHAnsi"/>
                <w:bCs/>
                <w:sz w:val="26"/>
                <w:szCs w:val="26"/>
              </w:rPr>
              <w:t>Thêm nguyên liệu cho sản phẩm</w:t>
            </w:r>
          </w:p>
        </w:tc>
      </w:tr>
      <w:tr w:rsidR="00F55CD6" w:rsidRPr="009B706A" w14:paraId="367100A9" w14:textId="77777777" w:rsidTr="00935B30">
        <w:tc>
          <w:tcPr>
            <w:tcW w:w="2236" w:type="pct"/>
            <w:gridSpan w:val="2"/>
            <w:shd w:val="clear" w:color="auto" w:fill="CCFF66"/>
          </w:tcPr>
          <w:p w14:paraId="31195414" w14:textId="77777777" w:rsidR="00F55CD6" w:rsidRPr="00E478C5" w:rsidRDefault="00F55CD6" w:rsidP="0049382E">
            <w:pPr>
              <w:jc w:val="both"/>
              <w:rPr>
                <w:rFonts w:asciiTheme="majorHAnsi" w:hAnsiTheme="majorHAnsi" w:cstheme="majorHAnsi"/>
                <w:b/>
                <w:sz w:val="26"/>
                <w:szCs w:val="26"/>
              </w:rPr>
            </w:pPr>
            <w:r w:rsidRPr="00E478C5">
              <w:rPr>
                <w:rFonts w:asciiTheme="majorHAnsi" w:hAnsiTheme="majorHAnsi" w:cstheme="majorHAnsi"/>
                <w:b/>
                <w:color w:val="000000" w:themeColor="text1"/>
                <w:sz w:val="26"/>
                <w:szCs w:val="26"/>
              </w:rPr>
              <w:t>Mô tả</w:t>
            </w:r>
          </w:p>
        </w:tc>
        <w:tc>
          <w:tcPr>
            <w:tcW w:w="2764" w:type="pct"/>
            <w:gridSpan w:val="2"/>
          </w:tcPr>
          <w:p w14:paraId="33BB607A" w14:textId="66C318A3" w:rsidR="00F55CD6" w:rsidRPr="009B706A" w:rsidRDefault="00F55CD6" w:rsidP="0049382E">
            <w:pPr>
              <w:jc w:val="both"/>
              <w:rPr>
                <w:rFonts w:asciiTheme="majorHAnsi" w:hAnsiTheme="majorHAnsi" w:cstheme="majorHAnsi"/>
                <w:bCs/>
                <w:sz w:val="26"/>
                <w:szCs w:val="26"/>
              </w:rPr>
            </w:pPr>
            <w:r w:rsidRPr="009B706A">
              <w:rPr>
                <w:rFonts w:asciiTheme="majorHAnsi" w:hAnsiTheme="majorHAnsi" w:cstheme="majorHAnsi"/>
                <w:bCs/>
                <w:sz w:val="26"/>
                <w:szCs w:val="26"/>
              </w:rPr>
              <w:t>Thêm nguyên liệu cho sản phẩm</w:t>
            </w:r>
          </w:p>
        </w:tc>
      </w:tr>
      <w:tr w:rsidR="00F55CD6" w:rsidRPr="009B706A" w14:paraId="21E70A59" w14:textId="77777777" w:rsidTr="00935B30">
        <w:tc>
          <w:tcPr>
            <w:tcW w:w="2236" w:type="pct"/>
            <w:gridSpan w:val="2"/>
            <w:shd w:val="clear" w:color="auto" w:fill="CCFF66"/>
          </w:tcPr>
          <w:p w14:paraId="28333328" w14:textId="77777777" w:rsidR="00F55CD6" w:rsidRPr="00E478C5" w:rsidRDefault="00F55CD6" w:rsidP="0049382E">
            <w:pPr>
              <w:jc w:val="both"/>
              <w:rPr>
                <w:rFonts w:asciiTheme="majorHAnsi" w:hAnsiTheme="majorHAnsi" w:cstheme="majorHAnsi"/>
                <w:b/>
                <w:sz w:val="26"/>
                <w:szCs w:val="26"/>
              </w:rPr>
            </w:pPr>
            <w:r w:rsidRPr="00E478C5">
              <w:rPr>
                <w:rFonts w:asciiTheme="majorHAnsi" w:hAnsiTheme="majorHAnsi" w:cstheme="majorHAnsi"/>
                <w:b/>
                <w:color w:val="000000" w:themeColor="text1"/>
                <w:sz w:val="26"/>
                <w:szCs w:val="26"/>
              </w:rPr>
              <w:t>Hiển thị truy cập</w:t>
            </w:r>
          </w:p>
        </w:tc>
        <w:tc>
          <w:tcPr>
            <w:tcW w:w="2764" w:type="pct"/>
            <w:gridSpan w:val="2"/>
          </w:tcPr>
          <w:p w14:paraId="4F3E3E40" w14:textId="5F581237" w:rsidR="00F55CD6" w:rsidRPr="009B706A" w:rsidRDefault="00F55CD6" w:rsidP="0049382E">
            <w:pPr>
              <w:jc w:val="both"/>
              <w:rPr>
                <w:rFonts w:asciiTheme="majorHAnsi" w:hAnsiTheme="majorHAnsi" w:cstheme="majorHAnsi"/>
                <w:bCs/>
                <w:sz w:val="26"/>
                <w:szCs w:val="26"/>
              </w:rPr>
            </w:pPr>
            <w:r w:rsidRPr="009B706A">
              <w:rPr>
                <w:rFonts w:asciiTheme="majorHAnsi" w:hAnsiTheme="majorHAnsi" w:cstheme="majorHAnsi"/>
                <w:bCs/>
                <w:sz w:val="26"/>
                <w:szCs w:val="26"/>
              </w:rPr>
              <w:t>Người dùng có thể truy cập giao diện này thông qua mục " Chỉnh Sửa Công Thức Món " trong phần Chỉnh Sửa Công Thức Món. Chỉ các nhân viên có quyền quản lý sản phẩm mới có thể thêm nguyên liệu.</w:t>
            </w:r>
          </w:p>
        </w:tc>
      </w:tr>
      <w:tr w:rsidR="00F55CD6" w:rsidRPr="009B706A" w14:paraId="7A71D6D4" w14:textId="77777777" w:rsidTr="00935B30">
        <w:tc>
          <w:tcPr>
            <w:tcW w:w="5000" w:type="pct"/>
            <w:gridSpan w:val="4"/>
            <w:shd w:val="clear" w:color="auto" w:fill="CCFF66"/>
          </w:tcPr>
          <w:p w14:paraId="3784BDCB" w14:textId="77777777" w:rsidR="00F55CD6" w:rsidRPr="00E478C5" w:rsidRDefault="00F55CD6" w:rsidP="00E478C5">
            <w:pPr>
              <w:jc w:val="center"/>
              <w:rPr>
                <w:rFonts w:asciiTheme="majorHAnsi" w:hAnsiTheme="majorHAnsi" w:cstheme="majorHAnsi"/>
                <w:b/>
                <w:sz w:val="26"/>
                <w:szCs w:val="26"/>
              </w:rPr>
            </w:pPr>
            <w:r w:rsidRPr="00E478C5">
              <w:rPr>
                <w:rFonts w:asciiTheme="majorHAnsi" w:hAnsiTheme="majorHAnsi" w:cstheme="majorHAnsi"/>
                <w:b/>
                <w:color w:val="000000" w:themeColor="text1"/>
                <w:sz w:val="26"/>
                <w:szCs w:val="26"/>
              </w:rPr>
              <w:t>Nội dung hiển thị</w:t>
            </w:r>
          </w:p>
        </w:tc>
      </w:tr>
      <w:tr w:rsidR="00F55CD6" w:rsidRPr="009B706A" w14:paraId="6EF4BE7E" w14:textId="77777777" w:rsidTr="00935B30">
        <w:tc>
          <w:tcPr>
            <w:tcW w:w="1118" w:type="pct"/>
            <w:shd w:val="clear" w:color="auto" w:fill="CCFF66"/>
          </w:tcPr>
          <w:p w14:paraId="7C4B8B28" w14:textId="77777777" w:rsidR="00F55CD6" w:rsidRPr="00E478C5" w:rsidRDefault="00F55CD6" w:rsidP="00E478C5">
            <w:pPr>
              <w:jc w:val="center"/>
              <w:rPr>
                <w:rFonts w:asciiTheme="majorHAnsi" w:hAnsiTheme="majorHAnsi" w:cstheme="majorHAnsi"/>
                <w:b/>
                <w:sz w:val="26"/>
                <w:szCs w:val="26"/>
              </w:rPr>
            </w:pPr>
            <w:r w:rsidRPr="00E478C5">
              <w:rPr>
                <w:rFonts w:asciiTheme="majorHAnsi" w:hAnsiTheme="majorHAnsi" w:cstheme="majorHAnsi"/>
                <w:b/>
                <w:color w:val="000000" w:themeColor="text1"/>
                <w:sz w:val="26"/>
                <w:szCs w:val="26"/>
              </w:rPr>
              <w:t>Mục</w:t>
            </w:r>
          </w:p>
        </w:tc>
        <w:tc>
          <w:tcPr>
            <w:tcW w:w="1118" w:type="pct"/>
            <w:shd w:val="clear" w:color="auto" w:fill="CCFF66"/>
          </w:tcPr>
          <w:p w14:paraId="79267F61" w14:textId="77777777" w:rsidR="00F55CD6" w:rsidRPr="00E478C5" w:rsidRDefault="00F55CD6" w:rsidP="00E478C5">
            <w:pPr>
              <w:jc w:val="center"/>
              <w:rPr>
                <w:rFonts w:asciiTheme="majorHAnsi" w:hAnsiTheme="majorHAnsi" w:cstheme="majorHAnsi"/>
                <w:b/>
                <w:sz w:val="26"/>
                <w:szCs w:val="26"/>
              </w:rPr>
            </w:pPr>
            <w:r w:rsidRPr="00E478C5">
              <w:rPr>
                <w:rFonts w:asciiTheme="majorHAnsi" w:hAnsiTheme="majorHAnsi" w:cstheme="majorHAnsi"/>
                <w:b/>
                <w:color w:val="000000" w:themeColor="text1"/>
                <w:sz w:val="26"/>
                <w:szCs w:val="26"/>
              </w:rPr>
              <w:t>Loại</w:t>
            </w:r>
          </w:p>
        </w:tc>
        <w:tc>
          <w:tcPr>
            <w:tcW w:w="1118" w:type="pct"/>
            <w:shd w:val="clear" w:color="auto" w:fill="CCFF66"/>
          </w:tcPr>
          <w:p w14:paraId="54F1A433" w14:textId="77777777" w:rsidR="00F55CD6" w:rsidRPr="00E478C5" w:rsidRDefault="00F55CD6" w:rsidP="00E478C5">
            <w:pPr>
              <w:jc w:val="center"/>
              <w:rPr>
                <w:rFonts w:asciiTheme="majorHAnsi" w:hAnsiTheme="majorHAnsi" w:cstheme="majorHAnsi"/>
                <w:b/>
                <w:sz w:val="26"/>
                <w:szCs w:val="26"/>
              </w:rPr>
            </w:pPr>
            <w:r w:rsidRPr="00E478C5">
              <w:rPr>
                <w:rFonts w:asciiTheme="majorHAnsi" w:hAnsiTheme="majorHAnsi" w:cstheme="majorHAnsi"/>
                <w:b/>
                <w:color w:val="000000" w:themeColor="text1"/>
                <w:sz w:val="26"/>
                <w:szCs w:val="26"/>
              </w:rPr>
              <w:t>Dữ liệu</w:t>
            </w:r>
          </w:p>
        </w:tc>
        <w:tc>
          <w:tcPr>
            <w:tcW w:w="1646" w:type="pct"/>
            <w:shd w:val="clear" w:color="auto" w:fill="CCFF66"/>
          </w:tcPr>
          <w:p w14:paraId="55350B06" w14:textId="77777777" w:rsidR="00F55CD6" w:rsidRPr="00E478C5" w:rsidRDefault="00F55CD6" w:rsidP="00E478C5">
            <w:pPr>
              <w:jc w:val="center"/>
              <w:rPr>
                <w:rFonts w:asciiTheme="majorHAnsi" w:hAnsiTheme="majorHAnsi" w:cstheme="majorHAnsi"/>
                <w:b/>
                <w:sz w:val="26"/>
                <w:szCs w:val="26"/>
              </w:rPr>
            </w:pPr>
            <w:r w:rsidRPr="00E478C5">
              <w:rPr>
                <w:rFonts w:asciiTheme="majorHAnsi" w:hAnsiTheme="majorHAnsi" w:cstheme="majorHAnsi"/>
                <w:b/>
                <w:color w:val="000000" w:themeColor="text1"/>
                <w:sz w:val="26"/>
                <w:szCs w:val="26"/>
              </w:rPr>
              <w:t>Mô tả</w:t>
            </w:r>
          </w:p>
        </w:tc>
      </w:tr>
      <w:tr w:rsidR="00F55CD6" w:rsidRPr="009B706A" w14:paraId="751EF47D" w14:textId="77777777" w:rsidTr="00935B30">
        <w:tc>
          <w:tcPr>
            <w:tcW w:w="1118" w:type="pct"/>
            <w:shd w:val="clear" w:color="auto" w:fill="auto"/>
          </w:tcPr>
          <w:p w14:paraId="3E3CD565" w14:textId="6CA7E080" w:rsidR="00F55CD6" w:rsidRPr="009B706A" w:rsidRDefault="00F55CD6"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Tên sản phẩm</w:t>
            </w:r>
          </w:p>
        </w:tc>
        <w:tc>
          <w:tcPr>
            <w:tcW w:w="1118" w:type="pct"/>
            <w:shd w:val="clear" w:color="auto" w:fill="auto"/>
          </w:tcPr>
          <w:p w14:paraId="3ED353A4" w14:textId="197FA841" w:rsidR="00F55CD6" w:rsidRPr="009B706A" w:rsidRDefault="00F55CD6"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Text</w:t>
            </w:r>
          </w:p>
        </w:tc>
        <w:tc>
          <w:tcPr>
            <w:tcW w:w="1118" w:type="pct"/>
            <w:shd w:val="clear" w:color="auto" w:fill="auto"/>
          </w:tcPr>
          <w:p w14:paraId="4C3C8D26" w14:textId="12A3B0C6" w:rsidR="00F55CD6" w:rsidRPr="009B706A" w:rsidRDefault="00F55CD6"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Tên sản phẩm</w:t>
            </w:r>
          </w:p>
        </w:tc>
        <w:tc>
          <w:tcPr>
            <w:tcW w:w="1646" w:type="pct"/>
            <w:shd w:val="clear" w:color="auto" w:fill="auto"/>
          </w:tcPr>
          <w:p w14:paraId="49FFCB16" w14:textId="4F5A35C7" w:rsidR="00F55CD6" w:rsidRPr="009B706A" w:rsidRDefault="00F55CD6"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Tên của sản phẩm mà người dùng muốn thêm nguyên liệu vào.</w:t>
            </w:r>
          </w:p>
        </w:tc>
      </w:tr>
      <w:tr w:rsidR="00F55CD6" w:rsidRPr="009B706A" w14:paraId="3BA3E80B" w14:textId="77777777" w:rsidTr="00935B30">
        <w:tc>
          <w:tcPr>
            <w:tcW w:w="1118" w:type="pct"/>
            <w:shd w:val="clear" w:color="auto" w:fill="auto"/>
          </w:tcPr>
          <w:p w14:paraId="20B2347C" w14:textId="621EA882" w:rsidR="00F55CD6" w:rsidRPr="009B706A" w:rsidRDefault="00F55CD6"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Tên nguyên liệu</w:t>
            </w:r>
          </w:p>
        </w:tc>
        <w:tc>
          <w:tcPr>
            <w:tcW w:w="1118" w:type="pct"/>
            <w:shd w:val="clear" w:color="auto" w:fill="auto"/>
          </w:tcPr>
          <w:p w14:paraId="6F944F49" w14:textId="3EAA198B" w:rsidR="00F55CD6" w:rsidRPr="009B706A" w:rsidRDefault="00F55CD6"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Text</w:t>
            </w:r>
          </w:p>
        </w:tc>
        <w:tc>
          <w:tcPr>
            <w:tcW w:w="1118" w:type="pct"/>
            <w:shd w:val="clear" w:color="auto" w:fill="auto"/>
          </w:tcPr>
          <w:p w14:paraId="27B2A659" w14:textId="0E146F76" w:rsidR="00F55CD6" w:rsidRPr="009B706A" w:rsidRDefault="00F55CD6"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Tên nguyên liệu</w:t>
            </w:r>
          </w:p>
        </w:tc>
        <w:tc>
          <w:tcPr>
            <w:tcW w:w="1646" w:type="pct"/>
            <w:shd w:val="clear" w:color="auto" w:fill="auto"/>
          </w:tcPr>
          <w:p w14:paraId="0BA45D81" w14:textId="0FFF4765" w:rsidR="00F55CD6" w:rsidRPr="009B706A" w:rsidRDefault="00F55CD6"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Tên nguyên liệu cần thêm vào sản phẩm.</w:t>
            </w:r>
          </w:p>
        </w:tc>
      </w:tr>
      <w:tr w:rsidR="00F55CD6" w:rsidRPr="009B706A" w14:paraId="3D14990F" w14:textId="77777777" w:rsidTr="00935B30">
        <w:tc>
          <w:tcPr>
            <w:tcW w:w="1118" w:type="pct"/>
            <w:shd w:val="clear" w:color="auto" w:fill="auto"/>
          </w:tcPr>
          <w:p w14:paraId="50307916" w14:textId="23024D96" w:rsidR="00F55CD6" w:rsidRPr="009B706A" w:rsidRDefault="00F55CD6"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Định lượng</w:t>
            </w:r>
          </w:p>
        </w:tc>
        <w:tc>
          <w:tcPr>
            <w:tcW w:w="1118" w:type="pct"/>
            <w:shd w:val="clear" w:color="auto" w:fill="auto"/>
          </w:tcPr>
          <w:p w14:paraId="6EA22671" w14:textId="409222B8" w:rsidR="00F55CD6" w:rsidRPr="009B706A" w:rsidRDefault="00F55CD6"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Number</w:t>
            </w:r>
          </w:p>
        </w:tc>
        <w:tc>
          <w:tcPr>
            <w:tcW w:w="1118" w:type="pct"/>
            <w:shd w:val="clear" w:color="auto" w:fill="auto"/>
          </w:tcPr>
          <w:p w14:paraId="5DA9BB01" w14:textId="6DCEB83F" w:rsidR="00F55CD6" w:rsidRPr="009B706A" w:rsidRDefault="00F55CD6"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Định lượng</w:t>
            </w:r>
          </w:p>
        </w:tc>
        <w:tc>
          <w:tcPr>
            <w:tcW w:w="1646" w:type="pct"/>
            <w:shd w:val="clear" w:color="auto" w:fill="auto"/>
          </w:tcPr>
          <w:p w14:paraId="5377FC3D" w14:textId="032A9EA3" w:rsidR="00F55CD6" w:rsidRPr="009B706A" w:rsidRDefault="00F55CD6"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Số lượng nguyên liệu cần cho sản phẩm (theo đơn vị phù hợp).</w:t>
            </w:r>
          </w:p>
        </w:tc>
      </w:tr>
      <w:tr w:rsidR="00F55CD6" w:rsidRPr="009B706A" w14:paraId="056EEC57" w14:textId="77777777" w:rsidTr="00935B30">
        <w:tc>
          <w:tcPr>
            <w:tcW w:w="5000" w:type="pct"/>
            <w:gridSpan w:val="4"/>
            <w:shd w:val="clear" w:color="auto" w:fill="CCFF66"/>
          </w:tcPr>
          <w:p w14:paraId="3F965606" w14:textId="77777777" w:rsidR="00F55CD6" w:rsidRPr="00E478C5" w:rsidRDefault="00F55CD6" w:rsidP="00E478C5">
            <w:pPr>
              <w:jc w:val="center"/>
              <w:rPr>
                <w:rFonts w:asciiTheme="majorHAnsi" w:hAnsiTheme="majorHAnsi" w:cstheme="majorHAnsi"/>
                <w:b/>
                <w:sz w:val="26"/>
                <w:szCs w:val="26"/>
              </w:rPr>
            </w:pPr>
            <w:r w:rsidRPr="00E478C5">
              <w:rPr>
                <w:rFonts w:asciiTheme="majorHAnsi" w:hAnsiTheme="majorHAnsi" w:cstheme="majorHAnsi"/>
                <w:b/>
                <w:color w:val="000000" w:themeColor="text1"/>
                <w:sz w:val="26"/>
                <w:szCs w:val="26"/>
              </w:rPr>
              <w:t>Nội dung hiển thị</w:t>
            </w:r>
          </w:p>
        </w:tc>
      </w:tr>
      <w:tr w:rsidR="00F55CD6" w:rsidRPr="009B706A" w14:paraId="15C9292E" w14:textId="77777777" w:rsidTr="00935B30">
        <w:tc>
          <w:tcPr>
            <w:tcW w:w="1118" w:type="pct"/>
            <w:shd w:val="clear" w:color="auto" w:fill="CCFF66"/>
          </w:tcPr>
          <w:p w14:paraId="0B6D7603" w14:textId="77777777" w:rsidR="00F55CD6" w:rsidRPr="00E478C5" w:rsidRDefault="00F55CD6" w:rsidP="00E478C5">
            <w:pPr>
              <w:jc w:val="center"/>
              <w:rPr>
                <w:rFonts w:asciiTheme="majorHAnsi" w:hAnsiTheme="majorHAnsi" w:cstheme="majorHAnsi"/>
                <w:b/>
                <w:sz w:val="26"/>
                <w:szCs w:val="26"/>
                <w:lang w:val="vi-VN"/>
              </w:rPr>
            </w:pPr>
            <w:r w:rsidRPr="00E478C5">
              <w:rPr>
                <w:rFonts w:asciiTheme="majorHAnsi" w:hAnsiTheme="majorHAnsi" w:cstheme="majorHAnsi"/>
                <w:b/>
                <w:color w:val="000000" w:themeColor="text1"/>
                <w:sz w:val="26"/>
                <w:szCs w:val="26"/>
              </w:rPr>
              <w:t>Tên hành động</w:t>
            </w:r>
          </w:p>
        </w:tc>
        <w:tc>
          <w:tcPr>
            <w:tcW w:w="1118" w:type="pct"/>
            <w:shd w:val="clear" w:color="auto" w:fill="CCFF66"/>
          </w:tcPr>
          <w:p w14:paraId="0155119B" w14:textId="77777777" w:rsidR="00F55CD6" w:rsidRPr="00E478C5" w:rsidRDefault="00F55CD6" w:rsidP="00E478C5">
            <w:pPr>
              <w:jc w:val="center"/>
              <w:rPr>
                <w:rFonts w:asciiTheme="majorHAnsi" w:hAnsiTheme="majorHAnsi" w:cstheme="majorHAnsi"/>
                <w:b/>
                <w:sz w:val="26"/>
                <w:szCs w:val="26"/>
                <w:lang w:val="vi-VN"/>
              </w:rPr>
            </w:pPr>
            <w:r w:rsidRPr="00E478C5">
              <w:rPr>
                <w:rFonts w:asciiTheme="majorHAnsi" w:hAnsiTheme="majorHAnsi" w:cstheme="majorHAnsi"/>
                <w:b/>
                <w:color w:val="000000" w:themeColor="text1"/>
                <w:sz w:val="26"/>
                <w:szCs w:val="26"/>
              </w:rPr>
              <w:t>Mô tả</w:t>
            </w:r>
          </w:p>
        </w:tc>
        <w:tc>
          <w:tcPr>
            <w:tcW w:w="1118" w:type="pct"/>
            <w:shd w:val="clear" w:color="auto" w:fill="CCFF66"/>
          </w:tcPr>
          <w:p w14:paraId="379129D9" w14:textId="77777777" w:rsidR="00F55CD6" w:rsidRPr="00E478C5" w:rsidRDefault="00F55CD6" w:rsidP="00E478C5">
            <w:pPr>
              <w:jc w:val="center"/>
              <w:rPr>
                <w:rFonts w:asciiTheme="majorHAnsi" w:hAnsiTheme="majorHAnsi" w:cstheme="majorHAnsi"/>
                <w:b/>
                <w:sz w:val="26"/>
                <w:szCs w:val="26"/>
                <w:lang w:val="vi-VN"/>
              </w:rPr>
            </w:pPr>
            <w:r w:rsidRPr="00E478C5">
              <w:rPr>
                <w:rFonts w:asciiTheme="majorHAnsi" w:hAnsiTheme="majorHAnsi" w:cstheme="majorHAnsi"/>
                <w:b/>
                <w:color w:val="000000" w:themeColor="text1"/>
                <w:sz w:val="26"/>
                <w:szCs w:val="26"/>
              </w:rPr>
              <w:t>Thành công</w:t>
            </w:r>
          </w:p>
        </w:tc>
        <w:tc>
          <w:tcPr>
            <w:tcW w:w="1646" w:type="pct"/>
            <w:shd w:val="clear" w:color="auto" w:fill="CCFF66"/>
          </w:tcPr>
          <w:p w14:paraId="56FF28B2" w14:textId="77777777" w:rsidR="00F55CD6" w:rsidRPr="00E478C5" w:rsidRDefault="00F55CD6" w:rsidP="00E478C5">
            <w:pPr>
              <w:jc w:val="center"/>
              <w:rPr>
                <w:rFonts w:asciiTheme="majorHAnsi" w:hAnsiTheme="majorHAnsi" w:cstheme="majorHAnsi"/>
                <w:b/>
                <w:sz w:val="26"/>
                <w:szCs w:val="26"/>
                <w:lang w:val="vi-VN"/>
              </w:rPr>
            </w:pPr>
            <w:r w:rsidRPr="00E478C5">
              <w:rPr>
                <w:rFonts w:asciiTheme="majorHAnsi" w:hAnsiTheme="majorHAnsi" w:cstheme="majorHAnsi"/>
                <w:b/>
                <w:color w:val="000000" w:themeColor="text1"/>
                <w:sz w:val="26"/>
                <w:szCs w:val="26"/>
              </w:rPr>
              <w:t>Không thành công</w:t>
            </w:r>
          </w:p>
        </w:tc>
      </w:tr>
      <w:tr w:rsidR="00F55CD6" w:rsidRPr="009B706A" w14:paraId="7A082932" w14:textId="77777777" w:rsidTr="00935B30">
        <w:tc>
          <w:tcPr>
            <w:tcW w:w="1118" w:type="pct"/>
          </w:tcPr>
          <w:p w14:paraId="613D8E7E" w14:textId="1F080848" w:rsidR="00F55CD6" w:rsidRPr="009B706A" w:rsidRDefault="00F55CD6"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lastRenderedPageBreak/>
              <w:t>Thêm mới</w:t>
            </w:r>
          </w:p>
        </w:tc>
        <w:tc>
          <w:tcPr>
            <w:tcW w:w="1118" w:type="pct"/>
          </w:tcPr>
          <w:p w14:paraId="11906E3D" w14:textId="79BA719F" w:rsidR="00F55CD6" w:rsidRPr="009B706A" w:rsidRDefault="001E3821"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Người dùng thêm nguyên liệu mới vào sản phẩm.</w:t>
            </w:r>
          </w:p>
        </w:tc>
        <w:tc>
          <w:tcPr>
            <w:tcW w:w="1118" w:type="pct"/>
          </w:tcPr>
          <w:p w14:paraId="6CE1D44D" w14:textId="6DEBBC8E" w:rsidR="00F55CD6" w:rsidRPr="009B706A" w:rsidRDefault="001E3821"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Thành công khi nguyên liệu được thêm vào hệ thống sản phẩm.</w:t>
            </w:r>
          </w:p>
        </w:tc>
        <w:tc>
          <w:tcPr>
            <w:tcW w:w="1646" w:type="pct"/>
          </w:tcPr>
          <w:p w14:paraId="2E9A8C61" w14:textId="7A52AC07" w:rsidR="00F55CD6" w:rsidRPr="009B706A" w:rsidRDefault="001E3821"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Không thành công nếu thiếu thông tin bắt buộc hoặc có lỗi hệ thống.</w:t>
            </w:r>
          </w:p>
        </w:tc>
      </w:tr>
      <w:tr w:rsidR="001E3821" w:rsidRPr="009B706A" w14:paraId="435D415C" w14:textId="77777777" w:rsidTr="00935B30">
        <w:tc>
          <w:tcPr>
            <w:tcW w:w="1118" w:type="pct"/>
          </w:tcPr>
          <w:p w14:paraId="47400CD3" w14:textId="7B163378" w:rsidR="001E3821" w:rsidRPr="009B706A" w:rsidRDefault="001E3821"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Hủy</w:t>
            </w:r>
          </w:p>
        </w:tc>
        <w:tc>
          <w:tcPr>
            <w:tcW w:w="1118" w:type="pct"/>
          </w:tcPr>
          <w:p w14:paraId="7F38E01A" w14:textId="6C301D4C" w:rsidR="001E3821" w:rsidRPr="009B706A" w:rsidRDefault="001E3821"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Hủy bỏ thao tác và không lưu thay đổi.</w:t>
            </w:r>
          </w:p>
        </w:tc>
        <w:tc>
          <w:tcPr>
            <w:tcW w:w="1118" w:type="pct"/>
          </w:tcPr>
          <w:p w14:paraId="43FA4366" w14:textId="59430472" w:rsidR="001E3821" w:rsidRPr="009B706A" w:rsidRDefault="001E3821"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Quay lại giao diện quản lý sản phẩm mà không thay đổi gì.</w:t>
            </w:r>
          </w:p>
        </w:tc>
        <w:tc>
          <w:tcPr>
            <w:tcW w:w="1646" w:type="pct"/>
          </w:tcPr>
          <w:p w14:paraId="72F886EE" w14:textId="08D60B15" w:rsidR="001E3821" w:rsidRPr="009B706A" w:rsidRDefault="001E3821"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Không thể hủy nếu không có thay đổi nào được thực hiện.</w:t>
            </w:r>
          </w:p>
        </w:tc>
      </w:tr>
    </w:tbl>
    <w:p w14:paraId="24599447" w14:textId="1B38B672" w:rsidR="001E3821" w:rsidRPr="009B706A" w:rsidRDefault="00862DF7" w:rsidP="0049382E">
      <w:pPr>
        <w:pStyle w:val="oancuaDanhsach"/>
        <w:spacing w:before="120" w:after="120"/>
        <w:ind w:left="0"/>
        <w:jc w:val="both"/>
        <w:outlineLvl w:val="1"/>
        <w:rPr>
          <w:rFonts w:asciiTheme="majorHAnsi" w:hAnsiTheme="majorHAnsi" w:cstheme="majorHAnsi"/>
          <w:noProof/>
          <w:szCs w:val="26"/>
          <w14:ligatures w14:val="standardContextual"/>
        </w:rPr>
      </w:pPr>
      <w:bookmarkStart w:id="75" w:name="_Toc198617499"/>
      <w:r w:rsidRPr="009B706A">
        <w:rPr>
          <w:rFonts w:asciiTheme="majorHAnsi" w:hAnsiTheme="majorHAnsi" w:cstheme="majorHAnsi"/>
          <w:b/>
          <w:bCs/>
          <w:szCs w:val="26"/>
        </w:rPr>
        <w:t>UI-4</w:t>
      </w:r>
      <w:r w:rsidR="00054E3A" w:rsidRPr="009B706A">
        <w:rPr>
          <w:rFonts w:asciiTheme="majorHAnsi" w:hAnsiTheme="majorHAnsi" w:cstheme="majorHAnsi"/>
          <w:b/>
          <w:bCs/>
          <w:szCs w:val="26"/>
        </w:rPr>
        <w:t>5</w:t>
      </w:r>
      <w:r w:rsidRPr="009B706A">
        <w:rPr>
          <w:rFonts w:asciiTheme="majorHAnsi" w:hAnsiTheme="majorHAnsi" w:cstheme="majorHAnsi"/>
          <w:b/>
          <w:bCs/>
          <w:szCs w:val="26"/>
        </w:rPr>
        <w:t xml:space="preserve"> Giao diện Thêm Mới Khuyến Mãi</w:t>
      </w:r>
      <w:bookmarkStart w:id="76" w:name="_Toc198380205"/>
      <w:r w:rsidR="001E3821" w:rsidRPr="009B706A">
        <w:rPr>
          <w:rFonts w:asciiTheme="majorHAnsi" w:hAnsiTheme="majorHAnsi" w:cstheme="majorHAnsi"/>
          <w:noProof/>
          <w:szCs w:val="26"/>
          <w14:ligatures w14:val="standardContextual"/>
        </w:rPr>
        <w:t>.</w:t>
      </w:r>
      <w:bookmarkEnd w:id="75"/>
    </w:p>
    <w:p w14:paraId="6D25AEDE" w14:textId="6C0559F9" w:rsidR="00E86B2B" w:rsidRPr="009B706A" w:rsidRDefault="00C35434" w:rsidP="0049382E">
      <w:pPr>
        <w:pStyle w:val="oancuaDanhsach"/>
        <w:spacing w:before="120" w:after="120"/>
        <w:ind w:left="0"/>
        <w:jc w:val="both"/>
        <w:rPr>
          <w:rFonts w:asciiTheme="majorHAnsi" w:hAnsiTheme="majorHAnsi" w:cstheme="majorHAnsi"/>
          <w:b/>
          <w:bCs/>
          <w:color w:val="000000"/>
          <w:szCs w:val="26"/>
        </w:rPr>
      </w:pPr>
      <w:r w:rsidRPr="009B706A">
        <w:rPr>
          <w:rFonts w:asciiTheme="majorHAnsi" w:hAnsiTheme="majorHAnsi" w:cstheme="majorHAnsi"/>
          <w:noProof/>
          <w:szCs w:val="26"/>
          <w14:ligatures w14:val="standardContextual"/>
        </w:rPr>
        <w:drawing>
          <wp:inline distT="0" distB="0" distL="0" distR="0" wp14:anchorId="38664684" wp14:editId="05263EEB">
            <wp:extent cx="5734050" cy="3867150"/>
            <wp:effectExtent l="0" t="0" r="0" b="0"/>
            <wp:docPr id="6783530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35300" name="Picture 1" descr="A screenshot of a computer&#10;&#10;AI-generated content may be incorrect."/>
                    <pic:cNvPicPr/>
                  </pic:nvPicPr>
                  <pic:blipFill>
                    <a:blip r:embed="rId54"/>
                    <a:stretch>
                      <a:fillRect/>
                    </a:stretch>
                  </pic:blipFill>
                  <pic:spPr>
                    <a:xfrm>
                      <a:off x="0" y="0"/>
                      <a:ext cx="5734050" cy="3867150"/>
                    </a:xfrm>
                    <a:prstGeom prst="rect">
                      <a:avLst/>
                    </a:prstGeom>
                  </pic:spPr>
                </pic:pic>
              </a:graphicData>
            </a:graphic>
          </wp:inline>
        </w:drawing>
      </w:r>
      <w:bookmarkEnd w:id="76"/>
    </w:p>
    <w:tbl>
      <w:tblPr>
        <w:tblStyle w:val="LiBang"/>
        <w:tblW w:w="4995" w:type="pct"/>
        <w:tblLook w:val="04A0" w:firstRow="1" w:lastRow="0" w:firstColumn="1" w:lastColumn="0" w:noHBand="0" w:noVBand="1"/>
      </w:tblPr>
      <w:tblGrid>
        <w:gridCol w:w="2252"/>
        <w:gridCol w:w="2253"/>
        <w:gridCol w:w="2253"/>
        <w:gridCol w:w="2253"/>
      </w:tblGrid>
      <w:tr w:rsidR="001E3821" w:rsidRPr="009B706A" w14:paraId="71CD18F5" w14:textId="77777777" w:rsidTr="005D3980">
        <w:tc>
          <w:tcPr>
            <w:tcW w:w="2500" w:type="pct"/>
            <w:gridSpan w:val="2"/>
            <w:shd w:val="clear" w:color="auto" w:fill="CCFF66"/>
          </w:tcPr>
          <w:p w14:paraId="19DB22A3" w14:textId="77777777" w:rsidR="001E3821" w:rsidRPr="00E478C5" w:rsidRDefault="001E3821" w:rsidP="0049382E">
            <w:pPr>
              <w:jc w:val="both"/>
              <w:rPr>
                <w:rFonts w:asciiTheme="majorHAnsi" w:hAnsiTheme="majorHAnsi" w:cstheme="majorHAnsi"/>
                <w:b/>
                <w:sz w:val="26"/>
                <w:szCs w:val="26"/>
              </w:rPr>
            </w:pPr>
            <w:r w:rsidRPr="00E478C5">
              <w:rPr>
                <w:rFonts w:asciiTheme="majorHAnsi" w:hAnsiTheme="majorHAnsi" w:cstheme="majorHAnsi"/>
                <w:b/>
                <w:color w:val="000000" w:themeColor="text1"/>
                <w:sz w:val="26"/>
                <w:szCs w:val="26"/>
              </w:rPr>
              <w:t>Hiển thị</w:t>
            </w:r>
          </w:p>
        </w:tc>
        <w:tc>
          <w:tcPr>
            <w:tcW w:w="2500" w:type="pct"/>
            <w:gridSpan w:val="2"/>
          </w:tcPr>
          <w:p w14:paraId="06CC9718" w14:textId="3113F6A0" w:rsidR="001E3821" w:rsidRPr="009B706A" w:rsidRDefault="001E3821" w:rsidP="0049382E">
            <w:pPr>
              <w:jc w:val="both"/>
              <w:rPr>
                <w:rFonts w:asciiTheme="majorHAnsi" w:hAnsiTheme="majorHAnsi" w:cstheme="majorHAnsi"/>
                <w:bCs/>
                <w:sz w:val="26"/>
                <w:szCs w:val="26"/>
              </w:rPr>
            </w:pPr>
            <w:r w:rsidRPr="009B706A">
              <w:rPr>
                <w:rFonts w:asciiTheme="majorHAnsi" w:hAnsiTheme="majorHAnsi" w:cstheme="majorHAnsi"/>
                <w:bCs/>
                <w:sz w:val="26"/>
                <w:szCs w:val="26"/>
              </w:rPr>
              <w:t>Thêm mã giảm giá</w:t>
            </w:r>
          </w:p>
        </w:tc>
      </w:tr>
      <w:tr w:rsidR="001E3821" w:rsidRPr="009B706A" w14:paraId="0960890E" w14:textId="77777777" w:rsidTr="005D3980">
        <w:tc>
          <w:tcPr>
            <w:tcW w:w="2500" w:type="pct"/>
            <w:gridSpan w:val="2"/>
            <w:shd w:val="clear" w:color="auto" w:fill="CCFF66"/>
          </w:tcPr>
          <w:p w14:paraId="64435368" w14:textId="77777777" w:rsidR="001E3821" w:rsidRPr="00E478C5" w:rsidRDefault="001E3821" w:rsidP="0049382E">
            <w:pPr>
              <w:jc w:val="both"/>
              <w:rPr>
                <w:rFonts w:asciiTheme="majorHAnsi" w:hAnsiTheme="majorHAnsi" w:cstheme="majorHAnsi"/>
                <w:b/>
                <w:sz w:val="26"/>
                <w:szCs w:val="26"/>
              </w:rPr>
            </w:pPr>
            <w:r w:rsidRPr="00E478C5">
              <w:rPr>
                <w:rFonts w:asciiTheme="majorHAnsi" w:hAnsiTheme="majorHAnsi" w:cstheme="majorHAnsi"/>
                <w:b/>
                <w:color w:val="000000" w:themeColor="text1"/>
                <w:sz w:val="26"/>
                <w:szCs w:val="26"/>
              </w:rPr>
              <w:t>Mô tả</w:t>
            </w:r>
          </w:p>
        </w:tc>
        <w:tc>
          <w:tcPr>
            <w:tcW w:w="2500" w:type="pct"/>
            <w:gridSpan w:val="2"/>
          </w:tcPr>
          <w:p w14:paraId="05E3A5E9" w14:textId="7A5AB876" w:rsidR="001E3821" w:rsidRPr="009B706A" w:rsidRDefault="001E3821" w:rsidP="0049382E">
            <w:pPr>
              <w:jc w:val="both"/>
              <w:rPr>
                <w:rFonts w:asciiTheme="majorHAnsi" w:hAnsiTheme="majorHAnsi" w:cstheme="majorHAnsi"/>
                <w:bCs/>
                <w:sz w:val="26"/>
                <w:szCs w:val="26"/>
              </w:rPr>
            </w:pPr>
            <w:r w:rsidRPr="009B706A">
              <w:rPr>
                <w:rFonts w:asciiTheme="majorHAnsi" w:hAnsiTheme="majorHAnsi" w:cstheme="majorHAnsi"/>
                <w:bCs/>
                <w:sz w:val="26"/>
                <w:szCs w:val="26"/>
              </w:rPr>
              <w:t>Người dùng có thể thêm mã giảm giá mới vào danh sách các mã giảm giá đang có.</w:t>
            </w:r>
          </w:p>
        </w:tc>
      </w:tr>
      <w:tr w:rsidR="001E3821" w:rsidRPr="009B706A" w14:paraId="5447DEC8" w14:textId="77777777" w:rsidTr="005D3980">
        <w:tc>
          <w:tcPr>
            <w:tcW w:w="2500" w:type="pct"/>
            <w:gridSpan w:val="2"/>
            <w:shd w:val="clear" w:color="auto" w:fill="CCFF66"/>
          </w:tcPr>
          <w:p w14:paraId="57769468" w14:textId="77777777" w:rsidR="001E3821" w:rsidRPr="00E478C5" w:rsidRDefault="001E3821" w:rsidP="0049382E">
            <w:pPr>
              <w:jc w:val="both"/>
              <w:rPr>
                <w:rFonts w:asciiTheme="majorHAnsi" w:hAnsiTheme="majorHAnsi" w:cstheme="majorHAnsi"/>
                <w:b/>
                <w:sz w:val="26"/>
                <w:szCs w:val="26"/>
              </w:rPr>
            </w:pPr>
            <w:r w:rsidRPr="00E478C5">
              <w:rPr>
                <w:rFonts w:asciiTheme="majorHAnsi" w:hAnsiTheme="majorHAnsi" w:cstheme="majorHAnsi"/>
                <w:b/>
                <w:color w:val="000000" w:themeColor="text1"/>
                <w:sz w:val="26"/>
                <w:szCs w:val="26"/>
              </w:rPr>
              <w:t>Hiển thị truy cập</w:t>
            </w:r>
          </w:p>
        </w:tc>
        <w:tc>
          <w:tcPr>
            <w:tcW w:w="2500" w:type="pct"/>
            <w:gridSpan w:val="2"/>
          </w:tcPr>
          <w:p w14:paraId="7B284E11" w14:textId="1E8C2374" w:rsidR="001E3821" w:rsidRPr="009B706A" w:rsidRDefault="001E3821" w:rsidP="0049382E">
            <w:pPr>
              <w:jc w:val="both"/>
              <w:rPr>
                <w:rFonts w:asciiTheme="majorHAnsi" w:hAnsiTheme="majorHAnsi" w:cstheme="majorHAnsi"/>
                <w:bCs/>
                <w:sz w:val="26"/>
                <w:szCs w:val="26"/>
              </w:rPr>
            </w:pPr>
            <w:r w:rsidRPr="009B706A">
              <w:rPr>
                <w:rFonts w:asciiTheme="majorHAnsi" w:hAnsiTheme="majorHAnsi" w:cstheme="majorHAnsi"/>
                <w:bCs/>
                <w:sz w:val="26"/>
                <w:szCs w:val="26"/>
              </w:rPr>
              <w:t>Người dùng có thể truy cập giao diện này thông qua mục "Chỉnh sửa khuyến mãi" trong phần quản lý khuyến mãi. Chỉ các nhân viên có quyền quản lý khuyến mãi mới có thể thêm mã giảm giá.</w:t>
            </w:r>
          </w:p>
        </w:tc>
      </w:tr>
      <w:tr w:rsidR="001E3821" w:rsidRPr="009B706A" w14:paraId="3294ED27" w14:textId="77777777" w:rsidTr="005D3980">
        <w:tc>
          <w:tcPr>
            <w:tcW w:w="5000" w:type="pct"/>
            <w:gridSpan w:val="4"/>
            <w:shd w:val="clear" w:color="auto" w:fill="CCFF66"/>
          </w:tcPr>
          <w:p w14:paraId="643A7B31" w14:textId="77777777" w:rsidR="001E3821" w:rsidRPr="00E478C5" w:rsidRDefault="001E3821" w:rsidP="00E478C5">
            <w:pPr>
              <w:jc w:val="center"/>
              <w:rPr>
                <w:rFonts w:asciiTheme="majorHAnsi" w:hAnsiTheme="majorHAnsi" w:cstheme="majorHAnsi"/>
                <w:b/>
                <w:sz w:val="26"/>
                <w:szCs w:val="26"/>
              </w:rPr>
            </w:pPr>
            <w:r w:rsidRPr="00E478C5">
              <w:rPr>
                <w:rFonts w:asciiTheme="majorHAnsi" w:hAnsiTheme="majorHAnsi" w:cstheme="majorHAnsi"/>
                <w:b/>
                <w:color w:val="000000" w:themeColor="text1"/>
                <w:sz w:val="26"/>
                <w:szCs w:val="26"/>
              </w:rPr>
              <w:t>Nội dung hiển thị</w:t>
            </w:r>
          </w:p>
        </w:tc>
      </w:tr>
      <w:tr w:rsidR="001E3821" w:rsidRPr="009B706A" w14:paraId="14560236" w14:textId="77777777" w:rsidTr="005D3980">
        <w:tc>
          <w:tcPr>
            <w:tcW w:w="1250" w:type="pct"/>
            <w:shd w:val="clear" w:color="auto" w:fill="CCFF66"/>
          </w:tcPr>
          <w:p w14:paraId="165ACFA8" w14:textId="77777777" w:rsidR="001E3821" w:rsidRPr="00E478C5" w:rsidRDefault="001E3821" w:rsidP="00E478C5">
            <w:pPr>
              <w:jc w:val="center"/>
              <w:rPr>
                <w:rFonts w:asciiTheme="majorHAnsi" w:hAnsiTheme="majorHAnsi" w:cstheme="majorHAnsi"/>
                <w:b/>
                <w:sz w:val="26"/>
                <w:szCs w:val="26"/>
              </w:rPr>
            </w:pPr>
            <w:r w:rsidRPr="00E478C5">
              <w:rPr>
                <w:rFonts w:asciiTheme="majorHAnsi" w:hAnsiTheme="majorHAnsi" w:cstheme="majorHAnsi"/>
                <w:b/>
                <w:color w:val="000000" w:themeColor="text1"/>
                <w:sz w:val="26"/>
                <w:szCs w:val="26"/>
              </w:rPr>
              <w:t>Mục</w:t>
            </w:r>
          </w:p>
        </w:tc>
        <w:tc>
          <w:tcPr>
            <w:tcW w:w="1250" w:type="pct"/>
            <w:shd w:val="clear" w:color="auto" w:fill="CCFF66"/>
          </w:tcPr>
          <w:p w14:paraId="34DD1562" w14:textId="77777777" w:rsidR="001E3821" w:rsidRPr="00E478C5" w:rsidRDefault="001E3821" w:rsidP="00E478C5">
            <w:pPr>
              <w:jc w:val="center"/>
              <w:rPr>
                <w:rFonts w:asciiTheme="majorHAnsi" w:hAnsiTheme="majorHAnsi" w:cstheme="majorHAnsi"/>
                <w:b/>
                <w:sz w:val="26"/>
                <w:szCs w:val="26"/>
              </w:rPr>
            </w:pPr>
            <w:r w:rsidRPr="00E478C5">
              <w:rPr>
                <w:rFonts w:asciiTheme="majorHAnsi" w:hAnsiTheme="majorHAnsi" w:cstheme="majorHAnsi"/>
                <w:b/>
                <w:color w:val="000000" w:themeColor="text1"/>
                <w:sz w:val="26"/>
                <w:szCs w:val="26"/>
              </w:rPr>
              <w:t>Loại</w:t>
            </w:r>
          </w:p>
        </w:tc>
        <w:tc>
          <w:tcPr>
            <w:tcW w:w="1250" w:type="pct"/>
            <w:shd w:val="clear" w:color="auto" w:fill="CCFF66"/>
          </w:tcPr>
          <w:p w14:paraId="208A10AB" w14:textId="77777777" w:rsidR="001E3821" w:rsidRPr="00E478C5" w:rsidRDefault="001E3821" w:rsidP="00E478C5">
            <w:pPr>
              <w:jc w:val="center"/>
              <w:rPr>
                <w:rFonts w:asciiTheme="majorHAnsi" w:hAnsiTheme="majorHAnsi" w:cstheme="majorHAnsi"/>
                <w:b/>
                <w:sz w:val="26"/>
                <w:szCs w:val="26"/>
              </w:rPr>
            </w:pPr>
            <w:r w:rsidRPr="00E478C5">
              <w:rPr>
                <w:rFonts w:asciiTheme="majorHAnsi" w:hAnsiTheme="majorHAnsi" w:cstheme="majorHAnsi"/>
                <w:b/>
                <w:color w:val="000000" w:themeColor="text1"/>
                <w:sz w:val="26"/>
                <w:szCs w:val="26"/>
              </w:rPr>
              <w:t>Dữ liệu</w:t>
            </w:r>
          </w:p>
        </w:tc>
        <w:tc>
          <w:tcPr>
            <w:tcW w:w="1250" w:type="pct"/>
            <w:shd w:val="clear" w:color="auto" w:fill="CCFF66"/>
          </w:tcPr>
          <w:p w14:paraId="6BAE2F35" w14:textId="77777777" w:rsidR="001E3821" w:rsidRPr="00E478C5" w:rsidRDefault="001E3821" w:rsidP="00E478C5">
            <w:pPr>
              <w:jc w:val="center"/>
              <w:rPr>
                <w:rFonts w:asciiTheme="majorHAnsi" w:hAnsiTheme="majorHAnsi" w:cstheme="majorHAnsi"/>
                <w:b/>
                <w:sz w:val="26"/>
                <w:szCs w:val="26"/>
              </w:rPr>
            </w:pPr>
            <w:r w:rsidRPr="00E478C5">
              <w:rPr>
                <w:rFonts w:asciiTheme="majorHAnsi" w:hAnsiTheme="majorHAnsi" w:cstheme="majorHAnsi"/>
                <w:b/>
                <w:color w:val="000000" w:themeColor="text1"/>
                <w:sz w:val="26"/>
                <w:szCs w:val="26"/>
              </w:rPr>
              <w:t>Mô tả</w:t>
            </w:r>
          </w:p>
        </w:tc>
      </w:tr>
      <w:tr w:rsidR="001E3821" w:rsidRPr="009B706A" w14:paraId="2371E15F" w14:textId="77777777" w:rsidTr="005D3980">
        <w:tc>
          <w:tcPr>
            <w:tcW w:w="1250" w:type="pct"/>
            <w:shd w:val="clear" w:color="auto" w:fill="auto"/>
          </w:tcPr>
          <w:p w14:paraId="429F9221" w14:textId="3523669A" w:rsidR="001E3821" w:rsidRPr="009B706A" w:rsidRDefault="001E3821"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Code</w:t>
            </w:r>
          </w:p>
        </w:tc>
        <w:tc>
          <w:tcPr>
            <w:tcW w:w="1250" w:type="pct"/>
            <w:shd w:val="clear" w:color="auto" w:fill="auto"/>
          </w:tcPr>
          <w:p w14:paraId="7EB5E4E2" w14:textId="78549E0F" w:rsidR="001E3821" w:rsidRPr="009B706A" w:rsidRDefault="001E3821"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Text</w:t>
            </w:r>
          </w:p>
        </w:tc>
        <w:tc>
          <w:tcPr>
            <w:tcW w:w="1250" w:type="pct"/>
            <w:shd w:val="clear" w:color="auto" w:fill="auto"/>
          </w:tcPr>
          <w:p w14:paraId="231ABDB2" w14:textId="109A57D3" w:rsidR="001E3821" w:rsidRPr="009B706A" w:rsidRDefault="001E3821"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Mã giảm giá</w:t>
            </w:r>
          </w:p>
        </w:tc>
        <w:tc>
          <w:tcPr>
            <w:tcW w:w="1250" w:type="pct"/>
            <w:shd w:val="clear" w:color="auto" w:fill="auto"/>
          </w:tcPr>
          <w:p w14:paraId="53EC186D" w14:textId="4341BF07" w:rsidR="001E3821" w:rsidRPr="009B706A" w:rsidRDefault="001E3821"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Mã giảm giá là mã mà người dùng nhập để áp dụng giảm giá.</w:t>
            </w:r>
          </w:p>
        </w:tc>
      </w:tr>
      <w:tr w:rsidR="001E3821" w:rsidRPr="009B706A" w14:paraId="1C1A60A2" w14:textId="77777777" w:rsidTr="005D3980">
        <w:tc>
          <w:tcPr>
            <w:tcW w:w="1250" w:type="pct"/>
            <w:shd w:val="clear" w:color="auto" w:fill="auto"/>
          </w:tcPr>
          <w:p w14:paraId="294ABE23" w14:textId="2E53D804" w:rsidR="001E3821" w:rsidRPr="009B706A" w:rsidRDefault="001E3821"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Value (%)</w:t>
            </w:r>
          </w:p>
        </w:tc>
        <w:tc>
          <w:tcPr>
            <w:tcW w:w="1250" w:type="pct"/>
            <w:shd w:val="clear" w:color="auto" w:fill="auto"/>
          </w:tcPr>
          <w:p w14:paraId="336CFF9C" w14:textId="6BF3C5B2" w:rsidR="001E3821" w:rsidRPr="009B706A" w:rsidRDefault="001E3821"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Number</w:t>
            </w:r>
          </w:p>
        </w:tc>
        <w:tc>
          <w:tcPr>
            <w:tcW w:w="1250" w:type="pct"/>
            <w:shd w:val="clear" w:color="auto" w:fill="auto"/>
          </w:tcPr>
          <w:p w14:paraId="7796D4AB" w14:textId="29419B6E" w:rsidR="001E3821" w:rsidRPr="009B706A" w:rsidRDefault="001E3821"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Phần trăm giảm giá</w:t>
            </w:r>
          </w:p>
        </w:tc>
        <w:tc>
          <w:tcPr>
            <w:tcW w:w="1250" w:type="pct"/>
            <w:shd w:val="clear" w:color="auto" w:fill="auto"/>
          </w:tcPr>
          <w:p w14:paraId="70698B85" w14:textId="15DDB7B4" w:rsidR="001E3821" w:rsidRPr="009B706A" w:rsidRDefault="001E3821"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Giá trị phần trăm của mã giảm giá, dùng để giảm giá sản phẩm.</w:t>
            </w:r>
          </w:p>
        </w:tc>
      </w:tr>
      <w:tr w:rsidR="001E3821" w:rsidRPr="009B706A" w14:paraId="2005780B" w14:textId="77777777" w:rsidTr="005D3980">
        <w:tc>
          <w:tcPr>
            <w:tcW w:w="1250" w:type="pct"/>
            <w:shd w:val="clear" w:color="auto" w:fill="auto"/>
          </w:tcPr>
          <w:p w14:paraId="10F38623" w14:textId="7253D80F" w:rsidR="001E3821" w:rsidRPr="009B706A" w:rsidRDefault="001E3821"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lastRenderedPageBreak/>
              <w:t>Status</w:t>
            </w:r>
          </w:p>
        </w:tc>
        <w:tc>
          <w:tcPr>
            <w:tcW w:w="1250" w:type="pct"/>
            <w:shd w:val="clear" w:color="auto" w:fill="auto"/>
          </w:tcPr>
          <w:p w14:paraId="696DAD4D" w14:textId="0820C3E8" w:rsidR="001E3821" w:rsidRPr="009B706A" w:rsidRDefault="001E3821"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Text</w:t>
            </w:r>
          </w:p>
        </w:tc>
        <w:tc>
          <w:tcPr>
            <w:tcW w:w="1250" w:type="pct"/>
            <w:shd w:val="clear" w:color="auto" w:fill="auto"/>
          </w:tcPr>
          <w:p w14:paraId="2F9E52D8" w14:textId="32711B27" w:rsidR="001E3821" w:rsidRPr="009B706A" w:rsidRDefault="001E3821"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Trạng thái</w:t>
            </w:r>
          </w:p>
        </w:tc>
        <w:tc>
          <w:tcPr>
            <w:tcW w:w="1250" w:type="pct"/>
            <w:shd w:val="clear" w:color="auto" w:fill="auto"/>
          </w:tcPr>
          <w:p w14:paraId="67DCE336" w14:textId="18F89261" w:rsidR="001E3821" w:rsidRPr="009B706A" w:rsidRDefault="001E3821"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Trạng thái của mã giảm giá, có thể là "Đang hoạt động" hoặc "Ngừng".</w:t>
            </w:r>
          </w:p>
        </w:tc>
      </w:tr>
      <w:tr w:rsidR="001E3821" w:rsidRPr="009B706A" w14:paraId="3A6972AB" w14:textId="77777777" w:rsidTr="005D3980">
        <w:tc>
          <w:tcPr>
            <w:tcW w:w="5000" w:type="pct"/>
            <w:gridSpan w:val="4"/>
            <w:shd w:val="clear" w:color="auto" w:fill="CCFF66"/>
          </w:tcPr>
          <w:p w14:paraId="62DFAFD5" w14:textId="77777777" w:rsidR="001E3821" w:rsidRPr="00E478C5" w:rsidRDefault="001E3821" w:rsidP="00E478C5">
            <w:pPr>
              <w:jc w:val="center"/>
              <w:rPr>
                <w:rFonts w:asciiTheme="majorHAnsi" w:hAnsiTheme="majorHAnsi" w:cstheme="majorHAnsi"/>
                <w:b/>
                <w:sz w:val="26"/>
                <w:szCs w:val="26"/>
              </w:rPr>
            </w:pPr>
            <w:r w:rsidRPr="00E478C5">
              <w:rPr>
                <w:rFonts w:asciiTheme="majorHAnsi" w:hAnsiTheme="majorHAnsi" w:cstheme="majorHAnsi"/>
                <w:b/>
                <w:color w:val="000000" w:themeColor="text1"/>
                <w:sz w:val="26"/>
                <w:szCs w:val="26"/>
              </w:rPr>
              <w:t>Nội dung hiển thị</w:t>
            </w:r>
          </w:p>
        </w:tc>
      </w:tr>
      <w:tr w:rsidR="001E3821" w:rsidRPr="009B706A" w14:paraId="2D4DB67A" w14:textId="77777777" w:rsidTr="005D3980">
        <w:tc>
          <w:tcPr>
            <w:tcW w:w="1250" w:type="pct"/>
            <w:shd w:val="clear" w:color="auto" w:fill="CCFF66"/>
          </w:tcPr>
          <w:p w14:paraId="7A60E05C" w14:textId="77777777" w:rsidR="001E3821" w:rsidRPr="00E478C5" w:rsidRDefault="001E3821" w:rsidP="00E478C5">
            <w:pPr>
              <w:jc w:val="center"/>
              <w:rPr>
                <w:rFonts w:asciiTheme="majorHAnsi" w:hAnsiTheme="majorHAnsi" w:cstheme="majorHAnsi"/>
                <w:b/>
                <w:sz w:val="26"/>
                <w:szCs w:val="26"/>
                <w:lang w:val="vi-VN"/>
              </w:rPr>
            </w:pPr>
            <w:r w:rsidRPr="00E478C5">
              <w:rPr>
                <w:rFonts w:asciiTheme="majorHAnsi" w:hAnsiTheme="majorHAnsi" w:cstheme="majorHAnsi"/>
                <w:b/>
                <w:color w:val="000000" w:themeColor="text1"/>
                <w:sz w:val="26"/>
                <w:szCs w:val="26"/>
              </w:rPr>
              <w:t>Tên hành động</w:t>
            </w:r>
          </w:p>
        </w:tc>
        <w:tc>
          <w:tcPr>
            <w:tcW w:w="1250" w:type="pct"/>
            <w:shd w:val="clear" w:color="auto" w:fill="CCFF66"/>
          </w:tcPr>
          <w:p w14:paraId="718C2C3E" w14:textId="77777777" w:rsidR="001E3821" w:rsidRPr="00E478C5" w:rsidRDefault="001E3821" w:rsidP="00E478C5">
            <w:pPr>
              <w:jc w:val="center"/>
              <w:rPr>
                <w:rFonts w:asciiTheme="majorHAnsi" w:hAnsiTheme="majorHAnsi" w:cstheme="majorHAnsi"/>
                <w:b/>
                <w:sz w:val="26"/>
                <w:szCs w:val="26"/>
                <w:lang w:val="vi-VN"/>
              </w:rPr>
            </w:pPr>
            <w:r w:rsidRPr="00E478C5">
              <w:rPr>
                <w:rFonts w:asciiTheme="majorHAnsi" w:hAnsiTheme="majorHAnsi" w:cstheme="majorHAnsi"/>
                <w:b/>
                <w:color w:val="000000" w:themeColor="text1"/>
                <w:sz w:val="26"/>
                <w:szCs w:val="26"/>
              </w:rPr>
              <w:t>Mô tả</w:t>
            </w:r>
          </w:p>
        </w:tc>
        <w:tc>
          <w:tcPr>
            <w:tcW w:w="1250" w:type="pct"/>
            <w:shd w:val="clear" w:color="auto" w:fill="CCFF66"/>
          </w:tcPr>
          <w:p w14:paraId="298A4C6C" w14:textId="77777777" w:rsidR="001E3821" w:rsidRPr="00E478C5" w:rsidRDefault="001E3821" w:rsidP="00E478C5">
            <w:pPr>
              <w:jc w:val="center"/>
              <w:rPr>
                <w:rFonts w:asciiTheme="majorHAnsi" w:hAnsiTheme="majorHAnsi" w:cstheme="majorHAnsi"/>
                <w:b/>
                <w:sz w:val="26"/>
                <w:szCs w:val="26"/>
                <w:lang w:val="vi-VN"/>
              </w:rPr>
            </w:pPr>
            <w:r w:rsidRPr="00E478C5">
              <w:rPr>
                <w:rFonts w:asciiTheme="majorHAnsi" w:hAnsiTheme="majorHAnsi" w:cstheme="majorHAnsi"/>
                <w:b/>
                <w:color w:val="000000" w:themeColor="text1"/>
                <w:sz w:val="26"/>
                <w:szCs w:val="26"/>
              </w:rPr>
              <w:t>Thành công</w:t>
            </w:r>
          </w:p>
        </w:tc>
        <w:tc>
          <w:tcPr>
            <w:tcW w:w="1250" w:type="pct"/>
            <w:shd w:val="clear" w:color="auto" w:fill="CCFF66"/>
          </w:tcPr>
          <w:p w14:paraId="39A2957D" w14:textId="77777777" w:rsidR="001E3821" w:rsidRPr="00E478C5" w:rsidRDefault="001E3821" w:rsidP="00E478C5">
            <w:pPr>
              <w:jc w:val="center"/>
              <w:rPr>
                <w:rFonts w:asciiTheme="majorHAnsi" w:hAnsiTheme="majorHAnsi" w:cstheme="majorHAnsi"/>
                <w:b/>
                <w:sz w:val="26"/>
                <w:szCs w:val="26"/>
                <w:lang w:val="vi-VN"/>
              </w:rPr>
            </w:pPr>
            <w:r w:rsidRPr="00E478C5">
              <w:rPr>
                <w:rFonts w:asciiTheme="majorHAnsi" w:hAnsiTheme="majorHAnsi" w:cstheme="majorHAnsi"/>
                <w:b/>
                <w:color w:val="000000" w:themeColor="text1"/>
                <w:sz w:val="26"/>
                <w:szCs w:val="26"/>
              </w:rPr>
              <w:t>Không thành công</w:t>
            </w:r>
          </w:p>
        </w:tc>
      </w:tr>
      <w:tr w:rsidR="001E3821" w:rsidRPr="009B706A" w14:paraId="58D776F9" w14:textId="77777777" w:rsidTr="005D3980">
        <w:tc>
          <w:tcPr>
            <w:tcW w:w="1250" w:type="pct"/>
          </w:tcPr>
          <w:p w14:paraId="195E2689" w14:textId="2E12A564" w:rsidR="001E3821" w:rsidRPr="009B706A" w:rsidRDefault="001E3821"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Thêm</w:t>
            </w:r>
          </w:p>
        </w:tc>
        <w:tc>
          <w:tcPr>
            <w:tcW w:w="1250" w:type="pct"/>
          </w:tcPr>
          <w:p w14:paraId="4BF922CC" w14:textId="7A00711A" w:rsidR="001E3821" w:rsidRPr="009B706A" w:rsidRDefault="001E3821"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Người dùng thêm mã giảm giá mới</w:t>
            </w:r>
          </w:p>
        </w:tc>
        <w:tc>
          <w:tcPr>
            <w:tcW w:w="1250" w:type="pct"/>
          </w:tcPr>
          <w:p w14:paraId="2FB8BB76" w14:textId="10FE9B0E" w:rsidR="001E3821" w:rsidRPr="009B706A" w:rsidRDefault="001E3821"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Thành công khi mã giảm giá được thêm vào hệ thống.</w:t>
            </w:r>
          </w:p>
        </w:tc>
        <w:tc>
          <w:tcPr>
            <w:tcW w:w="1250" w:type="pct"/>
          </w:tcPr>
          <w:p w14:paraId="5CFC5F0E" w14:textId="60FBDC13" w:rsidR="001E3821" w:rsidRPr="009B706A" w:rsidRDefault="001E3821"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Không thành công nếu thiếu thông tin bắt buộc hoặc có lỗi hệ thống.</w:t>
            </w:r>
          </w:p>
        </w:tc>
      </w:tr>
      <w:tr w:rsidR="001E3821" w:rsidRPr="009B706A" w14:paraId="1625542B" w14:textId="77777777" w:rsidTr="005D3980">
        <w:tc>
          <w:tcPr>
            <w:tcW w:w="1250" w:type="pct"/>
          </w:tcPr>
          <w:p w14:paraId="7CF15ACA" w14:textId="6F99FE2A" w:rsidR="001E3821" w:rsidRPr="009B706A" w:rsidRDefault="001E3821"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Hủy</w:t>
            </w:r>
          </w:p>
        </w:tc>
        <w:tc>
          <w:tcPr>
            <w:tcW w:w="1250" w:type="pct"/>
          </w:tcPr>
          <w:p w14:paraId="5234F88F" w14:textId="1AAED72D" w:rsidR="001E3821" w:rsidRPr="009B706A" w:rsidRDefault="001E3821"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Hủy bỏ thao tác và không lưu thay đổi</w:t>
            </w:r>
          </w:p>
        </w:tc>
        <w:tc>
          <w:tcPr>
            <w:tcW w:w="1250" w:type="pct"/>
          </w:tcPr>
          <w:p w14:paraId="5530657B" w14:textId="43A609C1" w:rsidR="001E3821" w:rsidRPr="009B706A" w:rsidRDefault="001E3821"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Quay lại giao diện quản lý mã giảm giá mà không thay đổi gì.</w:t>
            </w:r>
          </w:p>
        </w:tc>
        <w:tc>
          <w:tcPr>
            <w:tcW w:w="1250" w:type="pct"/>
          </w:tcPr>
          <w:p w14:paraId="3CB2103A" w14:textId="702CB5C6" w:rsidR="001E3821" w:rsidRPr="009B706A" w:rsidRDefault="001E3821"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Không thể hủy nếu không có thay đổi nào được thực hiện.</w:t>
            </w:r>
          </w:p>
        </w:tc>
      </w:tr>
    </w:tbl>
    <w:p w14:paraId="259D74A0" w14:textId="77777777" w:rsidR="001E3821" w:rsidRPr="00E478C5" w:rsidRDefault="00862DF7" w:rsidP="0049382E">
      <w:pPr>
        <w:pStyle w:val="oancuaDanhsach"/>
        <w:spacing w:before="120" w:after="120"/>
        <w:ind w:left="0"/>
        <w:jc w:val="both"/>
        <w:outlineLvl w:val="1"/>
        <w:rPr>
          <w:rFonts w:asciiTheme="majorHAnsi" w:hAnsiTheme="majorHAnsi" w:cstheme="majorHAnsi"/>
          <w:b/>
          <w:szCs w:val="26"/>
        </w:rPr>
      </w:pPr>
      <w:bookmarkStart w:id="77" w:name="_Toc198617500"/>
      <w:r w:rsidRPr="00E478C5">
        <w:rPr>
          <w:rFonts w:asciiTheme="majorHAnsi" w:hAnsiTheme="majorHAnsi" w:cstheme="majorHAnsi"/>
          <w:b/>
          <w:szCs w:val="26"/>
        </w:rPr>
        <w:t>UI-4</w:t>
      </w:r>
      <w:r w:rsidR="00054E3A" w:rsidRPr="00E478C5">
        <w:rPr>
          <w:rFonts w:asciiTheme="majorHAnsi" w:hAnsiTheme="majorHAnsi" w:cstheme="majorHAnsi"/>
          <w:b/>
          <w:szCs w:val="26"/>
        </w:rPr>
        <w:t>6</w:t>
      </w:r>
      <w:r w:rsidRPr="00E478C5">
        <w:rPr>
          <w:rFonts w:asciiTheme="majorHAnsi" w:hAnsiTheme="majorHAnsi" w:cstheme="majorHAnsi"/>
          <w:b/>
          <w:szCs w:val="26"/>
        </w:rPr>
        <w:t xml:space="preserve"> Giao diện Chỉnh Sửa Khuyến Mãi</w:t>
      </w:r>
      <w:r w:rsidR="001E3821" w:rsidRPr="00E478C5">
        <w:rPr>
          <w:rFonts w:asciiTheme="majorHAnsi" w:hAnsiTheme="majorHAnsi" w:cstheme="majorHAnsi"/>
          <w:b/>
          <w:szCs w:val="26"/>
        </w:rPr>
        <w:t>.</w:t>
      </w:r>
      <w:bookmarkEnd w:id="77"/>
    </w:p>
    <w:p w14:paraId="469FC5C6" w14:textId="6FA199FD" w:rsidR="0011308A" w:rsidRPr="009B706A" w:rsidRDefault="00C35434" w:rsidP="0049382E">
      <w:pPr>
        <w:pStyle w:val="oancuaDanhsach"/>
        <w:spacing w:before="120" w:after="120"/>
        <w:ind w:left="0"/>
        <w:jc w:val="both"/>
        <w:rPr>
          <w:rFonts w:asciiTheme="majorHAnsi" w:hAnsiTheme="majorHAnsi" w:cstheme="majorHAnsi"/>
          <w:b/>
          <w:bCs/>
          <w:color w:val="000000"/>
          <w:szCs w:val="26"/>
        </w:rPr>
      </w:pPr>
      <w:r w:rsidRPr="009B706A">
        <w:rPr>
          <w:rFonts w:asciiTheme="majorHAnsi" w:hAnsiTheme="majorHAnsi" w:cstheme="majorHAnsi"/>
          <w:b/>
          <w:bCs/>
          <w:noProof/>
          <w:szCs w:val="26"/>
        </w:rPr>
        <w:drawing>
          <wp:inline distT="0" distB="0" distL="0" distR="0" wp14:anchorId="1718AECD" wp14:editId="7CAA8800">
            <wp:extent cx="5734050" cy="3877310"/>
            <wp:effectExtent l="0" t="0" r="0" b="8890"/>
            <wp:docPr id="194010378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103782" name="Picture 1" descr="A screenshot of a computer&#10;&#10;AI-generated content may be incorrect."/>
                    <pic:cNvPicPr/>
                  </pic:nvPicPr>
                  <pic:blipFill>
                    <a:blip r:embed="rId55"/>
                    <a:stretch>
                      <a:fillRect/>
                    </a:stretch>
                  </pic:blipFill>
                  <pic:spPr>
                    <a:xfrm>
                      <a:off x="0" y="0"/>
                      <a:ext cx="5734050" cy="3877310"/>
                    </a:xfrm>
                    <a:prstGeom prst="rect">
                      <a:avLst/>
                    </a:prstGeom>
                  </pic:spPr>
                </pic:pic>
              </a:graphicData>
            </a:graphic>
          </wp:inline>
        </w:drawing>
      </w:r>
    </w:p>
    <w:tbl>
      <w:tblPr>
        <w:tblStyle w:val="LiBang"/>
        <w:tblW w:w="5585" w:type="pct"/>
        <w:tblLook w:val="04A0" w:firstRow="1" w:lastRow="0" w:firstColumn="1" w:lastColumn="0" w:noHBand="0" w:noVBand="1"/>
      </w:tblPr>
      <w:tblGrid>
        <w:gridCol w:w="2252"/>
        <w:gridCol w:w="2253"/>
        <w:gridCol w:w="2253"/>
        <w:gridCol w:w="3317"/>
      </w:tblGrid>
      <w:tr w:rsidR="001E3821" w:rsidRPr="009B706A" w14:paraId="1FC8EC34" w14:textId="77777777" w:rsidTr="00935B30">
        <w:tc>
          <w:tcPr>
            <w:tcW w:w="2236" w:type="pct"/>
            <w:gridSpan w:val="2"/>
            <w:shd w:val="clear" w:color="auto" w:fill="CCFF66"/>
          </w:tcPr>
          <w:p w14:paraId="5A404AA7" w14:textId="77777777" w:rsidR="001E3821" w:rsidRPr="00E478C5" w:rsidRDefault="001E3821" w:rsidP="0049382E">
            <w:pPr>
              <w:jc w:val="both"/>
              <w:rPr>
                <w:rFonts w:asciiTheme="majorHAnsi" w:hAnsiTheme="majorHAnsi" w:cstheme="majorHAnsi"/>
                <w:b/>
                <w:sz w:val="26"/>
                <w:szCs w:val="26"/>
              </w:rPr>
            </w:pPr>
            <w:r w:rsidRPr="00E478C5">
              <w:rPr>
                <w:rFonts w:asciiTheme="majorHAnsi" w:hAnsiTheme="majorHAnsi" w:cstheme="majorHAnsi"/>
                <w:b/>
                <w:color w:val="000000" w:themeColor="text1"/>
                <w:sz w:val="26"/>
                <w:szCs w:val="26"/>
              </w:rPr>
              <w:t>Hiển thị</w:t>
            </w:r>
          </w:p>
        </w:tc>
        <w:tc>
          <w:tcPr>
            <w:tcW w:w="2764" w:type="pct"/>
            <w:gridSpan w:val="2"/>
          </w:tcPr>
          <w:p w14:paraId="6F7CBF6F" w14:textId="5007CA09" w:rsidR="001E3821" w:rsidRPr="009B706A" w:rsidRDefault="001E3821" w:rsidP="0049382E">
            <w:pPr>
              <w:jc w:val="both"/>
              <w:rPr>
                <w:rFonts w:asciiTheme="majorHAnsi" w:hAnsiTheme="majorHAnsi" w:cstheme="majorHAnsi"/>
                <w:bCs/>
                <w:sz w:val="26"/>
                <w:szCs w:val="26"/>
              </w:rPr>
            </w:pPr>
            <w:r w:rsidRPr="009B706A">
              <w:rPr>
                <w:rFonts w:asciiTheme="majorHAnsi" w:hAnsiTheme="majorHAnsi" w:cstheme="majorHAnsi"/>
                <w:bCs/>
                <w:sz w:val="26"/>
                <w:szCs w:val="26"/>
              </w:rPr>
              <w:t>Cập nhật mã giảm giá</w:t>
            </w:r>
          </w:p>
        </w:tc>
      </w:tr>
      <w:tr w:rsidR="001E3821" w:rsidRPr="009B706A" w14:paraId="77355497" w14:textId="77777777" w:rsidTr="00935B30">
        <w:tc>
          <w:tcPr>
            <w:tcW w:w="2236" w:type="pct"/>
            <w:gridSpan w:val="2"/>
            <w:shd w:val="clear" w:color="auto" w:fill="CCFF66"/>
          </w:tcPr>
          <w:p w14:paraId="7A1A4980" w14:textId="77777777" w:rsidR="001E3821" w:rsidRPr="00E478C5" w:rsidRDefault="001E3821" w:rsidP="0049382E">
            <w:pPr>
              <w:jc w:val="both"/>
              <w:rPr>
                <w:rFonts w:asciiTheme="majorHAnsi" w:hAnsiTheme="majorHAnsi" w:cstheme="majorHAnsi"/>
                <w:b/>
                <w:sz w:val="26"/>
                <w:szCs w:val="26"/>
              </w:rPr>
            </w:pPr>
            <w:r w:rsidRPr="00E478C5">
              <w:rPr>
                <w:rFonts w:asciiTheme="majorHAnsi" w:hAnsiTheme="majorHAnsi" w:cstheme="majorHAnsi"/>
                <w:b/>
                <w:color w:val="000000" w:themeColor="text1"/>
                <w:sz w:val="26"/>
                <w:szCs w:val="26"/>
              </w:rPr>
              <w:t>Mô tả</w:t>
            </w:r>
          </w:p>
        </w:tc>
        <w:tc>
          <w:tcPr>
            <w:tcW w:w="2764" w:type="pct"/>
            <w:gridSpan w:val="2"/>
          </w:tcPr>
          <w:p w14:paraId="5D829FB2" w14:textId="4D8A6DD5" w:rsidR="001E3821" w:rsidRPr="009B706A" w:rsidRDefault="001E3821" w:rsidP="0049382E">
            <w:pPr>
              <w:jc w:val="both"/>
              <w:rPr>
                <w:rFonts w:asciiTheme="majorHAnsi" w:hAnsiTheme="majorHAnsi" w:cstheme="majorHAnsi"/>
                <w:bCs/>
                <w:sz w:val="26"/>
                <w:szCs w:val="26"/>
              </w:rPr>
            </w:pPr>
            <w:r w:rsidRPr="009B706A">
              <w:rPr>
                <w:rFonts w:asciiTheme="majorHAnsi" w:hAnsiTheme="majorHAnsi" w:cstheme="majorHAnsi"/>
                <w:bCs/>
                <w:sz w:val="26"/>
                <w:szCs w:val="26"/>
              </w:rPr>
              <w:t>Người dùng có thể cập nhật các thông tin của mã giảm giá đã có sẵn, bao gồm mã giảm giá, giá trị phần trăm giảm, và trạng thái.</w:t>
            </w:r>
          </w:p>
        </w:tc>
      </w:tr>
      <w:tr w:rsidR="001E3821" w:rsidRPr="009B706A" w14:paraId="551B90DF" w14:textId="77777777" w:rsidTr="00935B30">
        <w:tc>
          <w:tcPr>
            <w:tcW w:w="2236" w:type="pct"/>
            <w:gridSpan w:val="2"/>
            <w:shd w:val="clear" w:color="auto" w:fill="CCFF66"/>
          </w:tcPr>
          <w:p w14:paraId="53FB1865" w14:textId="77777777" w:rsidR="001E3821" w:rsidRPr="00E478C5" w:rsidRDefault="001E3821" w:rsidP="0049382E">
            <w:pPr>
              <w:jc w:val="both"/>
              <w:rPr>
                <w:rFonts w:asciiTheme="majorHAnsi" w:hAnsiTheme="majorHAnsi" w:cstheme="majorHAnsi"/>
                <w:b/>
                <w:sz w:val="26"/>
                <w:szCs w:val="26"/>
              </w:rPr>
            </w:pPr>
            <w:r w:rsidRPr="00E478C5">
              <w:rPr>
                <w:rFonts w:asciiTheme="majorHAnsi" w:hAnsiTheme="majorHAnsi" w:cstheme="majorHAnsi"/>
                <w:b/>
                <w:color w:val="000000" w:themeColor="text1"/>
                <w:sz w:val="26"/>
                <w:szCs w:val="26"/>
              </w:rPr>
              <w:t>Hiển thị truy cập</w:t>
            </w:r>
          </w:p>
        </w:tc>
        <w:tc>
          <w:tcPr>
            <w:tcW w:w="2764" w:type="pct"/>
            <w:gridSpan w:val="2"/>
          </w:tcPr>
          <w:p w14:paraId="62E3B820" w14:textId="7FFCF9C7" w:rsidR="001E3821" w:rsidRPr="009B706A" w:rsidRDefault="001E3821" w:rsidP="0049382E">
            <w:pPr>
              <w:jc w:val="both"/>
              <w:rPr>
                <w:rFonts w:asciiTheme="majorHAnsi" w:hAnsiTheme="majorHAnsi" w:cstheme="majorHAnsi"/>
                <w:bCs/>
                <w:sz w:val="26"/>
                <w:szCs w:val="26"/>
              </w:rPr>
            </w:pPr>
            <w:r w:rsidRPr="009B706A">
              <w:rPr>
                <w:rFonts w:asciiTheme="majorHAnsi" w:hAnsiTheme="majorHAnsi" w:cstheme="majorHAnsi"/>
                <w:bCs/>
                <w:sz w:val="26"/>
                <w:szCs w:val="26"/>
              </w:rPr>
              <w:t>Người dùng có thể truy cập giao diện này thông qua mục "Chỉnh sửa khuyến mãi" trong phần quản lý khuyến mãi. Chỉ các nhân viên có quyền quản lý khuyến mãi mới có thể cập nhật mã giảm giá.</w:t>
            </w:r>
          </w:p>
        </w:tc>
      </w:tr>
      <w:tr w:rsidR="001E3821" w:rsidRPr="009B706A" w14:paraId="74110BFC" w14:textId="77777777" w:rsidTr="00935B30">
        <w:tc>
          <w:tcPr>
            <w:tcW w:w="5000" w:type="pct"/>
            <w:gridSpan w:val="4"/>
            <w:shd w:val="clear" w:color="auto" w:fill="CCFF66"/>
          </w:tcPr>
          <w:p w14:paraId="1D918E69" w14:textId="77777777" w:rsidR="001E3821" w:rsidRPr="00E478C5" w:rsidRDefault="001E3821" w:rsidP="00E478C5">
            <w:pPr>
              <w:jc w:val="center"/>
              <w:rPr>
                <w:rFonts w:asciiTheme="majorHAnsi" w:hAnsiTheme="majorHAnsi" w:cstheme="majorHAnsi"/>
                <w:b/>
                <w:sz w:val="26"/>
                <w:szCs w:val="26"/>
              </w:rPr>
            </w:pPr>
            <w:r w:rsidRPr="00E478C5">
              <w:rPr>
                <w:rFonts w:asciiTheme="majorHAnsi" w:hAnsiTheme="majorHAnsi" w:cstheme="majorHAnsi"/>
                <w:b/>
                <w:color w:val="000000" w:themeColor="text1"/>
                <w:sz w:val="26"/>
                <w:szCs w:val="26"/>
              </w:rPr>
              <w:t>Nội dung hiển thị</w:t>
            </w:r>
          </w:p>
        </w:tc>
      </w:tr>
      <w:tr w:rsidR="001E3821" w:rsidRPr="009B706A" w14:paraId="0F973433" w14:textId="77777777" w:rsidTr="00935B30">
        <w:tc>
          <w:tcPr>
            <w:tcW w:w="1118" w:type="pct"/>
            <w:shd w:val="clear" w:color="auto" w:fill="CCFF66"/>
          </w:tcPr>
          <w:p w14:paraId="4D05CB71" w14:textId="77777777" w:rsidR="001E3821" w:rsidRPr="00E478C5" w:rsidRDefault="001E3821" w:rsidP="00E478C5">
            <w:pPr>
              <w:jc w:val="center"/>
              <w:rPr>
                <w:rFonts w:asciiTheme="majorHAnsi" w:hAnsiTheme="majorHAnsi" w:cstheme="majorHAnsi"/>
                <w:b/>
                <w:sz w:val="26"/>
                <w:szCs w:val="26"/>
              </w:rPr>
            </w:pPr>
            <w:r w:rsidRPr="00E478C5">
              <w:rPr>
                <w:rFonts w:asciiTheme="majorHAnsi" w:hAnsiTheme="majorHAnsi" w:cstheme="majorHAnsi"/>
                <w:b/>
                <w:color w:val="000000" w:themeColor="text1"/>
                <w:sz w:val="26"/>
                <w:szCs w:val="26"/>
              </w:rPr>
              <w:t>Mục</w:t>
            </w:r>
          </w:p>
        </w:tc>
        <w:tc>
          <w:tcPr>
            <w:tcW w:w="1118" w:type="pct"/>
            <w:shd w:val="clear" w:color="auto" w:fill="CCFF66"/>
          </w:tcPr>
          <w:p w14:paraId="725A827E" w14:textId="77777777" w:rsidR="001E3821" w:rsidRPr="00E478C5" w:rsidRDefault="001E3821" w:rsidP="00E478C5">
            <w:pPr>
              <w:jc w:val="center"/>
              <w:rPr>
                <w:rFonts w:asciiTheme="majorHAnsi" w:hAnsiTheme="majorHAnsi" w:cstheme="majorHAnsi"/>
                <w:b/>
                <w:sz w:val="26"/>
                <w:szCs w:val="26"/>
              </w:rPr>
            </w:pPr>
            <w:r w:rsidRPr="00E478C5">
              <w:rPr>
                <w:rFonts w:asciiTheme="majorHAnsi" w:hAnsiTheme="majorHAnsi" w:cstheme="majorHAnsi"/>
                <w:b/>
                <w:color w:val="000000" w:themeColor="text1"/>
                <w:sz w:val="26"/>
                <w:szCs w:val="26"/>
              </w:rPr>
              <w:t>Loại</w:t>
            </w:r>
          </w:p>
        </w:tc>
        <w:tc>
          <w:tcPr>
            <w:tcW w:w="1118" w:type="pct"/>
            <w:shd w:val="clear" w:color="auto" w:fill="CCFF66"/>
          </w:tcPr>
          <w:p w14:paraId="154D10D0" w14:textId="77777777" w:rsidR="001E3821" w:rsidRPr="00E478C5" w:rsidRDefault="001E3821" w:rsidP="00E478C5">
            <w:pPr>
              <w:jc w:val="center"/>
              <w:rPr>
                <w:rFonts w:asciiTheme="majorHAnsi" w:hAnsiTheme="majorHAnsi" w:cstheme="majorHAnsi"/>
                <w:b/>
                <w:sz w:val="26"/>
                <w:szCs w:val="26"/>
              </w:rPr>
            </w:pPr>
            <w:r w:rsidRPr="00E478C5">
              <w:rPr>
                <w:rFonts w:asciiTheme="majorHAnsi" w:hAnsiTheme="majorHAnsi" w:cstheme="majorHAnsi"/>
                <w:b/>
                <w:color w:val="000000" w:themeColor="text1"/>
                <w:sz w:val="26"/>
                <w:szCs w:val="26"/>
              </w:rPr>
              <w:t>Dữ liệu</w:t>
            </w:r>
          </w:p>
        </w:tc>
        <w:tc>
          <w:tcPr>
            <w:tcW w:w="1646" w:type="pct"/>
            <w:shd w:val="clear" w:color="auto" w:fill="CCFF66"/>
          </w:tcPr>
          <w:p w14:paraId="488ACAE9" w14:textId="77777777" w:rsidR="001E3821" w:rsidRPr="00E478C5" w:rsidRDefault="001E3821" w:rsidP="00E478C5">
            <w:pPr>
              <w:jc w:val="center"/>
              <w:rPr>
                <w:rFonts w:asciiTheme="majorHAnsi" w:hAnsiTheme="majorHAnsi" w:cstheme="majorHAnsi"/>
                <w:b/>
                <w:sz w:val="26"/>
                <w:szCs w:val="26"/>
              </w:rPr>
            </w:pPr>
            <w:r w:rsidRPr="00E478C5">
              <w:rPr>
                <w:rFonts w:asciiTheme="majorHAnsi" w:hAnsiTheme="majorHAnsi" w:cstheme="majorHAnsi"/>
                <w:b/>
                <w:color w:val="000000" w:themeColor="text1"/>
                <w:sz w:val="26"/>
                <w:szCs w:val="26"/>
              </w:rPr>
              <w:t>Mô tả</w:t>
            </w:r>
          </w:p>
        </w:tc>
      </w:tr>
      <w:tr w:rsidR="001E3821" w:rsidRPr="009B706A" w14:paraId="31EF79AE" w14:textId="77777777" w:rsidTr="00935B30">
        <w:tc>
          <w:tcPr>
            <w:tcW w:w="1118" w:type="pct"/>
            <w:shd w:val="clear" w:color="auto" w:fill="auto"/>
          </w:tcPr>
          <w:p w14:paraId="36BA3D0E" w14:textId="674D7627" w:rsidR="001E3821" w:rsidRPr="009B706A" w:rsidRDefault="001E3821"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lastRenderedPageBreak/>
              <w:t>Code</w:t>
            </w:r>
          </w:p>
        </w:tc>
        <w:tc>
          <w:tcPr>
            <w:tcW w:w="1118" w:type="pct"/>
            <w:shd w:val="clear" w:color="auto" w:fill="auto"/>
          </w:tcPr>
          <w:p w14:paraId="21C5023A" w14:textId="21BAA597" w:rsidR="001E3821" w:rsidRPr="009B706A" w:rsidRDefault="001E3821"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Text</w:t>
            </w:r>
          </w:p>
        </w:tc>
        <w:tc>
          <w:tcPr>
            <w:tcW w:w="1118" w:type="pct"/>
            <w:shd w:val="clear" w:color="auto" w:fill="auto"/>
          </w:tcPr>
          <w:p w14:paraId="1DF33121" w14:textId="106F4928" w:rsidR="001E3821" w:rsidRPr="009B706A" w:rsidRDefault="001E3821"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Mã giảm giá</w:t>
            </w:r>
          </w:p>
        </w:tc>
        <w:tc>
          <w:tcPr>
            <w:tcW w:w="1646" w:type="pct"/>
            <w:shd w:val="clear" w:color="auto" w:fill="auto"/>
          </w:tcPr>
          <w:p w14:paraId="15B09276" w14:textId="185638F5" w:rsidR="001E3821" w:rsidRPr="009B706A" w:rsidRDefault="001E3821"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Mã giảm giá là mã mà người dùng nhập để áp dụng giảm giá.</w:t>
            </w:r>
          </w:p>
        </w:tc>
      </w:tr>
      <w:tr w:rsidR="001E3821" w:rsidRPr="009B706A" w14:paraId="3785D728" w14:textId="77777777" w:rsidTr="00935B30">
        <w:tc>
          <w:tcPr>
            <w:tcW w:w="1118" w:type="pct"/>
            <w:shd w:val="clear" w:color="auto" w:fill="auto"/>
          </w:tcPr>
          <w:p w14:paraId="724FA63A" w14:textId="240FCB11" w:rsidR="001E3821" w:rsidRPr="009B706A" w:rsidRDefault="001E3821"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Value (%)</w:t>
            </w:r>
          </w:p>
        </w:tc>
        <w:tc>
          <w:tcPr>
            <w:tcW w:w="1118" w:type="pct"/>
            <w:shd w:val="clear" w:color="auto" w:fill="auto"/>
          </w:tcPr>
          <w:p w14:paraId="74A8E75E" w14:textId="0CEE106A" w:rsidR="001E3821" w:rsidRPr="009B706A" w:rsidRDefault="001E3821"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Number</w:t>
            </w:r>
          </w:p>
        </w:tc>
        <w:tc>
          <w:tcPr>
            <w:tcW w:w="1118" w:type="pct"/>
            <w:shd w:val="clear" w:color="auto" w:fill="auto"/>
          </w:tcPr>
          <w:p w14:paraId="0EC0FB5C" w14:textId="23F85FB1" w:rsidR="001E3821" w:rsidRPr="009B706A" w:rsidRDefault="001E3821"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Phần trăm giảm giá</w:t>
            </w:r>
          </w:p>
        </w:tc>
        <w:tc>
          <w:tcPr>
            <w:tcW w:w="1646" w:type="pct"/>
            <w:shd w:val="clear" w:color="auto" w:fill="auto"/>
          </w:tcPr>
          <w:p w14:paraId="1C77B5CA" w14:textId="0A7BD116" w:rsidR="001E3821" w:rsidRPr="009B706A" w:rsidRDefault="001E3821"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Giá trị phần trăm của mã giảm giá, dùng để giảm giá sản phẩm.</w:t>
            </w:r>
          </w:p>
        </w:tc>
      </w:tr>
      <w:tr w:rsidR="001E3821" w:rsidRPr="009B706A" w14:paraId="602FB1B8" w14:textId="77777777" w:rsidTr="00935B30">
        <w:tc>
          <w:tcPr>
            <w:tcW w:w="1118" w:type="pct"/>
            <w:shd w:val="clear" w:color="auto" w:fill="auto"/>
          </w:tcPr>
          <w:p w14:paraId="3C5EC63F" w14:textId="4B10ECEB" w:rsidR="001E3821" w:rsidRPr="009B706A" w:rsidRDefault="001E3821"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Status</w:t>
            </w:r>
          </w:p>
        </w:tc>
        <w:tc>
          <w:tcPr>
            <w:tcW w:w="1118" w:type="pct"/>
            <w:shd w:val="clear" w:color="auto" w:fill="auto"/>
          </w:tcPr>
          <w:p w14:paraId="1AE82ADE" w14:textId="635DC87D" w:rsidR="001E3821" w:rsidRPr="009B706A" w:rsidRDefault="001E3821"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Text</w:t>
            </w:r>
          </w:p>
        </w:tc>
        <w:tc>
          <w:tcPr>
            <w:tcW w:w="1118" w:type="pct"/>
            <w:shd w:val="clear" w:color="auto" w:fill="auto"/>
          </w:tcPr>
          <w:p w14:paraId="57C1412B" w14:textId="1FE14A70" w:rsidR="001E3821" w:rsidRPr="009B706A" w:rsidRDefault="001E3821"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Trạng thái</w:t>
            </w:r>
          </w:p>
        </w:tc>
        <w:tc>
          <w:tcPr>
            <w:tcW w:w="1646" w:type="pct"/>
            <w:shd w:val="clear" w:color="auto" w:fill="auto"/>
          </w:tcPr>
          <w:p w14:paraId="2BEDE324" w14:textId="20F17B2A" w:rsidR="001E3821" w:rsidRPr="009B706A" w:rsidRDefault="001E3821"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Trạng thái của mã giảm giá, có thể là "Đang hoạt động" hoặc "Ngừng".</w:t>
            </w:r>
          </w:p>
        </w:tc>
      </w:tr>
      <w:tr w:rsidR="001E3821" w:rsidRPr="009B706A" w14:paraId="086B3682" w14:textId="77777777" w:rsidTr="00935B30">
        <w:tc>
          <w:tcPr>
            <w:tcW w:w="5000" w:type="pct"/>
            <w:gridSpan w:val="4"/>
            <w:shd w:val="clear" w:color="auto" w:fill="CCFF66"/>
          </w:tcPr>
          <w:p w14:paraId="4B1BE69F" w14:textId="77777777" w:rsidR="001E3821" w:rsidRPr="00E478C5" w:rsidRDefault="001E3821" w:rsidP="00E478C5">
            <w:pPr>
              <w:jc w:val="center"/>
              <w:rPr>
                <w:rFonts w:asciiTheme="majorHAnsi" w:hAnsiTheme="majorHAnsi" w:cstheme="majorHAnsi"/>
                <w:b/>
                <w:sz w:val="26"/>
                <w:szCs w:val="26"/>
              </w:rPr>
            </w:pPr>
            <w:r w:rsidRPr="00E478C5">
              <w:rPr>
                <w:rFonts w:asciiTheme="majorHAnsi" w:hAnsiTheme="majorHAnsi" w:cstheme="majorHAnsi"/>
                <w:b/>
                <w:color w:val="000000" w:themeColor="text1"/>
                <w:sz w:val="26"/>
                <w:szCs w:val="26"/>
              </w:rPr>
              <w:t>Nội dung hiển thị</w:t>
            </w:r>
          </w:p>
        </w:tc>
      </w:tr>
      <w:tr w:rsidR="001E3821" w:rsidRPr="009B706A" w14:paraId="49E974F0" w14:textId="77777777" w:rsidTr="00935B30">
        <w:tc>
          <w:tcPr>
            <w:tcW w:w="1118" w:type="pct"/>
            <w:shd w:val="clear" w:color="auto" w:fill="CCFF66"/>
          </w:tcPr>
          <w:p w14:paraId="1416DD6A" w14:textId="77777777" w:rsidR="001E3821" w:rsidRPr="00E478C5" w:rsidRDefault="001E3821" w:rsidP="00E478C5">
            <w:pPr>
              <w:jc w:val="center"/>
              <w:rPr>
                <w:rFonts w:asciiTheme="majorHAnsi" w:hAnsiTheme="majorHAnsi" w:cstheme="majorHAnsi"/>
                <w:b/>
                <w:sz w:val="26"/>
                <w:szCs w:val="26"/>
                <w:lang w:val="vi-VN"/>
              </w:rPr>
            </w:pPr>
            <w:r w:rsidRPr="00E478C5">
              <w:rPr>
                <w:rFonts w:asciiTheme="majorHAnsi" w:hAnsiTheme="majorHAnsi" w:cstheme="majorHAnsi"/>
                <w:b/>
                <w:color w:val="000000" w:themeColor="text1"/>
                <w:sz w:val="26"/>
                <w:szCs w:val="26"/>
              </w:rPr>
              <w:t>Tên hành động</w:t>
            </w:r>
          </w:p>
        </w:tc>
        <w:tc>
          <w:tcPr>
            <w:tcW w:w="1118" w:type="pct"/>
            <w:shd w:val="clear" w:color="auto" w:fill="CCFF66"/>
          </w:tcPr>
          <w:p w14:paraId="4C38EA39" w14:textId="77777777" w:rsidR="001E3821" w:rsidRPr="00E478C5" w:rsidRDefault="001E3821" w:rsidP="00E478C5">
            <w:pPr>
              <w:jc w:val="center"/>
              <w:rPr>
                <w:rFonts w:asciiTheme="majorHAnsi" w:hAnsiTheme="majorHAnsi" w:cstheme="majorHAnsi"/>
                <w:b/>
                <w:sz w:val="26"/>
                <w:szCs w:val="26"/>
                <w:lang w:val="vi-VN"/>
              </w:rPr>
            </w:pPr>
            <w:r w:rsidRPr="00E478C5">
              <w:rPr>
                <w:rFonts w:asciiTheme="majorHAnsi" w:hAnsiTheme="majorHAnsi" w:cstheme="majorHAnsi"/>
                <w:b/>
                <w:color w:val="000000" w:themeColor="text1"/>
                <w:sz w:val="26"/>
                <w:szCs w:val="26"/>
              </w:rPr>
              <w:t>Mô tả</w:t>
            </w:r>
          </w:p>
        </w:tc>
        <w:tc>
          <w:tcPr>
            <w:tcW w:w="1118" w:type="pct"/>
            <w:shd w:val="clear" w:color="auto" w:fill="CCFF66"/>
          </w:tcPr>
          <w:p w14:paraId="3E7E67D2" w14:textId="77777777" w:rsidR="001E3821" w:rsidRPr="00E478C5" w:rsidRDefault="001E3821" w:rsidP="00E478C5">
            <w:pPr>
              <w:jc w:val="center"/>
              <w:rPr>
                <w:rFonts w:asciiTheme="majorHAnsi" w:hAnsiTheme="majorHAnsi" w:cstheme="majorHAnsi"/>
                <w:b/>
                <w:sz w:val="26"/>
                <w:szCs w:val="26"/>
                <w:lang w:val="vi-VN"/>
              </w:rPr>
            </w:pPr>
            <w:r w:rsidRPr="00E478C5">
              <w:rPr>
                <w:rFonts w:asciiTheme="majorHAnsi" w:hAnsiTheme="majorHAnsi" w:cstheme="majorHAnsi"/>
                <w:b/>
                <w:color w:val="000000" w:themeColor="text1"/>
                <w:sz w:val="26"/>
                <w:szCs w:val="26"/>
              </w:rPr>
              <w:t>Thành công</w:t>
            </w:r>
          </w:p>
        </w:tc>
        <w:tc>
          <w:tcPr>
            <w:tcW w:w="1646" w:type="pct"/>
            <w:shd w:val="clear" w:color="auto" w:fill="CCFF66"/>
          </w:tcPr>
          <w:p w14:paraId="1261B856" w14:textId="77777777" w:rsidR="001E3821" w:rsidRPr="00E478C5" w:rsidRDefault="001E3821" w:rsidP="00E478C5">
            <w:pPr>
              <w:jc w:val="center"/>
              <w:rPr>
                <w:rFonts w:asciiTheme="majorHAnsi" w:hAnsiTheme="majorHAnsi" w:cstheme="majorHAnsi"/>
                <w:b/>
                <w:sz w:val="26"/>
                <w:szCs w:val="26"/>
                <w:lang w:val="vi-VN"/>
              </w:rPr>
            </w:pPr>
            <w:r w:rsidRPr="00E478C5">
              <w:rPr>
                <w:rFonts w:asciiTheme="majorHAnsi" w:hAnsiTheme="majorHAnsi" w:cstheme="majorHAnsi"/>
                <w:b/>
                <w:color w:val="000000" w:themeColor="text1"/>
                <w:sz w:val="26"/>
                <w:szCs w:val="26"/>
              </w:rPr>
              <w:t>Không thành công</w:t>
            </w:r>
          </w:p>
        </w:tc>
      </w:tr>
      <w:tr w:rsidR="001E3821" w:rsidRPr="009B706A" w14:paraId="29FE4696" w14:textId="77777777" w:rsidTr="00935B30">
        <w:tc>
          <w:tcPr>
            <w:tcW w:w="1118" w:type="pct"/>
          </w:tcPr>
          <w:p w14:paraId="1C37EFC9" w14:textId="7A40AA82" w:rsidR="001E3821" w:rsidRPr="009B706A" w:rsidRDefault="001E3821"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Cập nhập</w:t>
            </w:r>
          </w:p>
        </w:tc>
        <w:tc>
          <w:tcPr>
            <w:tcW w:w="1118" w:type="pct"/>
          </w:tcPr>
          <w:p w14:paraId="28F6A845" w14:textId="0168B2FA" w:rsidR="001E3821" w:rsidRPr="009B706A" w:rsidRDefault="001E3821"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Người dùng Cập nhập chỉnh sửa mã giảm giá cũ</w:t>
            </w:r>
          </w:p>
        </w:tc>
        <w:tc>
          <w:tcPr>
            <w:tcW w:w="1118" w:type="pct"/>
          </w:tcPr>
          <w:p w14:paraId="19A22607" w14:textId="36A8DD43" w:rsidR="001E3821" w:rsidRPr="009B706A" w:rsidRDefault="001E3821"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Thành công khi mã giảm giá được sửa và lưu vào hệ thống.</w:t>
            </w:r>
          </w:p>
        </w:tc>
        <w:tc>
          <w:tcPr>
            <w:tcW w:w="1646" w:type="pct"/>
          </w:tcPr>
          <w:p w14:paraId="7C998E8A" w14:textId="04569467" w:rsidR="001E3821" w:rsidRPr="009B706A" w:rsidRDefault="001E3821"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Không thành công nếu thiếu thông tin bắt buộc hoặc có lỗi hệ thống.</w:t>
            </w:r>
          </w:p>
        </w:tc>
      </w:tr>
      <w:tr w:rsidR="001E3821" w:rsidRPr="009B706A" w14:paraId="257DC9A3" w14:textId="77777777" w:rsidTr="00935B30">
        <w:tc>
          <w:tcPr>
            <w:tcW w:w="1118" w:type="pct"/>
          </w:tcPr>
          <w:p w14:paraId="3E6D09CC" w14:textId="0887D79D" w:rsidR="001E3821" w:rsidRPr="009B706A" w:rsidRDefault="001E3821"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Hủy</w:t>
            </w:r>
          </w:p>
        </w:tc>
        <w:tc>
          <w:tcPr>
            <w:tcW w:w="1118" w:type="pct"/>
          </w:tcPr>
          <w:p w14:paraId="781D99DE" w14:textId="5E674B3F" w:rsidR="001E3821" w:rsidRPr="009B706A" w:rsidRDefault="001E3821"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Hủy bỏ thao tác và không lưu thay đổi</w:t>
            </w:r>
          </w:p>
        </w:tc>
        <w:tc>
          <w:tcPr>
            <w:tcW w:w="1118" w:type="pct"/>
          </w:tcPr>
          <w:p w14:paraId="22A4D3C9" w14:textId="3BBE85FB" w:rsidR="001E3821" w:rsidRPr="009B706A" w:rsidRDefault="001E3821"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Quay lại giao diện quản lý mã giảm giá mà không thay đổi gì.</w:t>
            </w:r>
          </w:p>
        </w:tc>
        <w:tc>
          <w:tcPr>
            <w:tcW w:w="1646" w:type="pct"/>
          </w:tcPr>
          <w:p w14:paraId="285D7C7F" w14:textId="1726BCB6" w:rsidR="001E3821" w:rsidRPr="009B706A" w:rsidRDefault="001E3821"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Không thể hủy nếu không có thay đổi nào được thực hiện.</w:t>
            </w:r>
          </w:p>
        </w:tc>
      </w:tr>
    </w:tbl>
    <w:p w14:paraId="3E79BAD2" w14:textId="77777777" w:rsidR="001E3821" w:rsidRPr="00E478C5" w:rsidRDefault="001E3821" w:rsidP="0049382E">
      <w:pPr>
        <w:pStyle w:val="oancuaDanhsach"/>
        <w:spacing w:before="120" w:after="120"/>
        <w:ind w:left="0"/>
        <w:jc w:val="both"/>
        <w:rPr>
          <w:rFonts w:asciiTheme="majorHAnsi" w:hAnsiTheme="majorHAnsi" w:cstheme="majorHAnsi"/>
          <w:b/>
          <w:bCs/>
          <w:color w:val="000000"/>
          <w:szCs w:val="26"/>
          <w:lang w:val="vi-VN"/>
        </w:rPr>
      </w:pPr>
    </w:p>
    <w:p w14:paraId="0F8EAF05" w14:textId="77777777" w:rsidR="001E3821" w:rsidRPr="009B706A" w:rsidRDefault="00862DF7" w:rsidP="0049382E">
      <w:pPr>
        <w:pStyle w:val="u2"/>
        <w:jc w:val="both"/>
        <w:rPr>
          <w:rFonts w:asciiTheme="majorHAnsi" w:hAnsiTheme="majorHAnsi" w:cstheme="majorHAnsi"/>
          <w:bCs/>
        </w:rPr>
      </w:pPr>
      <w:bookmarkStart w:id="78" w:name="_Toc198617501"/>
      <w:r w:rsidRPr="009B706A">
        <w:rPr>
          <w:rFonts w:asciiTheme="majorHAnsi" w:hAnsiTheme="majorHAnsi" w:cstheme="majorHAnsi"/>
          <w:bCs/>
        </w:rPr>
        <w:t>UI-4</w:t>
      </w:r>
      <w:r w:rsidR="00054E3A" w:rsidRPr="009B706A">
        <w:rPr>
          <w:rFonts w:asciiTheme="majorHAnsi" w:hAnsiTheme="majorHAnsi" w:cstheme="majorHAnsi"/>
          <w:bCs/>
        </w:rPr>
        <w:t>7</w:t>
      </w:r>
      <w:r w:rsidRPr="009B706A">
        <w:rPr>
          <w:rFonts w:asciiTheme="majorHAnsi" w:hAnsiTheme="majorHAnsi" w:cstheme="majorHAnsi"/>
          <w:bCs/>
        </w:rPr>
        <w:t xml:space="preserve"> Giao diện Danh Sách Phản Hồi</w:t>
      </w:r>
      <w:r w:rsidR="001E3821" w:rsidRPr="009B706A">
        <w:rPr>
          <w:rFonts w:asciiTheme="majorHAnsi" w:hAnsiTheme="majorHAnsi" w:cstheme="majorHAnsi"/>
          <w:bCs/>
        </w:rPr>
        <w:t>.</w:t>
      </w:r>
      <w:bookmarkEnd w:id="78"/>
    </w:p>
    <w:p w14:paraId="7C273935" w14:textId="19774494" w:rsidR="00F25B2E" w:rsidRPr="009B706A" w:rsidRDefault="00F25B2E" w:rsidP="0049382E">
      <w:pPr>
        <w:jc w:val="both"/>
        <w:rPr>
          <w:rFonts w:asciiTheme="majorHAnsi" w:hAnsiTheme="majorHAnsi" w:cstheme="majorHAnsi"/>
          <w:b/>
          <w:bCs/>
          <w:sz w:val="26"/>
          <w:szCs w:val="26"/>
        </w:rPr>
      </w:pPr>
      <w:r w:rsidRPr="009B706A">
        <w:rPr>
          <w:rFonts w:asciiTheme="majorHAnsi" w:hAnsiTheme="majorHAnsi" w:cstheme="majorHAnsi"/>
          <w:b/>
          <w:bCs/>
          <w:noProof/>
          <w:sz w:val="26"/>
          <w:szCs w:val="26"/>
        </w:rPr>
        <w:drawing>
          <wp:inline distT="0" distB="0" distL="0" distR="0" wp14:anchorId="57E5E116" wp14:editId="28AC9202">
            <wp:extent cx="5734050" cy="2684780"/>
            <wp:effectExtent l="0" t="0" r="0" b="1270"/>
            <wp:docPr id="6787411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741164" name="Picture 1" descr="A screenshot of a computer&#10;&#10;AI-generated content may be incorrect."/>
                    <pic:cNvPicPr/>
                  </pic:nvPicPr>
                  <pic:blipFill>
                    <a:blip r:embed="rId56"/>
                    <a:stretch>
                      <a:fillRect/>
                    </a:stretch>
                  </pic:blipFill>
                  <pic:spPr>
                    <a:xfrm>
                      <a:off x="0" y="0"/>
                      <a:ext cx="5734050" cy="2684780"/>
                    </a:xfrm>
                    <a:prstGeom prst="rect">
                      <a:avLst/>
                    </a:prstGeom>
                  </pic:spPr>
                </pic:pic>
              </a:graphicData>
            </a:graphic>
          </wp:inline>
        </w:drawing>
      </w:r>
    </w:p>
    <w:tbl>
      <w:tblPr>
        <w:tblStyle w:val="LiBang"/>
        <w:tblW w:w="5585" w:type="pct"/>
        <w:tblLook w:val="04A0" w:firstRow="1" w:lastRow="0" w:firstColumn="1" w:lastColumn="0" w:noHBand="0" w:noVBand="1"/>
      </w:tblPr>
      <w:tblGrid>
        <w:gridCol w:w="2252"/>
        <w:gridCol w:w="2253"/>
        <w:gridCol w:w="2253"/>
        <w:gridCol w:w="3317"/>
      </w:tblGrid>
      <w:tr w:rsidR="001E3821" w:rsidRPr="009B706A" w14:paraId="001F6D63" w14:textId="77777777" w:rsidTr="00935B30">
        <w:tc>
          <w:tcPr>
            <w:tcW w:w="2236" w:type="pct"/>
            <w:gridSpan w:val="2"/>
            <w:shd w:val="clear" w:color="auto" w:fill="CCFF66"/>
          </w:tcPr>
          <w:p w14:paraId="462CC7CA" w14:textId="77777777" w:rsidR="001E3821" w:rsidRPr="00E478C5" w:rsidRDefault="001E3821" w:rsidP="0049382E">
            <w:pPr>
              <w:jc w:val="both"/>
              <w:rPr>
                <w:rFonts w:asciiTheme="majorHAnsi" w:hAnsiTheme="majorHAnsi" w:cstheme="majorHAnsi"/>
                <w:b/>
                <w:sz w:val="26"/>
                <w:szCs w:val="26"/>
              </w:rPr>
            </w:pPr>
            <w:r w:rsidRPr="00E478C5">
              <w:rPr>
                <w:rFonts w:asciiTheme="majorHAnsi" w:hAnsiTheme="majorHAnsi" w:cstheme="majorHAnsi"/>
                <w:b/>
                <w:color w:val="000000" w:themeColor="text1"/>
                <w:sz w:val="26"/>
                <w:szCs w:val="26"/>
              </w:rPr>
              <w:t>Hiển thị</w:t>
            </w:r>
          </w:p>
        </w:tc>
        <w:tc>
          <w:tcPr>
            <w:tcW w:w="2764" w:type="pct"/>
            <w:gridSpan w:val="2"/>
          </w:tcPr>
          <w:p w14:paraId="3EF96188" w14:textId="4D368F86" w:rsidR="001E3821" w:rsidRPr="009B706A" w:rsidRDefault="001E3821" w:rsidP="0049382E">
            <w:pPr>
              <w:jc w:val="both"/>
              <w:rPr>
                <w:rFonts w:asciiTheme="majorHAnsi" w:hAnsiTheme="majorHAnsi" w:cstheme="majorHAnsi"/>
                <w:bCs/>
                <w:sz w:val="26"/>
                <w:szCs w:val="26"/>
              </w:rPr>
            </w:pPr>
            <w:r w:rsidRPr="009B706A">
              <w:rPr>
                <w:rFonts w:asciiTheme="majorHAnsi" w:hAnsiTheme="majorHAnsi" w:cstheme="majorHAnsi"/>
                <w:bCs/>
                <w:sz w:val="26"/>
                <w:szCs w:val="26"/>
              </w:rPr>
              <w:t>Xem Phản Hồi</w:t>
            </w:r>
          </w:p>
        </w:tc>
      </w:tr>
      <w:tr w:rsidR="001E3821" w:rsidRPr="009B706A" w14:paraId="1E6F6DD1" w14:textId="77777777" w:rsidTr="00935B30">
        <w:tc>
          <w:tcPr>
            <w:tcW w:w="2236" w:type="pct"/>
            <w:gridSpan w:val="2"/>
            <w:shd w:val="clear" w:color="auto" w:fill="CCFF66"/>
          </w:tcPr>
          <w:p w14:paraId="50B40D4F" w14:textId="77777777" w:rsidR="001E3821" w:rsidRPr="00E478C5" w:rsidRDefault="001E3821" w:rsidP="0049382E">
            <w:pPr>
              <w:jc w:val="both"/>
              <w:rPr>
                <w:rFonts w:asciiTheme="majorHAnsi" w:hAnsiTheme="majorHAnsi" w:cstheme="majorHAnsi"/>
                <w:b/>
                <w:sz w:val="26"/>
                <w:szCs w:val="26"/>
              </w:rPr>
            </w:pPr>
            <w:r w:rsidRPr="00E478C5">
              <w:rPr>
                <w:rFonts w:asciiTheme="majorHAnsi" w:hAnsiTheme="majorHAnsi" w:cstheme="majorHAnsi"/>
                <w:b/>
                <w:color w:val="000000" w:themeColor="text1"/>
                <w:sz w:val="26"/>
                <w:szCs w:val="26"/>
              </w:rPr>
              <w:t>Mô tả</w:t>
            </w:r>
          </w:p>
        </w:tc>
        <w:tc>
          <w:tcPr>
            <w:tcW w:w="2764" w:type="pct"/>
            <w:gridSpan w:val="2"/>
          </w:tcPr>
          <w:p w14:paraId="266F7F32" w14:textId="2A5FB363" w:rsidR="001E3821" w:rsidRPr="009B706A" w:rsidRDefault="001E3821" w:rsidP="0049382E">
            <w:pPr>
              <w:jc w:val="both"/>
              <w:rPr>
                <w:rFonts w:asciiTheme="majorHAnsi" w:hAnsiTheme="majorHAnsi" w:cstheme="majorHAnsi"/>
                <w:bCs/>
                <w:sz w:val="26"/>
                <w:szCs w:val="26"/>
              </w:rPr>
            </w:pPr>
            <w:r w:rsidRPr="009B706A">
              <w:rPr>
                <w:rFonts w:asciiTheme="majorHAnsi" w:hAnsiTheme="majorHAnsi" w:cstheme="majorHAnsi"/>
                <w:bCs/>
                <w:sz w:val="26"/>
                <w:szCs w:val="26"/>
              </w:rPr>
              <w:t>Giao diện này cho phép người dùng xem các phản hồi mà khách hàng đã để lại về sản phẩm hoặc dịch vụ. Các phản hồi này bao gồm thông tin đánh giá sao, tên người đánh giá, và nội dung phản hồi.</w:t>
            </w:r>
          </w:p>
        </w:tc>
      </w:tr>
      <w:tr w:rsidR="001E3821" w:rsidRPr="009B706A" w14:paraId="2FCF46EF" w14:textId="77777777" w:rsidTr="00935B30">
        <w:tc>
          <w:tcPr>
            <w:tcW w:w="2236" w:type="pct"/>
            <w:gridSpan w:val="2"/>
            <w:shd w:val="clear" w:color="auto" w:fill="CCFF66"/>
          </w:tcPr>
          <w:p w14:paraId="33D4BDCC" w14:textId="77777777" w:rsidR="001E3821" w:rsidRPr="00E478C5" w:rsidRDefault="001E3821" w:rsidP="0049382E">
            <w:pPr>
              <w:jc w:val="both"/>
              <w:rPr>
                <w:rFonts w:asciiTheme="majorHAnsi" w:hAnsiTheme="majorHAnsi" w:cstheme="majorHAnsi"/>
                <w:b/>
                <w:sz w:val="26"/>
                <w:szCs w:val="26"/>
              </w:rPr>
            </w:pPr>
            <w:r w:rsidRPr="00E478C5">
              <w:rPr>
                <w:rFonts w:asciiTheme="majorHAnsi" w:hAnsiTheme="majorHAnsi" w:cstheme="majorHAnsi"/>
                <w:b/>
                <w:color w:val="000000" w:themeColor="text1"/>
                <w:sz w:val="26"/>
                <w:szCs w:val="26"/>
              </w:rPr>
              <w:t>Hiển thị truy cập</w:t>
            </w:r>
          </w:p>
        </w:tc>
        <w:tc>
          <w:tcPr>
            <w:tcW w:w="2764" w:type="pct"/>
            <w:gridSpan w:val="2"/>
          </w:tcPr>
          <w:p w14:paraId="038210E8" w14:textId="4458F77C" w:rsidR="001E3821" w:rsidRPr="009B706A" w:rsidRDefault="001E3821" w:rsidP="0049382E">
            <w:pPr>
              <w:jc w:val="both"/>
              <w:rPr>
                <w:rFonts w:asciiTheme="majorHAnsi" w:hAnsiTheme="majorHAnsi" w:cstheme="majorHAnsi"/>
                <w:bCs/>
                <w:sz w:val="26"/>
                <w:szCs w:val="26"/>
              </w:rPr>
            </w:pPr>
            <w:r w:rsidRPr="009B706A">
              <w:rPr>
                <w:rFonts w:asciiTheme="majorHAnsi" w:hAnsiTheme="majorHAnsi" w:cstheme="majorHAnsi"/>
                <w:bCs/>
                <w:sz w:val="26"/>
                <w:szCs w:val="26"/>
              </w:rPr>
              <w:t>Người dùng có thể truy cập giao diện này thông qua mục "Quản lý phản hồi" trong phần quản lý. Chỉ các nhân viên có quyền quản lý phản hồi mới có thể xem thông tin này.</w:t>
            </w:r>
          </w:p>
        </w:tc>
      </w:tr>
      <w:tr w:rsidR="001E3821" w:rsidRPr="009B706A" w14:paraId="7E459165" w14:textId="77777777" w:rsidTr="00935B30">
        <w:tc>
          <w:tcPr>
            <w:tcW w:w="5000" w:type="pct"/>
            <w:gridSpan w:val="4"/>
            <w:shd w:val="clear" w:color="auto" w:fill="CCFF66"/>
          </w:tcPr>
          <w:p w14:paraId="3DE11092" w14:textId="77777777" w:rsidR="001E3821" w:rsidRPr="00E478C5" w:rsidRDefault="001E3821" w:rsidP="00E478C5">
            <w:pPr>
              <w:jc w:val="center"/>
              <w:rPr>
                <w:rFonts w:asciiTheme="majorHAnsi" w:hAnsiTheme="majorHAnsi" w:cstheme="majorHAnsi"/>
                <w:b/>
                <w:sz w:val="26"/>
                <w:szCs w:val="26"/>
              </w:rPr>
            </w:pPr>
            <w:r w:rsidRPr="00E478C5">
              <w:rPr>
                <w:rFonts w:asciiTheme="majorHAnsi" w:hAnsiTheme="majorHAnsi" w:cstheme="majorHAnsi"/>
                <w:b/>
                <w:color w:val="000000" w:themeColor="text1"/>
                <w:sz w:val="26"/>
                <w:szCs w:val="26"/>
              </w:rPr>
              <w:t>Nội dung hiển thị</w:t>
            </w:r>
          </w:p>
        </w:tc>
      </w:tr>
      <w:tr w:rsidR="001E3821" w:rsidRPr="009B706A" w14:paraId="79B5D05E" w14:textId="77777777" w:rsidTr="00935B30">
        <w:tc>
          <w:tcPr>
            <w:tcW w:w="1118" w:type="pct"/>
            <w:shd w:val="clear" w:color="auto" w:fill="CCFF66"/>
          </w:tcPr>
          <w:p w14:paraId="4DE7C029" w14:textId="77777777" w:rsidR="001E3821" w:rsidRPr="00E478C5" w:rsidRDefault="001E3821" w:rsidP="00E478C5">
            <w:pPr>
              <w:jc w:val="center"/>
              <w:rPr>
                <w:rFonts w:asciiTheme="majorHAnsi" w:hAnsiTheme="majorHAnsi" w:cstheme="majorHAnsi"/>
                <w:b/>
                <w:sz w:val="26"/>
                <w:szCs w:val="26"/>
              </w:rPr>
            </w:pPr>
            <w:r w:rsidRPr="00E478C5">
              <w:rPr>
                <w:rFonts w:asciiTheme="majorHAnsi" w:hAnsiTheme="majorHAnsi" w:cstheme="majorHAnsi"/>
                <w:b/>
                <w:color w:val="000000" w:themeColor="text1"/>
                <w:sz w:val="26"/>
                <w:szCs w:val="26"/>
              </w:rPr>
              <w:t>Mục</w:t>
            </w:r>
          </w:p>
        </w:tc>
        <w:tc>
          <w:tcPr>
            <w:tcW w:w="1118" w:type="pct"/>
            <w:shd w:val="clear" w:color="auto" w:fill="CCFF66"/>
          </w:tcPr>
          <w:p w14:paraId="4EC3B119" w14:textId="77777777" w:rsidR="001E3821" w:rsidRPr="00E478C5" w:rsidRDefault="001E3821" w:rsidP="00E478C5">
            <w:pPr>
              <w:jc w:val="center"/>
              <w:rPr>
                <w:rFonts w:asciiTheme="majorHAnsi" w:hAnsiTheme="majorHAnsi" w:cstheme="majorHAnsi"/>
                <w:b/>
                <w:sz w:val="26"/>
                <w:szCs w:val="26"/>
              </w:rPr>
            </w:pPr>
            <w:r w:rsidRPr="00E478C5">
              <w:rPr>
                <w:rFonts w:asciiTheme="majorHAnsi" w:hAnsiTheme="majorHAnsi" w:cstheme="majorHAnsi"/>
                <w:b/>
                <w:color w:val="000000" w:themeColor="text1"/>
                <w:sz w:val="26"/>
                <w:szCs w:val="26"/>
              </w:rPr>
              <w:t>Loại</w:t>
            </w:r>
          </w:p>
        </w:tc>
        <w:tc>
          <w:tcPr>
            <w:tcW w:w="1118" w:type="pct"/>
            <w:shd w:val="clear" w:color="auto" w:fill="CCFF66"/>
          </w:tcPr>
          <w:p w14:paraId="446DDB82" w14:textId="77777777" w:rsidR="001E3821" w:rsidRPr="00E478C5" w:rsidRDefault="001E3821" w:rsidP="00E478C5">
            <w:pPr>
              <w:jc w:val="center"/>
              <w:rPr>
                <w:rFonts w:asciiTheme="majorHAnsi" w:hAnsiTheme="majorHAnsi" w:cstheme="majorHAnsi"/>
                <w:b/>
                <w:sz w:val="26"/>
                <w:szCs w:val="26"/>
              </w:rPr>
            </w:pPr>
            <w:r w:rsidRPr="00E478C5">
              <w:rPr>
                <w:rFonts w:asciiTheme="majorHAnsi" w:hAnsiTheme="majorHAnsi" w:cstheme="majorHAnsi"/>
                <w:b/>
                <w:color w:val="000000" w:themeColor="text1"/>
                <w:sz w:val="26"/>
                <w:szCs w:val="26"/>
              </w:rPr>
              <w:t>Dữ liệu</w:t>
            </w:r>
          </w:p>
        </w:tc>
        <w:tc>
          <w:tcPr>
            <w:tcW w:w="1646" w:type="pct"/>
            <w:shd w:val="clear" w:color="auto" w:fill="CCFF66"/>
          </w:tcPr>
          <w:p w14:paraId="458AD262" w14:textId="77777777" w:rsidR="001E3821" w:rsidRPr="00E478C5" w:rsidRDefault="001E3821" w:rsidP="00E478C5">
            <w:pPr>
              <w:jc w:val="center"/>
              <w:rPr>
                <w:rFonts w:asciiTheme="majorHAnsi" w:hAnsiTheme="majorHAnsi" w:cstheme="majorHAnsi"/>
                <w:b/>
                <w:sz w:val="26"/>
                <w:szCs w:val="26"/>
              </w:rPr>
            </w:pPr>
            <w:r w:rsidRPr="00E478C5">
              <w:rPr>
                <w:rFonts w:asciiTheme="majorHAnsi" w:hAnsiTheme="majorHAnsi" w:cstheme="majorHAnsi"/>
                <w:b/>
                <w:color w:val="000000" w:themeColor="text1"/>
                <w:sz w:val="26"/>
                <w:szCs w:val="26"/>
              </w:rPr>
              <w:t>Mô tả</w:t>
            </w:r>
          </w:p>
        </w:tc>
      </w:tr>
      <w:tr w:rsidR="001E3821" w:rsidRPr="009B706A" w14:paraId="64B149A8" w14:textId="77777777" w:rsidTr="00935B30">
        <w:tc>
          <w:tcPr>
            <w:tcW w:w="1118" w:type="pct"/>
            <w:shd w:val="clear" w:color="auto" w:fill="auto"/>
          </w:tcPr>
          <w:p w14:paraId="4F078D06" w14:textId="1A507EC8" w:rsidR="001E3821" w:rsidRPr="009B706A" w:rsidRDefault="001E3821"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Rating</w:t>
            </w:r>
          </w:p>
        </w:tc>
        <w:tc>
          <w:tcPr>
            <w:tcW w:w="1118" w:type="pct"/>
            <w:shd w:val="clear" w:color="auto" w:fill="auto"/>
          </w:tcPr>
          <w:p w14:paraId="6FBA0827" w14:textId="10B7118E" w:rsidR="001E3821" w:rsidRPr="009B706A" w:rsidRDefault="001E3821"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Number</w:t>
            </w:r>
          </w:p>
        </w:tc>
        <w:tc>
          <w:tcPr>
            <w:tcW w:w="1118" w:type="pct"/>
            <w:shd w:val="clear" w:color="auto" w:fill="auto"/>
          </w:tcPr>
          <w:p w14:paraId="4ED7AC5D" w14:textId="6B15025D" w:rsidR="001E3821" w:rsidRPr="009B706A" w:rsidRDefault="001E3821"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Đánh giá</w:t>
            </w:r>
          </w:p>
        </w:tc>
        <w:tc>
          <w:tcPr>
            <w:tcW w:w="1646" w:type="pct"/>
            <w:shd w:val="clear" w:color="auto" w:fill="auto"/>
          </w:tcPr>
          <w:p w14:paraId="42FC50B7" w14:textId="39BD6150" w:rsidR="001E3821" w:rsidRPr="009B706A" w:rsidRDefault="001E3821"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Đánh giá của khách hàng, thường từ 1 đến 5 sao.</w:t>
            </w:r>
          </w:p>
        </w:tc>
      </w:tr>
      <w:tr w:rsidR="001E3821" w:rsidRPr="009B706A" w14:paraId="12E50BB2" w14:textId="77777777" w:rsidTr="00935B30">
        <w:tc>
          <w:tcPr>
            <w:tcW w:w="1118" w:type="pct"/>
            <w:shd w:val="clear" w:color="auto" w:fill="auto"/>
          </w:tcPr>
          <w:p w14:paraId="136A30C9" w14:textId="2A406213" w:rsidR="001E3821" w:rsidRPr="009B706A" w:rsidRDefault="001E3821"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lastRenderedPageBreak/>
              <w:t>Người đánh giá</w:t>
            </w:r>
          </w:p>
        </w:tc>
        <w:tc>
          <w:tcPr>
            <w:tcW w:w="1118" w:type="pct"/>
            <w:shd w:val="clear" w:color="auto" w:fill="auto"/>
          </w:tcPr>
          <w:p w14:paraId="6BDE40EB" w14:textId="720621DE" w:rsidR="001E3821" w:rsidRPr="009B706A" w:rsidRDefault="001E3821"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Text</w:t>
            </w:r>
          </w:p>
        </w:tc>
        <w:tc>
          <w:tcPr>
            <w:tcW w:w="1118" w:type="pct"/>
            <w:shd w:val="clear" w:color="auto" w:fill="auto"/>
          </w:tcPr>
          <w:p w14:paraId="486D7686" w14:textId="3F067CD3" w:rsidR="001E3821" w:rsidRPr="009B706A" w:rsidRDefault="001E3821"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Tên người đánh giá</w:t>
            </w:r>
          </w:p>
        </w:tc>
        <w:tc>
          <w:tcPr>
            <w:tcW w:w="1646" w:type="pct"/>
            <w:shd w:val="clear" w:color="auto" w:fill="auto"/>
          </w:tcPr>
          <w:p w14:paraId="2A68D5F6" w14:textId="43941CF7" w:rsidR="001E3821" w:rsidRPr="009B706A" w:rsidRDefault="001E3821"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Tên của người đã để lại phản hồi.</w:t>
            </w:r>
          </w:p>
        </w:tc>
      </w:tr>
      <w:tr w:rsidR="001E3821" w:rsidRPr="009B706A" w14:paraId="4CE7B537" w14:textId="77777777" w:rsidTr="00935B30">
        <w:tc>
          <w:tcPr>
            <w:tcW w:w="1118" w:type="pct"/>
            <w:shd w:val="clear" w:color="auto" w:fill="auto"/>
          </w:tcPr>
          <w:p w14:paraId="0C846FF5" w14:textId="296E32E9" w:rsidR="001E3821" w:rsidRPr="009B706A" w:rsidRDefault="001E3821"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Nội dung</w:t>
            </w:r>
          </w:p>
        </w:tc>
        <w:tc>
          <w:tcPr>
            <w:tcW w:w="1118" w:type="pct"/>
            <w:shd w:val="clear" w:color="auto" w:fill="auto"/>
          </w:tcPr>
          <w:p w14:paraId="4FC7C8A5" w14:textId="73F76891" w:rsidR="001E3821" w:rsidRPr="009B706A" w:rsidRDefault="001E3821"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Text</w:t>
            </w:r>
          </w:p>
        </w:tc>
        <w:tc>
          <w:tcPr>
            <w:tcW w:w="1118" w:type="pct"/>
            <w:shd w:val="clear" w:color="auto" w:fill="auto"/>
          </w:tcPr>
          <w:p w14:paraId="3E693616" w14:textId="1943F106" w:rsidR="001E3821" w:rsidRPr="009B706A" w:rsidRDefault="001E3821"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Nội dung phản hồi</w:t>
            </w:r>
          </w:p>
        </w:tc>
        <w:tc>
          <w:tcPr>
            <w:tcW w:w="1646" w:type="pct"/>
            <w:shd w:val="clear" w:color="auto" w:fill="auto"/>
          </w:tcPr>
          <w:p w14:paraId="654CC328" w14:textId="7A3F82A4" w:rsidR="001E3821" w:rsidRPr="009B706A" w:rsidRDefault="001E3821"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Mô tả chi tiết phản hồi hoặc nhận xét của khách hàng.</w:t>
            </w:r>
          </w:p>
        </w:tc>
      </w:tr>
      <w:tr w:rsidR="001E3821" w:rsidRPr="009B706A" w14:paraId="7F586B63" w14:textId="77777777" w:rsidTr="00935B30">
        <w:tc>
          <w:tcPr>
            <w:tcW w:w="1118" w:type="pct"/>
            <w:shd w:val="clear" w:color="auto" w:fill="auto"/>
          </w:tcPr>
          <w:p w14:paraId="218A5378" w14:textId="31E8D104" w:rsidR="001E3821" w:rsidRPr="009B706A" w:rsidRDefault="001E3821"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Ngày</w:t>
            </w:r>
          </w:p>
        </w:tc>
        <w:tc>
          <w:tcPr>
            <w:tcW w:w="1118" w:type="pct"/>
            <w:shd w:val="clear" w:color="auto" w:fill="auto"/>
          </w:tcPr>
          <w:p w14:paraId="52B0DC83" w14:textId="7667E9BB" w:rsidR="001E3821" w:rsidRPr="009B706A" w:rsidRDefault="001E3821"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Date</w:t>
            </w:r>
          </w:p>
        </w:tc>
        <w:tc>
          <w:tcPr>
            <w:tcW w:w="1118" w:type="pct"/>
            <w:shd w:val="clear" w:color="auto" w:fill="auto"/>
          </w:tcPr>
          <w:p w14:paraId="66087716" w14:textId="5E28CC1A" w:rsidR="001E3821" w:rsidRPr="009B706A" w:rsidRDefault="001E3821"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Ngày</w:t>
            </w:r>
          </w:p>
        </w:tc>
        <w:tc>
          <w:tcPr>
            <w:tcW w:w="1646" w:type="pct"/>
            <w:shd w:val="clear" w:color="auto" w:fill="auto"/>
          </w:tcPr>
          <w:p w14:paraId="6DCD7D9A" w14:textId="1A02EF4B" w:rsidR="001E3821" w:rsidRPr="009B706A" w:rsidRDefault="001E3821"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Ngày mà khách hàng để lại phản hồi.</w:t>
            </w:r>
          </w:p>
        </w:tc>
      </w:tr>
      <w:tr w:rsidR="001E3821" w:rsidRPr="009B706A" w14:paraId="4012AA33" w14:textId="77777777" w:rsidTr="00935B30">
        <w:tc>
          <w:tcPr>
            <w:tcW w:w="1118" w:type="pct"/>
            <w:shd w:val="clear" w:color="auto" w:fill="auto"/>
          </w:tcPr>
          <w:p w14:paraId="0E8D0D2A" w14:textId="08E77430" w:rsidR="001E3821" w:rsidRPr="009B706A" w:rsidRDefault="001E3821"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Dấu trang</w:t>
            </w:r>
          </w:p>
        </w:tc>
        <w:tc>
          <w:tcPr>
            <w:tcW w:w="1118" w:type="pct"/>
            <w:shd w:val="clear" w:color="auto" w:fill="auto"/>
          </w:tcPr>
          <w:p w14:paraId="543EC093" w14:textId="23046CD6" w:rsidR="001E3821" w:rsidRPr="009B706A" w:rsidRDefault="001E3821"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Trước, sau</w:t>
            </w:r>
          </w:p>
        </w:tc>
        <w:tc>
          <w:tcPr>
            <w:tcW w:w="1118" w:type="pct"/>
            <w:shd w:val="clear" w:color="auto" w:fill="auto"/>
          </w:tcPr>
          <w:p w14:paraId="066EA9B6" w14:textId="03516CA6" w:rsidR="001E3821" w:rsidRPr="009B706A" w:rsidRDefault="001E3821"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Dấu trang của đánh giá</w:t>
            </w:r>
          </w:p>
        </w:tc>
        <w:tc>
          <w:tcPr>
            <w:tcW w:w="1646" w:type="pct"/>
            <w:shd w:val="clear" w:color="auto" w:fill="auto"/>
          </w:tcPr>
          <w:p w14:paraId="5E716A94" w14:textId="7874E9D9" w:rsidR="001E3821" w:rsidRPr="009B706A" w:rsidRDefault="001E3821"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Tiến lùi hay đi đến dấu trang để xem đánh giá.</w:t>
            </w:r>
          </w:p>
        </w:tc>
      </w:tr>
      <w:tr w:rsidR="001E3821" w:rsidRPr="009B706A" w14:paraId="067DF5BD" w14:textId="77777777" w:rsidTr="00935B30">
        <w:tc>
          <w:tcPr>
            <w:tcW w:w="5000" w:type="pct"/>
            <w:gridSpan w:val="4"/>
            <w:shd w:val="clear" w:color="auto" w:fill="CCFF66"/>
          </w:tcPr>
          <w:p w14:paraId="00638F52" w14:textId="77777777" w:rsidR="001E3821" w:rsidRPr="00E478C5" w:rsidRDefault="001E3821" w:rsidP="00E478C5">
            <w:pPr>
              <w:jc w:val="center"/>
              <w:rPr>
                <w:rFonts w:asciiTheme="majorHAnsi" w:hAnsiTheme="majorHAnsi" w:cstheme="majorHAnsi"/>
                <w:b/>
                <w:sz w:val="26"/>
                <w:szCs w:val="26"/>
              </w:rPr>
            </w:pPr>
            <w:r w:rsidRPr="00E478C5">
              <w:rPr>
                <w:rFonts w:asciiTheme="majorHAnsi" w:hAnsiTheme="majorHAnsi" w:cstheme="majorHAnsi"/>
                <w:b/>
                <w:color w:val="000000" w:themeColor="text1"/>
                <w:sz w:val="26"/>
                <w:szCs w:val="26"/>
              </w:rPr>
              <w:t>Nội dung hiển thị</w:t>
            </w:r>
          </w:p>
        </w:tc>
      </w:tr>
      <w:tr w:rsidR="001E3821" w:rsidRPr="009B706A" w14:paraId="4D814956" w14:textId="77777777" w:rsidTr="00935B30">
        <w:tc>
          <w:tcPr>
            <w:tcW w:w="1118" w:type="pct"/>
            <w:shd w:val="clear" w:color="auto" w:fill="CCFF66"/>
          </w:tcPr>
          <w:p w14:paraId="294908F0" w14:textId="77777777" w:rsidR="001E3821" w:rsidRPr="00E478C5" w:rsidRDefault="001E3821" w:rsidP="00E478C5">
            <w:pPr>
              <w:jc w:val="center"/>
              <w:rPr>
                <w:rFonts w:asciiTheme="majorHAnsi" w:hAnsiTheme="majorHAnsi" w:cstheme="majorHAnsi"/>
                <w:b/>
                <w:sz w:val="26"/>
                <w:szCs w:val="26"/>
                <w:lang w:val="vi-VN"/>
              </w:rPr>
            </w:pPr>
            <w:r w:rsidRPr="00E478C5">
              <w:rPr>
                <w:rFonts w:asciiTheme="majorHAnsi" w:hAnsiTheme="majorHAnsi" w:cstheme="majorHAnsi"/>
                <w:b/>
                <w:color w:val="000000" w:themeColor="text1"/>
                <w:sz w:val="26"/>
                <w:szCs w:val="26"/>
              </w:rPr>
              <w:t>Tên hành động</w:t>
            </w:r>
          </w:p>
        </w:tc>
        <w:tc>
          <w:tcPr>
            <w:tcW w:w="1118" w:type="pct"/>
            <w:shd w:val="clear" w:color="auto" w:fill="CCFF66"/>
          </w:tcPr>
          <w:p w14:paraId="71E8A6A7" w14:textId="77777777" w:rsidR="001E3821" w:rsidRPr="00E478C5" w:rsidRDefault="001E3821" w:rsidP="00E478C5">
            <w:pPr>
              <w:jc w:val="center"/>
              <w:rPr>
                <w:rFonts w:asciiTheme="majorHAnsi" w:hAnsiTheme="majorHAnsi" w:cstheme="majorHAnsi"/>
                <w:b/>
                <w:sz w:val="26"/>
                <w:szCs w:val="26"/>
                <w:lang w:val="vi-VN"/>
              </w:rPr>
            </w:pPr>
            <w:r w:rsidRPr="00E478C5">
              <w:rPr>
                <w:rFonts w:asciiTheme="majorHAnsi" w:hAnsiTheme="majorHAnsi" w:cstheme="majorHAnsi"/>
                <w:b/>
                <w:color w:val="000000" w:themeColor="text1"/>
                <w:sz w:val="26"/>
                <w:szCs w:val="26"/>
              </w:rPr>
              <w:t>Mô tả</w:t>
            </w:r>
          </w:p>
        </w:tc>
        <w:tc>
          <w:tcPr>
            <w:tcW w:w="1118" w:type="pct"/>
            <w:shd w:val="clear" w:color="auto" w:fill="CCFF66"/>
          </w:tcPr>
          <w:p w14:paraId="054E48EC" w14:textId="77777777" w:rsidR="001E3821" w:rsidRPr="00E478C5" w:rsidRDefault="001E3821" w:rsidP="00E478C5">
            <w:pPr>
              <w:jc w:val="center"/>
              <w:rPr>
                <w:rFonts w:asciiTheme="majorHAnsi" w:hAnsiTheme="majorHAnsi" w:cstheme="majorHAnsi"/>
                <w:b/>
                <w:sz w:val="26"/>
                <w:szCs w:val="26"/>
                <w:lang w:val="vi-VN"/>
              </w:rPr>
            </w:pPr>
            <w:r w:rsidRPr="00E478C5">
              <w:rPr>
                <w:rFonts w:asciiTheme="majorHAnsi" w:hAnsiTheme="majorHAnsi" w:cstheme="majorHAnsi"/>
                <w:b/>
                <w:color w:val="000000" w:themeColor="text1"/>
                <w:sz w:val="26"/>
                <w:szCs w:val="26"/>
              </w:rPr>
              <w:t>Thành công</w:t>
            </w:r>
          </w:p>
        </w:tc>
        <w:tc>
          <w:tcPr>
            <w:tcW w:w="1646" w:type="pct"/>
            <w:shd w:val="clear" w:color="auto" w:fill="CCFF66"/>
          </w:tcPr>
          <w:p w14:paraId="2750455A" w14:textId="77777777" w:rsidR="001E3821" w:rsidRPr="00E478C5" w:rsidRDefault="001E3821" w:rsidP="00E478C5">
            <w:pPr>
              <w:jc w:val="center"/>
              <w:rPr>
                <w:rFonts w:asciiTheme="majorHAnsi" w:hAnsiTheme="majorHAnsi" w:cstheme="majorHAnsi"/>
                <w:b/>
                <w:sz w:val="26"/>
                <w:szCs w:val="26"/>
                <w:lang w:val="vi-VN"/>
              </w:rPr>
            </w:pPr>
            <w:r w:rsidRPr="00E478C5">
              <w:rPr>
                <w:rFonts w:asciiTheme="majorHAnsi" w:hAnsiTheme="majorHAnsi" w:cstheme="majorHAnsi"/>
                <w:b/>
                <w:color w:val="000000" w:themeColor="text1"/>
                <w:sz w:val="26"/>
                <w:szCs w:val="26"/>
              </w:rPr>
              <w:t>Không thành công</w:t>
            </w:r>
          </w:p>
        </w:tc>
      </w:tr>
      <w:tr w:rsidR="001E3821" w:rsidRPr="009B706A" w14:paraId="31E0EB53" w14:textId="77777777" w:rsidTr="00935B30">
        <w:tc>
          <w:tcPr>
            <w:tcW w:w="1118" w:type="pct"/>
          </w:tcPr>
          <w:p w14:paraId="73E7588F" w14:textId="47989749" w:rsidR="001E3821" w:rsidRPr="009B706A" w:rsidRDefault="001E3821"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Tìm kiếm</w:t>
            </w:r>
          </w:p>
        </w:tc>
        <w:tc>
          <w:tcPr>
            <w:tcW w:w="1118" w:type="pct"/>
          </w:tcPr>
          <w:p w14:paraId="0D3D4A82" w14:textId="5739D81F" w:rsidR="001E3821" w:rsidRPr="009B706A" w:rsidRDefault="001E3821"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Người dùng có thể tìm kiếm phản hồi theo ngày.</w:t>
            </w:r>
          </w:p>
        </w:tc>
        <w:tc>
          <w:tcPr>
            <w:tcW w:w="1118" w:type="pct"/>
          </w:tcPr>
          <w:p w14:paraId="036007B7" w14:textId="1FB7E995" w:rsidR="001E3821" w:rsidRPr="009B706A" w:rsidRDefault="001E3821"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Thành công khi hệ thống trả về kết quả tìm kiếm.</w:t>
            </w:r>
          </w:p>
        </w:tc>
        <w:tc>
          <w:tcPr>
            <w:tcW w:w="1646" w:type="pct"/>
          </w:tcPr>
          <w:p w14:paraId="1614AA96" w14:textId="1693B331" w:rsidR="001E3821" w:rsidRPr="009B706A" w:rsidRDefault="001E3821"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Không thành công nếu không có dữ liệu hoặc nhập sai ngày.</w:t>
            </w:r>
          </w:p>
        </w:tc>
      </w:tr>
      <w:tr w:rsidR="001E3821" w:rsidRPr="009B706A" w14:paraId="713CC5FA" w14:textId="77777777" w:rsidTr="00935B30">
        <w:tc>
          <w:tcPr>
            <w:tcW w:w="1118" w:type="pct"/>
          </w:tcPr>
          <w:p w14:paraId="39B27EA3" w14:textId="01AF0410" w:rsidR="001E3821" w:rsidRPr="009B706A" w:rsidRDefault="001E3821"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Phân trang</w:t>
            </w:r>
          </w:p>
        </w:tc>
        <w:tc>
          <w:tcPr>
            <w:tcW w:w="1118" w:type="pct"/>
          </w:tcPr>
          <w:p w14:paraId="0FB10A82" w14:textId="156F1813" w:rsidR="001E3821" w:rsidRPr="009B706A" w:rsidRDefault="001E3821"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Người dùng có thể quay lại trang trước hoặc đến trang sau.</w:t>
            </w:r>
          </w:p>
        </w:tc>
        <w:tc>
          <w:tcPr>
            <w:tcW w:w="1118" w:type="pct"/>
          </w:tcPr>
          <w:p w14:paraId="15ECE828" w14:textId="554A2859" w:rsidR="001E3821" w:rsidRPr="009B706A" w:rsidRDefault="001E3821"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Thành công khi chuyển sang trang trước hoặc trang sau.</w:t>
            </w:r>
          </w:p>
        </w:tc>
        <w:tc>
          <w:tcPr>
            <w:tcW w:w="1646" w:type="pct"/>
          </w:tcPr>
          <w:p w14:paraId="3C931296" w14:textId="3AB1E4F2" w:rsidR="001E3821" w:rsidRPr="009B706A" w:rsidRDefault="001E3821"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Không chuyển đến trang trước hoặctrang kế tiếp hoặc dữ liệu không đúng.</w:t>
            </w:r>
          </w:p>
        </w:tc>
      </w:tr>
    </w:tbl>
    <w:p w14:paraId="65D1E53E" w14:textId="77777777" w:rsidR="001E3821" w:rsidRPr="009B706A" w:rsidRDefault="001E3821" w:rsidP="0049382E">
      <w:pPr>
        <w:jc w:val="both"/>
        <w:rPr>
          <w:rFonts w:asciiTheme="majorHAnsi" w:hAnsiTheme="majorHAnsi" w:cstheme="majorHAnsi"/>
          <w:b/>
          <w:bCs/>
          <w:sz w:val="26"/>
          <w:szCs w:val="26"/>
        </w:rPr>
      </w:pPr>
    </w:p>
    <w:p w14:paraId="2141D119" w14:textId="77777777" w:rsidR="001E3821" w:rsidRPr="009B706A" w:rsidRDefault="00862DF7" w:rsidP="0049382E">
      <w:pPr>
        <w:pStyle w:val="u2"/>
        <w:jc w:val="both"/>
        <w:rPr>
          <w:rFonts w:asciiTheme="majorHAnsi" w:hAnsiTheme="majorHAnsi" w:cstheme="majorHAnsi"/>
          <w:bCs/>
        </w:rPr>
      </w:pPr>
      <w:bookmarkStart w:id="79" w:name="_Toc198617502"/>
      <w:r w:rsidRPr="009B706A">
        <w:rPr>
          <w:rFonts w:asciiTheme="majorHAnsi" w:hAnsiTheme="majorHAnsi" w:cstheme="majorHAnsi"/>
          <w:bCs/>
        </w:rPr>
        <w:t>UI-</w:t>
      </w:r>
      <w:r w:rsidR="0088102D" w:rsidRPr="009B706A">
        <w:rPr>
          <w:rFonts w:asciiTheme="majorHAnsi" w:hAnsiTheme="majorHAnsi" w:cstheme="majorHAnsi"/>
          <w:bCs/>
        </w:rPr>
        <w:t>4</w:t>
      </w:r>
      <w:r w:rsidR="00054E3A" w:rsidRPr="009B706A">
        <w:rPr>
          <w:rFonts w:asciiTheme="majorHAnsi" w:hAnsiTheme="majorHAnsi" w:cstheme="majorHAnsi"/>
          <w:bCs/>
        </w:rPr>
        <w:t>8</w:t>
      </w:r>
      <w:r w:rsidRPr="009B706A">
        <w:rPr>
          <w:rFonts w:asciiTheme="majorHAnsi" w:hAnsiTheme="majorHAnsi" w:cstheme="majorHAnsi"/>
          <w:bCs/>
        </w:rPr>
        <w:t xml:space="preserve"> Giao diện Danh Sách Hóa Đơn</w:t>
      </w:r>
      <w:r w:rsidR="001E3821" w:rsidRPr="009B706A">
        <w:rPr>
          <w:rFonts w:asciiTheme="majorHAnsi" w:hAnsiTheme="majorHAnsi" w:cstheme="majorHAnsi"/>
          <w:bCs/>
        </w:rPr>
        <w:t>.</w:t>
      </w:r>
      <w:bookmarkEnd w:id="79"/>
    </w:p>
    <w:p w14:paraId="08B06CB2" w14:textId="77777777" w:rsidR="001E3821" w:rsidRPr="009B706A" w:rsidRDefault="001E3821" w:rsidP="0049382E">
      <w:pPr>
        <w:jc w:val="both"/>
        <w:rPr>
          <w:rFonts w:asciiTheme="majorHAnsi" w:hAnsiTheme="majorHAnsi" w:cstheme="majorHAnsi"/>
          <w:bCs/>
          <w:sz w:val="26"/>
          <w:szCs w:val="26"/>
        </w:rPr>
      </w:pPr>
    </w:p>
    <w:p w14:paraId="2D4BA4F1" w14:textId="4D71C93C" w:rsidR="00F25B2E" w:rsidRPr="009B706A" w:rsidRDefault="00F25B2E" w:rsidP="0049382E">
      <w:pPr>
        <w:jc w:val="both"/>
        <w:rPr>
          <w:rFonts w:asciiTheme="majorHAnsi" w:hAnsiTheme="majorHAnsi" w:cstheme="majorHAnsi"/>
          <w:b/>
          <w:bCs/>
          <w:sz w:val="26"/>
          <w:szCs w:val="26"/>
        </w:rPr>
      </w:pPr>
      <w:r w:rsidRPr="009B706A">
        <w:rPr>
          <w:rFonts w:asciiTheme="majorHAnsi" w:hAnsiTheme="majorHAnsi" w:cstheme="majorHAnsi"/>
          <w:b/>
          <w:bCs/>
          <w:noProof/>
          <w:sz w:val="26"/>
          <w:szCs w:val="26"/>
        </w:rPr>
        <w:drawing>
          <wp:inline distT="0" distB="0" distL="0" distR="0" wp14:anchorId="09A3D894" wp14:editId="3B8C4B58">
            <wp:extent cx="5734050" cy="2675890"/>
            <wp:effectExtent l="0" t="0" r="0" b="0"/>
            <wp:docPr id="189351143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511434" name="Picture 1" descr="A screenshot of a computer&#10;&#10;AI-generated content may be incorrect."/>
                    <pic:cNvPicPr/>
                  </pic:nvPicPr>
                  <pic:blipFill>
                    <a:blip r:embed="rId57"/>
                    <a:stretch>
                      <a:fillRect/>
                    </a:stretch>
                  </pic:blipFill>
                  <pic:spPr>
                    <a:xfrm>
                      <a:off x="0" y="0"/>
                      <a:ext cx="5734050" cy="2675890"/>
                    </a:xfrm>
                    <a:prstGeom prst="rect">
                      <a:avLst/>
                    </a:prstGeom>
                  </pic:spPr>
                </pic:pic>
              </a:graphicData>
            </a:graphic>
          </wp:inline>
        </w:drawing>
      </w:r>
    </w:p>
    <w:tbl>
      <w:tblPr>
        <w:tblStyle w:val="LiBang"/>
        <w:tblW w:w="4995" w:type="pct"/>
        <w:tblLook w:val="04A0" w:firstRow="1" w:lastRow="0" w:firstColumn="1" w:lastColumn="0" w:noHBand="0" w:noVBand="1"/>
      </w:tblPr>
      <w:tblGrid>
        <w:gridCol w:w="2252"/>
        <w:gridCol w:w="2253"/>
        <w:gridCol w:w="2253"/>
        <w:gridCol w:w="2253"/>
      </w:tblGrid>
      <w:tr w:rsidR="001E3821" w:rsidRPr="009B706A" w14:paraId="432A0856" w14:textId="77777777" w:rsidTr="005D3980">
        <w:tc>
          <w:tcPr>
            <w:tcW w:w="2500" w:type="pct"/>
            <w:gridSpan w:val="2"/>
            <w:shd w:val="clear" w:color="auto" w:fill="CCFF66"/>
          </w:tcPr>
          <w:p w14:paraId="2CDED201" w14:textId="77777777" w:rsidR="001E3821" w:rsidRPr="00E478C5" w:rsidRDefault="001E3821" w:rsidP="0049382E">
            <w:pPr>
              <w:jc w:val="both"/>
              <w:rPr>
                <w:rFonts w:asciiTheme="majorHAnsi" w:hAnsiTheme="majorHAnsi" w:cstheme="majorHAnsi"/>
                <w:b/>
                <w:sz w:val="26"/>
                <w:szCs w:val="26"/>
              </w:rPr>
            </w:pPr>
            <w:r w:rsidRPr="00E478C5">
              <w:rPr>
                <w:rFonts w:asciiTheme="majorHAnsi" w:hAnsiTheme="majorHAnsi" w:cstheme="majorHAnsi"/>
                <w:b/>
                <w:color w:val="000000" w:themeColor="text1"/>
                <w:sz w:val="26"/>
                <w:szCs w:val="26"/>
              </w:rPr>
              <w:t>Hiển thị</w:t>
            </w:r>
          </w:p>
        </w:tc>
        <w:tc>
          <w:tcPr>
            <w:tcW w:w="2500" w:type="pct"/>
            <w:gridSpan w:val="2"/>
          </w:tcPr>
          <w:p w14:paraId="7B2B31FF" w14:textId="2AAC0E11" w:rsidR="001E3821" w:rsidRPr="009B706A" w:rsidRDefault="001E3821" w:rsidP="0049382E">
            <w:pPr>
              <w:jc w:val="both"/>
              <w:rPr>
                <w:rFonts w:asciiTheme="majorHAnsi" w:hAnsiTheme="majorHAnsi" w:cstheme="majorHAnsi"/>
                <w:bCs/>
                <w:sz w:val="26"/>
                <w:szCs w:val="26"/>
              </w:rPr>
            </w:pPr>
            <w:r w:rsidRPr="009B706A">
              <w:rPr>
                <w:rFonts w:asciiTheme="majorHAnsi" w:hAnsiTheme="majorHAnsi" w:cstheme="majorHAnsi"/>
                <w:bCs/>
                <w:sz w:val="26"/>
                <w:szCs w:val="26"/>
              </w:rPr>
              <w:t>Xem Hóa Đơn</w:t>
            </w:r>
          </w:p>
        </w:tc>
      </w:tr>
      <w:tr w:rsidR="001E3821" w:rsidRPr="009B706A" w14:paraId="6B5D7CDB" w14:textId="77777777" w:rsidTr="005D3980">
        <w:tc>
          <w:tcPr>
            <w:tcW w:w="2500" w:type="pct"/>
            <w:gridSpan w:val="2"/>
            <w:shd w:val="clear" w:color="auto" w:fill="CCFF66"/>
          </w:tcPr>
          <w:p w14:paraId="3E8E9918" w14:textId="77777777" w:rsidR="001E3821" w:rsidRPr="00E478C5" w:rsidRDefault="001E3821" w:rsidP="0049382E">
            <w:pPr>
              <w:jc w:val="both"/>
              <w:rPr>
                <w:rFonts w:asciiTheme="majorHAnsi" w:hAnsiTheme="majorHAnsi" w:cstheme="majorHAnsi"/>
                <w:b/>
                <w:sz w:val="26"/>
                <w:szCs w:val="26"/>
              </w:rPr>
            </w:pPr>
            <w:r w:rsidRPr="00E478C5">
              <w:rPr>
                <w:rFonts w:asciiTheme="majorHAnsi" w:hAnsiTheme="majorHAnsi" w:cstheme="majorHAnsi"/>
                <w:b/>
                <w:color w:val="000000" w:themeColor="text1"/>
                <w:sz w:val="26"/>
                <w:szCs w:val="26"/>
              </w:rPr>
              <w:t>Mô tả</w:t>
            </w:r>
          </w:p>
        </w:tc>
        <w:tc>
          <w:tcPr>
            <w:tcW w:w="2500" w:type="pct"/>
            <w:gridSpan w:val="2"/>
          </w:tcPr>
          <w:p w14:paraId="7F93FCFD" w14:textId="391B1351" w:rsidR="001E3821" w:rsidRPr="009B706A" w:rsidRDefault="001E3821" w:rsidP="0049382E">
            <w:pPr>
              <w:jc w:val="both"/>
              <w:rPr>
                <w:rFonts w:asciiTheme="majorHAnsi" w:hAnsiTheme="majorHAnsi" w:cstheme="majorHAnsi"/>
                <w:bCs/>
                <w:sz w:val="26"/>
                <w:szCs w:val="26"/>
              </w:rPr>
            </w:pPr>
            <w:r w:rsidRPr="009B706A">
              <w:rPr>
                <w:rFonts w:asciiTheme="majorHAnsi" w:hAnsiTheme="majorHAnsi" w:cstheme="majorHAnsi"/>
                <w:bCs/>
                <w:sz w:val="26"/>
                <w:szCs w:val="26"/>
              </w:rPr>
              <w:t>Giao diện này cho phép người dùng xem danh sách các hóa đơn của cửa hàng. Các thông tin về mã hóa đơn, phương thức thanh toán, bàn, ngày và tổng tiền đều được hiển thị đầy đủ trong danh sách.</w:t>
            </w:r>
          </w:p>
        </w:tc>
      </w:tr>
      <w:tr w:rsidR="001E3821" w:rsidRPr="009B706A" w14:paraId="404BAE41" w14:textId="77777777" w:rsidTr="005D3980">
        <w:tc>
          <w:tcPr>
            <w:tcW w:w="2500" w:type="pct"/>
            <w:gridSpan w:val="2"/>
            <w:shd w:val="clear" w:color="auto" w:fill="CCFF66"/>
          </w:tcPr>
          <w:p w14:paraId="7C8BBCA4" w14:textId="77777777" w:rsidR="001E3821" w:rsidRPr="00E478C5" w:rsidRDefault="001E3821" w:rsidP="0049382E">
            <w:pPr>
              <w:jc w:val="both"/>
              <w:rPr>
                <w:rFonts w:asciiTheme="majorHAnsi" w:hAnsiTheme="majorHAnsi" w:cstheme="majorHAnsi"/>
                <w:b/>
                <w:sz w:val="26"/>
                <w:szCs w:val="26"/>
              </w:rPr>
            </w:pPr>
            <w:r w:rsidRPr="00E478C5">
              <w:rPr>
                <w:rFonts w:asciiTheme="majorHAnsi" w:hAnsiTheme="majorHAnsi" w:cstheme="majorHAnsi"/>
                <w:b/>
                <w:color w:val="000000" w:themeColor="text1"/>
                <w:sz w:val="26"/>
                <w:szCs w:val="26"/>
              </w:rPr>
              <w:t>Hiển thị truy cập</w:t>
            </w:r>
          </w:p>
        </w:tc>
        <w:tc>
          <w:tcPr>
            <w:tcW w:w="2500" w:type="pct"/>
            <w:gridSpan w:val="2"/>
          </w:tcPr>
          <w:p w14:paraId="17D0CCC0" w14:textId="1A7AFEA6" w:rsidR="001E3821" w:rsidRPr="009B706A" w:rsidRDefault="001E3821" w:rsidP="0049382E">
            <w:pPr>
              <w:jc w:val="both"/>
              <w:rPr>
                <w:rFonts w:asciiTheme="majorHAnsi" w:hAnsiTheme="majorHAnsi" w:cstheme="majorHAnsi"/>
                <w:bCs/>
                <w:sz w:val="26"/>
                <w:szCs w:val="26"/>
              </w:rPr>
            </w:pPr>
            <w:r w:rsidRPr="009B706A">
              <w:rPr>
                <w:rFonts w:asciiTheme="majorHAnsi" w:hAnsiTheme="majorHAnsi" w:cstheme="majorHAnsi"/>
                <w:bCs/>
                <w:sz w:val="26"/>
                <w:szCs w:val="26"/>
              </w:rPr>
              <w:t>Người dùng có thể truy cập giao diện này thông qua mục "Quản lý hóa đơn" trong phần quản lý. Chỉ các nhân viên có quyền quản lý hóa đơn mới có thể xem và quản lý thông tin này.</w:t>
            </w:r>
          </w:p>
        </w:tc>
      </w:tr>
      <w:tr w:rsidR="001E3821" w:rsidRPr="009B706A" w14:paraId="767CB0E4" w14:textId="77777777" w:rsidTr="005D3980">
        <w:tc>
          <w:tcPr>
            <w:tcW w:w="5000" w:type="pct"/>
            <w:gridSpan w:val="4"/>
            <w:shd w:val="clear" w:color="auto" w:fill="CCFF66"/>
          </w:tcPr>
          <w:p w14:paraId="3268B88C" w14:textId="77777777" w:rsidR="001E3821" w:rsidRPr="00E478C5" w:rsidRDefault="001E3821" w:rsidP="00E478C5">
            <w:pPr>
              <w:jc w:val="center"/>
              <w:rPr>
                <w:rFonts w:asciiTheme="majorHAnsi" w:hAnsiTheme="majorHAnsi" w:cstheme="majorHAnsi"/>
                <w:b/>
                <w:sz w:val="26"/>
                <w:szCs w:val="26"/>
              </w:rPr>
            </w:pPr>
            <w:r w:rsidRPr="00E478C5">
              <w:rPr>
                <w:rFonts w:asciiTheme="majorHAnsi" w:hAnsiTheme="majorHAnsi" w:cstheme="majorHAnsi"/>
                <w:b/>
                <w:color w:val="000000" w:themeColor="text1"/>
                <w:sz w:val="26"/>
                <w:szCs w:val="26"/>
              </w:rPr>
              <w:t>Nội dung hiển thị</w:t>
            </w:r>
          </w:p>
        </w:tc>
      </w:tr>
      <w:tr w:rsidR="001E3821" w:rsidRPr="009B706A" w14:paraId="4F3C8DE3" w14:textId="77777777" w:rsidTr="005D3980">
        <w:tc>
          <w:tcPr>
            <w:tcW w:w="1250" w:type="pct"/>
            <w:shd w:val="clear" w:color="auto" w:fill="CCFF66"/>
          </w:tcPr>
          <w:p w14:paraId="289B1975" w14:textId="77777777" w:rsidR="001E3821" w:rsidRPr="00E478C5" w:rsidRDefault="001E3821" w:rsidP="00E478C5">
            <w:pPr>
              <w:jc w:val="center"/>
              <w:rPr>
                <w:rFonts w:asciiTheme="majorHAnsi" w:hAnsiTheme="majorHAnsi" w:cstheme="majorHAnsi"/>
                <w:b/>
                <w:sz w:val="26"/>
                <w:szCs w:val="26"/>
              </w:rPr>
            </w:pPr>
            <w:r w:rsidRPr="00E478C5">
              <w:rPr>
                <w:rFonts w:asciiTheme="majorHAnsi" w:hAnsiTheme="majorHAnsi" w:cstheme="majorHAnsi"/>
                <w:b/>
                <w:color w:val="000000" w:themeColor="text1"/>
                <w:sz w:val="26"/>
                <w:szCs w:val="26"/>
              </w:rPr>
              <w:t>Mục</w:t>
            </w:r>
          </w:p>
        </w:tc>
        <w:tc>
          <w:tcPr>
            <w:tcW w:w="1250" w:type="pct"/>
            <w:shd w:val="clear" w:color="auto" w:fill="CCFF66"/>
          </w:tcPr>
          <w:p w14:paraId="612C7671" w14:textId="77777777" w:rsidR="001E3821" w:rsidRPr="00E478C5" w:rsidRDefault="001E3821" w:rsidP="00E478C5">
            <w:pPr>
              <w:jc w:val="center"/>
              <w:rPr>
                <w:rFonts w:asciiTheme="majorHAnsi" w:hAnsiTheme="majorHAnsi" w:cstheme="majorHAnsi"/>
                <w:b/>
                <w:sz w:val="26"/>
                <w:szCs w:val="26"/>
              </w:rPr>
            </w:pPr>
            <w:r w:rsidRPr="00E478C5">
              <w:rPr>
                <w:rFonts w:asciiTheme="majorHAnsi" w:hAnsiTheme="majorHAnsi" w:cstheme="majorHAnsi"/>
                <w:b/>
                <w:color w:val="000000" w:themeColor="text1"/>
                <w:sz w:val="26"/>
                <w:szCs w:val="26"/>
              </w:rPr>
              <w:t>Loại</w:t>
            </w:r>
          </w:p>
        </w:tc>
        <w:tc>
          <w:tcPr>
            <w:tcW w:w="1250" w:type="pct"/>
            <w:shd w:val="clear" w:color="auto" w:fill="CCFF66"/>
          </w:tcPr>
          <w:p w14:paraId="01C8BE32" w14:textId="77777777" w:rsidR="001E3821" w:rsidRPr="00E478C5" w:rsidRDefault="001E3821" w:rsidP="00E478C5">
            <w:pPr>
              <w:jc w:val="center"/>
              <w:rPr>
                <w:rFonts w:asciiTheme="majorHAnsi" w:hAnsiTheme="majorHAnsi" w:cstheme="majorHAnsi"/>
                <w:b/>
                <w:sz w:val="26"/>
                <w:szCs w:val="26"/>
              </w:rPr>
            </w:pPr>
            <w:r w:rsidRPr="00E478C5">
              <w:rPr>
                <w:rFonts w:asciiTheme="majorHAnsi" w:hAnsiTheme="majorHAnsi" w:cstheme="majorHAnsi"/>
                <w:b/>
                <w:color w:val="000000" w:themeColor="text1"/>
                <w:sz w:val="26"/>
                <w:szCs w:val="26"/>
              </w:rPr>
              <w:t>Dữ liệu</w:t>
            </w:r>
          </w:p>
        </w:tc>
        <w:tc>
          <w:tcPr>
            <w:tcW w:w="1250" w:type="pct"/>
            <w:shd w:val="clear" w:color="auto" w:fill="CCFF66"/>
          </w:tcPr>
          <w:p w14:paraId="0D354248" w14:textId="77777777" w:rsidR="001E3821" w:rsidRPr="00E478C5" w:rsidRDefault="001E3821" w:rsidP="00E478C5">
            <w:pPr>
              <w:jc w:val="center"/>
              <w:rPr>
                <w:rFonts w:asciiTheme="majorHAnsi" w:hAnsiTheme="majorHAnsi" w:cstheme="majorHAnsi"/>
                <w:b/>
                <w:sz w:val="26"/>
                <w:szCs w:val="26"/>
              </w:rPr>
            </w:pPr>
            <w:r w:rsidRPr="00E478C5">
              <w:rPr>
                <w:rFonts w:asciiTheme="majorHAnsi" w:hAnsiTheme="majorHAnsi" w:cstheme="majorHAnsi"/>
                <w:b/>
                <w:color w:val="000000" w:themeColor="text1"/>
                <w:sz w:val="26"/>
                <w:szCs w:val="26"/>
              </w:rPr>
              <w:t>Mô tả</w:t>
            </w:r>
          </w:p>
        </w:tc>
      </w:tr>
      <w:tr w:rsidR="001E3821" w:rsidRPr="009B706A" w14:paraId="31C2DA7B" w14:textId="77777777" w:rsidTr="005D3980">
        <w:tc>
          <w:tcPr>
            <w:tcW w:w="1250" w:type="pct"/>
            <w:shd w:val="clear" w:color="auto" w:fill="auto"/>
          </w:tcPr>
          <w:p w14:paraId="611C241B" w14:textId="0EDFBF7F" w:rsidR="001E3821" w:rsidRPr="009B706A" w:rsidRDefault="001E3821"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lastRenderedPageBreak/>
              <w:t>Mã hóa đơn</w:t>
            </w:r>
          </w:p>
        </w:tc>
        <w:tc>
          <w:tcPr>
            <w:tcW w:w="1250" w:type="pct"/>
            <w:shd w:val="clear" w:color="auto" w:fill="auto"/>
          </w:tcPr>
          <w:p w14:paraId="0FA20AE2" w14:textId="77BA8ACB" w:rsidR="001E3821" w:rsidRPr="009B706A" w:rsidRDefault="001E3821"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Text</w:t>
            </w:r>
          </w:p>
        </w:tc>
        <w:tc>
          <w:tcPr>
            <w:tcW w:w="1250" w:type="pct"/>
            <w:shd w:val="clear" w:color="auto" w:fill="auto"/>
          </w:tcPr>
          <w:p w14:paraId="5688493B" w14:textId="13E52309" w:rsidR="001E3821" w:rsidRPr="009B706A" w:rsidRDefault="001E3821"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Mã hóa đơn</w:t>
            </w:r>
          </w:p>
        </w:tc>
        <w:tc>
          <w:tcPr>
            <w:tcW w:w="1250" w:type="pct"/>
            <w:shd w:val="clear" w:color="auto" w:fill="auto"/>
          </w:tcPr>
          <w:p w14:paraId="456E4110" w14:textId="77FF398B" w:rsidR="001E3821" w:rsidRPr="009B706A" w:rsidRDefault="001E3821"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Mã số của hóa đơn, duy nhất cho mỗi giao dịch.</w:t>
            </w:r>
          </w:p>
        </w:tc>
      </w:tr>
      <w:tr w:rsidR="001E3821" w:rsidRPr="009B706A" w14:paraId="1CDC579A" w14:textId="77777777" w:rsidTr="005D3980">
        <w:tc>
          <w:tcPr>
            <w:tcW w:w="1250" w:type="pct"/>
            <w:shd w:val="clear" w:color="auto" w:fill="auto"/>
          </w:tcPr>
          <w:p w14:paraId="55062BB3" w14:textId="4E650629" w:rsidR="001E3821" w:rsidRPr="009B706A" w:rsidRDefault="001E3821"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Thanh toán</w:t>
            </w:r>
          </w:p>
        </w:tc>
        <w:tc>
          <w:tcPr>
            <w:tcW w:w="1250" w:type="pct"/>
            <w:shd w:val="clear" w:color="auto" w:fill="auto"/>
          </w:tcPr>
          <w:p w14:paraId="68C75DD9" w14:textId="0158945F" w:rsidR="001E3821" w:rsidRPr="009B706A" w:rsidRDefault="001E3821"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Text</w:t>
            </w:r>
          </w:p>
        </w:tc>
        <w:tc>
          <w:tcPr>
            <w:tcW w:w="1250" w:type="pct"/>
            <w:shd w:val="clear" w:color="auto" w:fill="auto"/>
          </w:tcPr>
          <w:p w14:paraId="43683648" w14:textId="11D1F12E" w:rsidR="001E3821" w:rsidRPr="009B706A" w:rsidRDefault="001E3821"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Phương thức thanh toán</w:t>
            </w:r>
            <w:r w:rsidRPr="009B706A">
              <w:rPr>
                <w:rFonts w:asciiTheme="majorHAnsi" w:hAnsiTheme="majorHAnsi" w:cstheme="majorHAnsi"/>
                <w:bCs/>
                <w:color w:val="000000" w:themeColor="text1"/>
                <w:sz w:val="26"/>
                <w:szCs w:val="26"/>
              </w:rPr>
              <w:tab/>
            </w:r>
          </w:p>
        </w:tc>
        <w:tc>
          <w:tcPr>
            <w:tcW w:w="1250" w:type="pct"/>
            <w:shd w:val="clear" w:color="auto" w:fill="auto"/>
          </w:tcPr>
          <w:p w14:paraId="0FF749F1" w14:textId="3E1E38D1" w:rsidR="001E3821" w:rsidRPr="009B706A" w:rsidRDefault="001E3821"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Phương thức thanh toán được sử dụng (cash, transfer).</w:t>
            </w:r>
          </w:p>
        </w:tc>
      </w:tr>
      <w:tr w:rsidR="001E3821" w:rsidRPr="009B706A" w14:paraId="775A3321" w14:textId="77777777" w:rsidTr="005D3980">
        <w:tc>
          <w:tcPr>
            <w:tcW w:w="1250" w:type="pct"/>
            <w:shd w:val="clear" w:color="auto" w:fill="auto"/>
          </w:tcPr>
          <w:p w14:paraId="44285267" w14:textId="59BD6A63" w:rsidR="001E3821" w:rsidRPr="009B706A" w:rsidRDefault="001E3821"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Bàn</w:t>
            </w:r>
          </w:p>
        </w:tc>
        <w:tc>
          <w:tcPr>
            <w:tcW w:w="1250" w:type="pct"/>
            <w:shd w:val="clear" w:color="auto" w:fill="auto"/>
          </w:tcPr>
          <w:p w14:paraId="59EE0432" w14:textId="2C5DE2DE" w:rsidR="001E3821" w:rsidRPr="009B706A" w:rsidRDefault="001E3821"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Text</w:t>
            </w:r>
          </w:p>
        </w:tc>
        <w:tc>
          <w:tcPr>
            <w:tcW w:w="1250" w:type="pct"/>
            <w:shd w:val="clear" w:color="auto" w:fill="auto"/>
          </w:tcPr>
          <w:p w14:paraId="1B23D6A5" w14:textId="2DD63719" w:rsidR="001E3821" w:rsidRPr="009B706A" w:rsidRDefault="001E3821"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Bàn</w:t>
            </w:r>
          </w:p>
        </w:tc>
        <w:tc>
          <w:tcPr>
            <w:tcW w:w="1250" w:type="pct"/>
            <w:shd w:val="clear" w:color="auto" w:fill="auto"/>
          </w:tcPr>
          <w:p w14:paraId="48EE41AC" w14:textId="2B702605" w:rsidR="001E3821" w:rsidRPr="009B706A" w:rsidRDefault="001E3821"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Số bàn mà hóa đơn được thanh toán.</w:t>
            </w:r>
          </w:p>
        </w:tc>
      </w:tr>
      <w:tr w:rsidR="001E3821" w:rsidRPr="009B706A" w14:paraId="5914131E" w14:textId="77777777" w:rsidTr="005D3980">
        <w:tc>
          <w:tcPr>
            <w:tcW w:w="1250" w:type="pct"/>
            <w:shd w:val="clear" w:color="auto" w:fill="auto"/>
          </w:tcPr>
          <w:p w14:paraId="1321AB01" w14:textId="563738AC" w:rsidR="001E3821" w:rsidRPr="009B706A" w:rsidRDefault="001E3821"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Ngày</w:t>
            </w:r>
          </w:p>
        </w:tc>
        <w:tc>
          <w:tcPr>
            <w:tcW w:w="1250" w:type="pct"/>
            <w:shd w:val="clear" w:color="auto" w:fill="auto"/>
          </w:tcPr>
          <w:p w14:paraId="0DAA11B8" w14:textId="26DE6846" w:rsidR="001E3821" w:rsidRPr="009B706A" w:rsidRDefault="001E3821"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Date</w:t>
            </w:r>
          </w:p>
        </w:tc>
        <w:tc>
          <w:tcPr>
            <w:tcW w:w="1250" w:type="pct"/>
            <w:shd w:val="clear" w:color="auto" w:fill="auto"/>
          </w:tcPr>
          <w:p w14:paraId="507676D7" w14:textId="39A5D9B0" w:rsidR="001E3821" w:rsidRPr="009B706A" w:rsidRDefault="001E3821"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Ngày</w:t>
            </w:r>
          </w:p>
        </w:tc>
        <w:tc>
          <w:tcPr>
            <w:tcW w:w="1250" w:type="pct"/>
            <w:shd w:val="clear" w:color="auto" w:fill="auto"/>
          </w:tcPr>
          <w:p w14:paraId="6BB9FC61" w14:textId="03B79582" w:rsidR="001E3821" w:rsidRPr="009B706A" w:rsidRDefault="001E3821"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Ngày mà hóa đơn được tạo và thanh toán.</w:t>
            </w:r>
          </w:p>
        </w:tc>
      </w:tr>
      <w:tr w:rsidR="001E3821" w:rsidRPr="009B706A" w14:paraId="7933C3FA" w14:textId="77777777" w:rsidTr="005D3980">
        <w:tc>
          <w:tcPr>
            <w:tcW w:w="1250" w:type="pct"/>
            <w:shd w:val="clear" w:color="auto" w:fill="auto"/>
          </w:tcPr>
          <w:p w14:paraId="3DB01CED" w14:textId="191670B3" w:rsidR="001E3821" w:rsidRPr="009B706A" w:rsidRDefault="001E3821"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Tổng tiền</w:t>
            </w:r>
          </w:p>
        </w:tc>
        <w:tc>
          <w:tcPr>
            <w:tcW w:w="1250" w:type="pct"/>
            <w:shd w:val="clear" w:color="auto" w:fill="auto"/>
          </w:tcPr>
          <w:p w14:paraId="28528C69" w14:textId="25D3D9CE" w:rsidR="001E3821" w:rsidRPr="009B706A" w:rsidRDefault="001E3821"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Text</w:t>
            </w:r>
          </w:p>
        </w:tc>
        <w:tc>
          <w:tcPr>
            <w:tcW w:w="1250" w:type="pct"/>
            <w:shd w:val="clear" w:color="auto" w:fill="auto"/>
          </w:tcPr>
          <w:p w14:paraId="01E16998" w14:textId="6E2BF4D8" w:rsidR="001E3821" w:rsidRPr="009B706A" w:rsidRDefault="001E3821"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Tổng tiền</w:t>
            </w:r>
          </w:p>
        </w:tc>
        <w:tc>
          <w:tcPr>
            <w:tcW w:w="1250" w:type="pct"/>
            <w:shd w:val="clear" w:color="auto" w:fill="auto"/>
          </w:tcPr>
          <w:p w14:paraId="3F9CB0B4" w14:textId="616E01A3" w:rsidR="001E3821" w:rsidRPr="009B706A" w:rsidRDefault="001E3821"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Tổng số tiền phải thanh toán cho hóa đơn.</w:t>
            </w:r>
          </w:p>
        </w:tc>
      </w:tr>
      <w:tr w:rsidR="001E3821" w:rsidRPr="009B706A" w14:paraId="2A5A182B" w14:textId="77777777" w:rsidTr="005D3980">
        <w:tc>
          <w:tcPr>
            <w:tcW w:w="5000" w:type="pct"/>
            <w:gridSpan w:val="4"/>
            <w:shd w:val="clear" w:color="auto" w:fill="CCFF66"/>
          </w:tcPr>
          <w:p w14:paraId="1B446818" w14:textId="77777777" w:rsidR="001E3821" w:rsidRPr="00E478C5" w:rsidRDefault="001E3821" w:rsidP="00E478C5">
            <w:pPr>
              <w:jc w:val="center"/>
              <w:rPr>
                <w:rFonts w:asciiTheme="majorHAnsi" w:hAnsiTheme="majorHAnsi" w:cstheme="majorHAnsi"/>
                <w:b/>
                <w:sz w:val="26"/>
                <w:szCs w:val="26"/>
              </w:rPr>
            </w:pPr>
            <w:r w:rsidRPr="00E478C5">
              <w:rPr>
                <w:rFonts w:asciiTheme="majorHAnsi" w:hAnsiTheme="majorHAnsi" w:cstheme="majorHAnsi"/>
                <w:b/>
                <w:color w:val="000000" w:themeColor="text1"/>
                <w:sz w:val="26"/>
                <w:szCs w:val="26"/>
              </w:rPr>
              <w:t>Nội dung hiển thị</w:t>
            </w:r>
          </w:p>
        </w:tc>
      </w:tr>
      <w:tr w:rsidR="001E3821" w:rsidRPr="009B706A" w14:paraId="22C01935" w14:textId="77777777" w:rsidTr="005D3980">
        <w:tc>
          <w:tcPr>
            <w:tcW w:w="1250" w:type="pct"/>
            <w:shd w:val="clear" w:color="auto" w:fill="CCFF66"/>
          </w:tcPr>
          <w:p w14:paraId="5D5DECFB" w14:textId="77777777" w:rsidR="001E3821" w:rsidRPr="00E478C5" w:rsidRDefault="001E3821" w:rsidP="00E478C5">
            <w:pPr>
              <w:jc w:val="center"/>
              <w:rPr>
                <w:rFonts w:asciiTheme="majorHAnsi" w:hAnsiTheme="majorHAnsi" w:cstheme="majorHAnsi"/>
                <w:b/>
                <w:sz w:val="26"/>
                <w:szCs w:val="26"/>
                <w:lang w:val="vi-VN"/>
              </w:rPr>
            </w:pPr>
            <w:r w:rsidRPr="00E478C5">
              <w:rPr>
                <w:rFonts w:asciiTheme="majorHAnsi" w:hAnsiTheme="majorHAnsi" w:cstheme="majorHAnsi"/>
                <w:b/>
                <w:color w:val="000000" w:themeColor="text1"/>
                <w:sz w:val="26"/>
                <w:szCs w:val="26"/>
              </w:rPr>
              <w:t>Tên hành động</w:t>
            </w:r>
          </w:p>
        </w:tc>
        <w:tc>
          <w:tcPr>
            <w:tcW w:w="1250" w:type="pct"/>
            <w:shd w:val="clear" w:color="auto" w:fill="CCFF66"/>
          </w:tcPr>
          <w:p w14:paraId="77593E55" w14:textId="77777777" w:rsidR="001E3821" w:rsidRPr="00E478C5" w:rsidRDefault="001E3821" w:rsidP="00E478C5">
            <w:pPr>
              <w:jc w:val="center"/>
              <w:rPr>
                <w:rFonts w:asciiTheme="majorHAnsi" w:hAnsiTheme="majorHAnsi" w:cstheme="majorHAnsi"/>
                <w:b/>
                <w:sz w:val="26"/>
                <w:szCs w:val="26"/>
                <w:lang w:val="vi-VN"/>
              </w:rPr>
            </w:pPr>
            <w:r w:rsidRPr="00E478C5">
              <w:rPr>
                <w:rFonts w:asciiTheme="majorHAnsi" w:hAnsiTheme="majorHAnsi" w:cstheme="majorHAnsi"/>
                <w:b/>
                <w:color w:val="000000" w:themeColor="text1"/>
                <w:sz w:val="26"/>
                <w:szCs w:val="26"/>
              </w:rPr>
              <w:t>Mô tả</w:t>
            </w:r>
          </w:p>
        </w:tc>
        <w:tc>
          <w:tcPr>
            <w:tcW w:w="1250" w:type="pct"/>
            <w:shd w:val="clear" w:color="auto" w:fill="CCFF66"/>
          </w:tcPr>
          <w:p w14:paraId="35B94B53" w14:textId="77777777" w:rsidR="001E3821" w:rsidRPr="00E478C5" w:rsidRDefault="001E3821" w:rsidP="00E478C5">
            <w:pPr>
              <w:jc w:val="center"/>
              <w:rPr>
                <w:rFonts w:asciiTheme="majorHAnsi" w:hAnsiTheme="majorHAnsi" w:cstheme="majorHAnsi"/>
                <w:b/>
                <w:sz w:val="26"/>
                <w:szCs w:val="26"/>
                <w:lang w:val="vi-VN"/>
              </w:rPr>
            </w:pPr>
            <w:r w:rsidRPr="00E478C5">
              <w:rPr>
                <w:rFonts w:asciiTheme="majorHAnsi" w:hAnsiTheme="majorHAnsi" w:cstheme="majorHAnsi"/>
                <w:b/>
                <w:color w:val="000000" w:themeColor="text1"/>
                <w:sz w:val="26"/>
                <w:szCs w:val="26"/>
              </w:rPr>
              <w:t>Thành công</w:t>
            </w:r>
          </w:p>
        </w:tc>
        <w:tc>
          <w:tcPr>
            <w:tcW w:w="1250" w:type="pct"/>
            <w:shd w:val="clear" w:color="auto" w:fill="CCFF66"/>
          </w:tcPr>
          <w:p w14:paraId="208B8027" w14:textId="77777777" w:rsidR="001E3821" w:rsidRPr="00E478C5" w:rsidRDefault="001E3821" w:rsidP="00E478C5">
            <w:pPr>
              <w:jc w:val="center"/>
              <w:rPr>
                <w:rFonts w:asciiTheme="majorHAnsi" w:hAnsiTheme="majorHAnsi" w:cstheme="majorHAnsi"/>
                <w:b/>
                <w:sz w:val="26"/>
                <w:szCs w:val="26"/>
                <w:lang w:val="vi-VN"/>
              </w:rPr>
            </w:pPr>
            <w:r w:rsidRPr="00E478C5">
              <w:rPr>
                <w:rFonts w:asciiTheme="majorHAnsi" w:hAnsiTheme="majorHAnsi" w:cstheme="majorHAnsi"/>
                <w:b/>
                <w:color w:val="000000" w:themeColor="text1"/>
                <w:sz w:val="26"/>
                <w:szCs w:val="26"/>
              </w:rPr>
              <w:t>Không thành công</w:t>
            </w:r>
          </w:p>
        </w:tc>
      </w:tr>
      <w:tr w:rsidR="001E3821" w:rsidRPr="009B706A" w14:paraId="112736D4" w14:textId="77777777" w:rsidTr="005D3980">
        <w:tc>
          <w:tcPr>
            <w:tcW w:w="1250" w:type="pct"/>
          </w:tcPr>
          <w:p w14:paraId="3E93D335" w14:textId="5B1B2F67" w:rsidR="001E3821" w:rsidRPr="009B706A" w:rsidRDefault="001E3821"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Tìm kiếm</w:t>
            </w:r>
          </w:p>
        </w:tc>
        <w:tc>
          <w:tcPr>
            <w:tcW w:w="1250" w:type="pct"/>
          </w:tcPr>
          <w:p w14:paraId="481A60A2" w14:textId="05EFCC19" w:rsidR="001E3821" w:rsidRPr="009B706A" w:rsidRDefault="001E3821"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Người dùng có thể tìm kiếm hóa đơn theo mã hoặc ngày.</w:t>
            </w:r>
          </w:p>
        </w:tc>
        <w:tc>
          <w:tcPr>
            <w:tcW w:w="1250" w:type="pct"/>
          </w:tcPr>
          <w:p w14:paraId="36FA1286" w14:textId="7ADDC974" w:rsidR="001E3821" w:rsidRPr="009B706A" w:rsidRDefault="001E3821"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Thành công khi hệ thống trả về kết quả tìm kiếm.</w:t>
            </w:r>
          </w:p>
        </w:tc>
        <w:tc>
          <w:tcPr>
            <w:tcW w:w="1250" w:type="pct"/>
          </w:tcPr>
          <w:p w14:paraId="32A57932" w14:textId="19ACD503" w:rsidR="001E3821" w:rsidRPr="009B706A" w:rsidRDefault="001E3821"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Không thành công nếu không có dữ liệu hoặc nhập sai ngày.</w:t>
            </w:r>
          </w:p>
        </w:tc>
      </w:tr>
      <w:tr w:rsidR="001E3821" w:rsidRPr="009B706A" w14:paraId="5FE3D858" w14:textId="77777777" w:rsidTr="005D3980">
        <w:tc>
          <w:tcPr>
            <w:tcW w:w="1250" w:type="pct"/>
          </w:tcPr>
          <w:p w14:paraId="242570BB" w14:textId="4D945DEB" w:rsidR="001E3821" w:rsidRPr="009B706A" w:rsidRDefault="001E3821"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Xem</w:t>
            </w:r>
          </w:p>
        </w:tc>
        <w:tc>
          <w:tcPr>
            <w:tcW w:w="1250" w:type="pct"/>
          </w:tcPr>
          <w:p w14:paraId="4B62716D" w14:textId="2FE04F3C" w:rsidR="001E3821" w:rsidRPr="009B706A" w:rsidRDefault="001E3821"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Người dùng có thể xem chi tiết hóa đơn.</w:t>
            </w:r>
          </w:p>
        </w:tc>
        <w:tc>
          <w:tcPr>
            <w:tcW w:w="1250" w:type="pct"/>
          </w:tcPr>
          <w:p w14:paraId="1AA644FB" w14:textId="6C11F49F" w:rsidR="001E3821" w:rsidRPr="009B706A" w:rsidRDefault="001E3821"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Thành công khi mở chi tiết hóa đơn.</w:t>
            </w:r>
          </w:p>
        </w:tc>
        <w:tc>
          <w:tcPr>
            <w:tcW w:w="1250" w:type="pct"/>
          </w:tcPr>
          <w:p w14:paraId="77B1179D" w14:textId="0EE601A7" w:rsidR="001E3821" w:rsidRPr="009B706A" w:rsidRDefault="001E3821"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Không thành công nếu không thể tìm thấy hóa đơn.</w:t>
            </w:r>
          </w:p>
        </w:tc>
      </w:tr>
      <w:tr w:rsidR="001E3821" w:rsidRPr="009B706A" w14:paraId="3B4A03A0" w14:textId="77777777" w:rsidTr="005D3980">
        <w:tc>
          <w:tcPr>
            <w:tcW w:w="1250" w:type="pct"/>
          </w:tcPr>
          <w:p w14:paraId="0EA285FD" w14:textId="48E13B5B" w:rsidR="001E3821" w:rsidRPr="009B706A" w:rsidRDefault="001E3821"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Phân trang</w:t>
            </w:r>
          </w:p>
        </w:tc>
        <w:tc>
          <w:tcPr>
            <w:tcW w:w="1250" w:type="pct"/>
          </w:tcPr>
          <w:p w14:paraId="0BFAEB78" w14:textId="03AEFA37" w:rsidR="001E3821" w:rsidRPr="009B706A" w:rsidRDefault="001E3821"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Người dùng có thể quay lại trang trước hoặc đến trang sau.</w:t>
            </w:r>
          </w:p>
        </w:tc>
        <w:tc>
          <w:tcPr>
            <w:tcW w:w="1250" w:type="pct"/>
          </w:tcPr>
          <w:p w14:paraId="342802AE" w14:textId="6AC1AF86" w:rsidR="001E3821" w:rsidRPr="009B706A" w:rsidRDefault="001E3821"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Thành công khi chuyển sang trang trước hoặc trang sau.</w:t>
            </w:r>
          </w:p>
        </w:tc>
        <w:tc>
          <w:tcPr>
            <w:tcW w:w="1250" w:type="pct"/>
          </w:tcPr>
          <w:p w14:paraId="7DFBADDD" w14:textId="23779394" w:rsidR="001E3821" w:rsidRPr="009B706A" w:rsidRDefault="001E3821"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Không chuyển đến trang trước hoặctrang kế tiếp hoặc dữ liệu không đúng.</w:t>
            </w:r>
          </w:p>
        </w:tc>
      </w:tr>
    </w:tbl>
    <w:p w14:paraId="52D353CF" w14:textId="77777777" w:rsidR="00E478C5" w:rsidRDefault="00E478C5" w:rsidP="0049382E">
      <w:pPr>
        <w:pStyle w:val="oancuaDanhsach"/>
        <w:spacing w:before="120" w:after="120"/>
        <w:ind w:left="0"/>
        <w:jc w:val="both"/>
        <w:outlineLvl w:val="1"/>
        <w:rPr>
          <w:rFonts w:asciiTheme="majorHAnsi" w:hAnsiTheme="majorHAnsi" w:cstheme="majorHAnsi"/>
          <w:b/>
          <w:szCs w:val="26"/>
        </w:rPr>
      </w:pPr>
      <w:bookmarkStart w:id="80" w:name="_Toc198617503"/>
    </w:p>
    <w:p w14:paraId="74E70F57" w14:textId="77777777" w:rsidR="00E478C5" w:rsidRDefault="00E478C5">
      <w:pPr>
        <w:spacing w:after="160" w:line="259" w:lineRule="auto"/>
        <w:rPr>
          <w:rFonts w:asciiTheme="majorHAnsi" w:eastAsia="Calibri" w:hAnsiTheme="majorHAnsi" w:cstheme="majorHAnsi"/>
          <w:b/>
          <w:color w:val="000000" w:themeColor="text1"/>
          <w:sz w:val="26"/>
          <w:szCs w:val="26"/>
          <w:lang w:eastAsia="en-US" w:bidi="ar-SA"/>
        </w:rPr>
      </w:pPr>
      <w:r>
        <w:rPr>
          <w:rFonts w:asciiTheme="majorHAnsi" w:hAnsiTheme="majorHAnsi" w:cstheme="majorHAnsi"/>
          <w:b/>
          <w:szCs w:val="26"/>
        </w:rPr>
        <w:br w:type="page"/>
      </w:r>
    </w:p>
    <w:p w14:paraId="7C292C10" w14:textId="1042FCC0" w:rsidR="001E3821" w:rsidRPr="00E478C5" w:rsidRDefault="00862DF7" w:rsidP="0049382E">
      <w:pPr>
        <w:pStyle w:val="oancuaDanhsach"/>
        <w:spacing w:before="120" w:after="120"/>
        <w:ind w:left="0"/>
        <w:jc w:val="both"/>
        <w:outlineLvl w:val="1"/>
        <w:rPr>
          <w:rFonts w:asciiTheme="majorHAnsi" w:hAnsiTheme="majorHAnsi" w:cstheme="majorHAnsi"/>
          <w:b/>
          <w:szCs w:val="26"/>
        </w:rPr>
      </w:pPr>
      <w:r w:rsidRPr="00E478C5">
        <w:rPr>
          <w:rFonts w:asciiTheme="majorHAnsi" w:hAnsiTheme="majorHAnsi" w:cstheme="majorHAnsi"/>
          <w:b/>
          <w:szCs w:val="26"/>
        </w:rPr>
        <w:lastRenderedPageBreak/>
        <w:t>UI-</w:t>
      </w:r>
      <w:r w:rsidR="00054E3A" w:rsidRPr="00E478C5">
        <w:rPr>
          <w:rFonts w:asciiTheme="majorHAnsi" w:hAnsiTheme="majorHAnsi" w:cstheme="majorHAnsi"/>
          <w:b/>
          <w:szCs w:val="26"/>
        </w:rPr>
        <w:t>49</w:t>
      </w:r>
      <w:r w:rsidRPr="00E478C5">
        <w:rPr>
          <w:rFonts w:asciiTheme="majorHAnsi" w:hAnsiTheme="majorHAnsi" w:cstheme="majorHAnsi"/>
          <w:b/>
          <w:szCs w:val="26"/>
        </w:rPr>
        <w:t xml:space="preserve"> Giao diện Chi Tiết Đơn Hàng</w:t>
      </w:r>
      <w:r w:rsidR="001E3821" w:rsidRPr="00E478C5">
        <w:rPr>
          <w:rFonts w:asciiTheme="majorHAnsi" w:hAnsiTheme="majorHAnsi" w:cstheme="majorHAnsi"/>
          <w:b/>
          <w:szCs w:val="26"/>
        </w:rPr>
        <w:t>.</w:t>
      </w:r>
      <w:bookmarkEnd w:id="80"/>
    </w:p>
    <w:p w14:paraId="3EFEEF8C" w14:textId="74CD1EF2" w:rsidR="006C1EAC" w:rsidRPr="009B706A" w:rsidRDefault="004808F7" w:rsidP="0049382E">
      <w:pPr>
        <w:pStyle w:val="oancuaDanhsach"/>
        <w:spacing w:before="120" w:after="120"/>
        <w:ind w:left="0"/>
        <w:jc w:val="both"/>
        <w:rPr>
          <w:rFonts w:asciiTheme="majorHAnsi" w:hAnsiTheme="majorHAnsi" w:cstheme="majorHAnsi"/>
          <w:b/>
          <w:bCs/>
          <w:color w:val="000000"/>
          <w:szCs w:val="26"/>
        </w:rPr>
      </w:pPr>
      <w:r w:rsidRPr="009B706A">
        <w:rPr>
          <w:rFonts w:asciiTheme="majorHAnsi" w:hAnsiTheme="majorHAnsi" w:cstheme="majorHAnsi"/>
          <w:b/>
          <w:bCs/>
          <w:noProof/>
          <w:szCs w:val="26"/>
        </w:rPr>
        <w:drawing>
          <wp:inline distT="0" distB="0" distL="0" distR="0" wp14:anchorId="75C4C580" wp14:editId="3B5C067B">
            <wp:extent cx="5734050" cy="3863975"/>
            <wp:effectExtent l="0" t="0" r="0" b="3175"/>
            <wp:docPr id="111503199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031990" name="Picture 1" descr="A screenshot of a computer&#10;&#10;AI-generated content may be incorrect."/>
                    <pic:cNvPicPr/>
                  </pic:nvPicPr>
                  <pic:blipFill>
                    <a:blip r:embed="rId58"/>
                    <a:stretch>
                      <a:fillRect/>
                    </a:stretch>
                  </pic:blipFill>
                  <pic:spPr>
                    <a:xfrm>
                      <a:off x="0" y="0"/>
                      <a:ext cx="5734050" cy="3863975"/>
                    </a:xfrm>
                    <a:prstGeom prst="rect">
                      <a:avLst/>
                    </a:prstGeom>
                  </pic:spPr>
                </pic:pic>
              </a:graphicData>
            </a:graphic>
          </wp:inline>
        </w:drawing>
      </w:r>
    </w:p>
    <w:tbl>
      <w:tblPr>
        <w:tblStyle w:val="LiBang"/>
        <w:tblW w:w="5585" w:type="pct"/>
        <w:tblLook w:val="04A0" w:firstRow="1" w:lastRow="0" w:firstColumn="1" w:lastColumn="0" w:noHBand="0" w:noVBand="1"/>
      </w:tblPr>
      <w:tblGrid>
        <w:gridCol w:w="2252"/>
        <w:gridCol w:w="2253"/>
        <w:gridCol w:w="2253"/>
        <w:gridCol w:w="3317"/>
      </w:tblGrid>
      <w:tr w:rsidR="001E3821" w:rsidRPr="009B706A" w14:paraId="0944FD33" w14:textId="77777777" w:rsidTr="00935B30">
        <w:tc>
          <w:tcPr>
            <w:tcW w:w="2236" w:type="pct"/>
            <w:gridSpan w:val="2"/>
            <w:shd w:val="clear" w:color="auto" w:fill="CCFF66"/>
          </w:tcPr>
          <w:p w14:paraId="4B91D2E0" w14:textId="77777777" w:rsidR="001E3821" w:rsidRPr="00E478C5" w:rsidRDefault="001E3821" w:rsidP="0049382E">
            <w:pPr>
              <w:jc w:val="both"/>
              <w:rPr>
                <w:rFonts w:asciiTheme="majorHAnsi" w:hAnsiTheme="majorHAnsi" w:cstheme="majorHAnsi"/>
                <w:b/>
                <w:sz w:val="26"/>
                <w:szCs w:val="26"/>
              </w:rPr>
            </w:pPr>
            <w:r w:rsidRPr="00E478C5">
              <w:rPr>
                <w:rFonts w:asciiTheme="majorHAnsi" w:hAnsiTheme="majorHAnsi" w:cstheme="majorHAnsi"/>
                <w:b/>
                <w:color w:val="000000" w:themeColor="text1"/>
                <w:sz w:val="26"/>
                <w:szCs w:val="26"/>
              </w:rPr>
              <w:t>Hiển thị</w:t>
            </w:r>
          </w:p>
        </w:tc>
        <w:tc>
          <w:tcPr>
            <w:tcW w:w="2764" w:type="pct"/>
            <w:gridSpan w:val="2"/>
          </w:tcPr>
          <w:p w14:paraId="3453ADF2" w14:textId="3D1FF728" w:rsidR="001E3821" w:rsidRPr="009B706A" w:rsidRDefault="001E3821" w:rsidP="0049382E">
            <w:pPr>
              <w:jc w:val="both"/>
              <w:rPr>
                <w:rFonts w:asciiTheme="majorHAnsi" w:hAnsiTheme="majorHAnsi" w:cstheme="majorHAnsi"/>
                <w:bCs/>
                <w:sz w:val="26"/>
                <w:szCs w:val="26"/>
              </w:rPr>
            </w:pPr>
            <w:r w:rsidRPr="009B706A">
              <w:rPr>
                <w:rFonts w:asciiTheme="majorHAnsi" w:hAnsiTheme="majorHAnsi" w:cstheme="majorHAnsi"/>
                <w:bCs/>
                <w:sz w:val="26"/>
                <w:szCs w:val="26"/>
              </w:rPr>
              <w:t>Chi tiết đơn hàng</w:t>
            </w:r>
          </w:p>
        </w:tc>
      </w:tr>
      <w:tr w:rsidR="001E3821" w:rsidRPr="009B706A" w14:paraId="6E02C6CE" w14:textId="77777777" w:rsidTr="00935B30">
        <w:tc>
          <w:tcPr>
            <w:tcW w:w="2236" w:type="pct"/>
            <w:gridSpan w:val="2"/>
            <w:shd w:val="clear" w:color="auto" w:fill="CCFF66"/>
          </w:tcPr>
          <w:p w14:paraId="36B250AA" w14:textId="77777777" w:rsidR="001E3821" w:rsidRPr="00E478C5" w:rsidRDefault="001E3821" w:rsidP="0049382E">
            <w:pPr>
              <w:jc w:val="both"/>
              <w:rPr>
                <w:rFonts w:asciiTheme="majorHAnsi" w:hAnsiTheme="majorHAnsi" w:cstheme="majorHAnsi"/>
                <w:b/>
                <w:sz w:val="26"/>
                <w:szCs w:val="26"/>
              </w:rPr>
            </w:pPr>
            <w:r w:rsidRPr="00E478C5">
              <w:rPr>
                <w:rFonts w:asciiTheme="majorHAnsi" w:hAnsiTheme="majorHAnsi" w:cstheme="majorHAnsi"/>
                <w:b/>
                <w:color w:val="000000" w:themeColor="text1"/>
                <w:sz w:val="26"/>
                <w:szCs w:val="26"/>
              </w:rPr>
              <w:t>Mô tả</w:t>
            </w:r>
          </w:p>
        </w:tc>
        <w:tc>
          <w:tcPr>
            <w:tcW w:w="2764" w:type="pct"/>
            <w:gridSpan w:val="2"/>
          </w:tcPr>
          <w:p w14:paraId="71CD5A01" w14:textId="19AB0CAD" w:rsidR="001E3821" w:rsidRPr="009B706A" w:rsidRDefault="001E3821" w:rsidP="0049382E">
            <w:pPr>
              <w:jc w:val="both"/>
              <w:rPr>
                <w:rFonts w:asciiTheme="majorHAnsi" w:hAnsiTheme="majorHAnsi" w:cstheme="majorHAnsi"/>
                <w:bCs/>
                <w:sz w:val="26"/>
                <w:szCs w:val="26"/>
              </w:rPr>
            </w:pPr>
            <w:r w:rsidRPr="009B706A">
              <w:rPr>
                <w:rFonts w:asciiTheme="majorHAnsi" w:hAnsiTheme="majorHAnsi" w:cstheme="majorHAnsi"/>
                <w:bCs/>
                <w:sz w:val="26"/>
                <w:szCs w:val="26"/>
              </w:rPr>
              <w:t>Giao diện này hiển thị chi tiết của một đơn hàng cụ thể, bao gồm các thông tin chi tiết như tên sản phẩm, giá, kích thước, số lượng, ghi chú, các topping, mã khuyến mãi và tổng tiền. Người dùng có thể tham khảo các chi tiết đơn hàng để kiểm tra thông tin thanh toán.</w:t>
            </w:r>
          </w:p>
        </w:tc>
      </w:tr>
      <w:tr w:rsidR="001E3821" w:rsidRPr="009B706A" w14:paraId="4FD9321A" w14:textId="77777777" w:rsidTr="00935B30">
        <w:tc>
          <w:tcPr>
            <w:tcW w:w="2236" w:type="pct"/>
            <w:gridSpan w:val="2"/>
            <w:shd w:val="clear" w:color="auto" w:fill="CCFF66"/>
          </w:tcPr>
          <w:p w14:paraId="7B91C325" w14:textId="77777777" w:rsidR="001E3821" w:rsidRPr="00E478C5" w:rsidRDefault="001E3821" w:rsidP="0049382E">
            <w:pPr>
              <w:jc w:val="both"/>
              <w:rPr>
                <w:rFonts w:asciiTheme="majorHAnsi" w:hAnsiTheme="majorHAnsi" w:cstheme="majorHAnsi"/>
                <w:b/>
                <w:sz w:val="26"/>
                <w:szCs w:val="26"/>
              </w:rPr>
            </w:pPr>
            <w:r w:rsidRPr="00E478C5">
              <w:rPr>
                <w:rFonts w:asciiTheme="majorHAnsi" w:hAnsiTheme="majorHAnsi" w:cstheme="majorHAnsi"/>
                <w:b/>
                <w:color w:val="000000" w:themeColor="text1"/>
                <w:sz w:val="26"/>
                <w:szCs w:val="26"/>
              </w:rPr>
              <w:t>Hiển thị truy cập</w:t>
            </w:r>
          </w:p>
        </w:tc>
        <w:tc>
          <w:tcPr>
            <w:tcW w:w="2764" w:type="pct"/>
            <w:gridSpan w:val="2"/>
          </w:tcPr>
          <w:p w14:paraId="21F85B74" w14:textId="0984D45B" w:rsidR="001E3821" w:rsidRPr="009B706A" w:rsidRDefault="001E3821" w:rsidP="0049382E">
            <w:pPr>
              <w:jc w:val="both"/>
              <w:rPr>
                <w:rFonts w:asciiTheme="majorHAnsi" w:hAnsiTheme="majorHAnsi" w:cstheme="majorHAnsi"/>
                <w:bCs/>
                <w:sz w:val="26"/>
                <w:szCs w:val="26"/>
              </w:rPr>
            </w:pPr>
            <w:r w:rsidRPr="009B706A">
              <w:rPr>
                <w:rFonts w:asciiTheme="majorHAnsi" w:hAnsiTheme="majorHAnsi" w:cstheme="majorHAnsi"/>
                <w:bCs/>
                <w:sz w:val="26"/>
                <w:szCs w:val="26"/>
              </w:rPr>
              <w:t>Người dùng có thể truy cập giao diện này bằng cách nhấp vào biểu tượng "Xem" trong danh sách các hóa đơn, hoặc trực tiếp từ giao diện "Danh sách hóa đơn". Chỉ những người có quyền quản lý hóa đơn mới có thể truy cập và xem chi tiết.</w:t>
            </w:r>
          </w:p>
        </w:tc>
      </w:tr>
      <w:tr w:rsidR="001E3821" w:rsidRPr="009B706A" w14:paraId="48BF673F" w14:textId="77777777" w:rsidTr="00935B30">
        <w:tc>
          <w:tcPr>
            <w:tcW w:w="5000" w:type="pct"/>
            <w:gridSpan w:val="4"/>
            <w:shd w:val="clear" w:color="auto" w:fill="CCFF66"/>
          </w:tcPr>
          <w:p w14:paraId="5A63FBCA" w14:textId="77777777" w:rsidR="001E3821" w:rsidRPr="00E478C5" w:rsidRDefault="001E3821" w:rsidP="00E478C5">
            <w:pPr>
              <w:jc w:val="center"/>
              <w:rPr>
                <w:rFonts w:asciiTheme="majorHAnsi" w:hAnsiTheme="majorHAnsi" w:cstheme="majorHAnsi"/>
                <w:b/>
                <w:sz w:val="26"/>
                <w:szCs w:val="26"/>
              </w:rPr>
            </w:pPr>
            <w:r w:rsidRPr="00E478C5">
              <w:rPr>
                <w:rFonts w:asciiTheme="majorHAnsi" w:hAnsiTheme="majorHAnsi" w:cstheme="majorHAnsi"/>
                <w:b/>
                <w:color w:val="000000" w:themeColor="text1"/>
                <w:sz w:val="26"/>
                <w:szCs w:val="26"/>
              </w:rPr>
              <w:t>Nội dung hiển thị</w:t>
            </w:r>
          </w:p>
        </w:tc>
      </w:tr>
      <w:tr w:rsidR="001E3821" w:rsidRPr="009B706A" w14:paraId="3B58F06B" w14:textId="77777777" w:rsidTr="00935B30">
        <w:tc>
          <w:tcPr>
            <w:tcW w:w="1118" w:type="pct"/>
            <w:shd w:val="clear" w:color="auto" w:fill="CCFF66"/>
          </w:tcPr>
          <w:p w14:paraId="71E8C72E" w14:textId="77777777" w:rsidR="001E3821" w:rsidRPr="00E478C5" w:rsidRDefault="001E3821" w:rsidP="00E478C5">
            <w:pPr>
              <w:jc w:val="center"/>
              <w:rPr>
                <w:rFonts w:asciiTheme="majorHAnsi" w:hAnsiTheme="majorHAnsi" w:cstheme="majorHAnsi"/>
                <w:b/>
                <w:sz w:val="26"/>
                <w:szCs w:val="26"/>
              </w:rPr>
            </w:pPr>
            <w:r w:rsidRPr="00E478C5">
              <w:rPr>
                <w:rFonts w:asciiTheme="majorHAnsi" w:hAnsiTheme="majorHAnsi" w:cstheme="majorHAnsi"/>
                <w:b/>
                <w:color w:val="000000" w:themeColor="text1"/>
                <w:sz w:val="26"/>
                <w:szCs w:val="26"/>
              </w:rPr>
              <w:t>Mục</w:t>
            </w:r>
          </w:p>
        </w:tc>
        <w:tc>
          <w:tcPr>
            <w:tcW w:w="1118" w:type="pct"/>
            <w:shd w:val="clear" w:color="auto" w:fill="CCFF66"/>
          </w:tcPr>
          <w:p w14:paraId="0A2E341D" w14:textId="77777777" w:rsidR="001E3821" w:rsidRPr="00E478C5" w:rsidRDefault="001E3821" w:rsidP="00E478C5">
            <w:pPr>
              <w:jc w:val="center"/>
              <w:rPr>
                <w:rFonts w:asciiTheme="majorHAnsi" w:hAnsiTheme="majorHAnsi" w:cstheme="majorHAnsi"/>
                <w:b/>
                <w:sz w:val="26"/>
                <w:szCs w:val="26"/>
              </w:rPr>
            </w:pPr>
            <w:r w:rsidRPr="00E478C5">
              <w:rPr>
                <w:rFonts w:asciiTheme="majorHAnsi" w:hAnsiTheme="majorHAnsi" w:cstheme="majorHAnsi"/>
                <w:b/>
                <w:color w:val="000000" w:themeColor="text1"/>
                <w:sz w:val="26"/>
                <w:szCs w:val="26"/>
              </w:rPr>
              <w:t>Loại</w:t>
            </w:r>
          </w:p>
        </w:tc>
        <w:tc>
          <w:tcPr>
            <w:tcW w:w="1118" w:type="pct"/>
            <w:shd w:val="clear" w:color="auto" w:fill="CCFF66"/>
          </w:tcPr>
          <w:p w14:paraId="2991EE84" w14:textId="77777777" w:rsidR="001E3821" w:rsidRPr="00E478C5" w:rsidRDefault="001E3821" w:rsidP="00E478C5">
            <w:pPr>
              <w:jc w:val="center"/>
              <w:rPr>
                <w:rFonts w:asciiTheme="majorHAnsi" w:hAnsiTheme="majorHAnsi" w:cstheme="majorHAnsi"/>
                <w:b/>
                <w:sz w:val="26"/>
                <w:szCs w:val="26"/>
              </w:rPr>
            </w:pPr>
            <w:r w:rsidRPr="00E478C5">
              <w:rPr>
                <w:rFonts w:asciiTheme="majorHAnsi" w:hAnsiTheme="majorHAnsi" w:cstheme="majorHAnsi"/>
                <w:b/>
                <w:color w:val="000000" w:themeColor="text1"/>
                <w:sz w:val="26"/>
                <w:szCs w:val="26"/>
              </w:rPr>
              <w:t>Dữ liệu</w:t>
            </w:r>
          </w:p>
        </w:tc>
        <w:tc>
          <w:tcPr>
            <w:tcW w:w="1646" w:type="pct"/>
            <w:shd w:val="clear" w:color="auto" w:fill="CCFF66"/>
          </w:tcPr>
          <w:p w14:paraId="5E77F759" w14:textId="77777777" w:rsidR="001E3821" w:rsidRPr="00E478C5" w:rsidRDefault="001E3821" w:rsidP="00E478C5">
            <w:pPr>
              <w:jc w:val="center"/>
              <w:rPr>
                <w:rFonts w:asciiTheme="majorHAnsi" w:hAnsiTheme="majorHAnsi" w:cstheme="majorHAnsi"/>
                <w:b/>
                <w:sz w:val="26"/>
                <w:szCs w:val="26"/>
              </w:rPr>
            </w:pPr>
            <w:r w:rsidRPr="00E478C5">
              <w:rPr>
                <w:rFonts w:asciiTheme="majorHAnsi" w:hAnsiTheme="majorHAnsi" w:cstheme="majorHAnsi"/>
                <w:b/>
                <w:color w:val="000000" w:themeColor="text1"/>
                <w:sz w:val="26"/>
                <w:szCs w:val="26"/>
              </w:rPr>
              <w:t>Mô tả</w:t>
            </w:r>
          </w:p>
        </w:tc>
      </w:tr>
      <w:tr w:rsidR="001E3821" w:rsidRPr="009B706A" w14:paraId="6B404830" w14:textId="77777777" w:rsidTr="00935B30">
        <w:tc>
          <w:tcPr>
            <w:tcW w:w="1118" w:type="pct"/>
            <w:shd w:val="clear" w:color="auto" w:fill="auto"/>
          </w:tcPr>
          <w:p w14:paraId="5E0BFF9A" w14:textId="58E049FB" w:rsidR="001E3821" w:rsidRPr="009B706A" w:rsidRDefault="001E3821"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Tên sản phẩm</w:t>
            </w:r>
          </w:p>
        </w:tc>
        <w:tc>
          <w:tcPr>
            <w:tcW w:w="1118" w:type="pct"/>
            <w:shd w:val="clear" w:color="auto" w:fill="auto"/>
          </w:tcPr>
          <w:p w14:paraId="0D59A2C5" w14:textId="6C00D10C" w:rsidR="001E3821" w:rsidRPr="009B706A" w:rsidRDefault="001E3821"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Text</w:t>
            </w:r>
          </w:p>
        </w:tc>
        <w:tc>
          <w:tcPr>
            <w:tcW w:w="1118" w:type="pct"/>
            <w:shd w:val="clear" w:color="auto" w:fill="auto"/>
          </w:tcPr>
          <w:p w14:paraId="42C621A7" w14:textId="7B102EE4" w:rsidR="001E3821" w:rsidRPr="009B706A" w:rsidRDefault="001E3821"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Tên sản phẩm</w:t>
            </w:r>
          </w:p>
        </w:tc>
        <w:tc>
          <w:tcPr>
            <w:tcW w:w="1646" w:type="pct"/>
            <w:shd w:val="clear" w:color="auto" w:fill="auto"/>
          </w:tcPr>
          <w:p w14:paraId="4605E573" w14:textId="183E93FB" w:rsidR="001E3821" w:rsidRPr="009B706A" w:rsidRDefault="001E3821"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Tên sản phẩm đã được chọn trong đơn hàng.</w:t>
            </w:r>
          </w:p>
        </w:tc>
      </w:tr>
      <w:tr w:rsidR="001E3821" w:rsidRPr="009B706A" w14:paraId="2CC8A93E" w14:textId="77777777" w:rsidTr="00935B30">
        <w:tc>
          <w:tcPr>
            <w:tcW w:w="1118" w:type="pct"/>
            <w:shd w:val="clear" w:color="auto" w:fill="auto"/>
          </w:tcPr>
          <w:p w14:paraId="31C3E26E" w14:textId="0A2E63C2" w:rsidR="001E3821" w:rsidRPr="009B706A" w:rsidRDefault="001E3821"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Giá</w:t>
            </w:r>
          </w:p>
        </w:tc>
        <w:tc>
          <w:tcPr>
            <w:tcW w:w="1118" w:type="pct"/>
            <w:shd w:val="clear" w:color="auto" w:fill="auto"/>
          </w:tcPr>
          <w:p w14:paraId="42D26084" w14:textId="5B4A1218" w:rsidR="001E3821" w:rsidRPr="009B706A" w:rsidRDefault="001E3821"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Text</w:t>
            </w:r>
          </w:p>
        </w:tc>
        <w:tc>
          <w:tcPr>
            <w:tcW w:w="1118" w:type="pct"/>
            <w:shd w:val="clear" w:color="auto" w:fill="auto"/>
          </w:tcPr>
          <w:p w14:paraId="1BCD7788" w14:textId="7AA8B2C9" w:rsidR="001E3821" w:rsidRPr="009B706A" w:rsidRDefault="001E3821"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Giá</w:t>
            </w:r>
          </w:p>
        </w:tc>
        <w:tc>
          <w:tcPr>
            <w:tcW w:w="1646" w:type="pct"/>
            <w:shd w:val="clear" w:color="auto" w:fill="auto"/>
          </w:tcPr>
          <w:p w14:paraId="346F4C23" w14:textId="3C72BDE1" w:rsidR="001E3821" w:rsidRPr="009B706A" w:rsidRDefault="001E3821"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Giá bán của sản phẩm (theo đơn vị tiền tệ).</w:t>
            </w:r>
          </w:p>
        </w:tc>
      </w:tr>
      <w:tr w:rsidR="001E3821" w:rsidRPr="009B706A" w14:paraId="0D3714FB" w14:textId="77777777" w:rsidTr="00935B30">
        <w:tc>
          <w:tcPr>
            <w:tcW w:w="1118" w:type="pct"/>
            <w:shd w:val="clear" w:color="auto" w:fill="auto"/>
          </w:tcPr>
          <w:p w14:paraId="65995314" w14:textId="27EFCEF4" w:rsidR="001E3821" w:rsidRPr="009B706A" w:rsidRDefault="001E3821"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Kích thước</w:t>
            </w:r>
          </w:p>
        </w:tc>
        <w:tc>
          <w:tcPr>
            <w:tcW w:w="1118" w:type="pct"/>
            <w:shd w:val="clear" w:color="auto" w:fill="auto"/>
          </w:tcPr>
          <w:p w14:paraId="46150C3E" w14:textId="25D6530A" w:rsidR="001E3821" w:rsidRPr="009B706A" w:rsidRDefault="001E3821"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Text</w:t>
            </w:r>
          </w:p>
        </w:tc>
        <w:tc>
          <w:tcPr>
            <w:tcW w:w="1118" w:type="pct"/>
            <w:shd w:val="clear" w:color="auto" w:fill="auto"/>
          </w:tcPr>
          <w:p w14:paraId="30838888" w14:textId="4A100D35" w:rsidR="001E3821" w:rsidRPr="009B706A" w:rsidRDefault="001E3821"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Kích thước</w:t>
            </w:r>
          </w:p>
        </w:tc>
        <w:tc>
          <w:tcPr>
            <w:tcW w:w="1646" w:type="pct"/>
            <w:shd w:val="clear" w:color="auto" w:fill="auto"/>
          </w:tcPr>
          <w:p w14:paraId="4119935C" w14:textId="2BAFA3E5" w:rsidR="001E3821" w:rsidRPr="009B706A" w:rsidRDefault="001E3821"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Kích thước của sản phẩm (ví dụ: Size S, M, L).</w:t>
            </w:r>
          </w:p>
        </w:tc>
      </w:tr>
      <w:tr w:rsidR="001E3821" w:rsidRPr="009B706A" w14:paraId="657F3164" w14:textId="77777777" w:rsidTr="00935B30">
        <w:tc>
          <w:tcPr>
            <w:tcW w:w="1118" w:type="pct"/>
            <w:shd w:val="clear" w:color="auto" w:fill="auto"/>
          </w:tcPr>
          <w:p w14:paraId="7E7B8A01" w14:textId="0D5513A9" w:rsidR="001E3821" w:rsidRPr="009B706A" w:rsidRDefault="001E3821"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Số lượng</w:t>
            </w:r>
          </w:p>
        </w:tc>
        <w:tc>
          <w:tcPr>
            <w:tcW w:w="1118" w:type="pct"/>
            <w:shd w:val="clear" w:color="auto" w:fill="auto"/>
          </w:tcPr>
          <w:p w14:paraId="646A3A2D" w14:textId="1A1DA4C6" w:rsidR="001E3821" w:rsidRPr="009B706A" w:rsidRDefault="001E3821"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Number</w:t>
            </w:r>
          </w:p>
        </w:tc>
        <w:tc>
          <w:tcPr>
            <w:tcW w:w="1118" w:type="pct"/>
            <w:shd w:val="clear" w:color="auto" w:fill="auto"/>
          </w:tcPr>
          <w:p w14:paraId="5A46CD40" w14:textId="589865FF" w:rsidR="001E3821" w:rsidRPr="009B706A" w:rsidRDefault="001E3821"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Số lượng</w:t>
            </w:r>
          </w:p>
        </w:tc>
        <w:tc>
          <w:tcPr>
            <w:tcW w:w="1646" w:type="pct"/>
            <w:shd w:val="clear" w:color="auto" w:fill="auto"/>
          </w:tcPr>
          <w:p w14:paraId="693D0895" w14:textId="5E258E89" w:rsidR="001E3821" w:rsidRPr="009B706A" w:rsidRDefault="001E3821"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Số lượng sản phẩm trong đơn hàng.</w:t>
            </w:r>
          </w:p>
        </w:tc>
      </w:tr>
      <w:tr w:rsidR="001E3821" w:rsidRPr="009B706A" w14:paraId="33C29192" w14:textId="77777777" w:rsidTr="00935B30">
        <w:tc>
          <w:tcPr>
            <w:tcW w:w="1118" w:type="pct"/>
            <w:shd w:val="clear" w:color="auto" w:fill="auto"/>
          </w:tcPr>
          <w:p w14:paraId="1CFD9843" w14:textId="267A3AA9" w:rsidR="001E3821" w:rsidRPr="009B706A" w:rsidRDefault="00FC1EA0"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Ghi chú</w:t>
            </w:r>
          </w:p>
        </w:tc>
        <w:tc>
          <w:tcPr>
            <w:tcW w:w="1118" w:type="pct"/>
            <w:shd w:val="clear" w:color="auto" w:fill="auto"/>
          </w:tcPr>
          <w:p w14:paraId="47C70DCB" w14:textId="1ECDFA62" w:rsidR="001E3821" w:rsidRPr="009B706A" w:rsidRDefault="00FC1EA0"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Text</w:t>
            </w:r>
          </w:p>
        </w:tc>
        <w:tc>
          <w:tcPr>
            <w:tcW w:w="1118" w:type="pct"/>
            <w:shd w:val="clear" w:color="auto" w:fill="auto"/>
          </w:tcPr>
          <w:p w14:paraId="3A68FB37" w14:textId="3147A193" w:rsidR="001E3821" w:rsidRPr="009B706A" w:rsidRDefault="00FC1EA0"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Ghi chú</w:t>
            </w:r>
          </w:p>
        </w:tc>
        <w:tc>
          <w:tcPr>
            <w:tcW w:w="1646" w:type="pct"/>
            <w:shd w:val="clear" w:color="auto" w:fill="auto"/>
          </w:tcPr>
          <w:p w14:paraId="687A37FB" w14:textId="5709F80A" w:rsidR="001E3821" w:rsidRPr="009B706A" w:rsidRDefault="00FC1EA0"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Các ghi chú kèm theo đơn hàng, nếu có.</w:t>
            </w:r>
          </w:p>
        </w:tc>
      </w:tr>
      <w:tr w:rsidR="00FC1EA0" w:rsidRPr="009B706A" w14:paraId="4FEBA953" w14:textId="77777777" w:rsidTr="00935B30">
        <w:tc>
          <w:tcPr>
            <w:tcW w:w="1118" w:type="pct"/>
            <w:shd w:val="clear" w:color="auto" w:fill="auto"/>
          </w:tcPr>
          <w:p w14:paraId="379A61E8" w14:textId="4BB5F847" w:rsidR="00FC1EA0" w:rsidRPr="009B706A" w:rsidRDefault="00FC1EA0"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Toppings</w:t>
            </w:r>
          </w:p>
        </w:tc>
        <w:tc>
          <w:tcPr>
            <w:tcW w:w="1118" w:type="pct"/>
            <w:shd w:val="clear" w:color="auto" w:fill="auto"/>
          </w:tcPr>
          <w:p w14:paraId="38AAC8B0" w14:textId="3805BFCD" w:rsidR="00FC1EA0" w:rsidRPr="009B706A" w:rsidRDefault="00FC1EA0"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Text</w:t>
            </w:r>
          </w:p>
        </w:tc>
        <w:tc>
          <w:tcPr>
            <w:tcW w:w="1118" w:type="pct"/>
            <w:shd w:val="clear" w:color="auto" w:fill="auto"/>
          </w:tcPr>
          <w:p w14:paraId="0AE1E5C0" w14:textId="7F043DDC" w:rsidR="00FC1EA0" w:rsidRPr="009B706A" w:rsidRDefault="00FC1EA0"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Toppings</w:t>
            </w:r>
          </w:p>
        </w:tc>
        <w:tc>
          <w:tcPr>
            <w:tcW w:w="1646" w:type="pct"/>
            <w:shd w:val="clear" w:color="auto" w:fill="auto"/>
          </w:tcPr>
          <w:p w14:paraId="1737BA1D" w14:textId="7F72EAA2" w:rsidR="00FC1EA0" w:rsidRPr="009B706A" w:rsidRDefault="00FC1EA0"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Các topping đi kèm với sản phẩm, nếu có.</w:t>
            </w:r>
          </w:p>
        </w:tc>
      </w:tr>
      <w:tr w:rsidR="00FC1EA0" w:rsidRPr="009B706A" w14:paraId="340C0346" w14:textId="77777777" w:rsidTr="00935B30">
        <w:tc>
          <w:tcPr>
            <w:tcW w:w="1118" w:type="pct"/>
            <w:shd w:val="clear" w:color="auto" w:fill="auto"/>
          </w:tcPr>
          <w:p w14:paraId="3BB0FFD0" w14:textId="419AB088" w:rsidR="00FC1EA0" w:rsidRPr="009B706A" w:rsidRDefault="00FC1EA0"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lastRenderedPageBreak/>
              <w:t>Mã khuyến mãi</w:t>
            </w:r>
          </w:p>
        </w:tc>
        <w:tc>
          <w:tcPr>
            <w:tcW w:w="1118" w:type="pct"/>
            <w:shd w:val="clear" w:color="auto" w:fill="auto"/>
          </w:tcPr>
          <w:p w14:paraId="1052A495" w14:textId="08DDFE0C" w:rsidR="00FC1EA0" w:rsidRPr="009B706A" w:rsidRDefault="00FC1EA0"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Text</w:t>
            </w:r>
          </w:p>
        </w:tc>
        <w:tc>
          <w:tcPr>
            <w:tcW w:w="1118" w:type="pct"/>
            <w:shd w:val="clear" w:color="auto" w:fill="auto"/>
          </w:tcPr>
          <w:p w14:paraId="4D80AFAF" w14:textId="66B1E2B6" w:rsidR="00FC1EA0" w:rsidRPr="009B706A" w:rsidRDefault="00FC1EA0"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Mã khuyến mãi</w:t>
            </w:r>
          </w:p>
        </w:tc>
        <w:tc>
          <w:tcPr>
            <w:tcW w:w="1646" w:type="pct"/>
            <w:shd w:val="clear" w:color="auto" w:fill="auto"/>
          </w:tcPr>
          <w:p w14:paraId="42755BF6" w14:textId="77777777" w:rsidR="00FC1EA0" w:rsidRPr="009B706A" w:rsidRDefault="00FC1EA0"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Mã giảm giá áp dụng cho đơn hàng này.</w:t>
            </w:r>
          </w:p>
          <w:p w14:paraId="5CE0B852" w14:textId="2B55BBB8" w:rsidR="00FC1EA0" w:rsidRPr="009B706A" w:rsidRDefault="00FC1EA0"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Giá trị giảm</w:t>
            </w:r>
          </w:p>
        </w:tc>
      </w:tr>
      <w:tr w:rsidR="00FC1EA0" w:rsidRPr="009B706A" w14:paraId="2182C213" w14:textId="77777777" w:rsidTr="00935B30">
        <w:tc>
          <w:tcPr>
            <w:tcW w:w="1118" w:type="pct"/>
            <w:shd w:val="clear" w:color="auto" w:fill="auto"/>
          </w:tcPr>
          <w:p w14:paraId="0E6CC92C" w14:textId="087A6AD7" w:rsidR="00FC1EA0" w:rsidRPr="009B706A" w:rsidRDefault="00FC1EA0"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Giá trị giảm</w:t>
            </w:r>
          </w:p>
        </w:tc>
        <w:tc>
          <w:tcPr>
            <w:tcW w:w="1118" w:type="pct"/>
            <w:shd w:val="clear" w:color="auto" w:fill="auto"/>
          </w:tcPr>
          <w:p w14:paraId="7E6E5DCB" w14:textId="22BE0544" w:rsidR="00FC1EA0" w:rsidRPr="009B706A" w:rsidRDefault="00FC1EA0"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Percentage</w:t>
            </w:r>
          </w:p>
        </w:tc>
        <w:tc>
          <w:tcPr>
            <w:tcW w:w="1118" w:type="pct"/>
            <w:shd w:val="clear" w:color="auto" w:fill="auto"/>
          </w:tcPr>
          <w:p w14:paraId="6B113984" w14:textId="346BB107" w:rsidR="00FC1EA0" w:rsidRPr="009B706A" w:rsidRDefault="00FC1EA0"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Giá trị giảm</w:t>
            </w:r>
          </w:p>
        </w:tc>
        <w:tc>
          <w:tcPr>
            <w:tcW w:w="1646" w:type="pct"/>
            <w:shd w:val="clear" w:color="auto" w:fill="auto"/>
          </w:tcPr>
          <w:p w14:paraId="0ED87810" w14:textId="688DEBDE" w:rsidR="00FC1EA0" w:rsidRPr="009B706A" w:rsidRDefault="00FC1EA0"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Tỷ lệ hoặc giá trị giảm áp dụng cho sản phẩm từ mã khuyến mãi.</w:t>
            </w:r>
          </w:p>
        </w:tc>
      </w:tr>
      <w:tr w:rsidR="00FC1EA0" w:rsidRPr="009B706A" w14:paraId="61AAE191" w14:textId="77777777" w:rsidTr="00935B30">
        <w:tc>
          <w:tcPr>
            <w:tcW w:w="1118" w:type="pct"/>
            <w:shd w:val="clear" w:color="auto" w:fill="auto"/>
          </w:tcPr>
          <w:p w14:paraId="3770F88F" w14:textId="6D1D71C3" w:rsidR="00FC1EA0" w:rsidRPr="009B706A" w:rsidRDefault="00FC1EA0"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Tổng tiền</w:t>
            </w:r>
          </w:p>
        </w:tc>
        <w:tc>
          <w:tcPr>
            <w:tcW w:w="1118" w:type="pct"/>
            <w:shd w:val="clear" w:color="auto" w:fill="auto"/>
          </w:tcPr>
          <w:p w14:paraId="03FC4ABD" w14:textId="75679616" w:rsidR="00FC1EA0" w:rsidRPr="009B706A" w:rsidRDefault="00FC1EA0"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Currency</w:t>
            </w:r>
          </w:p>
        </w:tc>
        <w:tc>
          <w:tcPr>
            <w:tcW w:w="1118" w:type="pct"/>
            <w:shd w:val="clear" w:color="auto" w:fill="auto"/>
          </w:tcPr>
          <w:p w14:paraId="00CBDE66" w14:textId="5A76CF79" w:rsidR="00FC1EA0" w:rsidRPr="009B706A" w:rsidRDefault="00FC1EA0"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Tổng tiền</w:t>
            </w:r>
          </w:p>
        </w:tc>
        <w:tc>
          <w:tcPr>
            <w:tcW w:w="1646" w:type="pct"/>
            <w:shd w:val="clear" w:color="auto" w:fill="auto"/>
          </w:tcPr>
          <w:p w14:paraId="281FA933" w14:textId="28B99BBD" w:rsidR="00FC1EA0" w:rsidRPr="009B706A" w:rsidRDefault="00FC1EA0"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Tổng số tiền của đơn hàng sau khi áp dụng tất cả các khuyến mãi.</w:t>
            </w:r>
          </w:p>
        </w:tc>
      </w:tr>
      <w:tr w:rsidR="001E3821" w:rsidRPr="009B706A" w14:paraId="511754B5" w14:textId="77777777" w:rsidTr="00935B30">
        <w:tc>
          <w:tcPr>
            <w:tcW w:w="5000" w:type="pct"/>
            <w:gridSpan w:val="4"/>
            <w:shd w:val="clear" w:color="auto" w:fill="CCFF66"/>
          </w:tcPr>
          <w:p w14:paraId="1C1E4A5B" w14:textId="77777777" w:rsidR="001E3821" w:rsidRPr="00E478C5" w:rsidRDefault="001E3821" w:rsidP="00E478C5">
            <w:pPr>
              <w:jc w:val="center"/>
              <w:rPr>
                <w:rFonts w:asciiTheme="majorHAnsi" w:hAnsiTheme="majorHAnsi" w:cstheme="majorHAnsi"/>
                <w:b/>
                <w:sz w:val="26"/>
                <w:szCs w:val="26"/>
              </w:rPr>
            </w:pPr>
            <w:r w:rsidRPr="00E478C5">
              <w:rPr>
                <w:rFonts w:asciiTheme="majorHAnsi" w:hAnsiTheme="majorHAnsi" w:cstheme="majorHAnsi"/>
                <w:b/>
                <w:color w:val="000000" w:themeColor="text1"/>
                <w:sz w:val="26"/>
                <w:szCs w:val="26"/>
              </w:rPr>
              <w:t>Nội dung hiển thị</w:t>
            </w:r>
          </w:p>
        </w:tc>
      </w:tr>
      <w:tr w:rsidR="001E3821" w:rsidRPr="009B706A" w14:paraId="09B02CBD" w14:textId="77777777" w:rsidTr="00935B30">
        <w:tc>
          <w:tcPr>
            <w:tcW w:w="1118" w:type="pct"/>
            <w:shd w:val="clear" w:color="auto" w:fill="CCFF66"/>
          </w:tcPr>
          <w:p w14:paraId="071980D2" w14:textId="77777777" w:rsidR="001E3821" w:rsidRPr="00E478C5" w:rsidRDefault="001E3821" w:rsidP="00E478C5">
            <w:pPr>
              <w:jc w:val="center"/>
              <w:rPr>
                <w:rFonts w:asciiTheme="majorHAnsi" w:hAnsiTheme="majorHAnsi" w:cstheme="majorHAnsi"/>
                <w:b/>
                <w:sz w:val="26"/>
                <w:szCs w:val="26"/>
                <w:lang w:val="vi-VN"/>
              </w:rPr>
            </w:pPr>
            <w:r w:rsidRPr="00E478C5">
              <w:rPr>
                <w:rFonts w:asciiTheme="majorHAnsi" w:hAnsiTheme="majorHAnsi" w:cstheme="majorHAnsi"/>
                <w:b/>
                <w:color w:val="000000" w:themeColor="text1"/>
                <w:sz w:val="26"/>
                <w:szCs w:val="26"/>
              </w:rPr>
              <w:t>Tên hành động</w:t>
            </w:r>
          </w:p>
        </w:tc>
        <w:tc>
          <w:tcPr>
            <w:tcW w:w="1118" w:type="pct"/>
            <w:shd w:val="clear" w:color="auto" w:fill="CCFF66"/>
          </w:tcPr>
          <w:p w14:paraId="786F9C54" w14:textId="77777777" w:rsidR="001E3821" w:rsidRPr="00E478C5" w:rsidRDefault="001E3821" w:rsidP="00E478C5">
            <w:pPr>
              <w:jc w:val="center"/>
              <w:rPr>
                <w:rFonts w:asciiTheme="majorHAnsi" w:hAnsiTheme="majorHAnsi" w:cstheme="majorHAnsi"/>
                <w:b/>
                <w:sz w:val="26"/>
                <w:szCs w:val="26"/>
                <w:lang w:val="vi-VN"/>
              </w:rPr>
            </w:pPr>
            <w:r w:rsidRPr="00E478C5">
              <w:rPr>
                <w:rFonts w:asciiTheme="majorHAnsi" w:hAnsiTheme="majorHAnsi" w:cstheme="majorHAnsi"/>
                <w:b/>
                <w:color w:val="000000" w:themeColor="text1"/>
                <w:sz w:val="26"/>
                <w:szCs w:val="26"/>
              </w:rPr>
              <w:t>Mô tả</w:t>
            </w:r>
          </w:p>
        </w:tc>
        <w:tc>
          <w:tcPr>
            <w:tcW w:w="1118" w:type="pct"/>
            <w:shd w:val="clear" w:color="auto" w:fill="CCFF66"/>
          </w:tcPr>
          <w:p w14:paraId="6CCD2A84" w14:textId="77777777" w:rsidR="001E3821" w:rsidRPr="00E478C5" w:rsidRDefault="001E3821" w:rsidP="00E478C5">
            <w:pPr>
              <w:jc w:val="center"/>
              <w:rPr>
                <w:rFonts w:asciiTheme="majorHAnsi" w:hAnsiTheme="majorHAnsi" w:cstheme="majorHAnsi"/>
                <w:b/>
                <w:sz w:val="26"/>
                <w:szCs w:val="26"/>
                <w:lang w:val="vi-VN"/>
              </w:rPr>
            </w:pPr>
            <w:r w:rsidRPr="00E478C5">
              <w:rPr>
                <w:rFonts w:asciiTheme="majorHAnsi" w:hAnsiTheme="majorHAnsi" w:cstheme="majorHAnsi"/>
                <w:b/>
                <w:color w:val="000000" w:themeColor="text1"/>
                <w:sz w:val="26"/>
                <w:szCs w:val="26"/>
              </w:rPr>
              <w:t>Thành công</w:t>
            </w:r>
          </w:p>
        </w:tc>
        <w:tc>
          <w:tcPr>
            <w:tcW w:w="1646" w:type="pct"/>
            <w:shd w:val="clear" w:color="auto" w:fill="CCFF66"/>
          </w:tcPr>
          <w:p w14:paraId="15E4E84A" w14:textId="77777777" w:rsidR="001E3821" w:rsidRPr="00E478C5" w:rsidRDefault="001E3821" w:rsidP="00E478C5">
            <w:pPr>
              <w:jc w:val="center"/>
              <w:rPr>
                <w:rFonts w:asciiTheme="majorHAnsi" w:hAnsiTheme="majorHAnsi" w:cstheme="majorHAnsi"/>
                <w:b/>
                <w:sz w:val="26"/>
                <w:szCs w:val="26"/>
                <w:lang w:val="vi-VN"/>
              </w:rPr>
            </w:pPr>
            <w:r w:rsidRPr="00E478C5">
              <w:rPr>
                <w:rFonts w:asciiTheme="majorHAnsi" w:hAnsiTheme="majorHAnsi" w:cstheme="majorHAnsi"/>
                <w:b/>
                <w:color w:val="000000" w:themeColor="text1"/>
                <w:sz w:val="26"/>
                <w:szCs w:val="26"/>
              </w:rPr>
              <w:t>Không thành công</w:t>
            </w:r>
          </w:p>
        </w:tc>
      </w:tr>
      <w:tr w:rsidR="001E3821" w:rsidRPr="009B706A" w14:paraId="05FC833F" w14:textId="77777777" w:rsidTr="00935B30">
        <w:tc>
          <w:tcPr>
            <w:tcW w:w="1118" w:type="pct"/>
          </w:tcPr>
          <w:p w14:paraId="46B0F792" w14:textId="03B611FD" w:rsidR="001E3821" w:rsidRPr="009B706A" w:rsidRDefault="00FC1EA0"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Xem chi tiết</w:t>
            </w:r>
          </w:p>
        </w:tc>
        <w:tc>
          <w:tcPr>
            <w:tcW w:w="1118" w:type="pct"/>
          </w:tcPr>
          <w:p w14:paraId="0E167CA0" w14:textId="1466D7C7" w:rsidR="001E3821" w:rsidRPr="009B706A" w:rsidRDefault="00FC1EA0"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gười dùng nhấp vào một hóa đơn để xem chi tiết.</w:t>
            </w:r>
          </w:p>
        </w:tc>
        <w:tc>
          <w:tcPr>
            <w:tcW w:w="1118" w:type="pct"/>
          </w:tcPr>
          <w:p w14:paraId="0FB7BEC6" w14:textId="6DBC76E1" w:rsidR="001E3821" w:rsidRPr="009B706A" w:rsidRDefault="00FC1EA0"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Thành công khi hiển thị chi tiết đơn hàng.</w:t>
            </w:r>
          </w:p>
        </w:tc>
        <w:tc>
          <w:tcPr>
            <w:tcW w:w="1646" w:type="pct"/>
          </w:tcPr>
          <w:p w14:paraId="171E71B2" w14:textId="66196D23" w:rsidR="001E3821" w:rsidRPr="009B706A" w:rsidRDefault="00FC1EA0"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Không thành công nếu không thể tìm thấy đơn hàng cần xem.</w:t>
            </w:r>
          </w:p>
        </w:tc>
      </w:tr>
    </w:tbl>
    <w:p w14:paraId="2FEEDD5F" w14:textId="77777777" w:rsidR="001E3821" w:rsidRPr="009B706A" w:rsidRDefault="001E3821" w:rsidP="0049382E">
      <w:pPr>
        <w:pStyle w:val="oancuaDanhsach"/>
        <w:spacing w:before="120" w:after="120"/>
        <w:ind w:left="0"/>
        <w:jc w:val="both"/>
        <w:rPr>
          <w:rFonts w:asciiTheme="majorHAnsi" w:hAnsiTheme="majorHAnsi" w:cstheme="majorHAnsi"/>
          <w:b/>
          <w:bCs/>
          <w:color w:val="000000"/>
          <w:szCs w:val="26"/>
        </w:rPr>
      </w:pPr>
    </w:p>
    <w:p w14:paraId="1E24F498" w14:textId="77777777" w:rsidR="00FC1EA0" w:rsidRPr="00E478C5" w:rsidRDefault="00862DF7" w:rsidP="0049382E">
      <w:pPr>
        <w:pStyle w:val="oancuaDanhsach"/>
        <w:spacing w:before="120" w:after="120"/>
        <w:ind w:left="0"/>
        <w:jc w:val="both"/>
        <w:outlineLvl w:val="1"/>
        <w:rPr>
          <w:rFonts w:asciiTheme="majorHAnsi" w:hAnsiTheme="majorHAnsi" w:cstheme="majorHAnsi"/>
          <w:b/>
          <w:szCs w:val="26"/>
        </w:rPr>
      </w:pPr>
      <w:bookmarkStart w:id="81" w:name="_Toc198617504"/>
      <w:r w:rsidRPr="00E478C5">
        <w:rPr>
          <w:rFonts w:asciiTheme="majorHAnsi" w:hAnsiTheme="majorHAnsi" w:cstheme="majorHAnsi"/>
          <w:b/>
          <w:szCs w:val="26"/>
        </w:rPr>
        <w:t>UI-5</w:t>
      </w:r>
      <w:r w:rsidR="00054E3A" w:rsidRPr="00E478C5">
        <w:rPr>
          <w:rFonts w:asciiTheme="majorHAnsi" w:hAnsiTheme="majorHAnsi" w:cstheme="majorHAnsi"/>
          <w:b/>
          <w:szCs w:val="26"/>
        </w:rPr>
        <w:t>0</w:t>
      </w:r>
      <w:r w:rsidRPr="00E478C5">
        <w:rPr>
          <w:rFonts w:asciiTheme="majorHAnsi" w:hAnsiTheme="majorHAnsi" w:cstheme="majorHAnsi"/>
          <w:b/>
          <w:szCs w:val="26"/>
        </w:rPr>
        <w:t xml:space="preserve"> Giao diện Thống Kê Doanh Thu</w:t>
      </w:r>
      <w:r w:rsidR="00FC1EA0" w:rsidRPr="00E478C5">
        <w:rPr>
          <w:rFonts w:asciiTheme="majorHAnsi" w:hAnsiTheme="majorHAnsi" w:cstheme="majorHAnsi"/>
          <w:b/>
          <w:szCs w:val="26"/>
        </w:rPr>
        <w:t>.</w:t>
      </w:r>
      <w:bookmarkEnd w:id="81"/>
    </w:p>
    <w:p w14:paraId="4FEF00B4" w14:textId="2121862B" w:rsidR="005E731A" w:rsidRPr="009B706A" w:rsidRDefault="00B70496" w:rsidP="0049382E">
      <w:pPr>
        <w:pStyle w:val="oancuaDanhsach"/>
        <w:spacing w:before="120" w:after="120"/>
        <w:ind w:left="0"/>
        <w:jc w:val="both"/>
        <w:rPr>
          <w:rFonts w:asciiTheme="majorHAnsi" w:hAnsiTheme="majorHAnsi" w:cstheme="majorHAnsi"/>
          <w:b/>
          <w:bCs/>
          <w:color w:val="000000"/>
          <w:szCs w:val="26"/>
        </w:rPr>
      </w:pPr>
      <w:r w:rsidRPr="009B706A">
        <w:rPr>
          <w:rFonts w:asciiTheme="majorHAnsi" w:hAnsiTheme="majorHAnsi" w:cstheme="majorHAnsi"/>
          <w:b/>
          <w:bCs/>
          <w:noProof/>
          <w:szCs w:val="26"/>
        </w:rPr>
        <w:drawing>
          <wp:inline distT="0" distB="0" distL="0" distR="0" wp14:anchorId="23E4EA7D" wp14:editId="1ED50533">
            <wp:extent cx="5734050" cy="4255770"/>
            <wp:effectExtent l="0" t="0" r="0" b="0"/>
            <wp:docPr id="2635108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510884" name="Picture 1" descr="A screenshot of a computer&#10;&#10;AI-generated content may be incorrect."/>
                    <pic:cNvPicPr/>
                  </pic:nvPicPr>
                  <pic:blipFill>
                    <a:blip r:embed="rId59"/>
                    <a:stretch>
                      <a:fillRect/>
                    </a:stretch>
                  </pic:blipFill>
                  <pic:spPr>
                    <a:xfrm>
                      <a:off x="0" y="0"/>
                      <a:ext cx="5734050" cy="4255770"/>
                    </a:xfrm>
                    <a:prstGeom prst="rect">
                      <a:avLst/>
                    </a:prstGeom>
                  </pic:spPr>
                </pic:pic>
              </a:graphicData>
            </a:graphic>
          </wp:inline>
        </w:drawing>
      </w:r>
    </w:p>
    <w:tbl>
      <w:tblPr>
        <w:tblStyle w:val="LiBang"/>
        <w:tblW w:w="4995" w:type="pct"/>
        <w:tblLook w:val="04A0" w:firstRow="1" w:lastRow="0" w:firstColumn="1" w:lastColumn="0" w:noHBand="0" w:noVBand="1"/>
      </w:tblPr>
      <w:tblGrid>
        <w:gridCol w:w="2252"/>
        <w:gridCol w:w="2253"/>
        <w:gridCol w:w="2253"/>
        <w:gridCol w:w="2253"/>
      </w:tblGrid>
      <w:tr w:rsidR="00FC1EA0" w:rsidRPr="009B706A" w14:paraId="63C9848A" w14:textId="77777777" w:rsidTr="005D3980">
        <w:tc>
          <w:tcPr>
            <w:tcW w:w="2500" w:type="pct"/>
            <w:gridSpan w:val="2"/>
            <w:shd w:val="clear" w:color="auto" w:fill="CCFF66"/>
          </w:tcPr>
          <w:p w14:paraId="717A5979" w14:textId="77777777" w:rsidR="00FC1EA0" w:rsidRPr="00E478C5" w:rsidRDefault="00FC1EA0" w:rsidP="0049382E">
            <w:pPr>
              <w:jc w:val="both"/>
              <w:rPr>
                <w:rFonts w:asciiTheme="majorHAnsi" w:hAnsiTheme="majorHAnsi" w:cstheme="majorHAnsi"/>
                <w:b/>
                <w:sz w:val="26"/>
                <w:szCs w:val="26"/>
              </w:rPr>
            </w:pPr>
            <w:r w:rsidRPr="00E478C5">
              <w:rPr>
                <w:rFonts w:asciiTheme="majorHAnsi" w:hAnsiTheme="majorHAnsi" w:cstheme="majorHAnsi"/>
                <w:b/>
                <w:color w:val="000000" w:themeColor="text1"/>
                <w:sz w:val="26"/>
                <w:szCs w:val="26"/>
              </w:rPr>
              <w:t>Hiển thị</w:t>
            </w:r>
          </w:p>
        </w:tc>
        <w:tc>
          <w:tcPr>
            <w:tcW w:w="2500" w:type="pct"/>
            <w:gridSpan w:val="2"/>
          </w:tcPr>
          <w:p w14:paraId="7DC759B6" w14:textId="54094C73" w:rsidR="00FC1EA0" w:rsidRPr="009B706A" w:rsidRDefault="00FC1EA0" w:rsidP="0049382E">
            <w:pPr>
              <w:jc w:val="both"/>
              <w:rPr>
                <w:rFonts w:asciiTheme="majorHAnsi" w:hAnsiTheme="majorHAnsi" w:cstheme="majorHAnsi"/>
                <w:bCs/>
                <w:sz w:val="26"/>
                <w:szCs w:val="26"/>
              </w:rPr>
            </w:pPr>
            <w:r w:rsidRPr="009B706A">
              <w:rPr>
                <w:rFonts w:asciiTheme="majorHAnsi" w:hAnsiTheme="majorHAnsi" w:cstheme="majorHAnsi"/>
                <w:bCs/>
                <w:sz w:val="26"/>
                <w:szCs w:val="26"/>
              </w:rPr>
              <w:t>Tính Thu Nhập</w:t>
            </w:r>
          </w:p>
        </w:tc>
      </w:tr>
      <w:tr w:rsidR="00FC1EA0" w:rsidRPr="009B706A" w14:paraId="2AB28074" w14:textId="77777777" w:rsidTr="005D3980">
        <w:tc>
          <w:tcPr>
            <w:tcW w:w="2500" w:type="pct"/>
            <w:gridSpan w:val="2"/>
            <w:shd w:val="clear" w:color="auto" w:fill="CCFF66"/>
          </w:tcPr>
          <w:p w14:paraId="44EE91DA" w14:textId="77777777" w:rsidR="00FC1EA0" w:rsidRPr="00E478C5" w:rsidRDefault="00FC1EA0" w:rsidP="0049382E">
            <w:pPr>
              <w:jc w:val="both"/>
              <w:rPr>
                <w:rFonts w:asciiTheme="majorHAnsi" w:hAnsiTheme="majorHAnsi" w:cstheme="majorHAnsi"/>
                <w:b/>
                <w:sz w:val="26"/>
                <w:szCs w:val="26"/>
              </w:rPr>
            </w:pPr>
            <w:r w:rsidRPr="00E478C5">
              <w:rPr>
                <w:rFonts w:asciiTheme="majorHAnsi" w:hAnsiTheme="majorHAnsi" w:cstheme="majorHAnsi"/>
                <w:b/>
                <w:color w:val="000000" w:themeColor="text1"/>
                <w:sz w:val="26"/>
                <w:szCs w:val="26"/>
              </w:rPr>
              <w:t>Mô tả</w:t>
            </w:r>
          </w:p>
        </w:tc>
        <w:tc>
          <w:tcPr>
            <w:tcW w:w="2500" w:type="pct"/>
            <w:gridSpan w:val="2"/>
          </w:tcPr>
          <w:p w14:paraId="0F5E2B5E" w14:textId="1B8F8170" w:rsidR="00FC1EA0" w:rsidRPr="009B706A" w:rsidRDefault="00FC1EA0" w:rsidP="0049382E">
            <w:pPr>
              <w:jc w:val="both"/>
              <w:rPr>
                <w:rFonts w:asciiTheme="majorHAnsi" w:hAnsiTheme="majorHAnsi" w:cstheme="majorHAnsi"/>
                <w:bCs/>
                <w:sz w:val="26"/>
                <w:szCs w:val="26"/>
              </w:rPr>
            </w:pPr>
            <w:r w:rsidRPr="009B706A">
              <w:rPr>
                <w:rFonts w:asciiTheme="majorHAnsi" w:hAnsiTheme="majorHAnsi" w:cstheme="majorHAnsi"/>
                <w:bCs/>
                <w:sz w:val="26"/>
                <w:szCs w:val="26"/>
              </w:rPr>
              <w:t>Giao diện này hiển thị thông tin về tổng thu nhập trong một khoảng thời gian được người dùng chọn. Người dùng có thể chọn tính thu nhập theo ngày, tuần, tháng hoặc năm, và biểu đồ thu nhập sẽ hiển thị theo giờ tương ứng.</w:t>
            </w:r>
          </w:p>
        </w:tc>
      </w:tr>
      <w:tr w:rsidR="00FC1EA0" w:rsidRPr="009B706A" w14:paraId="6211E734" w14:textId="77777777" w:rsidTr="005D3980">
        <w:tc>
          <w:tcPr>
            <w:tcW w:w="2500" w:type="pct"/>
            <w:gridSpan w:val="2"/>
            <w:shd w:val="clear" w:color="auto" w:fill="CCFF66"/>
          </w:tcPr>
          <w:p w14:paraId="1CF6AAAC" w14:textId="77777777" w:rsidR="00FC1EA0" w:rsidRPr="00E478C5" w:rsidRDefault="00FC1EA0" w:rsidP="0049382E">
            <w:pPr>
              <w:jc w:val="both"/>
              <w:rPr>
                <w:rFonts w:asciiTheme="majorHAnsi" w:hAnsiTheme="majorHAnsi" w:cstheme="majorHAnsi"/>
                <w:b/>
                <w:sz w:val="26"/>
                <w:szCs w:val="26"/>
              </w:rPr>
            </w:pPr>
            <w:r w:rsidRPr="00E478C5">
              <w:rPr>
                <w:rFonts w:asciiTheme="majorHAnsi" w:hAnsiTheme="majorHAnsi" w:cstheme="majorHAnsi"/>
                <w:b/>
                <w:color w:val="000000" w:themeColor="text1"/>
                <w:sz w:val="26"/>
                <w:szCs w:val="26"/>
              </w:rPr>
              <w:t>Hiển thị truy cập</w:t>
            </w:r>
          </w:p>
        </w:tc>
        <w:tc>
          <w:tcPr>
            <w:tcW w:w="2500" w:type="pct"/>
            <w:gridSpan w:val="2"/>
          </w:tcPr>
          <w:p w14:paraId="3DFE5BBB" w14:textId="7D39DDE5" w:rsidR="00FC1EA0" w:rsidRPr="009B706A" w:rsidRDefault="00FC1EA0" w:rsidP="0049382E">
            <w:pPr>
              <w:jc w:val="both"/>
              <w:rPr>
                <w:rFonts w:asciiTheme="majorHAnsi" w:hAnsiTheme="majorHAnsi" w:cstheme="majorHAnsi"/>
                <w:bCs/>
                <w:sz w:val="26"/>
                <w:szCs w:val="26"/>
              </w:rPr>
            </w:pPr>
            <w:r w:rsidRPr="009B706A">
              <w:rPr>
                <w:rFonts w:asciiTheme="majorHAnsi" w:hAnsiTheme="majorHAnsi" w:cstheme="majorHAnsi"/>
                <w:bCs/>
                <w:sz w:val="26"/>
                <w:szCs w:val="26"/>
              </w:rPr>
              <w:t xml:space="preserve">Người dùng có thể truy cập giao diện này từ mục "Thống Kê" trong menu quản lý, </w:t>
            </w:r>
            <w:r w:rsidRPr="009B706A">
              <w:rPr>
                <w:rFonts w:asciiTheme="majorHAnsi" w:hAnsiTheme="majorHAnsi" w:cstheme="majorHAnsi"/>
                <w:bCs/>
                <w:sz w:val="26"/>
                <w:szCs w:val="26"/>
              </w:rPr>
              <w:lastRenderedPageBreak/>
              <w:t>với quyền truy cập của các nhân viên có chức năng xem thống kê thu nhập.</w:t>
            </w:r>
          </w:p>
        </w:tc>
      </w:tr>
      <w:tr w:rsidR="00FC1EA0" w:rsidRPr="009B706A" w14:paraId="15236D61" w14:textId="77777777" w:rsidTr="005D3980">
        <w:tc>
          <w:tcPr>
            <w:tcW w:w="5000" w:type="pct"/>
            <w:gridSpan w:val="4"/>
            <w:shd w:val="clear" w:color="auto" w:fill="CCFF66"/>
          </w:tcPr>
          <w:p w14:paraId="63DFA0A9" w14:textId="77777777" w:rsidR="00FC1EA0" w:rsidRPr="00E478C5" w:rsidRDefault="00FC1EA0" w:rsidP="00E478C5">
            <w:pPr>
              <w:jc w:val="center"/>
              <w:rPr>
                <w:rFonts w:asciiTheme="majorHAnsi" w:hAnsiTheme="majorHAnsi" w:cstheme="majorHAnsi"/>
                <w:b/>
                <w:sz w:val="26"/>
                <w:szCs w:val="26"/>
              </w:rPr>
            </w:pPr>
            <w:r w:rsidRPr="00E478C5">
              <w:rPr>
                <w:rFonts w:asciiTheme="majorHAnsi" w:hAnsiTheme="majorHAnsi" w:cstheme="majorHAnsi"/>
                <w:b/>
                <w:color w:val="000000" w:themeColor="text1"/>
                <w:sz w:val="26"/>
                <w:szCs w:val="26"/>
              </w:rPr>
              <w:lastRenderedPageBreak/>
              <w:t>Nội dung hiển thị</w:t>
            </w:r>
          </w:p>
        </w:tc>
      </w:tr>
      <w:tr w:rsidR="00FC1EA0" w:rsidRPr="009B706A" w14:paraId="69E8A46A" w14:textId="77777777" w:rsidTr="005D3980">
        <w:tc>
          <w:tcPr>
            <w:tcW w:w="1250" w:type="pct"/>
            <w:shd w:val="clear" w:color="auto" w:fill="CCFF66"/>
          </w:tcPr>
          <w:p w14:paraId="0B27F0FE" w14:textId="77777777" w:rsidR="00FC1EA0" w:rsidRPr="00E478C5" w:rsidRDefault="00FC1EA0" w:rsidP="00E478C5">
            <w:pPr>
              <w:jc w:val="center"/>
              <w:rPr>
                <w:rFonts w:asciiTheme="majorHAnsi" w:hAnsiTheme="majorHAnsi" w:cstheme="majorHAnsi"/>
                <w:b/>
                <w:sz w:val="26"/>
                <w:szCs w:val="26"/>
              </w:rPr>
            </w:pPr>
            <w:r w:rsidRPr="00E478C5">
              <w:rPr>
                <w:rFonts w:asciiTheme="majorHAnsi" w:hAnsiTheme="majorHAnsi" w:cstheme="majorHAnsi"/>
                <w:b/>
                <w:color w:val="000000" w:themeColor="text1"/>
                <w:sz w:val="26"/>
                <w:szCs w:val="26"/>
              </w:rPr>
              <w:t>Mục</w:t>
            </w:r>
          </w:p>
        </w:tc>
        <w:tc>
          <w:tcPr>
            <w:tcW w:w="1250" w:type="pct"/>
            <w:shd w:val="clear" w:color="auto" w:fill="CCFF66"/>
          </w:tcPr>
          <w:p w14:paraId="1654F015" w14:textId="77777777" w:rsidR="00FC1EA0" w:rsidRPr="00E478C5" w:rsidRDefault="00FC1EA0" w:rsidP="00E478C5">
            <w:pPr>
              <w:jc w:val="center"/>
              <w:rPr>
                <w:rFonts w:asciiTheme="majorHAnsi" w:hAnsiTheme="majorHAnsi" w:cstheme="majorHAnsi"/>
                <w:b/>
                <w:sz w:val="26"/>
                <w:szCs w:val="26"/>
              </w:rPr>
            </w:pPr>
            <w:r w:rsidRPr="00E478C5">
              <w:rPr>
                <w:rFonts w:asciiTheme="majorHAnsi" w:hAnsiTheme="majorHAnsi" w:cstheme="majorHAnsi"/>
                <w:b/>
                <w:color w:val="000000" w:themeColor="text1"/>
                <w:sz w:val="26"/>
                <w:szCs w:val="26"/>
              </w:rPr>
              <w:t>Loại</w:t>
            </w:r>
          </w:p>
        </w:tc>
        <w:tc>
          <w:tcPr>
            <w:tcW w:w="1250" w:type="pct"/>
            <w:shd w:val="clear" w:color="auto" w:fill="CCFF66"/>
          </w:tcPr>
          <w:p w14:paraId="538B04C2" w14:textId="77777777" w:rsidR="00FC1EA0" w:rsidRPr="00E478C5" w:rsidRDefault="00FC1EA0" w:rsidP="00E478C5">
            <w:pPr>
              <w:jc w:val="center"/>
              <w:rPr>
                <w:rFonts w:asciiTheme="majorHAnsi" w:hAnsiTheme="majorHAnsi" w:cstheme="majorHAnsi"/>
                <w:b/>
                <w:sz w:val="26"/>
                <w:szCs w:val="26"/>
              </w:rPr>
            </w:pPr>
            <w:r w:rsidRPr="00E478C5">
              <w:rPr>
                <w:rFonts w:asciiTheme="majorHAnsi" w:hAnsiTheme="majorHAnsi" w:cstheme="majorHAnsi"/>
                <w:b/>
                <w:color w:val="000000" w:themeColor="text1"/>
                <w:sz w:val="26"/>
                <w:szCs w:val="26"/>
              </w:rPr>
              <w:t>Dữ liệu</w:t>
            </w:r>
          </w:p>
        </w:tc>
        <w:tc>
          <w:tcPr>
            <w:tcW w:w="1250" w:type="pct"/>
            <w:shd w:val="clear" w:color="auto" w:fill="CCFF66"/>
          </w:tcPr>
          <w:p w14:paraId="174269FC" w14:textId="77777777" w:rsidR="00FC1EA0" w:rsidRPr="00E478C5" w:rsidRDefault="00FC1EA0" w:rsidP="00E478C5">
            <w:pPr>
              <w:jc w:val="center"/>
              <w:rPr>
                <w:rFonts w:asciiTheme="majorHAnsi" w:hAnsiTheme="majorHAnsi" w:cstheme="majorHAnsi"/>
                <w:b/>
                <w:sz w:val="26"/>
                <w:szCs w:val="26"/>
              </w:rPr>
            </w:pPr>
            <w:r w:rsidRPr="00E478C5">
              <w:rPr>
                <w:rFonts w:asciiTheme="majorHAnsi" w:hAnsiTheme="majorHAnsi" w:cstheme="majorHAnsi"/>
                <w:b/>
                <w:color w:val="000000" w:themeColor="text1"/>
                <w:sz w:val="26"/>
                <w:szCs w:val="26"/>
              </w:rPr>
              <w:t>Mô tả</w:t>
            </w:r>
          </w:p>
        </w:tc>
      </w:tr>
      <w:tr w:rsidR="00FC1EA0" w:rsidRPr="009B706A" w14:paraId="7B1A1427" w14:textId="77777777" w:rsidTr="005D3980">
        <w:tc>
          <w:tcPr>
            <w:tcW w:w="1250" w:type="pct"/>
            <w:shd w:val="clear" w:color="auto" w:fill="auto"/>
          </w:tcPr>
          <w:p w14:paraId="1CF8555F" w14:textId="4A8E02F7" w:rsidR="00FC1EA0" w:rsidRPr="009B706A" w:rsidRDefault="00FC1EA0"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Tổng thu nhập</w:t>
            </w:r>
          </w:p>
        </w:tc>
        <w:tc>
          <w:tcPr>
            <w:tcW w:w="1250" w:type="pct"/>
            <w:shd w:val="clear" w:color="auto" w:fill="auto"/>
          </w:tcPr>
          <w:p w14:paraId="7DEFCF56" w14:textId="28AA5050" w:rsidR="00FC1EA0" w:rsidRPr="009B706A" w:rsidRDefault="00FC1EA0"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Text</w:t>
            </w:r>
          </w:p>
        </w:tc>
        <w:tc>
          <w:tcPr>
            <w:tcW w:w="1250" w:type="pct"/>
            <w:shd w:val="clear" w:color="auto" w:fill="auto"/>
          </w:tcPr>
          <w:p w14:paraId="73F20E6D" w14:textId="564AD4EF" w:rsidR="00FC1EA0" w:rsidRPr="009B706A" w:rsidRDefault="00FC1EA0"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Tổng thu nhập</w:t>
            </w:r>
          </w:p>
        </w:tc>
        <w:tc>
          <w:tcPr>
            <w:tcW w:w="1250" w:type="pct"/>
            <w:shd w:val="clear" w:color="auto" w:fill="auto"/>
          </w:tcPr>
          <w:p w14:paraId="282052ED" w14:textId="6735CED4" w:rsidR="00FC1EA0" w:rsidRPr="009B706A" w:rsidRDefault="00FC1EA0"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Hiển thị tổng thu nhập tính từ thời gian được chọn.</w:t>
            </w:r>
          </w:p>
        </w:tc>
      </w:tr>
      <w:tr w:rsidR="00FC1EA0" w:rsidRPr="009B706A" w14:paraId="449DB298" w14:textId="77777777" w:rsidTr="005D3980">
        <w:tc>
          <w:tcPr>
            <w:tcW w:w="1250" w:type="pct"/>
            <w:shd w:val="clear" w:color="auto" w:fill="auto"/>
          </w:tcPr>
          <w:p w14:paraId="20F882F5" w14:textId="722A5966" w:rsidR="00FC1EA0" w:rsidRPr="009B706A" w:rsidRDefault="00FC1EA0"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Ngày hiện tại</w:t>
            </w:r>
          </w:p>
        </w:tc>
        <w:tc>
          <w:tcPr>
            <w:tcW w:w="1250" w:type="pct"/>
            <w:shd w:val="clear" w:color="auto" w:fill="auto"/>
          </w:tcPr>
          <w:p w14:paraId="78C4BF4D" w14:textId="2421F847" w:rsidR="00FC1EA0" w:rsidRPr="009B706A" w:rsidRDefault="00FC1EA0"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Date</w:t>
            </w:r>
          </w:p>
        </w:tc>
        <w:tc>
          <w:tcPr>
            <w:tcW w:w="1250" w:type="pct"/>
            <w:shd w:val="clear" w:color="auto" w:fill="auto"/>
          </w:tcPr>
          <w:p w14:paraId="2EEBE60F" w14:textId="097A97CC" w:rsidR="00FC1EA0" w:rsidRPr="009B706A" w:rsidRDefault="00FC1EA0"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Ngày hiện tại</w:t>
            </w:r>
          </w:p>
        </w:tc>
        <w:tc>
          <w:tcPr>
            <w:tcW w:w="1250" w:type="pct"/>
            <w:shd w:val="clear" w:color="auto" w:fill="auto"/>
          </w:tcPr>
          <w:p w14:paraId="2AE5954F" w14:textId="2A343471" w:rsidR="00FC1EA0" w:rsidRPr="009B706A" w:rsidRDefault="00FC1EA0"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Cho phép người dùng chọn ngày để tính thu nhập theo ngày.</w:t>
            </w:r>
          </w:p>
        </w:tc>
      </w:tr>
      <w:tr w:rsidR="00FC1EA0" w:rsidRPr="009B706A" w14:paraId="16866676" w14:textId="77777777" w:rsidTr="005D3980">
        <w:tc>
          <w:tcPr>
            <w:tcW w:w="1250" w:type="pct"/>
            <w:shd w:val="clear" w:color="auto" w:fill="auto"/>
          </w:tcPr>
          <w:p w14:paraId="714AD69C" w14:textId="301D70B2" w:rsidR="00FC1EA0" w:rsidRPr="009B706A" w:rsidRDefault="00FC1EA0"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Tuần hiện tại</w:t>
            </w:r>
          </w:p>
        </w:tc>
        <w:tc>
          <w:tcPr>
            <w:tcW w:w="1250" w:type="pct"/>
            <w:shd w:val="clear" w:color="auto" w:fill="auto"/>
          </w:tcPr>
          <w:p w14:paraId="5F180BEA" w14:textId="4867D797" w:rsidR="00FC1EA0" w:rsidRPr="009B706A" w:rsidRDefault="00FC1EA0"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Date</w:t>
            </w:r>
          </w:p>
        </w:tc>
        <w:tc>
          <w:tcPr>
            <w:tcW w:w="1250" w:type="pct"/>
            <w:shd w:val="clear" w:color="auto" w:fill="auto"/>
          </w:tcPr>
          <w:p w14:paraId="388E09EB" w14:textId="576F30C2" w:rsidR="00FC1EA0" w:rsidRPr="009B706A" w:rsidRDefault="00FC1EA0"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Tuần hiện tại</w:t>
            </w:r>
          </w:p>
        </w:tc>
        <w:tc>
          <w:tcPr>
            <w:tcW w:w="1250" w:type="pct"/>
            <w:shd w:val="clear" w:color="auto" w:fill="auto"/>
          </w:tcPr>
          <w:p w14:paraId="3C1F4427" w14:textId="5018DAC1" w:rsidR="00FC1EA0" w:rsidRPr="009B706A" w:rsidRDefault="00FC1EA0"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Cho phép người dùng chọn tuần để tính thu nhập theo tuần.</w:t>
            </w:r>
          </w:p>
        </w:tc>
      </w:tr>
      <w:tr w:rsidR="00FC1EA0" w:rsidRPr="009B706A" w14:paraId="465991F6" w14:textId="77777777" w:rsidTr="005D3980">
        <w:tc>
          <w:tcPr>
            <w:tcW w:w="1250" w:type="pct"/>
            <w:shd w:val="clear" w:color="auto" w:fill="auto"/>
          </w:tcPr>
          <w:p w14:paraId="5B4398A0" w14:textId="3B691871" w:rsidR="00FC1EA0" w:rsidRPr="009B706A" w:rsidRDefault="00FC1EA0"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Tháng hiện tại</w:t>
            </w:r>
          </w:p>
        </w:tc>
        <w:tc>
          <w:tcPr>
            <w:tcW w:w="1250" w:type="pct"/>
            <w:shd w:val="clear" w:color="auto" w:fill="auto"/>
          </w:tcPr>
          <w:p w14:paraId="4B431422" w14:textId="4AA1A8E2" w:rsidR="00FC1EA0" w:rsidRPr="009B706A" w:rsidRDefault="00FC1EA0"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Date</w:t>
            </w:r>
          </w:p>
        </w:tc>
        <w:tc>
          <w:tcPr>
            <w:tcW w:w="1250" w:type="pct"/>
            <w:shd w:val="clear" w:color="auto" w:fill="auto"/>
          </w:tcPr>
          <w:p w14:paraId="67683D4F" w14:textId="5F1B27EC" w:rsidR="00FC1EA0" w:rsidRPr="009B706A" w:rsidRDefault="00FC1EA0"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Tháng hiện tại</w:t>
            </w:r>
          </w:p>
        </w:tc>
        <w:tc>
          <w:tcPr>
            <w:tcW w:w="1250" w:type="pct"/>
            <w:shd w:val="clear" w:color="auto" w:fill="auto"/>
          </w:tcPr>
          <w:p w14:paraId="2504DB30" w14:textId="0ABDB67F" w:rsidR="00FC1EA0" w:rsidRPr="009B706A" w:rsidRDefault="00FC1EA0"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Cho phép người dùng chọn tháng để tính thu nhập theo tháng.</w:t>
            </w:r>
          </w:p>
        </w:tc>
      </w:tr>
      <w:tr w:rsidR="00FC1EA0" w:rsidRPr="009B706A" w14:paraId="2091D427" w14:textId="77777777" w:rsidTr="005D3980">
        <w:tc>
          <w:tcPr>
            <w:tcW w:w="1250" w:type="pct"/>
            <w:shd w:val="clear" w:color="auto" w:fill="auto"/>
          </w:tcPr>
          <w:p w14:paraId="611270AB" w14:textId="671B49E5" w:rsidR="00FC1EA0" w:rsidRPr="009B706A" w:rsidRDefault="00FC1EA0"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Năm hiện tại</w:t>
            </w:r>
          </w:p>
        </w:tc>
        <w:tc>
          <w:tcPr>
            <w:tcW w:w="1250" w:type="pct"/>
            <w:shd w:val="clear" w:color="auto" w:fill="auto"/>
          </w:tcPr>
          <w:p w14:paraId="1B793E31" w14:textId="01043447" w:rsidR="00FC1EA0" w:rsidRPr="009B706A" w:rsidRDefault="00FC1EA0"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Date</w:t>
            </w:r>
          </w:p>
        </w:tc>
        <w:tc>
          <w:tcPr>
            <w:tcW w:w="1250" w:type="pct"/>
            <w:shd w:val="clear" w:color="auto" w:fill="auto"/>
          </w:tcPr>
          <w:p w14:paraId="1553B120" w14:textId="40AE8105" w:rsidR="00FC1EA0" w:rsidRPr="009B706A" w:rsidRDefault="00FC1EA0"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Năm hiện tại</w:t>
            </w:r>
          </w:p>
        </w:tc>
        <w:tc>
          <w:tcPr>
            <w:tcW w:w="1250" w:type="pct"/>
            <w:shd w:val="clear" w:color="auto" w:fill="auto"/>
          </w:tcPr>
          <w:p w14:paraId="46BECB80" w14:textId="3363300C" w:rsidR="00FC1EA0" w:rsidRPr="009B706A" w:rsidRDefault="00FC1EA0"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Cho phép người dùng chọn năm để tính thu nhập theo năm.</w:t>
            </w:r>
          </w:p>
        </w:tc>
      </w:tr>
      <w:tr w:rsidR="00FC1EA0" w:rsidRPr="009B706A" w14:paraId="104CE554" w14:textId="77777777" w:rsidTr="005D3980">
        <w:tc>
          <w:tcPr>
            <w:tcW w:w="5000" w:type="pct"/>
            <w:gridSpan w:val="4"/>
            <w:shd w:val="clear" w:color="auto" w:fill="CCFF66"/>
          </w:tcPr>
          <w:p w14:paraId="32841601" w14:textId="77777777" w:rsidR="00FC1EA0" w:rsidRPr="00E478C5" w:rsidRDefault="00FC1EA0" w:rsidP="00E478C5">
            <w:pPr>
              <w:jc w:val="center"/>
              <w:rPr>
                <w:rFonts w:asciiTheme="majorHAnsi" w:hAnsiTheme="majorHAnsi" w:cstheme="majorHAnsi"/>
                <w:b/>
                <w:sz w:val="26"/>
                <w:szCs w:val="26"/>
              </w:rPr>
            </w:pPr>
            <w:r w:rsidRPr="00E478C5">
              <w:rPr>
                <w:rFonts w:asciiTheme="majorHAnsi" w:hAnsiTheme="majorHAnsi" w:cstheme="majorHAnsi"/>
                <w:b/>
                <w:color w:val="000000" w:themeColor="text1"/>
                <w:sz w:val="26"/>
                <w:szCs w:val="26"/>
              </w:rPr>
              <w:t>Nội dung hiển thị</w:t>
            </w:r>
          </w:p>
        </w:tc>
      </w:tr>
      <w:tr w:rsidR="00FC1EA0" w:rsidRPr="009B706A" w14:paraId="0451201A" w14:textId="77777777" w:rsidTr="005D3980">
        <w:tc>
          <w:tcPr>
            <w:tcW w:w="1250" w:type="pct"/>
            <w:shd w:val="clear" w:color="auto" w:fill="CCFF66"/>
          </w:tcPr>
          <w:p w14:paraId="71068D7F" w14:textId="77777777" w:rsidR="00FC1EA0" w:rsidRPr="00E478C5" w:rsidRDefault="00FC1EA0" w:rsidP="00E478C5">
            <w:pPr>
              <w:jc w:val="center"/>
              <w:rPr>
                <w:rFonts w:asciiTheme="majorHAnsi" w:hAnsiTheme="majorHAnsi" w:cstheme="majorHAnsi"/>
                <w:b/>
                <w:sz w:val="26"/>
                <w:szCs w:val="26"/>
                <w:lang w:val="vi-VN"/>
              </w:rPr>
            </w:pPr>
            <w:r w:rsidRPr="00E478C5">
              <w:rPr>
                <w:rFonts w:asciiTheme="majorHAnsi" w:hAnsiTheme="majorHAnsi" w:cstheme="majorHAnsi"/>
                <w:b/>
                <w:color w:val="000000" w:themeColor="text1"/>
                <w:sz w:val="26"/>
                <w:szCs w:val="26"/>
              </w:rPr>
              <w:t>Tên hành động</w:t>
            </w:r>
          </w:p>
        </w:tc>
        <w:tc>
          <w:tcPr>
            <w:tcW w:w="1250" w:type="pct"/>
            <w:shd w:val="clear" w:color="auto" w:fill="CCFF66"/>
          </w:tcPr>
          <w:p w14:paraId="236F3401" w14:textId="77777777" w:rsidR="00FC1EA0" w:rsidRPr="00E478C5" w:rsidRDefault="00FC1EA0" w:rsidP="00E478C5">
            <w:pPr>
              <w:jc w:val="center"/>
              <w:rPr>
                <w:rFonts w:asciiTheme="majorHAnsi" w:hAnsiTheme="majorHAnsi" w:cstheme="majorHAnsi"/>
                <w:b/>
                <w:sz w:val="26"/>
                <w:szCs w:val="26"/>
                <w:lang w:val="vi-VN"/>
              </w:rPr>
            </w:pPr>
            <w:r w:rsidRPr="00E478C5">
              <w:rPr>
                <w:rFonts w:asciiTheme="majorHAnsi" w:hAnsiTheme="majorHAnsi" w:cstheme="majorHAnsi"/>
                <w:b/>
                <w:color w:val="000000" w:themeColor="text1"/>
                <w:sz w:val="26"/>
                <w:szCs w:val="26"/>
              </w:rPr>
              <w:t>Mô tả</w:t>
            </w:r>
          </w:p>
        </w:tc>
        <w:tc>
          <w:tcPr>
            <w:tcW w:w="1250" w:type="pct"/>
            <w:shd w:val="clear" w:color="auto" w:fill="CCFF66"/>
          </w:tcPr>
          <w:p w14:paraId="7C2ACF5E" w14:textId="77777777" w:rsidR="00FC1EA0" w:rsidRPr="00E478C5" w:rsidRDefault="00FC1EA0" w:rsidP="00E478C5">
            <w:pPr>
              <w:jc w:val="center"/>
              <w:rPr>
                <w:rFonts w:asciiTheme="majorHAnsi" w:hAnsiTheme="majorHAnsi" w:cstheme="majorHAnsi"/>
                <w:b/>
                <w:sz w:val="26"/>
                <w:szCs w:val="26"/>
                <w:lang w:val="vi-VN"/>
              </w:rPr>
            </w:pPr>
            <w:r w:rsidRPr="00E478C5">
              <w:rPr>
                <w:rFonts w:asciiTheme="majorHAnsi" w:hAnsiTheme="majorHAnsi" w:cstheme="majorHAnsi"/>
                <w:b/>
                <w:color w:val="000000" w:themeColor="text1"/>
                <w:sz w:val="26"/>
                <w:szCs w:val="26"/>
              </w:rPr>
              <w:t>Thành công</w:t>
            </w:r>
          </w:p>
        </w:tc>
        <w:tc>
          <w:tcPr>
            <w:tcW w:w="1250" w:type="pct"/>
            <w:shd w:val="clear" w:color="auto" w:fill="CCFF66"/>
          </w:tcPr>
          <w:p w14:paraId="11625485" w14:textId="77777777" w:rsidR="00FC1EA0" w:rsidRPr="00E478C5" w:rsidRDefault="00FC1EA0" w:rsidP="00E478C5">
            <w:pPr>
              <w:jc w:val="center"/>
              <w:rPr>
                <w:rFonts w:asciiTheme="majorHAnsi" w:hAnsiTheme="majorHAnsi" w:cstheme="majorHAnsi"/>
                <w:b/>
                <w:sz w:val="26"/>
                <w:szCs w:val="26"/>
                <w:lang w:val="vi-VN"/>
              </w:rPr>
            </w:pPr>
            <w:r w:rsidRPr="00E478C5">
              <w:rPr>
                <w:rFonts w:asciiTheme="majorHAnsi" w:hAnsiTheme="majorHAnsi" w:cstheme="majorHAnsi"/>
                <w:b/>
                <w:color w:val="000000" w:themeColor="text1"/>
                <w:sz w:val="26"/>
                <w:szCs w:val="26"/>
              </w:rPr>
              <w:t>Không thành công</w:t>
            </w:r>
          </w:p>
        </w:tc>
      </w:tr>
      <w:tr w:rsidR="00FC1EA0" w:rsidRPr="009B706A" w14:paraId="30DB290D" w14:textId="77777777" w:rsidTr="005D3980">
        <w:tc>
          <w:tcPr>
            <w:tcW w:w="1250" w:type="pct"/>
          </w:tcPr>
          <w:p w14:paraId="3749383F" w14:textId="1D63E67E" w:rsidR="00FC1EA0" w:rsidRPr="009B706A" w:rsidRDefault="00FC1EA0"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Tính thu nhập</w:t>
            </w:r>
          </w:p>
        </w:tc>
        <w:tc>
          <w:tcPr>
            <w:tcW w:w="1250" w:type="pct"/>
          </w:tcPr>
          <w:p w14:paraId="0EFFA893" w14:textId="6B07916A" w:rsidR="00FC1EA0" w:rsidRPr="009B706A" w:rsidRDefault="00FC1EA0"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Người dùng chọn khoảng thời gian và tính thu nhập.</w:t>
            </w:r>
          </w:p>
        </w:tc>
        <w:tc>
          <w:tcPr>
            <w:tcW w:w="1250" w:type="pct"/>
          </w:tcPr>
          <w:p w14:paraId="00F2C129" w14:textId="3BF100BE" w:rsidR="00FC1EA0" w:rsidRPr="009B706A" w:rsidRDefault="00FC1EA0"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Thành công khi thu nhập được tính chính xác.</w:t>
            </w:r>
          </w:p>
        </w:tc>
        <w:tc>
          <w:tcPr>
            <w:tcW w:w="1250" w:type="pct"/>
          </w:tcPr>
          <w:p w14:paraId="7BE8E662" w14:textId="45C64493" w:rsidR="00FC1EA0" w:rsidRPr="009B706A" w:rsidRDefault="00FC1EA0"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Không thành công nếu có lỗi khi chọn thời gian hoặc dữ liệu không hợp lệ.</w:t>
            </w:r>
          </w:p>
        </w:tc>
      </w:tr>
      <w:tr w:rsidR="00FC1EA0" w:rsidRPr="009B706A" w14:paraId="70B0AD5A" w14:textId="77777777" w:rsidTr="005D3980">
        <w:tc>
          <w:tcPr>
            <w:tcW w:w="1250" w:type="pct"/>
          </w:tcPr>
          <w:p w14:paraId="4597D6D6" w14:textId="26E87522" w:rsidR="00FC1EA0" w:rsidRPr="009B706A" w:rsidRDefault="00FC1EA0"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Xem biểu đồ</w:t>
            </w:r>
          </w:p>
        </w:tc>
        <w:tc>
          <w:tcPr>
            <w:tcW w:w="1250" w:type="pct"/>
          </w:tcPr>
          <w:p w14:paraId="6D19B917" w14:textId="7491ED35" w:rsidR="00FC1EA0" w:rsidRPr="009B706A" w:rsidRDefault="00FC1EA0"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Người dùng chọn khoảng thời gian và xem biểu đồ thu nhập.</w:t>
            </w:r>
          </w:p>
        </w:tc>
        <w:tc>
          <w:tcPr>
            <w:tcW w:w="1250" w:type="pct"/>
          </w:tcPr>
          <w:p w14:paraId="0EDE9009" w14:textId="0B57D617" w:rsidR="00FC1EA0" w:rsidRPr="009B706A" w:rsidRDefault="00FC1EA0"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Thành công khi biểu đồ hiển thị đúng theo thời gian chọn.</w:t>
            </w:r>
          </w:p>
        </w:tc>
        <w:tc>
          <w:tcPr>
            <w:tcW w:w="1250" w:type="pct"/>
          </w:tcPr>
          <w:p w14:paraId="0B48534F" w14:textId="03115DE0" w:rsidR="00FC1EA0" w:rsidRPr="009B706A" w:rsidRDefault="00FC1EA0"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Không thành công nếu không có dữ liệu hiển thị.</w:t>
            </w:r>
          </w:p>
        </w:tc>
      </w:tr>
    </w:tbl>
    <w:p w14:paraId="1605AAB2" w14:textId="77777777" w:rsidR="00FC1EA0" w:rsidRPr="009B706A" w:rsidRDefault="00FC1EA0" w:rsidP="0049382E">
      <w:pPr>
        <w:pStyle w:val="oancuaDanhsach"/>
        <w:spacing w:before="120" w:after="120"/>
        <w:ind w:left="0"/>
        <w:jc w:val="both"/>
        <w:rPr>
          <w:rFonts w:asciiTheme="majorHAnsi" w:hAnsiTheme="majorHAnsi" w:cstheme="majorHAnsi"/>
          <w:b/>
          <w:bCs/>
          <w:color w:val="000000"/>
          <w:szCs w:val="26"/>
        </w:rPr>
      </w:pPr>
    </w:p>
    <w:p w14:paraId="5D7B50BA" w14:textId="77777777" w:rsidR="00E478C5" w:rsidRDefault="00E478C5">
      <w:pPr>
        <w:spacing w:after="160" w:line="259" w:lineRule="auto"/>
        <w:rPr>
          <w:rFonts w:asciiTheme="majorHAnsi" w:eastAsia="Calibri" w:hAnsiTheme="majorHAnsi" w:cstheme="majorHAnsi"/>
          <w:b/>
          <w:color w:val="000000" w:themeColor="text1"/>
          <w:sz w:val="26"/>
          <w:szCs w:val="26"/>
          <w:lang w:eastAsia="en-US" w:bidi="ar-SA"/>
        </w:rPr>
      </w:pPr>
      <w:bookmarkStart w:id="82" w:name="_Toc198617505"/>
      <w:r>
        <w:rPr>
          <w:rFonts w:asciiTheme="majorHAnsi" w:hAnsiTheme="majorHAnsi" w:cstheme="majorHAnsi"/>
          <w:b/>
          <w:szCs w:val="26"/>
        </w:rPr>
        <w:br w:type="page"/>
      </w:r>
    </w:p>
    <w:p w14:paraId="19F2D218" w14:textId="5F446248" w:rsidR="00FC1EA0" w:rsidRPr="00E478C5" w:rsidRDefault="00862DF7" w:rsidP="0049382E">
      <w:pPr>
        <w:pStyle w:val="oancuaDanhsach"/>
        <w:spacing w:before="120" w:after="120"/>
        <w:ind w:left="0"/>
        <w:jc w:val="both"/>
        <w:outlineLvl w:val="1"/>
        <w:rPr>
          <w:rFonts w:asciiTheme="majorHAnsi" w:hAnsiTheme="majorHAnsi" w:cstheme="majorHAnsi"/>
          <w:b/>
          <w:szCs w:val="26"/>
        </w:rPr>
      </w:pPr>
      <w:r w:rsidRPr="00E478C5">
        <w:rPr>
          <w:rFonts w:asciiTheme="majorHAnsi" w:hAnsiTheme="majorHAnsi" w:cstheme="majorHAnsi"/>
          <w:b/>
          <w:szCs w:val="26"/>
        </w:rPr>
        <w:lastRenderedPageBreak/>
        <w:t>UI-5</w:t>
      </w:r>
      <w:r w:rsidR="00054E3A" w:rsidRPr="00E478C5">
        <w:rPr>
          <w:rFonts w:asciiTheme="majorHAnsi" w:hAnsiTheme="majorHAnsi" w:cstheme="majorHAnsi"/>
          <w:b/>
          <w:szCs w:val="26"/>
        </w:rPr>
        <w:t>1</w:t>
      </w:r>
      <w:r w:rsidRPr="00E478C5">
        <w:rPr>
          <w:rFonts w:asciiTheme="majorHAnsi" w:hAnsiTheme="majorHAnsi" w:cstheme="majorHAnsi"/>
          <w:b/>
          <w:szCs w:val="26"/>
        </w:rPr>
        <w:t xml:space="preserve"> Giao diện Chỉnh Sửa Thông Tin Admin</w:t>
      </w:r>
      <w:r w:rsidR="00FC1EA0" w:rsidRPr="00E478C5">
        <w:rPr>
          <w:rFonts w:asciiTheme="majorHAnsi" w:hAnsiTheme="majorHAnsi" w:cstheme="majorHAnsi"/>
          <w:b/>
          <w:szCs w:val="26"/>
        </w:rPr>
        <w:t>.</w:t>
      </w:r>
      <w:bookmarkEnd w:id="82"/>
    </w:p>
    <w:p w14:paraId="259F0E23" w14:textId="74DB3E52" w:rsidR="005E731A" w:rsidRPr="009B706A" w:rsidRDefault="00B70496" w:rsidP="0049382E">
      <w:pPr>
        <w:pStyle w:val="oancuaDanhsach"/>
        <w:spacing w:before="120" w:after="120"/>
        <w:ind w:left="0"/>
        <w:jc w:val="both"/>
        <w:rPr>
          <w:rFonts w:asciiTheme="majorHAnsi" w:hAnsiTheme="majorHAnsi" w:cstheme="majorHAnsi"/>
          <w:b/>
          <w:bCs/>
          <w:color w:val="000000"/>
          <w:szCs w:val="26"/>
        </w:rPr>
      </w:pPr>
      <w:r w:rsidRPr="009B706A">
        <w:rPr>
          <w:rFonts w:asciiTheme="majorHAnsi" w:hAnsiTheme="majorHAnsi" w:cstheme="majorHAnsi"/>
          <w:b/>
          <w:bCs/>
          <w:noProof/>
          <w:color w:val="000000"/>
          <w:szCs w:val="26"/>
        </w:rPr>
        <w:drawing>
          <wp:inline distT="0" distB="0" distL="0" distR="0" wp14:anchorId="2170D4A7" wp14:editId="0EDF92F0">
            <wp:extent cx="5191850" cy="3982006"/>
            <wp:effectExtent l="0" t="0" r="8890" b="0"/>
            <wp:docPr id="211397291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972910" name="Picture 1" descr="A screenshot of a computer&#10;&#10;AI-generated content may be incorrect."/>
                    <pic:cNvPicPr/>
                  </pic:nvPicPr>
                  <pic:blipFill>
                    <a:blip r:embed="rId60"/>
                    <a:stretch>
                      <a:fillRect/>
                    </a:stretch>
                  </pic:blipFill>
                  <pic:spPr>
                    <a:xfrm>
                      <a:off x="0" y="0"/>
                      <a:ext cx="5191850" cy="3982006"/>
                    </a:xfrm>
                    <a:prstGeom prst="rect">
                      <a:avLst/>
                    </a:prstGeom>
                  </pic:spPr>
                </pic:pic>
              </a:graphicData>
            </a:graphic>
          </wp:inline>
        </w:drawing>
      </w:r>
    </w:p>
    <w:tbl>
      <w:tblPr>
        <w:tblStyle w:val="LiBang"/>
        <w:tblW w:w="5585" w:type="pct"/>
        <w:tblLook w:val="04A0" w:firstRow="1" w:lastRow="0" w:firstColumn="1" w:lastColumn="0" w:noHBand="0" w:noVBand="1"/>
      </w:tblPr>
      <w:tblGrid>
        <w:gridCol w:w="2252"/>
        <w:gridCol w:w="2253"/>
        <w:gridCol w:w="2253"/>
        <w:gridCol w:w="3317"/>
      </w:tblGrid>
      <w:tr w:rsidR="00FC1EA0" w:rsidRPr="009B706A" w14:paraId="5B4AC90C" w14:textId="77777777" w:rsidTr="00F93E10">
        <w:tc>
          <w:tcPr>
            <w:tcW w:w="2236" w:type="pct"/>
            <w:gridSpan w:val="2"/>
            <w:shd w:val="clear" w:color="auto" w:fill="CCFF66"/>
          </w:tcPr>
          <w:p w14:paraId="4EEE83D2" w14:textId="77777777" w:rsidR="00FC1EA0" w:rsidRPr="00E478C5" w:rsidRDefault="00FC1EA0" w:rsidP="0049382E">
            <w:pPr>
              <w:jc w:val="both"/>
              <w:rPr>
                <w:rFonts w:asciiTheme="majorHAnsi" w:hAnsiTheme="majorHAnsi" w:cstheme="majorHAnsi"/>
                <w:b/>
                <w:sz w:val="26"/>
                <w:szCs w:val="26"/>
              </w:rPr>
            </w:pPr>
            <w:r w:rsidRPr="00E478C5">
              <w:rPr>
                <w:rFonts w:asciiTheme="majorHAnsi" w:hAnsiTheme="majorHAnsi" w:cstheme="majorHAnsi"/>
                <w:b/>
                <w:color w:val="000000" w:themeColor="text1"/>
                <w:sz w:val="26"/>
                <w:szCs w:val="26"/>
              </w:rPr>
              <w:t>Hiển thị</w:t>
            </w:r>
          </w:p>
        </w:tc>
        <w:tc>
          <w:tcPr>
            <w:tcW w:w="2764" w:type="pct"/>
            <w:gridSpan w:val="2"/>
          </w:tcPr>
          <w:p w14:paraId="2F43E8E8" w14:textId="6A9BA82D" w:rsidR="00FC1EA0" w:rsidRPr="009B706A" w:rsidRDefault="00FC1EA0" w:rsidP="0049382E">
            <w:pPr>
              <w:jc w:val="both"/>
              <w:rPr>
                <w:rFonts w:asciiTheme="majorHAnsi" w:hAnsiTheme="majorHAnsi" w:cstheme="majorHAnsi"/>
                <w:bCs/>
                <w:sz w:val="26"/>
                <w:szCs w:val="26"/>
              </w:rPr>
            </w:pPr>
            <w:r w:rsidRPr="009B706A">
              <w:rPr>
                <w:rFonts w:asciiTheme="majorHAnsi" w:hAnsiTheme="majorHAnsi" w:cstheme="majorHAnsi"/>
                <w:bCs/>
                <w:sz w:val="26"/>
                <w:szCs w:val="26"/>
              </w:rPr>
              <w:t>Chỉnh sửa thông tin người dùng Admin:</w:t>
            </w:r>
          </w:p>
        </w:tc>
      </w:tr>
      <w:tr w:rsidR="00FC1EA0" w:rsidRPr="009B706A" w14:paraId="424F6388" w14:textId="77777777" w:rsidTr="00F93E10">
        <w:tc>
          <w:tcPr>
            <w:tcW w:w="2236" w:type="pct"/>
            <w:gridSpan w:val="2"/>
            <w:shd w:val="clear" w:color="auto" w:fill="CCFF66"/>
          </w:tcPr>
          <w:p w14:paraId="5F0FB71C" w14:textId="77777777" w:rsidR="00FC1EA0" w:rsidRPr="00E478C5" w:rsidRDefault="00FC1EA0" w:rsidP="0049382E">
            <w:pPr>
              <w:jc w:val="both"/>
              <w:rPr>
                <w:rFonts w:asciiTheme="majorHAnsi" w:hAnsiTheme="majorHAnsi" w:cstheme="majorHAnsi"/>
                <w:b/>
                <w:sz w:val="26"/>
                <w:szCs w:val="26"/>
              </w:rPr>
            </w:pPr>
            <w:r w:rsidRPr="00E478C5">
              <w:rPr>
                <w:rFonts w:asciiTheme="majorHAnsi" w:hAnsiTheme="majorHAnsi" w:cstheme="majorHAnsi"/>
                <w:b/>
                <w:color w:val="000000" w:themeColor="text1"/>
                <w:sz w:val="26"/>
                <w:szCs w:val="26"/>
              </w:rPr>
              <w:t>Mô tả</w:t>
            </w:r>
          </w:p>
        </w:tc>
        <w:tc>
          <w:tcPr>
            <w:tcW w:w="2764" w:type="pct"/>
            <w:gridSpan w:val="2"/>
          </w:tcPr>
          <w:p w14:paraId="78F0A0A2" w14:textId="6E032686" w:rsidR="00FC1EA0" w:rsidRPr="009B706A" w:rsidRDefault="00FC1EA0" w:rsidP="0049382E">
            <w:pPr>
              <w:jc w:val="both"/>
              <w:rPr>
                <w:rFonts w:asciiTheme="majorHAnsi" w:hAnsiTheme="majorHAnsi" w:cstheme="majorHAnsi"/>
                <w:bCs/>
                <w:sz w:val="26"/>
                <w:szCs w:val="26"/>
              </w:rPr>
            </w:pPr>
            <w:r w:rsidRPr="009B706A">
              <w:rPr>
                <w:rFonts w:asciiTheme="majorHAnsi" w:hAnsiTheme="majorHAnsi" w:cstheme="majorHAnsi"/>
                <w:bCs/>
                <w:sz w:val="26"/>
                <w:szCs w:val="26"/>
              </w:rPr>
              <w:t>Giao diện này cho phép admin chỉnh sửa các thông tin của người dùng trong hệ thống. Admin có thể thay đổi thông tin cá nhân của người dùng như tên, email, vai trò, trạng thái và các quyền liên quan. Giao diện này giúp quản lý người dùng hiệu quả và đảm bảo thông tin được cập nhật chính xác.</w:t>
            </w:r>
          </w:p>
        </w:tc>
      </w:tr>
      <w:tr w:rsidR="00FC1EA0" w:rsidRPr="009B706A" w14:paraId="27C4757F" w14:textId="77777777" w:rsidTr="00F93E10">
        <w:tc>
          <w:tcPr>
            <w:tcW w:w="2236" w:type="pct"/>
            <w:gridSpan w:val="2"/>
            <w:shd w:val="clear" w:color="auto" w:fill="CCFF66"/>
          </w:tcPr>
          <w:p w14:paraId="7AAA3BD5" w14:textId="77777777" w:rsidR="00FC1EA0" w:rsidRPr="00E478C5" w:rsidRDefault="00FC1EA0" w:rsidP="0049382E">
            <w:pPr>
              <w:jc w:val="both"/>
              <w:rPr>
                <w:rFonts w:asciiTheme="majorHAnsi" w:hAnsiTheme="majorHAnsi" w:cstheme="majorHAnsi"/>
                <w:b/>
                <w:sz w:val="26"/>
                <w:szCs w:val="26"/>
              </w:rPr>
            </w:pPr>
            <w:r w:rsidRPr="00E478C5">
              <w:rPr>
                <w:rFonts w:asciiTheme="majorHAnsi" w:hAnsiTheme="majorHAnsi" w:cstheme="majorHAnsi"/>
                <w:b/>
                <w:color w:val="000000" w:themeColor="text1"/>
                <w:sz w:val="26"/>
                <w:szCs w:val="26"/>
              </w:rPr>
              <w:t>Hiển thị truy cập</w:t>
            </w:r>
          </w:p>
        </w:tc>
        <w:tc>
          <w:tcPr>
            <w:tcW w:w="2764" w:type="pct"/>
            <w:gridSpan w:val="2"/>
          </w:tcPr>
          <w:p w14:paraId="6FC65C01" w14:textId="261ADE4A" w:rsidR="00FC1EA0" w:rsidRPr="009B706A" w:rsidRDefault="00FC1EA0" w:rsidP="0049382E">
            <w:pPr>
              <w:jc w:val="both"/>
              <w:rPr>
                <w:rFonts w:asciiTheme="majorHAnsi" w:hAnsiTheme="majorHAnsi" w:cstheme="majorHAnsi"/>
                <w:bCs/>
                <w:sz w:val="26"/>
                <w:szCs w:val="26"/>
              </w:rPr>
            </w:pPr>
            <w:r w:rsidRPr="009B706A">
              <w:rPr>
                <w:rFonts w:asciiTheme="majorHAnsi" w:hAnsiTheme="majorHAnsi" w:cstheme="majorHAnsi"/>
                <w:bCs/>
                <w:sz w:val="26"/>
                <w:szCs w:val="26"/>
              </w:rPr>
              <w:t>Chỉ admin có quyền quản lý người dùng mới có thể truy cập vào giao diện này để chỉnh sửa thông tin người dùng.</w:t>
            </w:r>
          </w:p>
        </w:tc>
      </w:tr>
      <w:tr w:rsidR="00FC1EA0" w:rsidRPr="009B706A" w14:paraId="3BDA1004" w14:textId="77777777" w:rsidTr="00F93E10">
        <w:tc>
          <w:tcPr>
            <w:tcW w:w="5000" w:type="pct"/>
            <w:gridSpan w:val="4"/>
            <w:shd w:val="clear" w:color="auto" w:fill="CCFF66"/>
          </w:tcPr>
          <w:p w14:paraId="36DC489A" w14:textId="77777777" w:rsidR="00FC1EA0" w:rsidRPr="00E478C5" w:rsidRDefault="00FC1EA0" w:rsidP="00E478C5">
            <w:pPr>
              <w:jc w:val="center"/>
              <w:rPr>
                <w:rFonts w:asciiTheme="majorHAnsi" w:hAnsiTheme="majorHAnsi" w:cstheme="majorHAnsi"/>
                <w:b/>
                <w:sz w:val="26"/>
                <w:szCs w:val="26"/>
              </w:rPr>
            </w:pPr>
            <w:r w:rsidRPr="00E478C5">
              <w:rPr>
                <w:rFonts w:asciiTheme="majorHAnsi" w:hAnsiTheme="majorHAnsi" w:cstheme="majorHAnsi"/>
                <w:b/>
                <w:color w:val="000000" w:themeColor="text1"/>
                <w:sz w:val="26"/>
                <w:szCs w:val="26"/>
              </w:rPr>
              <w:t>Nội dung hiển thị</w:t>
            </w:r>
          </w:p>
        </w:tc>
      </w:tr>
      <w:tr w:rsidR="00FC1EA0" w:rsidRPr="009B706A" w14:paraId="7F1D9C4A" w14:textId="77777777" w:rsidTr="00F93E10">
        <w:tc>
          <w:tcPr>
            <w:tcW w:w="1118" w:type="pct"/>
            <w:shd w:val="clear" w:color="auto" w:fill="CCFF66"/>
          </w:tcPr>
          <w:p w14:paraId="37A53BA6" w14:textId="77777777" w:rsidR="00FC1EA0" w:rsidRPr="00E478C5" w:rsidRDefault="00FC1EA0" w:rsidP="00E478C5">
            <w:pPr>
              <w:jc w:val="center"/>
              <w:rPr>
                <w:rFonts w:asciiTheme="majorHAnsi" w:hAnsiTheme="majorHAnsi" w:cstheme="majorHAnsi"/>
                <w:b/>
                <w:sz w:val="26"/>
                <w:szCs w:val="26"/>
              </w:rPr>
            </w:pPr>
            <w:r w:rsidRPr="00E478C5">
              <w:rPr>
                <w:rFonts w:asciiTheme="majorHAnsi" w:hAnsiTheme="majorHAnsi" w:cstheme="majorHAnsi"/>
                <w:b/>
                <w:color w:val="000000" w:themeColor="text1"/>
                <w:sz w:val="26"/>
                <w:szCs w:val="26"/>
              </w:rPr>
              <w:t>Mục</w:t>
            </w:r>
          </w:p>
        </w:tc>
        <w:tc>
          <w:tcPr>
            <w:tcW w:w="1118" w:type="pct"/>
            <w:shd w:val="clear" w:color="auto" w:fill="CCFF66"/>
          </w:tcPr>
          <w:p w14:paraId="58EE331C" w14:textId="77777777" w:rsidR="00FC1EA0" w:rsidRPr="00E478C5" w:rsidRDefault="00FC1EA0" w:rsidP="00E478C5">
            <w:pPr>
              <w:jc w:val="center"/>
              <w:rPr>
                <w:rFonts w:asciiTheme="majorHAnsi" w:hAnsiTheme="majorHAnsi" w:cstheme="majorHAnsi"/>
                <w:b/>
                <w:sz w:val="26"/>
                <w:szCs w:val="26"/>
              </w:rPr>
            </w:pPr>
            <w:r w:rsidRPr="00E478C5">
              <w:rPr>
                <w:rFonts w:asciiTheme="majorHAnsi" w:hAnsiTheme="majorHAnsi" w:cstheme="majorHAnsi"/>
                <w:b/>
                <w:color w:val="000000" w:themeColor="text1"/>
                <w:sz w:val="26"/>
                <w:szCs w:val="26"/>
              </w:rPr>
              <w:t>Loại</w:t>
            </w:r>
          </w:p>
        </w:tc>
        <w:tc>
          <w:tcPr>
            <w:tcW w:w="1118" w:type="pct"/>
            <w:shd w:val="clear" w:color="auto" w:fill="CCFF66"/>
          </w:tcPr>
          <w:p w14:paraId="452B90EA" w14:textId="77777777" w:rsidR="00FC1EA0" w:rsidRPr="00E478C5" w:rsidRDefault="00FC1EA0" w:rsidP="00E478C5">
            <w:pPr>
              <w:jc w:val="center"/>
              <w:rPr>
                <w:rFonts w:asciiTheme="majorHAnsi" w:hAnsiTheme="majorHAnsi" w:cstheme="majorHAnsi"/>
                <w:b/>
                <w:sz w:val="26"/>
                <w:szCs w:val="26"/>
              </w:rPr>
            </w:pPr>
            <w:r w:rsidRPr="00E478C5">
              <w:rPr>
                <w:rFonts w:asciiTheme="majorHAnsi" w:hAnsiTheme="majorHAnsi" w:cstheme="majorHAnsi"/>
                <w:b/>
                <w:color w:val="000000" w:themeColor="text1"/>
                <w:sz w:val="26"/>
                <w:szCs w:val="26"/>
              </w:rPr>
              <w:t>Dữ liệu</w:t>
            </w:r>
          </w:p>
        </w:tc>
        <w:tc>
          <w:tcPr>
            <w:tcW w:w="1646" w:type="pct"/>
            <w:shd w:val="clear" w:color="auto" w:fill="CCFF66"/>
          </w:tcPr>
          <w:p w14:paraId="33632F62" w14:textId="77777777" w:rsidR="00FC1EA0" w:rsidRPr="00E478C5" w:rsidRDefault="00FC1EA0" w:rsidP="00E478C5">
            <w:pPr>
              <w:jc w:val="center"/>
              <w:rPr>
                <w:rFonts w:asciiTheme="majorHAnsi" w:hAnsiTheme="majorHAnsi" w:cstheme="majorHAnsi"/>
                <w:b/>
                <w:sz w:val="26"/>
                <w:szCs w:val="26"/>
              </w:rPr>
            </w:pPr>
            <w:r w:rsidRPr="00E478C5">
              <w:rPr>
                <w:rFonts w:asciiTheme="majorHAnsi" w:hAnsiTheme="majorHAnsi" w:cstheme="majorHAnsi"/>
                <w:b/>
                <w:color w:val="000000" w:themeColor="text1"/>
                <w:sz w:val="26"/>
                <w:szCs w:val="26"/>
              </w:rPr>
              <w:t>Mô tả</w:t>
            </w:r>
          </w:p>
        </w:tc>
      </w:tr>
      <w:tr w:rsidR="00FC1EA0" w:rsidRPr="009B706A" w14:paraId="3FAA3FCE" w14:textId="77777777" w:rsidTr="00F93E10">
        <w:tc>
          <w:tcPr>
            <w:tcW w:w="1118" w:type="pct"/>
            <w:shd w:val="clear" w:color="auto" w:fill="auto"/>
          </w:tcPr>
          <w:p w14:paraId="2E01ACFC" w14:textId="5B0FAB65" w:rsidR="00FC1EA0" w:rsidRPr="009B706A" w:rsidRDefault="00FC1EA0"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Tên người dùng</w:t>
            </w:r>
          </w:p>
        </w:tc>
        <w:tc>
          <w:tcPr>
            <w:tcW w:w="1118" w:type="pct"/>
            <w:shd w:val="clear" w:color="auto" w:fill="auto"/>
          </w:tcPr>
          <w:p w14:paraId="1155FAD1" w14:textId="0021C11D" w:rsidR="00FC1EA0" w:rsidRPr="009B706A" w:rsidRDefault="00FC1EA0"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Text</w:t>
            </w:r>
          </w:p>
        </w:tc>
        <w:tc>
          <w:tcPr>
            <w:tcW w:w="1118" w:type="pct"/>
            <w:shd w:val="clear" w:color="auto" w:fill="auto"/>
          </w:tcPr>
          <w:p w14:paraId="2A83F167" w14:textId="7A2F30BF" w:rsidR="00FC1EA0" w:rsidRPr="009B706A" w:rsidRDefault="00FC1EA0"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Tên người dùng</w:t>
            </w:r>
          </w:p>
        </w:tc>
        <w:tc>
          <w:tcPr>
            <w:tcW w:w="1646" w:type="pct"/>
            <w:shd w:val="clear" w:color="auto" w:fill="auto"/>
          </w:tcPr>
          <w:p w14:paraId="22D0CF37" w14:textId="3DA5F631" w:rsidR="00FC1EA0" w:rsidRPr="009B706A" w:rsidRDefault="00FC1EA0"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Tên đầy đủ của người dùng cần chỉnh sửa.</w:t>
            </w:r>
          </w:p>
        </w:tc>
      </w:tr>
      <w:tr w:rsidR="00FC1EA0" w:rsidRPr="009B706A" w14:paraId="5542138C" w14:textId="77777777" w:rsidTr="00F93E10">
        <w:tc>
          <w:tcPr>
            <w:tcW w:w="1118" w:type="pct"/>
            <w:shd w:val="clear" w:color="auto" w:fill="auto"/>
          </w:tcPr>
          <w:p w14:paraId="3CCFE498" w14:textId="4586F940" w:rsidR="00FC1EA0" w:rsidRPr="009B706A" w:rsidRDefault="00FC1EA0"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Ngày sinh</w:t>
            </w:r>
          </w:p>
        </w:tc>
        <w:tc>
          <w:tcPr>
            <w:tcW w:w="1118" w:type="pct"/>
            <w:shd w:val="clear" w:color="auto" w:fill="auto"/>
          </w:tcPr>
          <w:p w14:paraId="0E816BB2" w14:textId="2D0C1A2C" w:rsidR="00FC1EA0" w:rsidRPr="009B706A" w:rsidRDefault="00FC1EA0"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Date</w:t>
            </w:r>
          </w:p>
        </w:tc>
        <w:tc>
          <w:tcPr>
            <w:tcW w:w="1118" w:type="pct"/>
            <w:shd w:val="clear" w:color="auto" w:fill="auto"/>
          </w:tcPr>
          <w:p w14:paraId="160D424A" w14:textId="3E2CF2AC" w:rsidR="00FC1EA0" w:rsidRPr="009B706A" w:rsidRDefault="00FC1EA0"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Ngày sinh</w:t>
            </w:r>
          </w:p>
        </w:tc>
        <w:tc>
          <w:tcPr>
            <w:tcW w:w="1646" w:type="pct"/>
            <w:shd w:val="clear" w:color="auto" w:fill="auto"/>
          </w:tcPr>
          <w:p w14:paraId="15B4D452" w14:textId="7FC6E0E8" w:rsidR="00FC1EA0" w:rsidRPr="009B706A" w:rsidRDefault="00FC1EA0"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Ngày sinh của người dùng</w:t>
            </w:r>
          </w:p>
        </w:tc>
      </w:tr>
      <w:tr w:rsidR="00FC1EA0" w:rsidRPr="009B706A" w14:paraId="41927C9C" w14:textId="77777777" w:rsidTr="00F93E10">
        <w:tc>
          <w:tcPr>
            <w:tcW w:w="1118" w:type="pct"/>
            <w:shd w:val="clear" w:color="auto" w:fill="auto"/>
          </w:tcPr>
          <w:p w14:paraId="7411D0B0" w14:textId="23CA3CB2" w:rsidR="00FC1EA0" w:rsidRPr="009B706A" w:rsidRDefault="00FC1EA0"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Vai trò</w:t>
            </w:r>
          </w:p>
        </w:tc>
        <w:tc>
          <w:tcPr>
            <w:tcW w:w="1118" w:type="pct"/>
            <w:shd w:val="clear" w:color="auto" w:fill="auto"/>
          </w:tcPr>
          <w:p w14:paraId="6A7FDADC" w14:textId="1CEAB1D6" w:rsidR="00FC1EA0" w:rsidRPr="009B706A" w:rsidRDefault="00FC1EA0"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Text</w:t>
            </w:r>
          </w:p>
        </w:tc>
        <w:tc>
          <w:tcPr>
            <w:tcW w:w="1118" w:type="pct"/>
            <w:shd w:val="clear" w:color="auto" w:fill="auto"/>
          </w:tcPr>
          <w:p w14:paraId="45FC0B8E" w14:textId="2F7EEB63" w:rsidR="00FC1EA0" w:rsidRPr="009B706A" w:rsidRDefault="00FC1EA0"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Admin/Người dùng/Quản lý...</w:t>
            </w:r>
          </w:p>
        </w:tc>
        <w:tc>
          <w:tcPr>
            <w:tcW w:w="1646" w:type="pct"/>
            <w:shd w:val="clear" w:color="auto" w:fill="auto"/>
          </w:tcPr>
          <w:p w14:paraId="7154140F" w14:textId="1B912A0F" w:rsidR="00FC1EA0" w:rsidRPr="009B706A" w:rsidRDefault="00FC1EA0"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Vai trò của người dùng trong hệ thống (admin, nhân viên...).</w:t>
            </w:r>
          </w:p>
        </w:tc>
      </w:tr>
      <w:tr w:rsidR="00FC1EA0" w:rsidRPr="009B706A" w14:paraId="2693F534" w14:textId="77777777" w:rsidTr="00F93E10">
        <w:tc>
          <w:tcPr>
            <w:tcW w:w="1118" w:type="pct"/>
            <w:shd w:val="clear" w:color="auto" w:fill="auto"/>
          </w:tcPr>
          <w:p w14:paraId="733113C8" w14:textId="679EAC19" w:rsidR="00FC1EA0" w:rsidRPr="009B706A" w:rsidRDefault="00FC1EA0"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Giới tính</w:t>
            </w:r>
            <w:r w:rsidRPr="009B706A">
              <w:rPr>
                <w:rFonts w:asciiTheme="majorHAnsi" w:hAnsiTheme="majorHAnsi" w:cstheme="majorHAnsi"/>
                <w:bCs/>
                <w:color w:val="000000" w:themeColor="text1"/>
                <w:sz w:val="26"/>
                <w:szCs w:val="26"/>
              </w:rPr>
              <w:tab/>
            </w:r>
          </w:p>
        </w:tc>
        <w:tc>
          <w:tcPr>
            <w:tcW w:w="1118" w:type="pct"/>
            <w:shd w:val="clear" w:color="auto" w:fill="auto"/>
          </w:tcPr>
          <w:p w14:paraId="3CD0D7D7" w14:textId="3B202CCE" w:rsidR="00FC1EA0" w:rsidRPr="009B706A" w:rsidRDefault="00FC1EA0"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Radio Button</w:t>
            </w:r>
          </w:p>
        </w:tc>
        <w:tc>
          <w:tcPr>
            <w:tcW w:w="1118" w:type="pct"/>
            <w:shd w:val="clear" w:color="auto" w:fill="auto"/>
          </w:tcPr>
          <w:p w14:paraId="32F53A6F" w14:textId="5133F747" w:rsidR="00FC1EA0" w:rsidRPr="009B706A" w:rsidRDefault="00FC1EA0"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Nam/Nữ</w:t>
            </w:r>
          </w:p>
        </w:tc>
        <w:tc>
          <w:tcPr>
            <w:tcW w:w="1646" w:type="pct"/>
            <w:shd w:val="clear" w:color="auto" w:fill="auto"/>
          </w:tcPr>
          <w:p w14:paraId="04CF7A50" w14:textId="2AA3A6D9" w:rsidR="00FC1EA0" w:rsidRPr="009B706A" w:rsidRDefault="00FC1EA0"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Chọn giới tính của người dùng.</w:t>
            </w:r>
          </w:p>
        </w:tc>
      </w:tr>
      <w:tr w:rsidR="00FC1EA0" w:rsidRPr="009B706A" w14:paraId="661AD5EB" w14:textId="77777777" w:rsidTr="00F93E10">
        <w:tc>
          <w:tcPr>
            <w:tcW w:w="1118" w:type="pct"/>
            <w:shd w:val="clear" w:color="auto" w:fill="auto"/>
          </w:tcPr>
          <w:p w14:paraId="2310C973" w14:textId="4646B512" w:rsidR="00FC1EA0" w:rsidRPr="009B706A" w:rsidRDefault="00FC1EA0"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Số điện thoại</w:t>
            </w:r>
          </w:p>
        </w:tc>
        <w:tc>
          <w:tcPr>
            <w:tcW w:w="1118" w:type="pct"/>
            <w:shd w:val="clear" w:color="auto" w:fill="auto"/>
          </w:tcPr>
          <w:p w14:paraId="560D10BA" w14:textId="3408AE89" w:rsidR="00FC1EA0" w:rsidRPr="009B706A" w:rsidRDefault="00FC1EA0"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Text</w:t>
            </w:r>
          </w:p>
        </w:tc>
        <w:tc>
          <w:tcPr>
            <w:tcW w:w="1118" w:type="pct"/>
            <w:shd w:val="clear" w:color="auto" w:fill="auto"/>
          </w:tcPr>
          <w:p w14:paraId="4E478224" w14:textId="41EB60AE" w:rsidR="00FC1EA0" w:rsidRPr="009B706A" w:rsidRDefault="00FC1EA0"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Số điện thoại</w:t>
            </w:r>
          </w:p>
        </w:tc>
        <w:tc>
          <w:tcPr>
            <w:tcW w:w="1646" w:type="pct"/>
            <w:shd w:val="clear" w:color="auto" w:fill="auto"/>
          </w:tcPr>
          <w:p w14:paraId="28587F5D" w14:textId="18801B90" w:rsidR="00FC1EA0" w:rsidRPr="009B706A" w:rsidRDefault="00FC1EA0"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Số điện thoại của người dùng, dùng để liên lạc..</w:t>
            </w:r>
          </w:p>
        </w:tc>
      </w:tr>
      <w:tr w:rsidR="00FC1EA0" w:rsidRPr="009B706A" w14:paraId="0A63430A" w14:textId="77777777" w:rsidTr="00F93E10">
        <w:tc>
          <w:tcPr>
            <w:tcW w:w="1118" w:type="pct"/>
            <w:shd w:val="clear" w:color="auto" w:fill="auto"/>
          </w:tcPr>
          <w:p w14:paraId="4884146B" w14:textId="47C24943" w:rsidR="00FC1EA0" w:rsidRPr="009B706A" w:rsidRDefault="00FC1EA0"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Ảnh đại diện</w:t>
            </w:r>
          </w:p>
        </w:tc>
        <w:tc>
          <w:tcPr>
            <w:tcW w:w="1118" w:type="pct"/>
            <w:shd w:val="clear" w:color="auto" w:fill="auto"/>
          </w:tcPr>
          <w:p w14:paraId="0E1028E3" w14:textId="46B7E58B" w:rsidR="00FC1EA0" w:rsidRPr="009B706A" w:rsidRDefault="00FC1EA0"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Hình ảnh</w:t>
            </w:r>
          </w:p>
        </w:tc>
        <w:tc>
          <w:tcPr>
            <w:tcW w:w="1118" w:type="pct"/>
            <w:shd w:val="clear" w:color="auto" w:fill="auto"/>
          </w:tcPr>
          <w:p w14:paraId="1CFD420B" w14:textId="74D18B2E" w:rsidR="00FC1EA0" w:rsidRPr="009B706A" w:rsidRDefault="00FC1EA0"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Tải ảnh lên</w:t>
            </w:r>
          </w:p>
        </w:tc>
        <w:tc>
          <w:tcPr>
            <w:tcW w:w="1646" w:type="pct"/>
            <w:shd w:val="clear" w:color="auto" w:fill="auto"/>
          </w:tcPr>
          <w:p w14:paraId="3ADB4E9A" w14:textId="11AC4F6C" w:rsidR="00FC1EA0" w:rsidRPr="009B706A" w:rsidRDefault="00FC1EA0"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Người dùng có thể tải ảnh đại diện mới lên từ máy tính của họ.</w:t>
            </w:r>
          </w:p>
        </w:tc>
      </w:tr>
      <w:tr w:rsidR="00FC1EA0" w:rsidRPr="009B706A" w14:paraId="260587D5" w14:textId="77777777" w:rsidTr="00F93E10">
        <w:tc>
          <w:tcPr>
            <w:tcW w:w="5000" w:type="pct"/>
            <w:gridSpan w:val="4"/>
            <w:shd w:val="clear" w:color="auto" w:fill="CCFF66"/>
          </w:tcPr>
          <w:p w14:paraId="015E9EFA" w14:textId="77777777" w:rsidR="00FC1EA0" w:rsidRPr="00E478C5" w:rsidRDefault="00FC1EA0" w:rsidP="00E478C5">
            <w:pPr>
              <w:jc w:val="center"/>
              <w:rPr>
                <w:rFonts w:asciiTheme="majorHAnsi" w:hAnsiTheme="majorHAnsi" w:cstheme="majorHAnsi"/>
                <w:b/>
                <w:sz w:val="26"/>
                <w:szCs w:val="26"/>
              </w:rPr>
            </w:pPr>
            <w:r w:rsidRPr="00E478C5">
              <w:rPr>
                <w:rFonts w:asciiTheme="majorHAnsi" w:hAnsiTheme="majorHAnsi" w:cstheme="majorHAnsi"/>
                <w:b/>
                <w:color w:val="000000" w:themeColor="text1"/>
                <w:sz w:val="26"/>
                <w:szCs w:val="26"/>
              </w:rPr>
              <w:t>Nội dung hiển thị</w:t>
            </w:r>
          </w:p>
        </w:tc>
      </w:tr>
      <w:tr w:rsidR="00FC1EA0" w:rsidRPr="009B706A" w14:paraId="141DB532" w14:textId="77777777" w:rsidTr="00F93E10">
        <w:tc>
          <w:tcPr>
            <w:tcW w:w="1118" w:type="pct"/>
            <w:shd w:val="clear" w:color="auto" w:fill="CCFF66"/>
          </w:tcPr>
          <w:p w14:paraId="3D38B3E6" w14:textId="77777777" w:rsidR="00FC1EA0" w:rsidRPr="00E478C5" w:rsidRDefault="00FC1EA0" w:rsidP="00E478C5">
            <w:pPr>
              <w:jc w:val="center"/>
              <w:rPr>
                <w:rFonts w:asciiTheme="majorHAnsi" w:hAnsiTheme="majorHAnsi" w:cstheme="majorHAnsi"/>
                <w:b/>
                <w:sz w:val="26"/>
                <w:szCs w:val="26"/>
                <w:lang w:val="vi-VN"/>
              </w:rPr>
            </w:pPr>
            <w:r w:rsidRPr="00E478C5">
              <w:rPr>
                <w:rFonts w:asciiTheme="majorHAnsi" w:hAnsiTheme="majorHAnsi" w:cstheme="majorHAnsi"/>
                <w:b/>
                <w:color w:val="000000" w:themeColor="text1"/>
                <w:sz w:val="26"/>
                <w:szCs w:val="26"/>
              </w:rPr>
              <w:lastRenderedPageBreak/>
              <w:t>Tên hành động</w:t>
            </w:r>
          </w:p>
        </w:tc>
        <w:tc>
          <w:tcPr>
            <w:tcW w:w="1118" w:type="pct"/>
            <w:shd w:val="clear" w:color="auto" w:fill="CCFF66"/>
          </w:tcPr>
          <w:p w14:paraId="435A4267" w14:textId="77777777" w:rsidR="00FC1EA0" w:rsidRPr="00E478C5" w:rsidRDefault="00FC1EA0" w:rsidP="00E478C5">
            <w:pPr>
              <w:jc w:val="center"/>
              <w:rPr>
                <w:rFonts w:asciiTheme="majorHAnsi" w:hAnsiTheme="majorHAnsi" w:cstheme="majorHAnsi"/>
                <w:b/>
                <w:sz w:val="26"/>
                <w:szCs w:val="26"/>
                <w:lang w:val="vi-VN"/>
              </w:rPr>
            </w:pPr>
            <w:r w:rsidRPr="00E478C5">
              <w:rPr>
                <w:rFonts w:asciiTheme="majorHAnsi" w:hAnsiTheme="majorHAnsi" w:cstheme="majorHAnsi"/>
                <w:b/>
                <w:color w:val="000000" w:themeColor="text1"/>
                <w:sz w:val="26"/>
                <w:szCs w:val="26"/>
              </w:rPr>
              <w:t>Mô tả</w:t>
            </w:r>
          </w:p>
        </w:tc>
        <w:tc>
          <w:tcPr>
            <w:tcW w:w="1118" w:type="pct"/>
            <w:shd w:val="clear" w:color="auto" w:fill="CCFF66"/>
          </w:tcPr>
          <w:p w14:paraId="78B24248" w14:textId="77777777" w:rsidR="00FC1EA0" w:rsidRPr="00E478C5" w:rsidRDefault="00FC1EA0" w:rsidP="00E478C5">
            <w:pPr>
              <w:jc w:val="center"/>
              <w:rPr>
                <w:rFonts w:asciiTheme="majorHAnsi" w:hAnsiTheme="majorHAnsi" w:cstheme="majorHAnsi"/>
                <w:b/>
                <w:sz w:val="26"/>
                <w:szCs w:val="26"/>
                <w:lang w:val="vi-VN"/>
              </w:rPr>
            </w:pPr>
            <w:r w:rsidRPr="00E478C5">
              <w:rPr>
                <w:rFonts w:asciiTheme="majorHAnsi" w:hAnsiTheme="majorHAnsi" w:cstheme="majorHAnsi"/>
                <w:b/>
                <w:color w:val="000000" w:themeColor="text1"/>
                <w:sz w:val="26"/>
                <w:szCs w:val="26"/>
              </w:rPr>
              <w:t>Thành công</w:t>
            </w:r>
          </w:p>
        </w:tc>
        <w:tc>
          <w:tcPr>
            <w:tcW w:w="1646" w:type="pct"/>
            <w:shd w:val="clear" w:color="auto" w:fill="CCFF66"/>
          </w:tcPr>
          <w:p w14:paraId="69A5AE54" w14:textId="77777777" w:rsidR="00FC1EA0" w:rsidRPr="00E478C5" w:rsidRDefault="00FC1EA0" w:rsidP="00E478C5">
            <w:pPr>
              <w:jc w:val="center"/>
              <w:rPr>
                <w:rFonts w:asciiTheme="majorHAnsi" w:hAnsiTheme="majorHAnsi" w:cstheme="majorHAnsi"/>
                <w:b/>
                <w:sz w:val="26"/>
                <w:szCs w:val="26"/>
                <w:lang w:val="vi-VN"/>
              </w:rPr>
            </w:pPr>
            <w:r w:rsidRPr="00E478C5">
              <w:rPr>
                <w:rFonts w:asciiTheme="majorHAnsi" w:hAnsiTheme="majorHAnsi" w:cstheme="majorHAnsi"/>
                <w:b/>
                <w:color w:val="000000" w:themeColor="text1"/>
                <w:sz w:val="26"/>
                <w:szCs w:val="26"/>
              </w:rPr>
              <w:t>Không thành công</w:t>
            </w:r>
          </w:p>
        </w:tc>
      </w:tr>
      <w:tr w:rsidR="00FC1EA0" w:rsidRPr="009B706A" w14:paraId="6EEB8AB9" w14:textId="77777777" w:rsidTr="00F93E10">
        <w:tc>
          <w:tcPr>
            <w:tcW w:w="1118" w:type="pct"/>
          </w:tcPr>
          <w:p w14:paraId="52BCE920" w14:textId="60441F16" w:rsidR="00FC1EA0" w:rsidRPr="009B706A" w:rsidRDefault="00FC1EA0"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Cập nhật thông tin</w:t>
            </w:r>
          </w:p>
        </w:tc>
        <w:tc>
          <w:tcPr>
            <w:tcW w:w="1118" w:type="pct"/>
          </w:tcPr>
          <w:p w14:paraId="34483FAD" w14:textId="61498387" w:rsidR="00FC1EA0" w:rsidRPr="009B706A" w:rsidRDefault="00FC1EA0"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Người dùng cập nhật thông tin cá nhân và lưu lại.</w:t>
            </w:r>
          </w:p>
        </w:tc>
        <w:tc>
          <w:tcPr>
            <w:tcW w:w="1118" w:type="pct"/>
          </w:tcPr>
          <w:p w14:paraId="52BF9B86" w14:textId="3E791286" w:rsidR="00FC1EA0" w:rsidRPr="009B706A" w:rsidRDefault="00FC1EA0"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Thông tin được cập nhật thành công.</w:t>
            </w:r>
          </w:p>
        </w:tc>
        <w:tc>
          <w:tcPr>
            <w:tcW w:w="1646" w:type="pct"/>
          </w:tcPr>
          <w:p w14:paraId="1BBE4F0E" w14:textId="5BCE61CB" w:rsidR="00FC1EA0" w:rsidRPr="009B706A" w:rsidRDefault="00FC1EA0"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Không thành công nếu có lỗi hệ thống hoặc dữ liệu không hợp lệ.</w:t>
            </w:r>
          </w:p>
        </w:tc>
      </w:tr>
      <w:tr w:rsidR="00FC1EA0" w:rsidRPr="009B706A" w14:paraId="3A08C30D" w14:textId="77777777" w:rsidTr="00F93E10">
        <w:tc>
          <w:tcPr>
            <w:tcW w:w="1118" w:type="pct"/>
          </w:tcPr>
          <w:p w14:paraId="6329DC35" w14:textId="06164534" w:rsidR="00FC1EA0" w:rsidRPr="009B706A" w:rsidRDefault="00FC1EA0"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Thay đổi mật khẩu</w:t>
            </w:r>
          </w:p>
        </w:tc>
        <w:tc>
          <w:tcPr>
            <w:tcW w:w="1118" w:type="pct"/>
          </w:tcPr>
          <w:p w14:paraId="57F1CA46" w14:textId="7C0A4C06" w:rsidR="00FC1EA0" w:rsidRPr="009B706A" w:rsidRDefault="00FC1EA0"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Người dùng thay đổi mật khẩu.</w:t>
            </w:r>
          </w:p>
        </w:tc>
        <w:tc>
          <w:tcPr>
            <w:tcW w:w="1118" w:type="pct"/>
          </w:tcPr>
          <w:p w14:paraId="71E9C448" w14:textId="7F8FFD07" w:rsidR="00FC1EA0" w:rsidRPr="009B706A" w:rsidRDefault="00FC1EA0"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Mật khẩu được thay đổi thành công.</w:t>
            </w:r>
          </w:p>
        </w:tc>
        <w:tc>
          <w:tcPr>
            <w:tcW w:w="1646" w:type="pct"/>
          </w:tcPr>
          <w:p w14:paraId="301BEABB" w14:textId="086D758D" w:rsidR="00FC1EA0" w:rsidRPr="009B706A" w:rsidRDefault="00FC1EA0"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Không thành công nếu mật khẩu không khớp hoặc không đủ điều kiện.</w:t>
            </w:r>
          </w:p>
        </w:tc>
      </w:tr>
      <w:tr w:rsidR="00FC1EA0" w:rsidRPr="009B706A" w14:paraId="2EE75154" w14:textId="77777777" w:rsidTr="00F93E10">
        <w:tc>
          <w:tcPr>
            <w:tcW w:w="1118" w:type="pct"/>
          </w:tcPr>
          <w:p w14:paraId="2B640E03" w14:textId="6ED5C40D" w:rsidR="00FC1EA0" w:rsidRPr="009B706A" w:rsidRDefault="00FC1EA0"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Quay về</w:t>
            </w:r>
          </w:p>
        </w:tc>
        <w:tc>
          <w:tcPr>
            <w:tcW w:w="1118" w:type="pct"/>
          </w:tcPr>
          <w:p w14:paraId="387A5FA2" w14:textId="574B4A80" w:rsidR="00FC1EA0" w:rsidRPr="009B706A" w:rsidRDefault="00FC1EA0"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Người dùng quay lại màn hình trước đó.</w:t>
            </w:r>
          </w:p>
        </w:tc>
        <w:tc>
          <w:tcPr>
            <w:tcW w:w="1118" w:type="pct"/>
          </w:tcPr>
          <w:p w14:paraId="49B39BD3" w14:textId="03732B45" w:rsidR="00FC1EA0" w:rsidRPr="009B706A" w:rsidRDefault="00FC1EA0"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Quay lại giao diện mà không lưu thay đổi.</w:t>
            </w:r>
          </w:p>
        </w:tc>
        <w:tc>
          <w:tcPr>
            <w:tcW w:w="1646" w:type="pct"/>
          </w:tcPr>
          <w:p w14:paraId="0A6DBC8E" w14:textId="03CBCAAB" w:rsidR="00FC1EA0" w:rsidRPr="009B706A" w:rsidRDefault="00FC1EA0"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Không thể quay lại nếu không có thao tác chỉnh sửa.</w:t>
            </w:r>
          </w:p>
        </w:tc>
      </w:tr>
    </w:tbl>
    <w:p w14:paraId="22554A5D" w14:textId="77777777" w:rsidR="00FC1EA0" w:rsidRPr="009B706A" w:rsidRDefault="00FC1EA0" w:rsidP="0049382E">
      <w:pPr>
        <w:pStyle w:val="oancuaDanhsach"/>
        <w:spacing w:before="120" w:after="120"/>
        <w:ind w:left="0"/>
        <w:jc w:val="both"/>
        <w:rPr>
          <w:rFonts w:asciiTheme="majorHAnsi" w:hAnsiTheme="majorHAnsi" w:cstheme="majorHAnsi"/>
          <w:b/>
          <w:bCs/>
          <w:color w:val="000000"/>
          <w:szCs w:val="26"/>
        </w:rPr>
      </w:pPr>
    </w:p>
    <w:p w14:paraId="118A14AA" w14:textId="77777777" w:rsidR="00FC1EA0" w:rsidRPr="00F73906" w:rsidRDefault="00862DF7" w:rsidP="0049382E">
      <w:pPr>
        <w:pStyle w:val="oancuaDanhsach"/>
        <w:spacing w:before="120" w:after="120"/>
        <w:ind w:left="0"/>
        <w:jc w:val="both"/>
        <w:outlineLvl w:val="1"/>
        <w:rPr>
          <w:rFonts w:asciiTheme="majorHAnsi" w:hAnsiTheme="majorHAnsi" w:cstheme="majorHAnsi"/>
          <w:b/>
          <w:szCs w:val="26"/>
        </w:rPr>
      </w:pPr>
      <w:bookmarkStart w:id="83" w:name="_Toc198617506"/>
      <w:r w:rsidRPr="00F73906">
        <w:rPr>
          <w:rFonts w:asciiTheme="majorHAnsi" w:hAnsiTheme="majorHAnsi" w:cstheme="majorHAnsi"/>
          <w:b/>
          <w:szCs w:val="26"/>
        </w:rPr>
        <w:t>UI-5</w:t>
      </w:r>
      <w:r w:rsidR="0017358A" w:rsidRPr="00F73906">
        <w:rPr>
          <w:rFonts w:asciiTheme="majorHAnsi" w:hAnsiTheme="majorHAnsi" w:cstheme="majorHAnsi"/>
          <w:b/>
          <w:szCs w:val="26"/>
        </w:rPr>
        <w:t>2</w:t>
      </w:r>
      <w:r w:rsidRPr="00F73906">
        <w:rPr>
          <w:rFonts w:asciiTheme="majorHAnsi" w:hAnsiTheme="majorHAnsi" w:cstheme="majorHAnsi"/>
          <w:b/>
          <w:szCs w:val="26"/>
        </w:rPr>
        <w:t xml:space="preserve"> Giao diện Thay Đổi Mật Khẩu Admin</w:t>
      </w:r>
      <w:r w:rsidR="00FC1EA0" w:rsidRPr="00F73906">
        <w:rPr>
          <w:rFonts w:asciiTheme="majorHAnsi" w:hAnsiTheme="majorHAnsi" w:cstheme="majorHAnsi"/>
          <w:b/>
          <w:szCs w:val="26"/>
        </w:rPr>
        <w:t>.</w:t>
      </w:r>
      <w:bookmarkEnd w:id="83"/>
    </w:p>
    <w:p w14:paraId="2E9A8E14" w14:textId="4E2C38C1" w:rsidR="0077355F" w:rsidRPr="009B706A" w:rsidRDefault="0017358A" w:rsidP="0049382E">
      <w:pPr>
        <w:pStyle w:val="oancuaDanhsach"/>
        <w:spacing w:before="120" w:after="120"/>
        <w:ind w:left="0"/>
        <w:jc w:val="both"/>
        <w:rPr>
          <w:rFonts w:asciiTheme="majorHAnsi" w:hAnsiTheme="majorHAnsi" w:cstheme="majorHAnsi"/>
          <w:b/>
          <w:bCs/>
          <w:color w:val="000000"/>
          <w:szCs w:val="26"/>
        </w:rPr>
      </w:pPr>
      <w:r w:rsidRPr="009B706A">
        <w:rPr>
          <w:rFonts w:asciiTheme="majorHAnsi" w:hAnsiTheme="majorHAnsi" w:cstheme="majorHAnsi"/>
          <w:b/>
          <w:bCs/>
          <w:noProof/>
          <w:color w:val="000000"/>
          <w:szCs w:val="26"/>
        </w:rPr>
        <w:drawing>
          <wp:inline distT="0" distB="0" distL="0" distR="0" wp14:anchorId="32995367" wp14:editId="0265ED0D">
            <wp:extent cx="5734050" cy="3884295"/>
            <wp:effectExtent l="0" t="0" r="0" b="1905"/>
            <wp:docPr id="75037868" name="Picture 1"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37868" name="Picture 1" descr="A screenshot of a login form&#10;&#10;AI-generated content may be incorrect."/>
                    <pic:cNvPicPr/>
                  </pic:nvPicPr>
                  <pic:blipFill>
                    <a:blip r:embed="rId61"/>
                    <a:stretch>
                      <a:fillRect/>
                    </a:stretch>
                  </pic:blipFill>
                  <pic:spPr>
                    <a:xfrm>
                      <a:off x="0" y="0"/>
                      <a:ext cx="5734050" cy="3884295"/>
                    </a:xfrm>
                    <a:prstGeom prst="rect">
                      <a:avLst/>
                    </a:prstGeom>
                  </pic:spPr>
                </pic:pic>
              </a:graphicData>
            </a:graphic>
          </wp:inline>
        </w:drawing>
      </w:r>
    </w:p>
    <w:tbl>
      <w:tblPr>
        <w:tblStyle w:val="LiBang"/>
        <w:tblW w:w="5535" w:type="pct"/>
        <w:tblLook w:val="04A0" w:firstRow="1" w:lastRow="0" w:firstColumn="1" w:lastColumn="0" w:noHBand="0" w:noVBand="1"/>
      </w:tblPr>
      <w:tblGrid>
        <w:gridCol w:w="2252"/>
        <w:gridCol w:w="2253"/>
        <w:gridCol w:w="2253"/>
        <w:gridCol w:w="3227"/>
      </w:tblGrid>
      <w:tr w:rsidR="00FC1EA0" w:rsidRPr="009B706A" w14:paraId="454BBA6D" w14:textId="77777777" w:rsidTr="00FC1EA0">
        <w:tc>
          <w:tcPr>
            <w:tcW w:w="2255" w:type="pct"/>
            <w:gridSpan w:val="2"/>
            <w:shd w:val="clear" w:color="auto" w:fill="CCFF66"/>
          </w:tcPr>
          <w:p w14:paraId="5615D29E" w14:textId="77777777" w:rsidR="00FC1EA0" w:rsidRPr="00F73906" w:rsidRDefault="00FC1EA0" w:rsidP="0049382E">
            <w:pPr>
              <w:jc w:val="both"/>
              <w:rPr>
                <w:rFonts w:asciiTheme="majorHAnsi" w:hAnsiTheme="majorHAnsi" w:cstheme="majorHAnsi"/>
                <w:b/>
                <w:sz w:val="26"/>
                <w:szCs w:val="26"/>
              </w:rPr>
            </w:pPr>
            <w:r w:rsidRPr="00F73906">
              <w:rPr>
                <w:rFonts w:asciiTheme="majorHAnsi" w:hAnsiTheme="majorHAnsi" w:cstheme="majorHAnsi"/>
                <w:b/>
                <w:color w:val="000000" w:themeColor="text1"/>
                <w:sz w:val="26"/>
                <w:szCs w:val="26"/>
              </w:rPr>
              <w:t>Hiển thị</w:t>
            </w:r>
          </w:p>
        </w:tc>
        <w:tc>
          <w:tcPr>
            <w:tcW w:w="2745" w:type="pct"/>
            <w:gridSpan w:val="2"/>
          </w:tcPr>
          <w:p w14:paraId="1E3DD61C" w14:textId="2E246F47" w:rsidR="00FC1EA0" w:rsidRPr="009B706A" w:rsidRDefault="00FC1EA0" w:rsidP="0049382E">
            <w:pPr>
              <w:jc w:val="both"/>
              <w:rPr>
                <w:rFonts w:asciiTheme="majorHAnsi" w:hAnsiTheme="majorHAnsi" w:cstheme="majorHAnsi"/>
                <w:bCs/>
                <w:sz w:val="26"/>
                <w:szCs w:val="26"/>
              </w:rPr>
            </w:pPr>
            <w:r w:rsidRPr="009B706A">
              <w:rPr>
                <w:rFonts w:asciiTheme="majorHAnsi" w:hAnsiTheme="majorHAnsi" w:cstheme="majorHAnsi"/>
                <w:bCs/>
                <w:sz w:val="26"/>
                <w:szCs w:val="26"/>
              </w:rPr>
              <w:t>Thay đổi mật khẩu</w:t>
            </w:r>
          </w:p>
        </w:tc>
      </w:tr>
      <w:tr w:rsidR="00FC1EA0" w:rsidRPr="009B706A" w14:paraId="5CF25B7B" w14:textId="77777777" w:rsidTr="00FC1EA0">
        <w:tc>
          <w:tcPr>
            <w:tcW w:w="2255" w:type="pct"/>
            <w:gridSpan w:val="2"/>
            <w:shd w:val="clear" w:color="auto" w:fill="CCFF66"/>
          </w:tcPr>
          <w:p w14:paraId="053BC1AA" w14:textId="77777777" w:rsidR="00FC1EA0" w:rsidRPr="00F73906" w:rsidRDefault="00FC1EA0" w:rsidP="0049382E">
            <w:pPr>
              <w:jc w:val="both"/>
              <w:rPr>
                <w:rFonts w:asciiTheme="majorHAnsi" w:hAnsiTheme="majorHAnsi" w:cstheme="majorHAnsi"/>
                <w:b/>
                <w:sz w:val="26"/>
                <w:szCs w:val="26"/>
              </w:rPr>
            </w:pPr>
            <w:r w:rsidRPr="00F73906">
              <w:rPr>
                <w:rFonts w:asciiTheme="majorHAnsi" w:hAnsiTheme="majorHAnsi" w:cstheme="majorHAnsi"/>
                <w:b/>
                <w:color w:val="000000" w:themeColor="text1"/>
                <w:sz w:val="26"/>
                <w:szCs w:val="26"/>
              </w:rPr>
              <w:t>Mô tả</w:t>
            </w:r>
          </w:p>
        </w:tc>
        <w:tc>
          <w:tcPr>
            <w:tcW w:w="2745" w:type="pct"/>
            <w:gridSpan w:val="2"/>
          </w:tcPr>
          <w:p w14:paraId="608156F8" w14:textId="371DAFB5" w:rsidR="00FC1EA0" w:rsidRPr="009B706A" w:rsidRDefault="00FC1EA0" w:rsidP="0049382E">
            <w:pPr>
              <w:jc w:val="both"/>
              <w:rPr>
                <w:rFonts w:asciiTheme="majorHAnsi" w:hAnsiTheme="majorHAnsi" w:cstheme="majorHAnsi"/>
                <w:bCs/>
                <w:sz w:val="26"/>
                <w:szCs w:val="26"/>
              </w:rPr>
            </w:pPr>
            <w:r w:rsidRPr="009B706A">
              <w:rPr>
                <w:rFonts w:asciiTheme="majorHAnsi" w:hAnsiTheme="majorHAnsi" w:cstheme="majorHAnsi"/>
                <w:bCs/>
                <w:sz w:val="26"/>
                <w:szCs w:val="26"/>
              </w:rPr>
              <w:t>Giao diện này cho phép người dùng thay đổi mật khẩu tài khoản của mình. Người dùng cần nhập mật khẩu cũ, mật khẩu mới và xác nhận lại mật khẩu mới để thực hiện thay đổi. Đây là tính năng bảo mật, giúp người dùng bảo vệ tài khoản của mình.</w:t>
            </w:r>
          </w:p>
        </w:tc>
      </w:tr>
      <w:tr w:rsidR="00FC1EA0" w:rsidRPr="009B706A" w14:paraId="5B0F1269" w14:textId="77777777" w:rsidTr="00FC1EA0">
        <w:tc>
          <w:tcPr>
            <w:tcW w:w="2255" w:type="pct"/>
            <w:gridSpan w:val="2"/>
            <w:shd w:val="clear" w:color="auto" w:fill="CCFF66"/>
          </w:tcPr>
          <w:p w14:paraId="58AC7365" w14:textId="77777777" w:rsidR="00FC1EA0" w:rsidRPr="00F73906" w:rsidRDefault="00FC1EA0" w:rsidP="0049382E">
            <w:pPr>
              <w:jc w:val="both"/>
              <w:rPr>
                <w:rFonts w:asciiTheme="majorHAnsi" w:hAnsiTheme="majorHAnsi" w:cstheme="majorHAnsi"/>
                <w:b/>
                <w:sz w:val="26"/>
                <w:szCs w:val="26"/>
              </w:rPr>
            </w:pPr>
            <w:r w:rsidRPr="00F73906">
              <w:rPr>
                <w:rFonts w:asciiTheme="majorHAnsi" w:hAnsiTheme="majorHAnsi" w:cstheme="majorHAnsi"/>
                <w:b/>
                <w:color w:val="000000" w:themeColor="text1"/>
                <w:sz w:val="26"/>
                <w:szCs w:val="26"/>
              </w:rPr>
              <w:t>Hiển thị truy cập</w:t>
            </w:r>
          </w:p>
        </w:tc>
        <w:tc>
          <w:tcPr>
            <w:tcW w:w="2745" w:type="pct"/>
            <w:gridSpan w:val="2"/>
          </w:tcPr>
          <w:p w14:paraId="6AD3D13D" w14:textId="730DA323" w:rsidR="00FC1EA0" w:rsidRPr="009B706A" w:rsidRDefault="00FC1EA0" w:rsidP="0049382E">
            <w:pPr>
              <w:jc w:val="both"/>
              <w:rPr>
                <w:rFonts w:asciiTheme="majorHAnsi" w:hAnsiTheme="majorHAnsi" w:cstheme="majorHAnsi"/>
                <w:bCs/>
                <w:sz w:val="26"/>
                <w:szCs w:val="26"/>
              </w:rPr>
            </w:pPr>
            <w:r w:rsidRPr="009B706A">
              <w:rPr>
                <w:rFonts w:asciiTheme="majorHAnsi" w:hAnsiTheme="majorHAnsi" w:cstheme="majorHAnsi"/>
                <w:bCs/>
                <w:sz w:val="26"/>
                <w:szCs w:val="26"/>
              </w:rPr>
              <w:t>Người dùng có thể truy cập giao diện này từ phần "Thông tin tài khoản" hoặc "Thông tin cá nhân" trong menu tài khoản. Chỉ người dùng đã đăng nhập mới có thể thay đổi mật khẩu của họ.</w:t>
            </w:r>
          </w:p>
        </w:tc>
      </w:tr>
      <w:tr w:rsidR="00FC1EA0" w:rsidRPr="009B706A" w14:paraId="41BA823C" w14:textId="77777777" w:rsidTr="00FC1EA0">
        <w:tc>
          <w:tcPr>
            <w:tcW w:w="5000" w:type="pct"/>
            <w:gridSpan w:val="4"/>
            <w:shd w:val="clear" w:color="auto" w:fill="CCFF66"/>
          </w:tcPr>
          <w:p w14:paraId="6C422CB8" w14:textId="77777777" w:rsidR="00FC1EA0" w:rsidRPr="00F73906" w:rsidRDefault="00FC1EA0" w:rsidP="00F73906">
            <w:pPr>
              <w:jc w:val="center"/>
              <w:rPr>
                <w:rFonts w:asciiTheme="majorHAnsi" w:hAnsiTheme="majorHAnsi" w:cstheme="majorHAnsi"/>
                <w:b/>
                <w:sz w:val="26"/>
                <w:szCs w:val="26"/>
              </w:rPr>
            </w:pPr>
            <w:r w:rsidRPr="00F73906">
              <w:rPr>
                <w:rFonts w:asciiTheme="majorHAnsi" w:hAnsiTheme="majorHAnsi" w:cstheme="majorHAnsi"/>
                <w:b/>
                <w:color w:val="000000" w:themeColor="text1"/>
                <w:sz w:val="26"/>
                <w:szCs w:val="26"/>
              </w:rPr>
              <w:t>Nội dung hiển thị</w:t>
            </w:r>
          </w:p>
        </w:tc>
      </w:tr>
      <w:tr w:rsidR="00FC1EA0" w:rsidRPr="009B706A" w14:paraId="21FB61FC" w14:textId="77777777" w:rsidTr="00FC1EA0">
        <w:tc>
          <w:tcPr>
            <w:tcW w:w="1128" w:type="pct"/>
            <w:shd w:val="clear" w:color="auto" w:fill="CCFF66"/>
          </w:tcPr>
          <w:p w14:paraId="2B230726" w14:textId="77777777" w:rsidR="00FC1EA0" w:rsidRPr="00F73906" w:rsidRDefault="00FC1EA0" w:rsidP="00F73906">
            <w:pPr>
              <w:jc w:val="center"/>
              <w:rPr>
                <w:rFonts w:asciiTheme="majorHAnsi" w:hAnsiTheme="majorHAnsi" w:cstheme="majorHAnsi"/>
                <w:b/>
                <w:sz w:val="26"/>
                <w:szCs w:val="26"/>
              </w:rPr>
            </w:pPr>
            <w:r w:rsidRPr="00F73906">
              <w:rPr>
                <w:rFonts w:asciiTheme="majorHAnsi" w:hAnsiTheme="majorHAnsi" w:cstheme="majorHAnsi"/>
                <w:b/>
                <w:color w:val="000000" w:themeColor="text1"/>
                <w:sz w:val="26"/>
                <w:szCs w:val="26"/>
              </w:rPr>
              <w:t>Mục</w:t>
            </w:r>
          </w:p>
        </w:tc>
        <w:tc>
          <w:tcPr>
            <w:tcW w:w="1128" w:type="pct"/>
            <w:shd w:val="clear" w:color="auto" w:fill="CCFF66"/>
          </w:tcPr>
          <w:p w14:paraId="79D5FDFD" w14:textId="77777777" w:rsidR="00FC1EA0" w:rsidRPr="00F73906" w:rsidRDefault="00FC1EA0" w:rsidP="00F73906">
            <w:pPr>
              <w:jc w:val="center"/>
              <w:rPr>
                <w:rFonts w:asciiTheme="majorHAnsi" w:hAnsiTheme="majorHAnsi" w:cstheme="majorHAnsi"/>
                <w:b/>
                <w:sz w:val="26"/>
                <w:szCs w:val="26"/>
              </w:rPr>
            </w:pPr>
            <w:r w:rsidRPr="00F73906">
              <w:rPr>
                <w:rFonts w:asciiTheme="majorHAnsi" w:hAnsiTheme="majorHAnsi" w:cstheme="majorHAnsi"/>
                <w:b/>
                <w:color w:val="000000" w:themeColor="text1"/>
                <w:sz w:val="26"/>
                <w:szCs w:val="26"/>
              </w:rPr>
              <w:t>Loại</w:t>
            </w:r>
          </w:p>
        </w:tc>
        <w:tc>
          <w:tcPr>
            <w:tcW w:w="1128" w:type="pct"/>
            <w:shd w:val="clear" w:color="auto" w:fill="CCFF66"/>
          </w:tcPr>
          <w:p w14:paraId="217DD42A" w14:textId="77777777" w:rsidR="00FC1EA0" w:rsidRPr="00F73906" w:rsidRDefault="00FC1EA0" w:rsidP="00F73906">
            <w:pPr>
              <w:jc w:val="center"/>
              <w:rPr>
                <w:rFonts w:asciiTheme="majorHAnsi" w:hAnsiTheme="majorHAnsi" w:cstheme="majorHAnsi"/>
                <w:b/>
                <w:sz w:val="26"/>
                <w:szCs w:val="26"/>
              </w:rPr>
            </w:pPr>
            <w:r w:rsidRPr="00F73906">
              <w:rPr>
                <w:rFonts w:asciiTheme="majorHAnsi" w:hAnsiTheme="majorHAnsi" w:cstheme="majorHAnsi"/>
                <w:b/>
                <w:color w:val="000000" w:themeColor="text1"/>
                <w:sz w:val="26"/>
                <w:szCs w:val="26"/>
              </w:rPr>
              <w:t>Dữ liệu</w:t>
            </w:r>
          </w:p>
        </w:tc>
        <w:tc>
          <w:tcPr>
            <w:tcW w:w="1617" w:type="pct"/>
            <w:shd w:val="clear" w:color="auto" w:fill="CCFF66"/>
          </w:tcPr>
          <w:p w14:paraId="73410F78" w14:textId="77777777" w:rsidR="00FC1EA0" w:rsidRPr="00F73906" w:rsidRDefault="00FC1EA0" w:rsidP="00F73906">
            <w:pPr>
              <w:jc w:val="center"/>
              <w:rPr>
                <w:rFonts w:asciiTheme="majorHAnsi" w:hAnsiTheme="majorHAnsi" w:cstheme="majorHAnsi"/>
                <w:b/>
                <w:sz w:val="26"/>
                <w:szCs w:val="26"/>
              </w:rPr>
            </w:pPr>
            <w:r w:rsidRPr="00F73906">
              <w:rPr>
                <w:rFonts w:asciiTheme="majorHAnsi" w:hAnsiTheme="majorHAnsi" w:cstheme="majorHAnsi"/>
                <w:b/>
                <w:color w:val="000000" w:themeColor="text1"/>
                <w:sz w:val="26"/>
                <w:szCs w:val="26"/>
              </w:rPr>
              <w:t>Mô tả</w:t>
            </w:r>
          </w:p>
        </w:tc>
      </w:tr>
      <w:tr w:rsidR="00FC1EA0" w:rsidRPr="009B706A" w14:paraId="36D8A6DD" w14:textId="77777777" w:rsidTr="00FC1EA0">
        <w:tc>
          <w:tcPr>
            <w:tcW w:w="1128" w:type="pct"/>
            <w:shd w:val="clear" w:color="auto" w:fill="auto"/>
          </w:tcPr>
          <w:p w14:paraId="43EACFE5" w14:textId="5496D40C" w:rsidR="00FC1EA0" w:rsidRPr="009B706A" w:rsidRDefault="00FC1EA0"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Mật khẩu cũ</w:t>
            </w:r>
          </w:p>
        </w:tc>
        <w:tc>
          <w:tcPr>
            <w:tcW w:w="1128" w:type="pct"/>
            <w:shd w:val="clear" w:color="auto" w:fill="auto"/>
          </w:tcPr>
          <w:p w14:paraId="22366BBF" w14:textId="126AB2F6" w:rsidR="00FC1EA0" w:rsidRPr="009B706A" w:rsidRDefault="00FC1EA0"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Password</w:t>
            </w:r>
          </w:p>
        </w:tc>
        <w:tc>
          <w:tcPr>
            <w:tcW w:w="1128" w:type="pct"/>
            <w:shd w:val="clear" w:color="auto" w:fill="auto"/>
          </w:tcPr>
          <w:p w14:paraId="1CD032EA" w14:textId="7F1B7761" w:rsidR="00FC1EA0" w:rsidRPr="009B706A" w:rsidRDefault="00FC1EA0"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Old Password</w:t>
            </w:r>
          </w:p>
        </w:tc>
        <w:tc>
          <w:tcPr>
            <w:tcW w:w="1617" w:type="pct"/>
            <w:shd w:val="clear" w:color="auto" w:fill="auto"/>
          </w:tcPr>
          <w:p w14:paraId="7A3DFB25" w14:textId="01E0DC3A" w:rsidR="00FC1EA0" w:rsidRPr="009B706A" w:rsidRDefault="00FC1EA0"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Mật khẩu hiện tại của người dùng. Đây là thông tin cần nhập để xác thực.</w:t>
            </w:r>
          </w:p>
        </w:tc>
      </w:tr>
      <w:tr w:rsidR="00FC1EA0" w:rsidRPr="009B706A" w14:paraId="694761B2" w14:textId="77777777" w:rsidTr="00FC1EA0">
        <w:tc>
          <w:tcPr>
            <w:tcW w:w="1128" w:type="pct"/>
            <w:shd w:val="clear" w:color="auto" w:fill="auto"/>
          </w:tcPr>
          <w:p w14:paraId="6FEAC2A5" w14:textId="49F510A9" w:rsidR="00FC1EA0" w:rsidRPr="009B706A" w:rsidRDefault="00FC1EA0"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lastRenderedPageBreak/>
              <w:t>Mật khẩu mới</w:t>
            </w:r>
          </w:p>
        </w:tc>
        <w:tc>
          <w:tcPr>
            <w:tcW w:w="1128" w:type="pct"/>
            <w:shd w:val="clear" w:color="auto" w:fill="auto"/>
          </w:tcPr>
          <w:p w14:paraId="1C3A222A" w14:textId="1972593B" w:rsidR="00FC1EA0" w:rsidRPr="009B706A" w:rsidRDefault="00FC1EA0"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Password</w:t>
            </w:r>
          </w:p>
        </w:tc>
        <w:tc>
          <w:tcPr>
            <w:tcW w:w="1128" w:type="pct"/>
            <w:shd w:val="clear" w:color="auto" w:fill="auto"/>
          </w:tcPr>
          <w:p w14:paraId="7D3D6039" w14:textId="7F7071F4" w:rsidR="00FC1EA0" w:rsidRPr="009B706A" w:rsidRDefault="00FC1EA0"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New Password</w:t>
            </w:r>
          </w:p>
        </w:tc>
        <w:tc>
          <w:tcPr>
            <w:tcW w:w="1617" w:type="pct"/>
            <w:shd w:val="clear" w:color="auto" w:fill="auto"/>
          </w:tcPr>
          <w:p w14:paraId="36A16909" w14:textId="0B84D3E8" w:rsidR="00FC1EA0" w:rsidRPr="009B706A" w:rsidRDefault="00FC1EA0"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Mật khẩu mới mà người dùng muốn thay đổi.</w:t>
            </w:r>
          </w:p>
        </w:tc>
      </w:tr>
      <w:tr w:rsidR="00FC1EA0" w:rsidRPr="009B706A" w14:paraId="4C9BB523" w14:textId="77777777" w:rsidTr="00FC1EA0">
        <w:tc>
          <w:tcPr>
            <w:tcW w:w="1128" w:type="pct"/>
            <w:shd w:val="clear" w:color="auto" w:fill="auto"/>
          </w:tcPr>
          <w:p w14:paraId="0E9BE581" w14:textId="01C22F78" w:rsidR="00FC1EA0" w:rsidRPr="009B706A" w:rsidRDefault="00FC1EA0"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Xác nhận mật khẩu mới</w:t>
            </w:r>
          </w:p>
        </w:tc>
        <w:tc>
          <w:tcPr>
            <w:tcW w:w="1128" w:type="pct"/>
            <w:shd w:val="clear" w:color="auto" w:fill="auto"/>
          </w:tcPr>
          <w:p w14:paraId="0DC03A64" w14:textId="585F599C" w:rsidR="00FC1EA0" w:rsidRPr="009B706A" w:rsidRDefault="00FC1EA0"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Password</w:t>
            </w:r>
          </w:p>
        </w:tc>
        <w:tc>
          <w:tcPr>
            <w:tcW w:w="1128" w:type="pct"/>
            <w:shd w:val="clear" w:color="auto" w:fill="auto"/>
          </w:tcPr>
          <w:p w14:paraId="228CCE78" w14:textId="385A16D7" w:rsidR="00FC1EA0" w:rsidRPr="009B706A" w:rsidRDefault="00FC1EA0"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RE</w:t>
            </w:r>
            <w:r w:rsidRPr="009B706A">
              <w:rPr>
                <w:rFonts w:asciiTheme="majorHAnsi" w:hAnsiTheme="majorHAnsi" w:cstheme="majorHAnsi"/>
                <w:sz w:val="26"/>
                <w:szCs w:val="26"/>
              </w:rPr>
              <w:t xml:space="preserve"> </w:t>
            </w:r>
            <w:r w:rsidRPr="009B706A">
              <w:rPr>
                <w:rFonts w:asciiTheme="majorHAnsi" w:hAnsiTheme="majorHAnsi" w:cstheme="majorHAnsi"/>
                <w:bCs/>
                <w:color w:val="000000" w:themeColor="text1"/>
                <w:sz w:val="26"/>
                <w:szCs w:val="26"/>
              </w:rPr>
              <w:t>Password</w:t>
            </w:r>
          </w:p>
        </w:tc>
        <w:tc>
          <w:tcPr>
            <w:tcW w:w="1617" w:type="pct"/>
            <w:shd w:val="clear" w:color="auto" w:fill="auto"/>
          </w:tcPr>
          <w:p w14:paraId="0ED997A8" w14:textId="7DDCD68B" w:rsidR="00FC1EA0" w:rsidRPr="009B706A" w:rsidRDefault="00FC1EA0"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Mật khẩu mới cần được xác nhận lại để đảm bảo chính xác.</w:t>
            </w:r>
          </w:p>
        </w:tc>
      </w:tr>
      <w:tr w:rsidR="00FC1EA0" w:rsidRPr="009B706A" w14:paraId="294B9629" w14:textId="77777777" w:rsidTr="00FC1EA0">
        <w:tc>
          <w:tcPr>
            <w:tcW w:w="5000" w:type="pct"/>
            <w:gridSpan w:val="4"/>
            <w:shd w:val="clear" w:color="auto" w:fill="CCFF66"/>
          </w:tcPr>
          <w:p w14:paraId="30863FD5" w14:textId="77777777" w:rsidR="00FC1EA0" w:rsidRPr="00F73906" w:rsidRDefault="00FC1EA0" w:rsidP="00F73906">
            <w:pPr>
              <w:jc w:val="center"/>
              <w:rPr>
                <w:rFonts w:asciiTheme="majorHAnsi" w:hAnsiTheme="majorHAnsi" w:cstheme="majorHAnsi"/>
                <w:b/>
                <w:sz w:val="26"/>
                <w:szCs w:val="26"/>
              </w:rPr>
            </w:pPr>
            <w:r w:rsidRPr="00F73906">
              <w:rPr>
                <w:rFonts w:asciiTheme="majorHAnsi" w:hAnsiTheme="majorHAnsi" w:cstheme="majorHAnsi"/>
                <w:b/>
                <w:color w:val="000000" w:themeColor="text1"/>
                <w:sz w:val="26"/>
                <w:szCs w:val="26"/>
              </w:rPr>
              <w:t>Nội dung hiển thị</w:t>
            </w:r>
          </w:p>
        </w:tc>
      </w:tr>
      <w:tr w:rsidR="00FC1EA0" w:rsidRPr="009B706A" w14:paraId="0DBAD48D" w14:textId="77777777" w:rsidTr="00FC1EA0">
        <w:tc>
          <w:tcPr>
            <w:tcW w:w="1128" w:type="pct"/>
            <w:shd w:val="clear" w:color="auto" w:fill="CCFF66"/>
          </w:tcPr>
          <w:p w14:paraId="53CC7D2F" w14:textId="77777777" w:rsidR="00FC1EA0" w:rsidRPr="00F73906" w:rsidRDefault="00FC1EA0" w:rsidP="00F73906">
            <w:pPr>
              <w:jc w:val="center"/>
              <w:rPr>
                <w:rFonts w:asciiTheme="majorHAnsi" w:hAnsiTheme="majorHAnsi" w:cstheme="majorHAnsi"/>
                <w:b/>
                <w:sz w:val="26"/>
                <w:szCs w:val="26"/>
                <w:lang w:val="vi-VN"/>
              </w:rPr>
            </w:pPr>
            <w:r w:rsidRPr="00F73906">
              <w:rPr>
                <w:rFonts w:asciiTheme="majorHAnsi" w:hAnsiTheme="majorHAnsi" w:cstheme="majorHAnsi"/>
                <w:b/>
                <w:color w:val="000000" w:themeColor="text1"/>
                <w:sz w:val="26"/>
                <w:szCs w:val="26"/>
              </w:rPr>
              <w:t>Tên hành động</w:t>
            </w:r>
          </w:p>
        </w:tc>
        <w:tc>
          <w:tcPr>
            <w:tcW w:w="1128" w:type="pct"/>
            <w:shd w:val="clear" w:color="auto" w:fill="CCFF66"/>
          </w:tcPr>
          <w:p w14:paraId="66EB4931" w14:textId="77777777" w:rsidR="00FC1EA0" w:rsidRPr="00F73906" w:rsidRDefault="00FC1EA0" w:rsidP="00F73906">
            <w:pPr>
              <w:jc w:val="center"/>
              <w:rPr>
                <w:rFonts w:asciiTheme="majorHAnsi" w:hAnsiTheme="majorHAnsi" w:cstheme="majorHAnsi"/>
                <w:b/>
                <w:sz w:val="26"/>
                <w:szCs w:val="26"/>
                <w:lang w:val="vi-VN"/>
              </w:rPr>
            </w:pPr>
            <w:r w:rsidRPr="00F73906">
              <w:rPr>
                <w:rFonts w:asciiTheme="majorHAnsi" w:hAnsiTheme="majorHAnsi" w:cstheme="majorHAnsi"/>
                <w:b/>
                <w:color w:val="000000" w:themeColor="text1"/>
                <w:sz w:val="26"/>
                <w:szCs w:val="26"/>
              </w:rPr>
              <w:t>Mô tả</w:t>
            </w:r>
          </w:p>
        </w:tc>
        <w:tc>
          <w:tcPr>
            <w:tcW w:w="1128" w:type="pct"/>
            <w:shd w:val="clear" w:color="auto" w:fill="CCFF66"/>
          </w:tcPr>
          <w:p w14:paraId="6B63C3D3" w14:textId="77777777" w:rsidR="00FC1EA0" w:rsidRPr="00F73906" w:rsidRDefault="00FC1EA0" w:rsidP="00F73906">
            <w:pPr>
              <w:jc w:val="center"/>
              <w:rPr>
                <w:rFonts w:asciiTheme="majorHAnsi" w:hAnsiTheme="majorHAnsi" w:cstheme="majorHAnsi"/>
                <w:b/>
                <w:sz w:val="26"/>
                <w:szCs w:val="26"/>
                <w:lang w:val="vi-VN"/>
              </w:rPr>
            </w:pPr>
            <w:r w:rsidRPr="00F73906">
              <w:rPr>
                <w:rFonts w:asciiTheme="majorHAnsi" w:hAnsiTheme="majorHAnsi" w:cstheme="majorHAnsi"/>
                <w:b/>
                <w:color w:val="000000" w:themeColor="text1"/>
                <w:sz w:val="26"/>
                <w:szCs w:val="26"/>
              </w:rPr>
              <w:t>Thành công</w:t>
            </w:r>
          </w:p>
        </w:tc>
        <w:tc>
          <w:tcPr>
            <w:tcW w:w="1617" w:type="pct"/>
            <w:shd w:val="clear" w:color="auto" w:fill="CCFF66"/>
          </w:tcPr>
          <w:p w14:paraId="6D5C6C7C" w14:textId="77777777" w:rsidR="00FC1EA0" w:rsidRPr="00F73906" w:rsidRDefault="00FC1EA0" w:rsidP="00F73906">
            <w:pPr>
              <w:jc w:val="center"/>
              <w:rPr>
                <w:rFonts w:asciiTheme="majorHAnsi" w:hAnsiTheme="majorHAnsi" w:cstheme="majorHAnsi"/>
                <w:b/>
                <w:sz w:val="26"/>
                <w:szCs w:val="26"/>
                <w:lang w:val="vi-VN"/>
              </w:rPr>
            </w:pPr>
            <w:r w:rsidRPr="00F73906">
              <w:rPr>
                <w:rFonts w:asciiTheme="majorHAnsi" w:hAnsiTheme="majorHAnsi" w:cstheme="majorHAnsi"/>
                <w:b/>
                <w:color w:val="000000" w:themeColor="text1"/>
                <w:sz w:val="26"/>
                <w:szCs w:val="26"/>
              </w:rPr>
              <w:t>Không thành công</w:t>
            </w:r>
          </w:p>
        </w:tc>
      </w:tr>
      <w:tr w:rsidR="00FC1EA0" w:rsidRPr="009B706A" w14:paraId="36AF0482" w14:textId="77777777" w:rsidTr="00FC1EA0">
        <w:tc>
          <w:tcPr>
            <w:tcW w:w="1128" w:type="pct"/>
          </w:tcPr>
          <w:p w14:paraId="5378D04E" w14:textId="4658F2AD" w:rsidR="00FC1EA0" w:rsidRPr="009B706A" w:rsidRDefault="00FC1EA0"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Thay đổi mật khẩu</w:t>
            </w:r>
          </w:p>
        </w:tc>
        <w:tc>
          <w:tcPr>
            <w:tcW w:w="1128" w:type="pct"/>
          </w:tcPr>
          <w:p w14:paraId="5CDC2B2F" w14:textId="60FF79F0" w:rsidR="00FC1EA0" w:rsidRPr="009B706A" w:rsidRDefault="00FC1EA0"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Người dùng nhập mật khẩu cũ và mới để thay đổi mật khẩu.</w:t>
            </w:r>
          </w:p>
        </w:tc>
        <w:tc>
          <w:tcPr>
            <w:tcW w:w="1128" w:type="pct"/>
          </w:tcPr>
          <w:p w14:paraId="057184AB" w14:textId="423F4469" w:rsidR="00FC1EA0" w:rsidRPr="009B706A" w:rsidRDefault="00FC1EA0"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Mật khẩu được thay đổi thành công.</w:t>
            </w:r>
          </w:p>
        </w:tc>
        <w:tc>
          <w:tcPr>
            <w:tcW w:w="1617" w:type="pct"/>
          </w:tcPr>
          <w:p w14:paraId="6EFB3862" w14:textId="51FE690F" w:rsidR="00FC1EA0" w:rsidRPr="009B706A" w:rsidRDefault="00FC1EA0"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Không thành công nếu mật khẩu cũ không chính xác hoặc mật khẩu mới không khớp với xác nhận.</w:t>
            </w:r>
          </w:p>
        </w:tc>
      </w:tr>
      <w:tr w:rsidR="00FC1EA0" w:rsidRPr="009B706A" w14:paraId="0C8DF65E" w14:textId="77777777" w:rsidTr="00FC1EA0">
        <w:tc>
          <w:tcPr>
            <w:tcW w:w="1128" w:type="pct"/>
          </w:tcPr>
          <w:p w14:paraId="06855510" w14:textId="1BE489D7" w:rsidR="00FC1EA0" w:rsidRPr="009B706A" w:rsidRDefault="00FC1EA0"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Quay lại</w:t>
            </w:r>
          </w:p>
        </w:tc>
        <w:tc>
          <w:tcPr>
            <w:tcW w:w="1128" w:type="pct"/>
          </w:tcPr>
          <w:p w14:paraId="441D02E8" w14:textId="16F5A37E" w:rsidR="00FC1EA0" w:rsidRPr="009B706A" w:rsidRDefault="00FC1EA0"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Người dùng quay lại màn hình trước đó.</w:t>
            </w:r>
          </w:p>
        </w:tc>
        <w:tc>
          <w:tcPr>
            <w:tcW w:w="1128" w:type="pct"/>
          </w:tcPr>
          <w:p w14:paraId="28054BAF" w14:textId="3E58A849" w:rsidR="00FC1EA0" w:rsidRPr="009B706A" w:rsidRDefault="00FC1EA0"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Quay lại giao diện trước mà không thay đổi gì.</w:t>
            </w:r>
          </w:p>
        </w:tc>
        <w:tc>
          <w:tcPr>
            <w:tcW w:w="1617" w:type="pct"/>
          </w:tcPr>
          <w:p w14:paraId="6E354466" w14:textId="113E1AA2" w:rsidR="00FC1EA0" w:rsidRPr="009B706A" w:rsidRDefault="00FC1EA0"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Không thể quay lại nếu không có thao tác chỉnh sửa.</w:t>
            </w:r>
          </w:p>
        </w:tc>
      </w:tr>
    </w:tbl>
    <w:p w14:paraId="46B73983" w14:textId="77777777" w:rsidR="00FC1EA0" w:rsidRPr="00D4476B" w:rsidRDefault="00862DF7" w:rsidP="0049382E">
      <w:pPr>
        <w:pStyle w:val="oancuaDanhsach"/>
        <w:spacing w:before="120" w:after="120"/>
        <w:ind w:left="0"/>
        <w:jc w:val="both"/>
        <w:outlineLvl w:val="1"/>
        <w:rPr>
          <w:rFonts w:asciiTheme="majorHAnsi" w:hAnsiTheme="majorHAnsi" w:cstheme="majorHAnsi"/>
          <w:b/>
          <w:szCs w:val="26"/>
        </w:rPr>
      </w:pPr>
      <w:bookmarkStart w:id="84" w:name="_Toc198617507"/>
      <w:r w:rsidRPr="00D4476B">
        <w:rPr>
          <w:rFonts w:asciiTheme="majorHAnsi" w:hAnsiTheme="majorHAnsi" w:cstheme="majorHAnsi"/>
          <w:b/>
          <w:szCs w:val="26"/>
        </w:rPr>
        <w:t>UI-5</w:t>
      </w:r>
      <w:r w:rsidR="0017358A" w:rsidRPr="00D4476B">
        <w:rPr>
          <w:rFonts w:asciiTheme="majorHAnsi" w:hAnsiTheme="majorHAnsi" w:cstheme="majorHAnsi"/>
          <w:b/>
          <w:szCs w:val="26"/>
        </w:rPr>
        <w:t>3</w:t>
      </w:r>
      <w:r w:rsidRPr="00D4476B">
        <w:rPr>
          <w:rFonts w:asciiTheme="majorHAnsi" w:hAnsiTheme="majorHAnsi" w:cstheme="majorHAnsi"/>
          <w:b/>
          <w:szCs w:val="26"/>
        </w:rPr>
        <w:t xml:space="preserve"> Giao diện Cảnh Báo Nguyên Liệu</w:t>
      </w:r>
      <w:r w:rsidR="00FC1EA0" w:rsidRPr="00D4476B">
        <w:rPr>
          <w:rFonts w:asciiTheme="majorHAnsi" w:hAnsiTheme="majorHAnsi" w:cstheme="majorHAnsi"/>
          <w:b/>
          <w:szCs w:val="26"/>
        </w:rPr>
        <w:t>.</w:t>
      </w:r>
      <w:bookmarkEnd w:id="84"/>
    </w:p>
    <w:p w14:paraId="37C17D54" w14:textId="41391A6A" w:rsidR="0077355F" w:rsidRPr="009B706A" w:rsidRDefault="00C40907" w:rsidP="0049382E">
      <w:pPr>
        <w:pStyle w:val="oancuaDanhsach"/>
        <w:spacing w:before="120" w:after="120"/>
        <w:ind w:left="0"/>
        <w:jc w:val="both"/>
        <w:rPr>
          <w:rFonts w:asciiTheme="majorHAnsi" w:hAnsiTheme="majorHAnsi" w:cstheme="majorHAnsi"/>
          <w:b/>
          <w:bCs/>
          <w:color w:val="000000"/>
          <w:szCs w:val="26"/>
        </w:rPr>
      </w:pPr>
      <w:r w:rsidRPr="009B706A">
        <w:rPr>
          <w:rFonts w:asciiTheme="majorHAnsi" w:hAnsiTheme="majorHAnsi" w:cstheme="majorHAnsi"/>
          <w:b/>
          <w:bCs/>
          <w:noProof/>
          <w:color w:val="000000"/>
          <w:szCs w:val="26"/>
        </w:rPr>
        <w:drawing>
          <wp:inline distT="0" distB="0" distL="0" distR="0" wp14:anchorId="24F47ED3" wp14:editId="5161249E">
            <wp:extent cx="5734050" cy="5768975"/>
            <wp:effectExtent l="0" t="0" r="0" b="3175"/>
            <wp:docPr id="118927041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270417" name="Picture 1" descr="A screenshot of a computer&#10;&#10;AI-generated content may be incorrect."/>
                    <pic:cNvPicPr/>
                  </pic:nvPicPr>
                  <pic:blipFill>
                    <a:blip r:embed="rId62"/>
                    <a:stretch>
                      <a:fillRect/>
                    </a:stretch>
                  </pic:blipFill>
                  <pic:spPr>
                    <a:xfrm>
                      <a:off x="0" y="0"/>
                      <a:ext cx="5734050" cy="5768975"/>
                    </a:xfrm>
                    <a:prstGeom prst="rect">
                      <a:avLst/>
                    </a:prstGeom>
                  </pic:spPr>
                </pic:pic>
              </a:graphicData>
            </a:graphic>
          </wp:inline>
        </w:drawing>
      </w:r>
    </w:p>
    <w:tbl>
      <w:tblPr>
        <w:tblStyle w:val="LiBang"/>
        <w:tblW w:w="5585" w:type="pct"/>
        <w:tblLook w:val="04A0" w:firstRow="1" w:lastRow="0" w:firstColumn="1" w:lastColumn="0" w:noHBand="0" w:noVBand="1"/>
      </w:tblPr>
      <w:tblGrid>
        <w:gridCol w:w="2252"/>
        <w:gridCol w:w="2253"/>
        <w:gridCol w:w="2253"/>
        <w:gridCol w:w="3317"/>
      </w:tblGrid>
      <w:tr w:rsidR="00FC1EA0" w:rsidRPr="009B706A" w14:paraId="4F432BB7" w14:textId="77777777" w:rsidTr="00F93E10">
        <w:tc>
          <w:tcPr>
            <w:tcW w:w="2236" w:type="pct"/>
            <w:gridSpan w:val="2"/>
            <w:shd w:val="clear" w:color="auto" w:fill="CCFF66"/>
          </w:tcPr>
          <w:p w14:paraId="3D9A8045" w14:textId="77777777" w:rsidR="00FC1EA0" w:rsidRPr="00D4476B" w:rsidRDefault="00FC1EA0" w:rsidP="0049382E">
            <w:pPr>
              <w:jc w:val="both"/>
              <w:rPr>
                <w:rFonts w:asciiTheme="majorHAnsi" w:hAnsiTheme="majorHAnsi" w:cstheme="majorHAnsi"/>
                <w:b/>
                <w:sz w:val="26"/>
                <w:szCs w:val="26"/>
              </w:rPr>
            </w:pPr>
            <w:r w:rsidRPr="00D4476B">
              <w:rPr>
                <w:rFonts w:asciiTheme="majorHAnsi" w:hAnsiTheme="majorHAnsi" w:cstheme="majorHAnsi"/>
                <w:b/>
                <w:color w:val="000000" w:themeColor="text1"/>
                <w:sz w:val="26"/>
                <w:szCs w:val="26"/>
              </w:rPr>
              <w:t>Hiển thị</w:t>
            </w:r>
          </w:p>
        </w:tc>
        <w:tc>
          <w:tcPr>
            <w:tcW w:w="2764" w:type="pct"/>
            <w:gridSpan w:val="2"/>
          </w:tcPr>
          <w:p w14:paraId="6B379B06" w14:textId="20A26BAA" w:rsidR="00FC1EA0" w:rsidRPr="009B706A" w:rsidRDefault="00FC1EA0" w:rsidP="0049382E">
            <w:pPr>
              <w:jc w:val="both"/>
              <w:rPr>
                <w:rFonts w:asciiTheme="majorHAnsi" w:hAnsiTheme="majorHAnsi" w:cstheme="majorHAnsi"/>
                <w:bCs/>
                <w:sz w:val="26"/>
                <w:szCs w:val="26"/>
              </w:rPr>
            </w:pPr>
            <w:r w:rsidRPr="009B706A">
              <w:rPr>
                <w:rFonts w:asciiTheme="majorHAnsi" w:hAnsiTheme="majorHAnsi" w:cstheme="majorHAnsi"/>
                <w:bCs/>
                <w:sz w:val="26"/>
                <w:szCs w:val="26"/>
              </w:rPr>
              <w:t>Cảnh báo nguyên liệu gần hết</w:t>
            </w:r>
          </w:p>
        </w:tc>
      </w:tr>
      <w:tr w:rsidR="00FC1EA0" w:rsidRPr="009B706A" w14:paraId="2F104024" w14:textId="77777777" w:rsidTr="00F93E10">
        <w:tc>
          <w:tcPr>
            <w:tcW w:w="2236" w:type="pct"/>
            <w:gridSpan w:val="2"/>
            <w:shd w:val="clear" w:color="auto" w:fill="CCFF66"/>
          </w:tcPr>
          <w:p w14:paraId="5EF0F31B" w14:textId="77777777" w:rsidR="00FC1EA0" w:rsidRPr="00D4476B" w:rsidRDefault="00FC1EA0" w:rsidP="0049382E">
            <w:pPr>
              <w:jc w:val="both"/>
              <w:rPr>
                <w:rFonts w:asciiTheme="majorHAnsi" w:hAnsiTheme="majorHAnsi" w:cstheme="majorHAnsi"/>
                <w:b/>
                <w:sz w:val="26"/>
                <w:szCs w:val="26"/>
              </w:rPr>
            </w:pPr>
            <w:r w:rsidRPr="00D4476B">
              <w:rPr>
                <w:rFonts w:asciiTheme="majorHAnsi" w:hAnsiTheme="majorHAnsi" w:cstheme="majorHAnsi"/>
                <w:b/>
                <w:color w:val="000000" w:themeColor="text1"/>
                <w:sz w:val="26"/>
                <w:szCs w:val="26"/>
              </w:rPr>
              <w:t>Mô tả</w:t>
            </w:r>
          </w:p>
        </w:tc>
        <w:tc>
          <w:tcPr>
            <w:tcW w:w="2764" w:type="pct"/>
            <w:gridSpan w:val="2"/>
          </w:tcPr>
          <w:p w14:paraId="5CAB34AA" w14:textId="75976D99" w:rsidR="00FC1EA0" w:rsidRPr="009B706A" w:rsidRDefault="00FC1EA0" w:rsidP="0049382E">
            <w:pPr>
              <w:jc w:val="both"/>
              <w:rPr>
                <w:rFonts w:asciiTheme="majorHAnsi" w:hAnsiTheme="majorHAnsi" w:cstheme="majorHAnsi"/>
                <w:bCs/>
                <w:sz w:val="26"/>
                <w:szCs w:val="26"/>
              </w:rPr>
            </w:pPr>
            <w:r w:rsidRPr="009B706A">
              <w:rPr>
                <w:rFonts w:asciiTheme="majorHAnsi" w:hAnsiTheme="majorHAnsi" w:cstheme="majorHAnsi"/>
                <w:bCs/>
                <w:sz w:val="26"/>
                <w:szCs w:val="26"/>
              </w:rPr>
              <w:t xml:space="preserve">Giao diện này hiển thị thông báo khi một nguyên liệu nào đó trong kho gần hết, giúp nhân viên quản </w:t>
            </w:r>
            <w:r w:rsidRPr="009B706A">
              <w:rPr>
                <w:rFonts w:asciiTheme="majorHAnsi" w:hAnsiTheme="majorHAnsi" w:cstheme="majorHAnsi"/>
                <w:bCs/>
                <w:sz w:val="26"/>
                <w:szCs w:val="26"/>
              </w:rPr>
              <w:lastRenderedPageBreak/>
              <w:t>lý có thể chủ động thêm nguyên liệu mới vào kho để duy trì hoạt động.</w:t>
            </w:r>
          </w:p>
        </w:tc>
      </w:tr>
      <w:tr w:rsidR="00FC1EA0" w:rsidRPr="009B706A" w14:paraId="640490B4" w14:textId="77777777" w:rsidTr="00F93E10">
        <w:tc>
          <w:tcPr>
            <w:tcW w:w="2236" w:type="pct"/>
            <w:gridSpan w:val="2"/>
            <w:shd w:val="clear" w:color="auto" w:fill="CCFF66"/>
          </w:tcPr>
          <w:p w14:paraId="1D796B83" w14:textId="77777777" w:rsidR="00FC1EA0" w:rsidRPr="00D4476B" w:rsidRDefault="00FC1EA0" w:rsidP="0049382E">
            <w:pPr>
              <w:jc w:val="both"/>
              <w:rPr>
                <w:rFonts w:asciiTheme="majorHAnsi" w:hAnsiTheme="majorHAnsi" w:cstheme="majorHAnsi"/>
                <w:b/>
                <w:sz w:val="26"/>
                <w:szCs w:val="26"/>
              </w:rPr>
            </w:pPr>
            <w:r w:rsidRPr="00D4476B">
              <w:rPr>
                <w:rFonts w:asciiTheme="majorHAnsi" w:hAnsiTheme="majorHAnsi" w:cstheme="majorHAnsi"/>
                <w:b/>
                <w:color w:val="000000" w:themeColor="text1"/>
                <w:sz w:val="26"/>
                <w:szCs w:val="26"/>
              </w:rPr>
              <w:lastRenderedPageBreak/>
              <w:t>Hiển thị truy cập</w:t>
            </w:r>
          </w:p>
        </w:tc>
        <w:tc>
          <w:tcPr>
            <w:tcW w:w="2764" w:type="pct"/>
            <w:gridSpan w:val="2"/>
          </w:tcPr>
          <w:p w14:paraId="561E508A" w14:textId="19A02EB9" w:rsidR="00FC1EA0" w:rsidRPr="009B706A" w:rsidRDefault="00FC1EA0" w:rsidP="0049382E">
            <w:pPr>
              <w:jc w:val="both"/>
              <w:rPr>
                <w:rFonts w:asciiTheme="majorHAnsi" w:hAnsiTheme="majorHAnsi" w:cstheme="majorHAnsi"/>
                <w:bCs/>
                <w:sz w:val="26"/>
                <w:szCs w:val="26"/>
              </w:rPr>
            </w:pPr>
            <w:r w:rsidRPr="009B706A">
              <w:rPr>
                <w:rFonts w:asciiTheme="majorHAnsi" w:hAnsiTheme="majorHAnsi" w:cstheme="majorHAnsi"/>
                <w:bCs/>
                <w:sz w:val="26"/>
                <w:szCs w:val="26"/>
              </w:rPr>
              <w:t>Thông báo này sẽ tự động xuất hiện khi một nguyên liệu đạt đến mức cảnh báo (ví dụ: chỉ còn 50 gram). Người dùng có thể tiếp tục thực hiện các công việc khác hoặc nhấn "Đã hiểu" để đóng thông báo.</w:t>
            </w:r>
          </w:p>
        </w:tc>
      </w:tr>
      <w:tr w:rsidR="00FC1EA0" w:rsidRPr="009B706A" w14:paraId="38BB94FC" w14:textId="77777777" w:rsidTr="00F93E10">
        <w:tc>
          <w:tcPr>
            <w:tcW w:w="5000" w:type="pct"/>
            <w:gridSpan w:val="4"/>
            <w:shd w:val="clear" w:color="auto" w:fill="CCFF66"/>
          </w:tcPr>
          <w:p w14:paraId="1E3029AD" w14:textId="77777777" w:rsidR="00FC1EA0" w:rsidRPr="00D4476B" w:rsidRDefault="00FC1EA0" w:rsidP="00D4476B">
            <w:pPr>
              <w:jc w:val="center"/>
              <w:rPr>
                <w:rFonts w:asciiTheme="majorHAnsi" w:hAnsiTheme="majorHAnsi" w:cstheme="majorHAnsi"/>
                <w:b/>
                <w:sz w:val="26"/>
                <w:szCs w:val="26"/>
              </w:rPr>
            </w:pPr>
            <w:r w:rsidRPr="00D4476B">
              <w:rPr>
                <w:rFonts w:asciiTheme="majorHAnsi" w:hAnsiTheme="majorHAnsi" w:cstheme="majorHAnsi"/>
                <w:b/>
                <w:color w:val="000000" w:themeColor="text1"/>
                <w:sz w:val="26"/>
                <w:szCs w:val="26"/>
              </w:rPr>
              <w:t>Nội dung hiển thị</w:t>
            </w:r>
          </w:p>
        </w:tc>
      </w:tr>
      <w:tr w:rsidR="00FC1EA0" w:rsidRPr="009B706A" w14:paraId="65C8D629" w14:textId="77777777" w:rsidTr="00F93E10">
        <w:tc>
          <w:tcPr>
            <w:tcW w:w="1118" w:type="pct"/>
            <w:shd w:val="clear" w:color="auto" w:fill="CCFF66"/>
          </w:tcPr>
          <w:p w14:paraId="0F4F57CC" w14:textId="77777777" w:rsidR="00FC1EA0" w:rsidRPr="00D4476B" w:rsidRDefault="00FC1EA0" w:rsidP="00D4476B">
            <w:pPr>
              <w:jc w:val="center"/>
              <w:rPr>
                <w:rFonts w:asciiTheme="majorHAnsi" w:hAnsiTheme="majorHAnsi" w:cstheme="majorHAnsi"/>
                <w:b/>
                <w:sz w:val="26"/>
                <w:szCs w:val="26"/>
              </w:rPr>
            </w:pPr>
            <w:r w:rsidRPr="00D4476B">
              <w:rPr>
                <w:rFonts w:asciiTheme="majorHAnsi" w:hAnsiTheme="majorHAnsi" w:cstheme="majorHAnsi"/>
                <w:b/>
                <w:color w:val="000000" w:themeColor="text1"/>
                <w:sz w:val="26"/>
                <w:szCs w:val="26"/>
              </w:rPr>
              <w:t>Mục</w:t>
            </w:r>
          </w:p>
        </w:tc>
        <w:tc>
          <w:tcPr>
            <w:tcW w:w="1118" w:type="pct"/>
            <w:shd w:val="clear" w:color="auto" w:fill="CCFF66"/>
          </w:tcPr>
          <w:p w14:paraId="71E7F530" w14:textId="77777777" w:rsidR="00FC1EA0" w:rsidRPr="00D4476B" w:rsidRDefault="00FC1EA0" w:rsidP="00D4476B">
            <w:pPr>
              <w:jc w:val="center"/>
              <w:rPr>
                <w:rFonts w:asciiTheme="majorHAnsi" w:hAnsiTheme="majorHAnsi" w:cstheme="majorHAnsi"/>
                <w:b/>
                <w:sz w:val="26"/>
                <w:szCs w:val="26"/>
              </w:rPr>
            </w:pPr>
            <w:r w:rsidRPr="00D4476B">
              <w:rPr>
                <w:rFonts w:asciiTheme="majorHAnsi" w:hAnsiTheme="majorHAnsi" w:cstheme="majorHAnsi"/>
                <w:b/>
                <w:color w:val="000000" w:themeColor="text1"/>
                <w:sz w:val="26"/>
                <w:szCs w:val="26"/>
              </w:rPr>
              <w:t>Loại</w:t>
            </w:r>
          </w:p>
        </w:tc>
        <w:tc>
          <w:tcPr>
            <w:tcW w:w="1118" w:type="pct"/>
            <w:shd w:val="clear" w:color="auto" w:fill="CCFF66"/>
          </w:tcPr>
          <w:p w14:paraId="6AB62899" w14:textId="77777777" w:rsidR="00FC1EA0" w:rsidRPr="00D4476B" w:rsidRDefault="00FC1EA0" w:rsidP="00D4476B">
            <w:pPr>
              <w:jc w:val="center"/>
              <w:rPr>
                <w:rFonts w:asciiTheme="majorHAnsi" w:hAnsiTheme="majorHAnsi" w:cstheme="majorHAnsi"/>
                <w:b/>
                <w:sz w:val="26"/>
                <w:szCs w:val="26"/>
              </w:rPr>
            </w:pPr>
            <w:r w:rsidRPr="00D4476B">
              <w:rPr>
                <w:rFonts w:asciiTheme="majorHAnsi" w:hAnsiTheme="majorHAnsi" w:cstheme="majorHAnsi"/>
                <w:b/>
                <w:color w:val="000000" w:themeColor="text1"/>
                <w:sz w:val="26"/>
                <w:szCs w:val="26"/>
              </w:rPr>
              <w:t>Dữ liệu</w:t>
            </w:r>
          </w:p>
        </w:tc>
        <w:tc>
          <w:tcPr>
            <w:tcW w:w="1646" w:type="pct"/>
            <w:shd w:val="clear" w:color="auto" w:fill="CCFF66"/>
          </w:tcPr>
          <w:p w14:paraId="694060A7" w14:textId="77777777" w:rsidR="00FC1EA0" w:rsidRPr="00D4476B" w:rsidRDefault="00FC1EA0" w:rsidP="00D4476B">
            <w:pPr>
              <w:jc w:val="center"/>
              <w:rPr>
                <w:rFonts w:asciiTheme="majorHAnsi" w:hAnsiTheme="majorHAnsi" w:cstheme="majorHAnsi"/>
                <w:b/>
                <w:sz w:val="26"/>
                <w:szCs w:val="26"/>
              </w:rPr>
            </w:pPr>
            <w:r w:rsidRPr="00D4476B">
              <w:rPr>
                <w:rFonts w:asciiTheme="majorHAnsi" w:hAnsiTheme="majorHAnsi" w:cstheme="majorHAnsi"/>
                <w:b/>
                <w:color w:val="000000" w:themeColor="text1"/>
                <w:sz w:val="26"/>
                <w:szCs w:val="26"/>
              </w:rPr>
              <w:t>Mô tả</w:t>
            </w:r>
          </w:p>
        </w:tc>
      </w:tr>
      <w:tr w:rsidR="00FC1EA0" w:rsidRPr="009B706A" w14:paraId="1B632D52" w14:textId="77777777" w:rsidTr="00F93E10">
        <w:tc>
          <w:tcPr>
            <w:tcW w:w="1118" w:type="pct"/>
            <w:shd w:val="clear" w:color="auto" w:fill="auto"/>
          </w:tcPr>
          <w:p w14:paraId="64CCC785" w14:textId="4F4B6C23" w:rsidR="00FC1EA0" w:rsidRPr="009B706A" w:rsidRDefault="00FC1EA0"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Cảnh báo</w:t>
            </w:r>
          </w:p>
        </w:tc>
        <w:tc>
          <w:tcPr>
            <w:tcW w:w="1118" w:type="pct"/>
            <w:shd w:val="clear" w:color="auto" w:fill="auto"/>
          </w:tcPr>
          <w:p w14:paraId="1F0F3759" w14:textId="7E5434F0" w:rsidR="00FC1EA0" w:rsidRPr="009B706A" w:rsidRDefault="00FC1EA0"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Text</w:t>
            </w:r>
          </w:p>
        </w:tc>
        <w:tc>
          <w:tcPr>
            <w:tcW w:w="1118" w:type="pct"/>
            <w:shd w:val="clear" w:color="auto" w:fill="auto"/>
          </w:tcPr>
          <w:p w14:paraId="25CB18BE" w14:textId="30A7AE8D" w:rsidR="00FC1EA0" w:rsidRPr="009B706A" w:rsidRDefault="00FC1EA0"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Nguyên liệu gần hết</w:t>
            </w:r>
          </w:p>
        </w:tc>
        <w:tc>
          <w:tcPr>
            <w:tcW w:w="1646" w:type="pct"/>
            <w:shd w:val="clear" w:color="auto" w:fill="auto"/>
          </w:tcPr>
          <w:p w14:paraId="7B80E878" w14:textId="445ED063" w:rsidR="00FC1EA0" w:rsidRPr="009B706A" w:rsidRDefault="00FC1EA0"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Thông báo nguyên liệu gần hết, ví dụ như cà phê nguyên chất còn 50 gram.</w:t>
            </w:r>
          </w:p>
        </w:tc>
      </w:tr>
      <w:tr w:rsidR="00FC1EA0" w:rsidRPr="009B706A" w14:paraId="0B383F18" w14:textId="77777777" w:rsidTr="00F93E10">
        <w:tc>
          <w:tcPr>
            <w:tcW w:w="1118" w:type="pct"/>
            <w:shd w:val="clear" w:color="auto" w:fill="auto"/>
          </w:tcPr>
          <w:p w14:paraId="40EB7C4E" w14:textId="1E9F7632" w:rsidR="00FC1EA0" w:rsidRPr="009B706A" w:rsidRDefault="00FC1EA0"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Thông tin nguyên liệu</w:t>
            </w:r>
          </w:p>
        </w:tc>
        <w:tc>
          <w:tcPr>
            <w:tcW w:w="1118" w:type="pct"/>
            <w:shd w:val="clear" w:color="auto" w:fill="auto"/>
          </w:tcPr>
          <w:p w14:paraId="250C8EFC" w14:textId="2F2B1E10" w:rsidR="00FC1EA0" w:rsidRPr="009B706A" w:rsidRDefault="00FC1EA0"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Text</w:t>
            </w:r>
          </w:p>
        </w:tc>
        <w:tc>
          <w:tcPr>
            <w:tcW w:w="1118" w:type="pct"/>
            <w:shd w:val="clear" w:color="auto" w:fill="auto"/>
          </w:tcPr>
          <w:p w14:paraId="6DD61A6F" w14:textId="37B7E024" w:rsidR="00FC1EA0" w:rsidRPr="009B706A" w:rsidRDefault="00FC1EA0"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Cà phê nguyên chất còn 50 gram</w:t>
            </w:r>
          </w:p>
        </w:tc>
        <w:tc>
          <w:tcPr>
            <w:tcW w:w="1646" w:type="pct"/>
            <w:shd w:val="clear" w:color="auto" w:fill="auto"/>
          </w:tcPr>
          <w:p w14:paraId="49C0F9B4" w14:textId="2ADC3507" w:rsidR="00FC1EA0" w:rsidRPr="009B706A" w:rsidRDefault="00FC1EA0"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Thông tin chi tiết về nguyên liệu đang trong trạng thái cảnh báo.</w:t>
            </w:r>
          </w:p>
        </w:tc>
      </w:tr>
      <w:tr w:rsidR="00FC1EA0" w:rsidRPr="009B706A" w14:paraId="76852CB7" w14:textId="77777777" w:rsidTr="00F93E10">
        <w:tc>
          <w:tcPr>
            <w:tcW w:w="5000" w:type="pct"/>
            <w:gridSpan w:val="4"/>
            <w:shd w:val="clear" w:color="auto" w:fill="CCFF66"/>
          </w:tcPr>
          <w:p w14:paraId="46CE61A7" w14:textId="77777777" w:rsidR="00FC1EA0" w:rsidRPr="00D4476B" w:rsidRDefault="00FC1EA0" w:rsidP="00D4476B">
            <w:pPr>
              <w:jc w:val="center"/>
              <w:rPr>
                <w:rFonts w:asciiTheme="majorHAnsi" w:hAnsiTheme="majorHAnsi" w:cstheme="majorHAnsi"/>
                <w:b/>
                <w:sz w:val="26"/>
                <w:szCs w:val="26"/>
              </w:rPr>
            </w:pPr>
            <w:r w:rsidRPr="00D4476B">
              <w:rPr>
                <w:rFonts w:asciiTheme="majorHAnsi" w:hAnsiTheme="majorHAnsi" w:cstheme="majorHAnsi"/>
                <w:b/>
                <w:color w:val="000000" w:themeColor="text1"/>
                <w:sz w:val="26"/>
                <w:szCs w:val="26"/>
              </w:rPr>
              <w:t>Nội dung hiển thị</w:t>
            </w:r>
          </w:p>
        </w:tc>
      </w:tr>
      <w:tr w:rsidR="00FC1EA0" w:rsidRPr="009B706A" w14:paraId="43498675" w14:textId="77777777" w:rsidTr="00F93E10">
        <w:tc>
          <w:tcPr>
            <w:tcW w:w="1118" w:type="pct"/>
            <w:shd w:val="clear" w:color="auto" w:fill="CCFF66"/>
          </w:tcPr>
          <w:p w14:paraId="6E115BA5" w14:textId="77777777" w:rsidR="00FC1EA0" w:rsidRPr="00D4476B" w:rsidRDefault="00FC1EA0" w:rsidP="00D4476B">
            <w:pPr>
              <w:jc w:val="center"/>
              <w:rPr>
                <w:rFonts w:asciiTheme="majorHAnsi" w:hAnsiTheme="majorHAnsi" w:cstheme="majorHAnsi"/>
                <w:b/>
                <w:sz w:val="26"/>
                <w:szCs w:val="26"/>
                <w:lang w:val="vi-VN"/>
              </w:rPr>
            </w:pPr>
            <w:r w:rsidRPr="00D4476B">
              <w:rPr>
                <w:rFonts w:asciiTheme="majorHAnsi" w:hAnsiTheme="majorHAnsi" w:cstheme="majorHAnsi"/>
                <w:b/>
                <w:color w:val="000000" w:themeColor="text1"/>
                <w:sz w:val="26"/>
                <w:szCs w:val="26"/>
              </w:rPr>
              <w:t>Tên hành động</w:t>
            </w:r>
          </w:p>
        </w:tc>
        <w:tc>
          <w:tcPr>
            <w:tcW w:w="1118" w:type="pct"/>
            <w:shd w:val="clear" w:color="auto" w:fill="CCFF66"/>
          </w:tcPr>
          <w:p w14:paraId="2AF5A9D3" w14:textId="77777777" w:rsidR="00FC1EA0" w:rsidRPr="00D4476B" w:rsidRDefault="00FC1EA0" w:rsidP="00D4476B">
            <w:pPr>
              <w:jc w:val="center"/>
              <w:rPr>
                <w:rFonts w:asciiTheme="majorHAnsi" w:hAnsiTheme="majorHAnsi" w:cstheme="majorHAnsi"/>
                <w:b/>
                <w:sz w:val="26"/>
                <w:szCs w:val="26"/>
                <w:lang w:val="vi-VN"/>
              </w:rPr>
            </w:pPr>
            <w:r w:rsidRPr="00D4476B">
              <w:rPr>
                <w:rFonts w:asciiTheme="majorHAnsi" w:hAnsiTheme="majorHAnsi" w:cstheme="majorHAnsi"/>
                <w:b/>
                <w:color w:val="000000" w:themeColor="text1"/>
                <w:sz w:val="26"/>
                <w:szCs w:val="26"/>
              </w:rPr>
              <w:t>Mô tả</w:t>
            </w:r>
          </w:p>
        </w:tc>
        <w:tc>
          <w:tcPr>
            <w:tcW w:w="1118" w:type="pct"/>
            <w:shd w:val="clear" w:color="auto" w:fill="CCFF66"/>
          </w:tcPr>
          <w:p w14:paraId="2D80D83F" w14:textId="77777777" w:rsidR="00FC1EA0" w:rsidRPr="00D4476B" w:rsidRDefault="00FC1EA0" w:rsidP="00D4476B">
            <w:pPr>
              <w:jc w:val="center"/>
              <w:rPr>
                <w:rFonts w:asciiTheme="majorHAnsi" w:hAnsiTheme="majorHAnsi" w:cstheme="majorHAnsi"/>
                <w:b/>
                <w:sz w:val="26"/>
                <w:szCs w:val="26"/>
                <w:lang w:val="vi-VN"/>
              </w:rPr>
            </w:pPr>
            <w:r w:rsidRPr="00D4476B">
              <w:rPr>
                <w:rFonts w:asciiTheme="majorHAnsi" w:hAnsiTheme="majorHAnsi" w:cstheme="majorHAnsi"/>
                <w:b/>
                <w:color w:val="000000" w:themeColor="text1"/>
                <w:sz w:val="26"/>
                <w:szCs w:val="26"/>
              </w:rPr>
              <w:t>Thành công</w:t>
            </w:r>
          </w:p>
        </w:tc>
        <w:tc>
          <w:tcPr>
            <w:tcW w:w="1646" w:type="pct"/>
            <w:shd w:val="clear" w:color="auto" w:fill="CCFF66"/>
          </w:tcPr>
          <w:p w14:paraId="42F4C580" w14:textId="77777777" w:rsidR="00FC1EA0" w:rsidRPr="00D4476B" w:rsidRDefault="00FC1EA0" w:rsidP="00D4476B">
            <w:pPr>
              <w:jc w:val="center"/>
              <w:rPr>
                <w:rFonts w:asciiTheme="majorHAnsi" w:hAnsiTheme="majorHAnsi" w:cstheme="majorHAnsi"/>
                <w:b/>
                <w:sz w:val="26"/>
                <w:szCs w:val="26"/>
                <w:lang w:val="vi-VN"/>
              </w:rPr>
            </w:pPr>
            <w:r w:rsidRPr="00D4476B">
              <w:rPr>
                <w:rFonts w:asciiTheme="majorHAnsi" w:hAnsiTheme="majorHAnsi" w:cstheme="majorHAnsi"/>
                <w:b/>
                <w:color w:val="000000" w:themeColor="text1"/>
                <w:sz w:val="26"/>
                <w:szCs w:val="26"/>
              </w:rPr>
              <w:t>Không thành công</w:t>
            </w:r>
          </w:p>
        </w:tc>
      </w:tr>
      <w:tr w:rsidR="00FC1EA0" w:rsidRPr="009B706A" w14:paraId="2ED95C04" w14:textId="77777777" w:rsidTr="00F93E10">
        <w:tc>
          <w:tcPr>
            <w:tcW w:w="1118" w:type="pct"/>
          </w:tcPr>
          <w:p w14:paraId="76B810DD" w14:textId="55062CFD" w:rsidR="00FC1EA0" w:rsidRPr="009B706A" w:rsidRDefault="00FC1EA0"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Đã hiểu</w:t>
            </w:r>
          </w:p>
        </w:tc>
        <w:tc>
          <w:tcPr>
            <w:tcW w:w="1118" w:type="pct"/>
          </w:tcPr>
          <w:p w14:paraId="0E6BF0BD" w14:textId="55FE7CA0" w:rsidR="00FC1EA0" w:rsidRPr="009B706A" w:rsidRDefault="00FC1EA0"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Người dùng nhấn vào để đóng thông báo.</w:t>
            </w:r>
          </w:p>
        </w:tc>
        <w:tc>
          <w:tcPr>
            <w:tcW w:w="1118" w:type="pct"/>
          </w:tcPr>
          <w:p w14:paraId="5DFF3F47" w14:textId="33E8D940" w:rsidR="00FC1EA0" w:rsidRPr="009B706A" w:rsidRDefault="00FC1EA0"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Thông báo được đóng và người dùng có thể tiếp tục công việc khác.</w:t>
            </w:r>
          </w:p>
        </w:tc>
        <w:tc>
          <w:tcPr>
            <w:tcW w:w="1646" w:type="pct"/>
          </w:tcPr>
          <w:p w14:paraId="242B5E9C" w14:textId="48D66ACC" w:rsidR="00FC1EA0" w:rsidRPr="009B706A" w:rsidRDefault="00FC1EA0"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Không có tác động nếu người dùng không nhấn "Đã hiểu".</w:t>
            </w:r>
          </w:p>
        </w:tc>
      </w:tr>
    </w:tbl>
    <w:p w14:paraId="5619FE2A" w14:textId="77777777" w:rsidR="00FC1EA0" w:rsidRPr="009B706A" w:rsidRDefault="00862DF7" w:rsidP="0049382E">
      <w:pPr>
        <w:pStyle w:val="u2"/>
        <w:jc w:val="both"/>
        <w:rPr>
          <w:rFonts w:asciiTheme="majorHAnsi" w:hAnsiTheme="majorHAnsi" w:cstheme="majorHAnsi"/>
          <w:bCs/>
          <w:noProof/>
          <w14:ligatures w14:val="standardContextual"/>
        </w:rPr>
      </w:pPr>
      <w:bookmarkStart w:id="85" w:name="_Toc198617508"/>
      <w:r w:rsidRPr="009B706A">
        <w:rPr>
          <w:rFonts w:asciiTheme="majorHAnsi" w:hAnsiTheme="majorHAnsi" w:cstheme="majorHAnsi"/>
          <w:bCs/>
        </w:rPr>
        <w:t>UI-5</w:t>
      </w:r>
      <w:r w:rsidR="0017358A" w:rsidRPr="009B706A">
        <w:rPr>
          <w:rFonts w:asciiTheme="majorHAnsi" w:hAnsiTheme="majorHAnsi" w:cstheme="majorHAnsi"/>
          <w:bCs/>
        </w:rPr>
        <w:t>4</w:t>
      </w:r>
      <w:r w:rsidRPr="009B706A">
        <w:rPr>
          <w:rFonts w:asciiTheme="majorHAnsi" w:hAnsiTheme="majorHAnsi" w:cstheme="majorHAnsi"/>
          <w:bCs/>
        </w:rPr>
        <w:t xml:space="preserve"> Giao diện Cảnh Báo Tồn Kho</w:t>
      </w:r>
      <w:r w:rsidR="00FC1EA0" w:rsidRPr="009B706A">
        <w:rPr>
          <w:rFonts w:asciiTheme="majorHAnsi" w:hAnsiTheme="majorHAnsi" w:cstheme="majorHAnsi"/>
          <w:bCs/>
          <w:noProof/>
          <w14:ligatures w14:val="standardContextual"/>
        </w:rPr>
        <w:t>.</w:t>
      </w:r>
      <w:bookmarkEnd w:id="85"/>
    </w:p>
    <w:p w14:paraId="2298D0D3" w14:textId="0EA11E74" w:rsidR="0077355F" w:rsidRPr="009B706A" w:rsidRDefault="00C40907" w:rsidP="0049382E">
      <w:pPr>
        <w:jc w:val="both"/>
        <w:rPr>
          <w:rFonts w:asciiTheme="majorHAnsi" w:hAnsiTheme="majorHAnsi" w:cstheme="majorHAnsi"/>
          <w:noProof/>
          <w:sz w:val="26"/>
          <w:szCs w:val="26"/>
          <w14:ligatures w14:val="standardContextual"/>
        </w:rPr>
      </w:pPr>
      <w:r w:rsidRPr="009B706A">
        <w:rPr>
          <w:rFonts w:asciiTheme="majorHAnsi" w:hAnsiTheme="majorHAnsi" w:cstheme="majorHAnsi"/>
          <w:noProof/>
          <w:sz w:val="26"/>
          <w:szCs w:val="26"/>
          <w14:ligatures w14:val="standardContextual"/>
        </w:rPr>
        <w:drawing>
          <wp:inline distT="0" distB="0" distL="0" distR="0" wp14:anchorId="539C1B62" wp14:editId="3AF1CE21">
            <wp:extent cx="5734050" cy="3898900"/>
            <wp:effectExtent l="0" t="0" r="0" b="6350"/>
            <wp:docPr id="73893848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938480" name="Picture 1" descr="A screenshot of a computer&#10;&#10;AI-generated content may be incorrect."/>
                    <pic:cNvPicPr/>
                  </pic:nvPicPr>
                  <pic:blipFill>
                    <a:blip r:embed="rId63"/>
                    <a:stretch>
                      <a:fillRect/>
                    </a:stretch>
                  </pic:blipFill>
                  <pic:spPr>
                    <a:xfrm>
                      <a:off x="0" y="0"/>
                      <a:ext cx="5734050" cy="3898900"/>
                    </a:xfrm>
                    <a:prstGeom prst="rect">
                      <a:avLst/>
                    </a:prstGeom>
                  </pic:spPr>
                </pic:pic>
              </a:graphicData>
            </a:graphic>
          </wp:inline>
        </w:drawing>
      </w:r>
    </w:p>
    <w:tbl>
      <w:tblPr>
        <w:tblStyle w:val="LiBang"/>
        <w:tblW w:w="5535" w:type="pct"/>
        <w:tblLook w:val="04A0" w:firstRow="1" w:lastRow="0" w:firstColumn="1" w:lastColumn="0" w:noHBand="0" w:noVBand="1"/>
      </w:tblPr>
      <w:tblGrid>
        <w:gridCol w:w="2252"/>
        <w:gridCol w:w="2253"/>
        <w:gridCol w:w="2253"/>
        <w:gridCol w:w="3227"/>
      </w:tblGrid>
      <w:tr w:rsidR="00FC1EA0" w:rsidRPr="009B706A" w14:paraId="4974D5BA" w14:textId="77777777" w:rsidTr="00FC1EA0">
        <w:tc>
          <w:tcPr>
            <w:tcW w:w="2256" w:type="pct"/>
            <w:gridSpan w:val="2"/>
            <w:shd w:val="clear" w:color="auto" w:fill="CCFF66"/>
          </w:tcPr>
          <w:p w14:paraId="61473A62" w14:textId="77777777" w:rsidR="00FC1EA0" w:rsidRPr="00D4476B" w:rsidRDefault="00FC1EA0" w:rsidP="0049382E">
            <w:pPr>
              <w:jc w:val="both"/>
              <w:rPr>
                <w:rFonts w:asciiTheme="majorHAnsi" w:hAnsiTheme="majorHAnsi" w:cstheme="majorHAnsi"/>
                <w:b/>
                <w:sz w:val="26"/>
                <w:szCs w:val="26"/>
              </w:rPr>
            </w:pPr>
            <w:r w:rsidRPr="00D4476B">
              <w:rPr>
                <w:rFonts w:asciiTheme="majorHAnsi" w:hAnsiTheme="majorHAnsi" w:cstheme="majorHAnsi"/>
                <w:b/>
                <w:color w:val="000000" w:themeColor="text1"/>
                <w:sz w:val="26"/>
                <w:szCs w:val="26"/>
              </w:rPr>
              <w:t>Hiển thị</w:t>
            </w:r>
          </w:p>
        </w:tc>
        <w:tc>
          <w:tcPr>
            <w:tcW w:w="2744" w:type="pct"/>
            <w:gridSpan w:val="2"/>
          </w:tcPr>
          <w:p w14:paraId="0497AA81" w14:textId="7EAD9F94" w:rsidR="00FC1EA0" w:rsidRPr="009B706A" w:rsidRDefault="00FC1EA0" w:rsidP="0049382E">
            <w:pPr>
              <w:jc w:val="both"/>
              <w:rPr>
                <w:rFonts w:asciiTheme="majorHAnsi" w:hAnsiTheme="majorHAnsi" w:cstheme="majorHAnsi"/>
                <w:bCs/>
                <w:sz w:val="26"/>
                <w:szCs w:val="26"/>
              </w:rPr>
            </w:pPr>
            <w:r w:rsidRPr="009B706A">
              <w:rPr>
                <w:rFonts w:asciiTheme="majorHAnsi" w:hAnsiTheme="majorHAnsi" w:cstheme="majorHAnsi"/>
                <w:bCs/>
                <w:sz w:val="26"/>
                <w:szCs w:val="26"/>
              </w:rPr>
              <w:t>Cảnh báo nguyên liệu gần hết</w:t>
            </w:r>
          </w:p>
        </w:tc>
      </w:tr>
      <w:tr w:rsidR="00FC1EA0" w:rsidRPr="009B706A" w14:paraId="528DC61E" w14:textId="77777777" w:rsidTr="00FC1EA0">
        <w:tc>
          <w:tcPr>
            <w:tcW w:w="2256" w:type="pct"/>
            <w:gridSpan w:val="2"/>
            <w:shd w:val="clear" w:color="auto" w:fill="CCFF66"/>
          </w:tcPr>
          <w:p w14:paraId="2238299F" w14:textId="77777777" w:rsidR="00FC1EA0" w:rsidRPr="00D4476B" w:rsidRDefault="00FC1EA0" w:rsidP="0049382E">
            <w:pPr>
              <w:jc w:val="both"/>
              <w:rPr>
                <w:rFonts w:asciiTheme="majorHAnsi" w:hAnsiTheme="majorHAnsi" w:cstheme="majorHAnsi"/>
                <w:b/>
                <w:sz w:val="26"/>
                <w:szCs w:val="26"/>
              </w:rPr>
            </w:pPr>
            <w:r w:rsidRPr="00D4476B">
              <w:rPr>
                <w:rFonts w:asciiTheme="majorHAnsi" w:hAnsiTheme="majorHAnsi" w:cstheme="majorHAnsi"/>
                <w:b/>
                <w:color w:val="000000" w:themeColor="text1"/>
                <w:sz w:val="26"/>
                <w:szCs w:val="26"/>
              </w:rPr>
              <w:t>Mô tả</w:t>
            </w:r>
          </w:p>
        </w:tc>
        <w:tc>
          <w:tcPr>
            <w:tcW w:w="2744" w:type="pct"/>
            <w:gridSpan w:val="2"/>
          </w:tcPr>
          <w:p w14:paraId="5FA18590" w14:textId="59155997" w:rsidR="00FC1EA0" w:rsidRPr="009B706A" w:rsidRDefault="00FC1EA0" w:rsidP="0049382E">
            <w:pPr>
              <w:jc w:val="both"/>
              <w:rPr>
                <w:rFonts w:asciiTheme="majorHAnsi" w:hAnsiTheme="majorHAnsi" w:cstheme="majorHAnsi"/>
                <w:bCs/>
                <w:sz w:val="26"/>
                <w:szCs w:val="26"/>
              </w:rPr>
            </w:pPr>
            <w:r w:rsidRPr="009B706A">
              <w:rPr>
                <w:rFonts w:asciiTheme="majorHAnsi" w:hAnsiTheme="majorHAnsi" w:cstheme="majorHAnsi"/>
                <w:bCs/>
                <w:sz w:val="26"/>
                <w:szCs w:val="26"/>
              </w:rPr>
              <w:t>Giao diện này hiển thị thông báo khi một nguyên liệu nào đó trong kho gần hết, giúp nhân viên quản lý có thể chủ động thêm nguyên liệu mới vào kho để duy trì hoạt động.</w:t>
            </w:r>
          </w:p>
        </w:tc>
      </w:tr>
      <w:tr w:rsidR="00FC1EA0" w:rsidRPr="009B706A" w14:paraId="44269238" w14:textId="77777777" w:rsidTr="00FC1EA0">
        <w:tc>
          <w:tcPr>
            <w:tcW w:w="2256" w:type="pct"/>
            <w:gridSpan w:val="2"/>
            <w:shd w:val="clear" w:color="auto" w:fill="CCFF66"/>
          </w:tcPr>
          <w:p w14:paraId="23F660D1" w14:textId="77777777" w:rsidR="00FC1EA0" w:rsidRPr="00D4476B" w:rsidRDefault="00FC1EA0" w:rsidP="0049382E">
            <w:pPr>
              <w:jc w:val="both"/>
              <w:rPr>
                <w:rFonts w:asciiTheme="majorHAnsi" w:hAnsiTheme="majorHAnsi" w:cstheme="majorHAnsi"/>
                <w:b/>
                <w:sz w:val="26"/>
                <w:szCs w:val="26"/>
              </w:rPr>
            </w:pPr>
            <w:r w:rsidRPr="00D4476B">
              <w:rPr>
                <w:rFonts w:asciiTheme="majorHAnsi" w:hAnsiTheme="majorHAnsi" w:cstheme="majorHAnsi"/>
                <w:b/>
                <w:color w:val="000000" w:themeColor="text1"/>
                <w:sz w:val="26"/>
                <w:szCs w:val="26"/>
              </w:rPr>
              <w:t>Hiển thị truy cập</w:t>
            </w:r>
          </w:p>
        </w:tc>
        <w:tc>
          <w:tcPr>
            <w:tcW w:w="2744" w:type="pct"/>
            <w:gridSpan w:val="2"/>
          </w:tcPr>
          <w:p w14:paraId="3DECE554" w14:textId="384A18A7" w:rsidR="00FC1EA0" w:rsidRPr="009B706A" w:rsidRDefault="00FC1EA0" w:rsidP="0049382E">
            <w:pPr>
              <w:jc w:val="both"/>
              <w:rPr>
                <w:rFonts w:asciiTheme="majorHAnsi" w:hAnsiTheme="majorHAnsi" w:cstheme="majorHAnsi"/>
                <w:bCs/>
                <w:sz w:val="26"/>
                <w:szCs w:val="26"/>
              </w:rPr>
            </w:pPr>
            <w:r w:rsidRPr="009B706A">
              <w:rPr>
                <w:rFonts w:asciiTheme="majorHAnsi" w:hAnsiTheme="majorHAnsi" w:cstheme="majorHAnsi"/>
                <w:bCs/>
                <w:sz w:val="26"/>
                <w:szCs w:val="26"/>
              </w:rPr>
              <w:t xml:space="preserve">Thông báo này sẽ tự động xuất hiện khi một nguyên liệu đạt đến mức cảnh báo (ví dụ: chỉ còn </w:t>
            </w:r>
            <w:r w:rsidRPr="009B706A">
              <w:rPr>
                <w:rFonts w:asciiTheme="majorHAnsi" w:hAnsiTheme="majorHAnsi" w:cstheme="majorHAnsi"/>
                <w:bCs/>
                <w:sz w:val="26"/>
                <w:szCs w:val="26"/>
              </w:rPr>
              <w:lastRenderedPageBreak/>
              <w:t>50 gram). Người dùng có thể tiếp tục thực hiện các công việc khác hoặc nhấn "Đã hiểu" để đóng thông báo.</w:t>
            </w:r>
          </w:p>
        </w:tc>
      </w:tr>
      <w:tr w:rsidR="00FC1EA0" w:rsidRPr="009B706A" w14:paraId="039EDE6A" w14:textId="77777777" w:rsidTr="00FC1EA0">
        <w:tc>
          <w:tcPr>
            <w:tcW w:w="5000" w:type="pct"/>
            <w:gridSpan w:val="4"/>
            <w:shd w:val="clear" w:color="auto" w:fill="CCFF66"/>
          </w:tcPr>
          <w:p w14:paraId="16C44BDB" w14:textId="77777777" w:rsidR="00FC1EA0" w:rsidRPr="00D4476B" w:rsidRDefault="00FC1EA0" w:rsidP="00D4476B">
            <w:pPr>
              <w:jc w:val="center"/>
              <w:rPr>
                <w:rFonts w:asciiTheme="majorHAnsi" w:hAnsiTheme="majorHAnsi" w:cstheme="majorHAnsi"/>
                <w:b/>
                <w:sz w:val="26"/>
                <w:szCs w:val="26"/>
              </w:rPr>
            </w:pPr>
            <w:r w:rsidRPr="00D4476B">
              <w:rPr>
                <w:rFonts w:asciiTheme="majorHAnsi" w:hAnsiTheme="majorHAnsi" w:cstheme="majorHAnsi"/>
                <w:b/>
                <w:color w:val="000000" w:themeColor="text1"/>
                <w:sz w:val="26"/>
                <w:szCs w:val="26"/>
              </w:rPr>
              <w:lastRenderedPageBreak/>
              <w:t>Nội dung hiển thị</w:t>
            </w:r>
          </w:p>
        </w:tc>
      </w:tr>
      <w:tr w:rsidR="00FC1EA0" w:rsidRPr="009B706A" w14:paraId="64C2B890" w14:textId="77777777" w:rsidTr="00FC1EA0">
        <w:tc>
          <w:tcPr>
            <w:tcW w:w="1128" w:type="pct"/>
            <w:shd w:val="clear" w:color="auto" w:fill="CCFF66"/>
          </w:tcPr>
          <w:p w14:paraId="00C7316C" w14:textId="77777777" w:rsidR="00FC1EA0" w:rsidRPr="00D4476B" w:rsidRDefault="00FC1EA0" w:rsidP="00D4476B">
            <w:pPr>
              <w:jc w:val="center"/>
              <w:rPr>
                <w:rFonts w:asciiTheme="majorHAnsi" w:hAnsiTheme="majorHAnsi" w:cstheme="majorHAnsi"/>
                <w:b/>
                <w:sz w:val="26"/>
                <w:szCs w:val="26"/>
              </w:rPr>
            </w:pPr>
            <w:r w:rsidRPr="00D4476B">
              <w:rPr>
                <w:rFonts w:asciiTheme="majorHAnsi" w:hAnsiTheme="majorHAnsi" w:cstheme="majorHAnsi"/>
                <w:b/>
                <w:color w:val="000000" w:themeColor="text1"/>
                <w:sz w:val="26"/>
                <w:szCs w:val="26"/>
              </w:rPr>
              <w:t>Mục</w:t>
            </w:r>
          </w:p>
        </w:tc>
        <w:tc>
          <w:tcPr>
            <w:tcW w:w="1128" w:type="pct"/>
            <w:shd w:val="clear" w:color="auto" w:fill="CCFF66"/>
          </w:tcPr>
          <w:p w14:paraId="74BFB673" w14:textId="77777777" w:rsidR="00FC1EA0" w:rsidRPr="00D4476B" w:rsidRDefault="00FC1EA0" w:rsidP="00D4476B">
            <w:pPr>
              <w:jc w:val="center"/>
              <w:rPr>
                <w:rFonts w:asciiTheme="majorHAnsi" w:hAnsiTheme="majorHAnsi" w:cstheme="majorHAnsi"/>
                <w:b/>
                <w:sz w:val="26"/>
                <w:szCs w:val="26"/>
              </w:rPr>
            </w:pPr>
            <w:r w:rsidRPr="00D4476B">
              <w:rPr>
                <w:rFonts w:asciiTheme="majorHAnsi" w:hAnsiTheme="majorHAnsi" w:cstheme="majorHAnsi"/>
                <w:b/>
                <w:color w:val="000000" w:themeColor="text1"/>
                <w:sz w:val="26"/>
                <w:szCs w:val="26"/>
              </w:rPr>
              <w:t>Loại</w:t>
            </w:r>
          </w:p>
        </w:tc>
        <w:tc>
          <w:tcPr>
            <w:tcW w:w="1128" w:type="pct"/>
            <w:shd w:val="clear" w:color="auto" w:fill="CCFF66"/>
          </w:tcPr>
          <w:p w14:paraId="79C75F26" w14:textId="77777777" w:rsidR="00FC1EA0" w:rsidRPr="00D4476B" w:rsidRDefault="00FC1EA0" w:rsidP="00D4476B">
            <w:pPr>
              <w:jc w:val="center"/>
              <w:rPr>
                <w:rFonts w:asciiTheme="majorHAnsi" w:hAnsiTheme="majorHAnsi" w:cstheme="majorHAnsi"/>
                <w:b/>
                <w:sz w:val="26"/>
                <w:szCs w:val="26"/>
              </w:rPr>
            </w:pPr>
            <w:r w:rsidRPr="00D4476B">
              <w:rPr>
                <w:rFonts w:asciiTheme="majorHAnsi" w:hAnsiTheme="majorHAnsi" w:cstheme="majorHAnsi"/>
                <w:b/>
                <w:color w:val="000000" w:themeColor="text1"/>
                <w:sz w:val="26"/>
                <w:szCs w:val="26"/>
              </w:rPr>
              <w:t>Dữ liệu</w:t>
            </w:r>
          </w:p>
        </w:tc>
        <w:tc>
          <w:tcPr>
            <w:tcW w:w="1616" w:type="pct"/>
            <w:shd w:val="clear" w:color="auto" w:fill="CCFF66"/>
          </w:tcPr>
          <w:p w14:paraId="709A2678" w14:textId="77777777" w:rsidR="00FC1EA0" w:rsidRPr="00D4476B" w:rsidRDefault="00FC1EA0" w:rsidP="00D4476B">
            <w:pPr>
              <w:jc w:val="center"/>
              <w:rPr>
                <w:rFonts w:asciiTheme="majorHAnsi" w:hAnsiTheme="majorHAnsi" w:cstheme="majorHAnsi"/>
                <w:b/>
                <w:sz w:val="26"/>
                <w:szCs w:val="26"/>
              </w:rPr>
            </w:pPr>
            <w:r w:rsidRPr="00D4476B">
              <w:rPr>
                <w:rFonts w:asciiTheme="majorHAnsi" w:hAnsiTheme="majorHAnsi" w:cstheme="majorHAnsi"/>
                <w:b/>
                <w:color w:val="000000" w:themeColor="text1"/>
                <w:sz w:val="26"/>
                <w:szCs w:val="26"/>
              </w:rPr>
              <w:t>Mô tả</w:t>
            </w:r>
          </w:p>
        </w:tc>
      </w:tr>
      <w:tr w:rsidR="00935B30" w:rsidRPr="009B706A" w14:paraId="214B51C1" w14:textId="77777777" w:rsidTr="00FC1EA0">
        <w:tc>
          <w:tcPr>
            <w:tcW w:w="1128" w:type="pct"/>
            <w:shd w:val="clear" w:color="auto" w:fill="auto"/>
          </w:tcPr>
          <w:p w14:paraId="1D2F469B" w14:textId="63BB62D2" w:rsidR="00935B30" w:rsidRPr="009B706A" w:rsidRDefault="00935B30"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Cảnh báo</w:t>
            </w:r>
          </w:p>
        </w:tc>
        <w:tc>
          <w:tcPr>
            <w:tcW w:w="1128" w:type="pct"/>
            <w:shd w:val="clear" w:color="auto" w:fill="auto"/>
          </w:tcPr>
          <w:p w14:paraId="39B45711" w14:textId="26CAF2B9" w:rsidR="00935B30" w:rsidRPr="009B706A" w:rsidRDefault="00935B30"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Text</w:t>
            </w:r>
          </w:p>
        </w:tc>
        <w:tc>
          <w:tcPr>
            <w:tcW w:w="1128" w:type="pct"/>
            <w:shd w:val="clear" w:color="auto" w:fill="auto"/>
          </w:tcPr>
          <w:p w14:paraId="567CE7D6" w14:textId="5705F855" w:rsidR="00935B30" w:rsidRPr="009B706A" w:rsidRDefault="00935B30"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Nguyên liệu tồn go</w:t>
            </w:r>
          </w:p>
        </w:tc>
        <w:tc>
          <w:tcPr>
            <w:tcW w:w="1616" w:type="pct"/>
            <w:shd w:val="clear" w:color="auto" w:fill="auto"/>
          </w:tcPr>
          <w:p w14:paraId="10D6F395" w14:textId="0226F639" w:rsidR="00935B30" w:rsidRPr="009B706A" w:rsidRDefault="00935B30"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Thông báo nguyên liệu tồn kho.</w:t>
            </w:r>
          </w:p>
        </w:tc>
      </w:tr>
      <w:tr w:rsidR="00935B30" w:rsidRPr="009B706A" w14:paraId="37C40B32" w14:textId="77777777" w:rsidTr="00FC1EA0">
        <w:tc>
          <w:tcPr>
            <w:tcW w:w="1128" w:type="pct"/>
            <w:shd w:val="clear" w:color="auto" w:fill="auto"/>
          </w:tcPr>
          <w:p w14:paraId="3C9D963D" w14:textId="18D7C9DF" w:rsidR="00935B30" w:rsidRPr="009B706A" w:rsidRDefault="00935B30"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Thông tin nguyên liệu</w:t>
            </w:r>
          </w:p>
        </w:tc>
        <w:tc>
          <w:tcPr>
            <w:tcW w:w="1128" w:type="pct"/>
            <w:shd w:val="clear" w:color="auto" w:fill="auto"/>
          </w:tcPr>
          <w:p w14:paraId="04996B98" w14:textId="29682B95" w:rsidR="00935B30" w:rsidRPr="009B706A" w:rsidRDefault="00935B30"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Text</w:t>
            </w:r>
          </w:p>
        </w:tc>
        <w:tc>
          <w:tcPr>
            <w:tcW w:w="1128" w:type="pct"/>
            <w:shd w:val="clear" w:color="auto" w:fill="auto"/>
          </w:tcPr>
          <w:p w14:paraId="0CC159FF" w14:textId="1C5CB61E" w:rsidR="00935B30" w:rsidRPr="009B706A" w:rsidRDefault="00935B30"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Cà phê nguyên chất còn 50 gram</w:t>
            </w:r>
          </w:p>
        </w:tc>
        <w:tc>
          <w:tcPr>
            <w:tcW w:w="1616" w:type="pct"/>
            <w:shd w:val="clear" w:color="auto" w:fill="auto"/>
          </w:tcPr>
          <w:p w14:paraId="70A652D1" w14:textId="2BC35F36" w:rsidR="00935B30" w:rsidRPr="009B706A" w:rsidRDefault="00935B30"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Thông tin chi tiết về nguyên liệu đang trong trạng thái cảnh báo.</w:t>
            </w:r>
          </w:p>
        </w:tc>
      </w:tr>
      <w:tr w:rsidR="00FC1EA0" w:rsidRPr="009B706A" w14:paraId="573012FB" w14:textId="77777777" w:rsidTr="00FC1EA0">
        <w:tc>
          <w:tcPr>
            <w:tcW w:w="5000" w:type="pct"/>
            <w:gridSpan w:val="4"/>
            <w:shd w:val="clear" w:color="auto" w:fill="CCFF66"/>
          </w:tcPr>
          <w:p w14:paraId="618C1C8C" w14:textId="77777777" w:rsidR="00FC1EA0" w:rsidRPr="00D4476B" w:rsidRDefault="00FC1EA0" w:rsidP="00D4476B">
            <w:pPr>
              <w:jc w:val="center"/>
              <w:rPr>
                <w:rFonts w:asciiTheme="majorHAnsi" w:hAnsiTheme="majorHAnsi" w:cstheme="majorHAnsi"/>
                <w:b/>
                <w:sz w:val="26"/>
                <w:szCs w:val="26"/>
              </w:rPr>
            </w:pPr>
            <w:r w:rsidRPr="00D4476B">
              <w:rPr>
                <w:rFonts w:asciiTheme="majorHAnsi" w:hAnsiTheme="majorHAnsi" w:cstheme="majorHAnsi"/>
                <w:b/>
                <w:color w:val="000000" w:themeColor="text1"/>
                <w:sz w:val="26"/>
                <w:szCs w:val="26"/>
              </w:rPr>
              <w:t>Nội dung hiển thị</w:t>
            </w:r>
          </w:p>
        </w:tc>
      </w:tr>
      <w:tr w:rsidR="00FC1EA0" w:rsidRPr="009B706A" w14:paraId="4371D3E4" w14:textId="77777777" w:rsidTr="00FC1EA0">
        <w:tc>
          <w:tcPr>
            <w:tcW w:w="1128" w:type="pct"/>
            <w:shd w:val="clear" w:color="auto" w:fill="CCFF66"/>
          </w:tcPr>
          <w:p w14:paraId="6A550524" w14:textId="77777777" w:rsidR="00FC1EA0" w:rsidRPr="00D4476B" w:rsidRDefault="00FC1EA0" w:rsidP="00D4476B">
            <w:pPr>
              <w:jc w:val="center"/>
              <w:rPr>
                <w:rFonts w:asciiTheme="majorHAnsi" w:hAnsiTheme="majorHAnsi" w:cstheme="majorHAnsi"/>
                <w:b/>
                <w:sz w:val="26"/>
                <w:szCs w:val="26"/>
                <w:lang w:val="vi-VN"/>
              </w:rPr>
            </w:pPr>
            <w:r w:rsidRPr="00D4476B">
              <w:rPr>
                <w:rFonts w:asciiTheme="majorHAnsi" w:hAnsiTheme="majorHAnsi" w:cstheme="majorHAnsi"/>
                <w:b/>
                <w:color w:val="000000" w:themeColor="text1"/>
                <w:sz w:val="26"/>
                <w:szCs w:val="26"/>
              </w:rPr>
              <w:t>Tên hành động</w:t>
            </w:r>
          </w:p>
        </w:tc>
        <w:tc>
          <w:tcPr>
            <w:tcW w:w="1128" w:type="pct"/>
            <w:shd w:val="clear" w:color="auto" w:fill="CCFF66"/>
          </w:tcPr>
          <w:p w14:paraId="5AB32DBD" w14:textId="77777777" w:rsidR="00FC1EA0" w:rsidRPr="00D4476B" w:rsidRDefault="00FC1EA0" w:rsidP="00D4476B">
            <w:pPr>
              <w:jc w:val="center"/>
              <w:rPr>
                <w:rFonts w:asciiTheme="majorHAnsi" w:hAnsiTheme="majorHAnsi" w:cstheme="majorHAnsi"/>
                <w:b/>
                <w:sz w:val="26"/>
                <w:szCs w:val="26"/>
                <w:lang w:val="vi-VN"/>
              </w:rPr>
            </w:pPr>
            <w:r w:rsidRPr="00D4476B">
              <w:rPr>
                <w:rFonts w:asciiTheme="majorHAnsi" w:hAnsiTheme="majorHAnsi" w:cstheme="majorHAnsi"/>
                <w:b/>
                <w:color w:val="000000" w:themeColor="text1"/>
                <w:sz w:val="26"/>
                <w:szCs w:val="26"/>
              </w:rPr>
              <w:t>Mô tả</w:t>
            </w:r>
          </w:p>
        </w:tc>
        <w:tc>
          <w:tcPr>
            <w:tcW w:w="1128" w:type="pct"/>
            <w:shd w:val="clear" w:color="auto" w:fill="CCFF66"/>
          </w:tcPr>
          <w:p w14:paraId="26EE8893" w14:textId="77777777" w:rsidR="00FC1EA0" w:rsidRPr="00D4476B" w:rsidRDefault="00FC1EA0" w:rsidP="00D4476B">
            <w:pPr>
              <w:jc w:val="center"/>
              <w:rPr>
                <w:rFonts w:asciiTheme="majorHAnsi" w:hAnsiTheme="majorHAnsi" w:cstheme="majorHAnsi"/>
                <w:b/>
                <w:sz w:val="26"/>
                <w:szCs w:val="26"/>
                <w:lang w:val="vi-VN"/>
              </w:rPr>
            </w:pPr>
            <w:r w:rsidRPr="00D4476B">
              <w:rPr>
                <w:rFonts w:asciiTheme="majorHAnsi" w:hAnsiTheme="majorHAnsi" w:cstheme="majorHAnsi"/>
                <w:b/>
                <w:color w:val="000000" w:themeColor="text1"/>
                <w:sz w:val="26"/>
                <w:szCs w:val="26"/>
              </w:rPr>
              <w:t>Thành công</w:t>
            </w:r>
          </w:p>
        </w:tc>
        <w:tc>
          <w:tcPr>
            <w:tcW w:w="1616" w:type="pct"/>
            <w:shd w:val="clear" w:color="auto" w:fill="CCFF66"/>
          </w:tcPr>
          <w:p w14:paraId="27FA2BDF" w14:textId="77777777" w:rsidR="00FC1EA0" w:rsidRPr="00D4476B" w:rsidRDefault="00FC1EA0" w:rsidP="00D4476B">
            <w:pPr>
              <w:jc w:val="center"/>
              <w:rPr>
                <w:rFonts w:asciiTheme="majorHAnsi" w:hAnsiTheme="majorHAnsi" w:cstheme="majorHAnsi"/>
                <w:b/>
                <w:sz w:val="26"/>
                <w:szCs w:val="26"/>
                <w:lang w:val="vi-VN"/>
              </w:rPr>
            </w:pPr>
            <w:r w:rsidRPr="00D4476B">
              <w:rPr>
                <w:rFonts w:asciiTheme="majorHAnsi" w:hAnsiTheme="majorHAnsi" w:cstheme="majorHAnsi"/>
                <w:b/>
                <w:color w:val="000000" w:themeColor="text1"/>
                <w:sz w:val="26"/>
                <w:szCs w:val="26"/>
              </w:rPr>
              <w:t>Không thành công</w:t>
            </w:r>
          </w:p>
        </w:tc>
      </w:tr>
      <w:tr w:rsidR="00935B30" w:rsidRPr="009B706A" w14:paraId="6DEE1EF7" w14:textId="77777777" w:rsidTr="00FC1EA0">
        <w:tc>
          <w:tcPr>
            <w:tcW w:w="1128" w:type="pct"/>
          </w:tcPr>
          <w:p w14:paraId="00DAAF6B" w14:textId="6873C3F9" w:rsidR="00935B30" w:rsidRPr="009B706A" w:rsidRDefault="00935B30"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Đã hiểu</w:t>
            </w:r>
          </w:p>
        </w:tc>
        <w:tc>
          <w:tcPr>
            <w:tcW w:w="1128" w:type="pct"/>
          </w:tcPr>
          <w:p w14:paraId="60884A53" w14:textId="6A270B9A" w:rsidR="00935B30" w:rsidRPr="009B706A" w:rsidRDefault="00935B30"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Người dùng nhấn vào để đóng thông báo.</w:t>
            </w:r>
          </w:p>
        </w:tc>
        <w:tc>
          <w:tcPr>
            <w:tcW w:w="1128" w:type="pct"/>
          </w:tcPr>
          <w:p w14:paraId="679843AB" w14:textId="301DCACF" w:rsidR="00935B30" w:rsidRPr="009B706A" w:rsidRDefault="00935B30"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Thông báo được đóng và người dùng có thể tiếp tục công việc khác.</w:t>
            </w:r>
          </w:p>
        </w:tc>
        <w:tc>
          <w:tcPr>
            <w:tcW w:w="1616" w:type="pct"/>
          </w:tcPr>
          <w:p w14:paraId="5768E38B" w14:textId="77B7F8A6" w:rsidR="00935B30" w:rsidRPr="009B706A" w:rsidRDefault="00935B30"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Không có tác động nếu người dùng không nhấn "Đã hiểu".</w:t>
            </w:r>
          </w:p>
        </w:tc>
      </w:tr>
    </w:tbl>
    <w:p w14:paraId="57159754" w14:textId="77777777" w:rsidR="00935B30" w:rsidRPr="009B706A" w:rsidRDefault="0088102D" w:rsidP="0049382E">
      <w:pPr>
        <w:pStyle w:val="u2"/>
        <w:jc w:val="both"/>
        <w:rPr>
          <w:rFonts w:asciiTheme="majorHAnsi" w:hAnsiTheme="majorHAnsi" w:cstheme="majorHAnsi"/>
          <w:bCs/>
        </w:rPr>
      </w:pPr>
      <w:bookmarkStart w:id="86" w:name="_Toc198617509"/>
      <w:r w:rsidRPr="009B706A">
        <w:rPr>
          <w:rFonts w:asciiTheme="majorHAnsi" w:hAnsiTheme="majorHAnsi" w:cstheme="majorHAnsi"/>
          <w:bCs/>
        </w:rPr>
        <w:t>UI-5</w:t>
      </w:r>
      <w:r w:rsidR="0017358A" w:rsidRPr="009B706A">
        <w:rPr>
          <w:rFonts w:asciiTheme="majorHAnsi" w:hAnsiTheme="majorHAnsi" w:cstheme="majorHAnsi"/>
          <w:bCs/>
        </w:rPr>
        <w:t>5</w:t>
      </w:r>
      <w:r w:rsidRPr="009B706A">
        <w:rPr>
          <w:rFonts w:asciiTheme="majorHAnsi" w:hAnsiTheme="majorHAnsi" w:cstheme="majorHAnsi"/>
          <w:bCs/>
        </w:rPr>
        <w:t xml:space="preserve"> </w:t>
      </w:r>
      <w:r w:rsidRPr="009B706A">
        <w:rPr>
          <w:rFonts w:asciiTheme="majorHAnsi" w:eastAsia="Times New Roman" w:hAnsiTheme="majorHAnsi" w:cstheme="majorHAnsi"/>
          <w:bCs/>
        </w:rPr>
        <w:t>Cấu hình nguyên liệu phụ</w:t>
      </w:r>
      <w:r w:rsidR="00935B30" w:rsidRPr="009B706A">
        <w:rPr>
          <w:rFonts w:asciiTheme="majorHAnsi" w:hAnsiTheme="majorHAnsi" w:cstheme="majorHAnsi"/>
          <w:bCs/>
        </w:rPr>
        <w:t>.</w:t>
      </w:r>
      <w:bookmarkEnd w:id="86"/>
    </w:p>
    <w:p w14:paraId="236CDD75" w14:textId="753D98A3" w:rsidR="0088102D" w:rsidRPr="009B706A" w:rsidRDefault="00C40907" w:rsidP="0049382E">
      <w:pPr>
        <w:jc w:val="both"/>
        <w:rPr>
          <w:rFonts w:asciiTheme="majorHAnsi" w:hAnsiTheme="majorHAnsi" w:cstheme="majorHAnsi"/>
          <w:b/>
          <w:bCs/>
          <w:color w:val="000000"/>
          <w:sz w:val="26"/>
          <w:szCs w:val="26"/>
        </w:rPr>
      </w:pPr>
      <w:r w:rsidRPr="009B706A">
        <w:rPr>
          <w:rFonts w:asciiTheme="majorHAnsi" w:hAnsiTheme="majorHAnsi" w:cstheme="majorHAnsi"/>
          <w:bCs/>
          <w:noProof/>
          <w:sz w:val="26"/>
          <w:szCs w:val="26"/>
        </w:rPr>
        <w:drawing>
          <wp:inline distT="0" distB="0" distL="0" distR="0" wp14:anchorId="3835FDBC" wp14:editId="548C1BDF">
            <wp:extent cx="5734050" cy="5287645"/>
            <wp:effectExtent l="0" t="0" r="0" b="8255"/>
            <wp:docPr id="20042055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205574" name="Picture 1" descr="A screenshot of a computer&#10;&#10;AI-generated content may be incorrect."/>
                    <pic:cNvPicPr/>
                  </pic:nvPicPr>
                  <pic:blipFill>
                    <a:blip r:embed="rId64"/>
                    <a:stretch>
                      <a:fillRect/>
                    </a:stretch>
                  </pic:blipFill>
                  <pic:spPr>
                    <a:xfrm>
                      <a:off x="0" y="0"/>
                      <a:ext cx="5734050" cy="5287645"/>
                    </a:xfrm>
                    <a:prstGeom prst="rect">
                      <a:avLst/>
                    </a:prstGeom>
                  </pic:spPr>
                </pic:pic>
              </a:graphicData>
            </a:graphic>
          </wp:inline>
        </w:drawing>
      </w:r>
    </w:p>
    <w:tbl>
      <w:tblPr>
        <w:tblStyle w:val="LiBang"/>
        <w:tblW w:w="5535" w:type="pct"/>
        <w:tblLook w:val="04A0" w:firstRow="1" w:lastRow="0" w:firstColumn="1" w:lastColumn="0" w:noHBand="0" w:noVBand="1"/>
      </w:tblPr>
      <w:tblGrid>
        <w:gridCol w:w="2252"/>
        <w:gridCol w:w="2253"/>
        <w:gridCol w:w="2253"/>
        <w:gridCol w:w="3227"/>
      </w:tblGrid>
      <w:tr w:rsidR="00935B30" w:rsidRPr="009B706A" w14:paraId="31D870FD" w14:textId="77777777" w:rsidTr="00935B30">
        <w:tc>
          <w:tcPr>
            <w:tcW w:w="2256" w:type="pct"/>
            <w:gridSpan w:val="2"/>
            <w:shd w:val="clear" w:color="auto" w:fill="CCFF66"/>
          </w:tcPr>
          <w:p w14:paraId="61777AF9" w14:textId="77777777" w:rsidR="00935B30" w:rsidRPr="00D4476B" w:rsidRDefault="00935B30" w:rsidP="0049382E">
            <w:pPr>
              <w:jc w:val="both"/>
              <w:rPr>
                <w:rFonts w:asciiTheme="majorHAnsi" w:hAnsiTheme="majorHAnsi" w:cstheme="majorHAnsi"/>
                <w:b/>
                <w:sz w:val="26"/>
                <w:szCs w:val="26"/>
              </w:rPr>
            </w:pPr>
            <w:r w:rsidRPr="00D4476B">
              <w:rPr>
                <w:rFonts w:asciiTheme="majorHAnsi" w:hAnsiTheme="majorHAnsi" w:cstheme="majorHAnsi"/>
                <w:b/>
                <w:color w:val="000000" w:themeColor="text1"/>
                <w:sz w:val="26"/>
                <w:szCs w:val="26"/>
              </w:rPr>
              <w:t>Hiển thị</w:t>
            </w:r>
          </w:p>
        </w:tc>
        <w:tc>
          <w:tcPr>
            <w:tcW w:w="2744" w:type="pct"/>
            <w:gridSpan w:val="2"/>
          </w:tcPr>
          <w:p w14:paraId="3FB585BD" w14:textId="5B264E2F" w:rsidR="00935B30" w:rsidRPr="009B706A" w:rsidRDefault="00935B30" w:rsidP="0049382E">
            <w:pPr>
              <w:jc w:val="both"/>
              <w:rPr>
                <w:rFonts w:asciiTheme="majorHAnsi" w:hAnsiTheme="majorHAnsi" w:cstheme="majorHAnsi"/>
                <w:bCs/>
                <w:sz w:val="26"/>
                <w:szCs w:val="26"/>
              </w:rPr>
            </w:pPr>
            <w:r w:rsidRPr="009B706A">
              <w:rPr>
                <w:rFonts w:asciiTheme="majorHAnsi" w:hAnsiTheme="majorHAnsi" w:cstheme="majorHAnsi"/>
                <w:bCs/>
                <w:sz w:val="26"/>
                <w:szCs w:val="26"/>
              </w:rPr>
              <w:t>Cấu hình nguyên liệu phụ</w:t>
            </w:r>
          </w:p>
        </w:tc>
      </w:tr>
      <w:tr w:rsidR="00935B30" w:rsidRPr="009B706A" w14:paraId="3B2B5D3D" w14:textId="77777777" w:rsidTr="00935B30">
        <w:tc>
          <w:tcPr>
            <w:tcW w:w="2256" w:type="pct"/>
            <w:gridSpan w:val="2"/>
            <w:shd w:val="clear" w:color="auto" w:fill="CCFF66"/>
          </w:tcPr>
          <w:p w14:paraId="57735EC5" w14:textId="77777777" w:rsidR="00935B30" w:rsidRPr="00D4476B" w:rsidRDefault="00935B30" w:rsidP="0049382E">
            <w:pPr>
              <w:jc w:val="both"/>
              <w:rPr>
                <w:rFonts w:asciiTheme="majorHAnsi" w:hAnsiTheme="majorHAnsi" w:cstheme="majorHAnsi"/>
                <w:b/>
                <w:sz w:val="26"/>
                <w:szCs w:val="26"/>
              </w:rPr>
            </w:pPr>
            <w:r w:rsidRPr="00D4476B">
              <w:rPr>
                <w:rFonts w:asciiTheme="majorHAnsi" w:hAnsiTheme="majorHAnsi" w:cstheme="majorHAnsi"/>
                <w:b/>
                <w:color w:val="000000" w:themeColor="text1"/>
                <w:sz w:val="26"/>
                <w:szCs w:val="26"/>
              </w:rPr>
              <w:t>Mô tả</w:t>
            </w:r>
          </w:p>
        </w:tc>
        <w:tc>
          <w:tcPr>
            <w:tcW w:w="2744" w:type="pct"/>
            <w:gridSpan w:val="2"/>
          </w:tcPr>
          <w:p w14:paraId="000782A3" w14:textId="0AE69B7B" w:rsidR="00935B30" w:rsidRPr="009B706A" w:rsidRDefault="00935B30" w:rsidP="0049382E">
            <w:pPr>
              <w:jc w:val="both"/>
              <w:rPr>
                <w:rFonts w:asciiTheme="majorHAnsi" w:hAnsiTheme="majorHAnsi" w:cstheme="majorHAnsi"/>
                <w:bCs/>
                <w:sz w:val="26"/>
                <w:szCs w:val="26"/>
              </w:rPr>
            </w:pPr>
            <w:r w:rsidRPr="009B706A">
              <w:rPr>
                <w:rFonts w:asciiTheme="majorHAnsi" w:hAnsiTheme="majorHAnsi" w:cstheme="majorHAnsi"/>
                <w:bCs/>
                <w:sz w:val="26"/>
                <w:szCs w:val="26"/>
              </w:rPr>
              <w:t>Người dùng có thể cấu hình nguyên liệu phụ cho sản phẩm, bao gồm tên nguyên liệu và định lượng cần thiết cho từng sản phẩm.</w:t>
            </w:r>
          </w:p>
        </w:tc>
      </w:tr>
      <w:tr w:rsidR="00935B30" w:rsidRPr="009B706A" w14:paraId="5AF1186A" w14:textId="77777777" w:rsidTr="00935B30">
        <w:tc>
          <w:tcPr>
            <w:tcW w:w="2256" w:type="pct"/>
            <w:gridSpan w:val="2"/>
            <w:shd w:val="clear" w:color="auto" w:fill="CCFF66"/>
          </w:tcPr>
          <w:p w14:paraId="09A4C595" w14:textId="77777777" w:rsidR="00935B30" w:rsidRPr="00D4476B" w:rsidRDefault="00935B30" w:rsidP="0049382E">
            <w:pPr>
              <w:jc w:val="both"/>
              <w:rPr>
                <w:rFonts w:asciiTheme="majorHAnsi" w:hAnsiTheme="majorHAnsi" w:cstheme="majorHAnsi"/>
                <w:b/>
                <w:sz w:val="26"/>
                <w:szCs w:val="26"/>
              </w:rPr>
            </w:pPr>
            <w:r w:rsidRPr="00D4476B">
              <w:rPr>
                <w:rFonts w:asciiTheme="majorHAnsi" w:hAnsiTheme="majorHAnsi" w:cstheme="majorHAnsi"/>
                <w:b/>
                <w:color w:val="000000" w:themeColor="text1"/>
                <w:sz w:val="26"/>
                <w:szCs w:val="26"/>
              </w:rPr>
              <w:lastRenderedPageBreak/>
              <w:t>Hiển thị truy cập</w:t>
            </w:r>
          </w:p>
        </w:tc>
        <w:tc>
          <w:tcPr>
            <w:tcW w:w="2744" w:type="pct"/>
            <w:gridSpan w:val="2"/>
          </w:tcPr>
          <w:p w14:paraId="113C8CC5" w14:textId="533F80B8" w:rsidR="00935B30" w:rsidRPr="009B706A" w:rsidRDefault="00935B30" w:rsidP="0049382E">
            <w:pPr>
              <w:jc w:val="both"/>
              <w:rPr>
                <w:rFonts w:asciiTheme="majorHAnsi" w:hAnsiTheme="majorHAnsi" w:cstheme="majorHAnsi"/>
                <w:bCs/>
                <w:sz w:val="26"/>
                <w:szCs w:val="26"/>
              </w:rPr>
            </w:pPr>
            <w:r w:rsidRPr="009B706A">
              <w:rPr>
                <w:rFonts w:asciiTheme="majorHAnsi" w:hAnsiTheme="majorHAnsi" w:cstheme="majorHAnsi"/>
                <w:bCs/>
                <w:sz w:val="26"/>
                <w:szCs w:val="26"/>
              </w:rPr>
              <w:t>Người dùng có thể truy cập vào giao diện này qua mục "Cấu hình nguyên liệu phụ" trong phần thiết lập cho phụ liệu.</w:t>
            </w:r>
          </w:p>
        </w:tc>
      </w:tr>
      <w:tr w:rsidR="00935B30" w:rsidRPr="009B706A" w14:paraId="063CCE98" w14:textId="77777777" w:rsidTr="00935B30">
        <w:tc>
          <w:tcPr>
            <w:tcW w:w="5000" w:type="pct"/>
            <w:gridSpan w:val="4"/>
            <w:shd w:val="clear" w:color="auto" w:fill="CCFF66"/>
          </w:tcPr>
          <w:p w14:paraId="6E4272D9" w14:textId="77777777" w:rsidR="00935B30" w:rsidRPr="00D4476B" w:rsidRDefault="00935B30" w:rsidP="00D4476B">
            <w:pPr>
              <w:jc w:val="center"/>
              <w:rPr>
                <w:rFonts w:asciiTheme="majorHAnsi" w:hAnsiTheme="majorHAnsi" w:cstheme="majorHAnsi"/>
                <w:b/>
                <w:sz w:val="26"/>
                <w:szCs w:val="26"/>
              </w:rPr>
            </w:pPr>
            <w:r w:rsidRPr="00D4476B">
              <w:rPr>
                <w:rFonts w:asciiTheme="majorHAnsi" w:hAnsiTheme="majorHAnsi" w:cstheme="majorHAnsi"/>
                <w:b/>
                <w:color w:val="000000" w:themeColor="text1"/>
                <w:sz w:val="26"/>
                <w:szCs w:val="26"/>
              </w:rPr>
              <w:t>Nội dung hiển thị</w:t>
            </w:r>
          </w:p>
        </w:tc>
      </w:tr>
      <w:tr w:rsidR="00935B30" w:rsidRPr="009B706A" w14:paraId="3CB86096" w14:textId="77777777" w:rsidTr="00935B30">
        <w:tc>
          <w:tcPr>
            <w:tcW w:w="1128" w:type="pct"/>
            <w:shd w:val="clear" w:color="auto" w:fill="CCFF66"/>
          </w:tcPr>
          <w:p w14:paraId="65CE5616" w14:textId="77777777" w:rsidR="00935B30" w:rsidRPr="00D4476B" w:rsidRDefault="00935B30" w:rsidP="00D4476B">
            <w:pPr>
              <w:jc w:val="center"/>
              <w:rPr>
                <w:rFonts w:asciiTheme="majorHAnsi" w:hAnsiTheme="majorHAnsi" w:cstheme="majorHAnsi"/>
                <w:b/>
                <w:sz w:val="26"/>
                <w:szCs w:val="26"/>
              </w:rPr>
            </w:pPr>
            <w:r w:rsidRPr="00D4476B">
              <w:rPr>
                <w:rFonts w:asciiTheme="majorHAnsi" w:hAnsiTheme="majorHAnsi" w:cstheme="majorHAnsi"/>
                <w:b/>
                <w:color w:val="000000" w:themeColor="text1"/>
                <w:sz w:val="26"/>
                <w:szCs w:val="26"/>
              </w:rPr>
              <w:t>Mục</w:t>
            </w:r>
          </w:p>
        </w:tc>
        <w:tc>
          <w:tcPr>
            <w:tcW w:w="1128" w:type="pct"/>
            <w:shd w:val="clear" w:color="auto" w:fill="CCFF66"/>
          </w:tcPr>
          <w:p w14:paraId="37C98506" w14:textId="77777777" w:rsidR="00935B30" w:rsidRPr="00D4476B" w:rsidRDefault="00935B30" w:rsidP="00D4476B">
            <w:pPr>
              <w:jc w:val="center"/>
              <w:rPr>
                <w:rFonts w:asciiTheme="majorHAnsi" w:hAnsiTheme="majorHAnsi" w:cstheme="majorHAnsi"/>
                <w:b/>
                <w:sz w:val="26"/>
                <w:szCs w:val="26"/>
              </w:rPr>
            </w:pPr>
            <w:r w:rsidRPr="00D4476B">
              <w:rPr>
                <w:rFonts w:asciiTheme="majorHAnsi" w:hAnsiTheme="majorHAnsi" w:cstheme="majorHAnsi"/>
                <w:b/>
                <w:color w:val="000000" w:themeColor="text1"/>
                <w:sz w:val="26"/>
                <w:szCs w:val="26"/>
              </w:rPr>
              <w:t>Loại</w:t>
            </w:r>
          </w:p>
        </w:tc>
        <w:tc>
          <w:tcPr>
            <w:tcW w:w="1128" w:type="pct"/>
            <w:shd w:val="clear" w:color="auto" w:fill="CCFF66"/>
          </w:tcPr>
          <w:p w14:paraId="49011AC2" w14:textId="77777777" w:rsidR="00935B30" w:rsidRPr="00D4476B" w:rsidRDefault="00935B30" w:rsidP="00D4476B">
            <w:pPr>
              <w:jc w:val="center"/>
              <w:rPr>
                <w:rFonts w:asciiTheme="majorHAnsi" w:hAnsiTheme="majorHAnsi" w:cstheme="majorHAnsi"/>
                <w:b/>
                <w:sz w:val="26"/>
                <w:szCs w:val="26"/>
              </w:rPr>
            </w:pPr>
            <w:r w:rsidRPr="00D4476B">
              <w:rPr>
                <w:rFonts w:asciiTheme="majorHAnsi" w:hAnsiTheme="majorHAnsi" w:cstheme="majorHAnsi"/>
                <w:b/>
                <w:color w:val="000000" w:themeColor="text1"/>
                <w:sz w:val="26"/>
                <w:szCs w:val="26"/>
              </w:rPr>
              <w:t>Dữ liệu</w:t>
            </w:r>
          </w:p>
        </w:tc>
        <w:tc>
          <w:tcPr>
            <w:tcW w:w="1616" w:type="pct"/>
            <w:shd w:val="clear" w:color="auto" w:fill="CCFF66"/>
          </w:tcPr>
          <w:p w14:paraId="4A6C6DAD" w14:textId="77777777" w:rsidR="00935B30" w:rsidRPr="00D4476B" w:rsidRDefault="00935B30" w:rsidP="00D4476B">
            <w:pPr>
              <w:jc w:val="center"/>
              <w:rPr>
                <w:rFonts w:asciiTheme="majorHAnsi" w:hAnsiTheme="majorHAnsi" w:cstheme="majorHAnsi"/>
                <w:b/>
                <w:sz w:val="26"/>
                <w:szCs w:val="26"/>
              </w:rPr>
            </w:pPr>
            <w:r w:rsidRPr="00D4476B">
              <w:rPr>
                <w:rFonts w:asciiTheme="majorHAnsi" w:hAnsiTheme="majorHAnsi" w:cstheme="majorHAnsi"/>
                <w:b/>
                <w:color w:val="000000" w:themeColor="text1"/>
                <w:sz w:val="26"/>
                <w:szCs w:val="26"/>
              </w:rPr>
              <w:t>Mô tả</w:t>
            </w:r>
          </w:p>
        </w:tc>
      </w:tr>
      <w:tr w:rsidR="00935B30" w:rsidRPr="009B706A" w14:paraId="18BCEDD2" w14:textId="77777777" w:rsidTr="00935B30">
        <w:tc>
          <w:tcPr>
            <w:tcW w:w="1128" w:type="pct"/>
            <w:shd w:val="clear" w:color="auto" w:fill="auto"/>
          </w:tcPr>
          <w:p w14:paraId="085E3310" w14:textId="554DDF27" w:rsidR="00935B30" w:rsidRPr="009B706A" w:rsidRDefault="00935B30"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Tên nguyên liệu</w:t>
            </w:r>
          </w:p>
        </w:tc>
        <w:tc>
          <w:tcPr>
            <w:tcW w:w="1128" w:type="pct"/>
            <w:shd w:val="clear" w:color="auto" w:fill="auto"/>
          </w:tcPr>
          <w:p w14:paraId="20D994C0" w14:textId="62A3F5B6" w:rsidR="00935B30" w:rsidRPr="009B706A" w:rsidRDefault="00935B30"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Text</w:t>
            </w:r>
          </w:p>
        </w:tc>
        <w:tc>
          <w:tcPr>
            <w:tcW w:w="1128" w:type="pct"/>
            <w:shd w:val="clear" w:color="auto" w:fill="auto"/>
          </w:tcPr>
          <w:p w14:paraId="562C5C78" w14:textId="422E6034" w:rsidR="00935B30" w:rsidRPr="009B706A" w:rsidRDefault="00935B30"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Tên nguyên liệu</w:t>
            </w:r>
          </w:p>
        </w:tc>
        <w:tc>
          <w:tcPr>
            <w:tcW w:w="1616" w:type="pct"/>
            <w:shd w:val="clear" w:color="auto" w:fill="auto"/>
          </w:tcPr>
          <w:p w14:paraId="7EE455CF" w14:textId="43EC9969" w:rsidR="00935B30" w:rsidRPr="009B706A" w:rsidRDefault="00935B30"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Tên của nguyên liệu cần cấu hình cho sản phẩm.</w:t>
            </w:r>
          </w:p>
        </w:tc>
      </w:tr>
      <w:tr w:rsidR="00935B30" w:rsidRPr="009B706A" w14:paraId="1E46E993" w14:textId="77777777" w:rsidTr="00935B30">
        <w:tc>
          <w:tcPr>
            <w:tcW w:w="1128" w:type="pct"/>
            <w:shd w:val="clear" w:color="auto" w:fill="auto"/>
          </w:tcPr>
          <w:p w14:paraId="1842276B" w14:textId="1F46A837" w:rsidR="00935B30" w:rsidRPr="009B706A" w:rsidRDefault="00935B30"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Định lượng</w:t>
            </w:r>
          </w:p>
        </w:tc>
        <w:tc>
          <w:tcPr>
            <w:tcW w:w="1128" w:type="pct"/>
            <w:shd w:val="clear" w:color="auto" w:fill="auto"/>
          </w:tcPr>
          <w:p w14:paraId="3CEEEDB7" w14:textId="422B8E55" w:rsidR="00935B30" w:rsidRPr="009B706A" w:rsidRDefault="00935B30"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Number</w:t>
            </w:r>
          </w:p>
        </w:tc>
        <w:tc>
          <w:tcPr>
            <w:tcW w:w="1128" w:type="pct"/>
            <w:shd w:val="clear" w:color="auto" w:fill="auto"/>
          </w:tcPr>
          <w:p w14:paraId="35226803" w14:textId="622A425C" w:rsidR="00935B30" w:rsidRPr="009B706A" w:rsidRDefault="00935B30"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Định lượng</w:t>
            </w:r>
          </w:p>
        </w:tc>
        <w:tc>
          <w:tcPr>
            <w:tcW w:w="1616" w:type="pct"/>
            <w:shd w:val="clear" w:color="auto" w:fill="auto"/>
          </w:tcPr>
          <w:p w14:paraId="03FD0F77" w14:textId="4BC9AC15" w:rsidR="00935B30" w:rsidRPr="009B706A" w:rsidRDefault="00935B30"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Số lượng nguyên liệu cần cho sản phẩm (theo đơn vị).</w:t>
            </w:r>
          </w:p>
        </w:tc>
      </w:tr>
      <w:tr w:rsidR="00935B30" w:rsidRPr="009B706A" w14:paraId="475931A9" w14:textId="77777777" w:rsidTr="00935B30">
        <w:tc>
          <w:tcPr>
            <w:tcW w:w="5000" w:type="pct"/>
            <w:gridSpan w:val="4"/>
            <w:shd w:val="clear" w:color="auto" w:fill="CCFF66"/>
          </w:tcPr>
          <w:p w14:paraId="22FC6270" w14:textId="77777777" w:rsidR="00935B30" w:rsidRPr="00D4476B" w:rsidRDefault="00935B30" w:rsidP="00D4476B">
            <w:pPr>
              <w:jc w:val="center"/>
              <w:rPr>
                <w:rFonts w:asciiTheme="majorHAnsi" w:hAnsiTheme="majorHAnsi" w:cstheme="majorHAnsi"/>
                <w:b/>
                <w:sz w:val="26"/>
                <w:szCs w:val="26"/>
              </w:rPr>
            </w:pPr>
            <w:r w:rsidRPr="00D4476B">
              <w:rPr>
                <w:rFonts w:asciiTheme="majorHAnsi" w:hAnsiTheme="majorHAnsi" w:cstheme="majorHAnsi"/>
                <w:b/>
                <w:color w:val="000000" w:themeColor="text1"/>
                <w:sz w:val="26"/>
                <w:szCs w:val="26"/>
              </w:rPr>
              <w:t>Nội dung hiển thị</w:t>
            </w:r>
          </w:p>
        </w:tc>
      </w:tr>
      <w:tr w:rsidR="00935B30" w:rsidRPr="009B706A" w14:paraId="5C423C8D" w14:textId="77777777" w:rsidTr="00935B30">
        <w:tc>
          <w:tcPr>
            <w:tcW w:w="1128" w:type="pct"/>
            <w:shd w:val="clear" w:color="auto" w:fill="CCFF66"/>
          </w:tcPr>
          <w:p w14:paraId="43D30B78" w14:textId="77777777" w:rsidR="00935B30" w:rsidRPr="00D4476B" w:rsidRDefault="00935B30" w:rsidP="00D4476B">
            <w:pPr>
              <w:jc w:val="center"/>
              <w:rPr>
                <w:rFonts w:asciiTheme="majorHAnsi" w:hAnsiTheme="majorHAnsi" w:cstheme="majorHAnsi"/>
                <w:b/>
                <w:sz w:val="26"/>
                <w:szCs w:val="26"/>
                <w:lang w:val="vi-VN"/>
              </w:rPr>
            </w:pPr>
            <w:r w:rsidRPr="00D4476B">
              <w:rPr>
                <w:rFonts w:asciiTheme="majorHAnsi" w:hAnsiTheme="majorHAnsi" w:cstheme="majorHAnsi"/>
                <w:b/>
                <w:color w:val="000000" w:themeColor="text1"/>
                <w:sz w:val="26"/>
                <w:szCs w:val="26"/>
              </w:rPr>
              <w:t>Tên hành động</w:t>
            </w:r>
          </w:p>
        </w:tc>
        <w:tc>
          <w:tcPr>
            <w:tcW w:w="1128" w:type="pct"/>
            <w:shd w:val="clear" w:color="auto" w:fill="CCFF66"/>
          </w:tcPr>
          <w:p w14:paraId="126BC3BA" w14:textId="77777777" w:rsidR="00935B30" w:rsidRPr="00D4476B" w:rsidRDefault="00935B30" w:rsidP="00D4476B">
            <w:pPr>
              <w:jc w:val="center"/>
              <w:rPr>
                <w:rFonts w:asciiTheme="majorHAnsi" w:hAnsiTheme="majorHAnsi" w:cstheme="majorHAnsi"/>
                <w:b/>
                <w:sz w:val="26"/>
                <w:szCs w:val="26"/>
                <w:lang w:val="vi-VN"/>
              </w:rPr>
            </w:pPr>
            <w:r w:rsidRPr="00D4476B">
              <w:rPr>
                <w:rFonts w:asciiTheme="majorHAnsi" w:hAnsiTheme="majorHAnsi" w:cstheme="majorHAnsi"/>
                <w:b/>
                <w:color w:val="000000" w:themeColor="text1"/>
                <w:sz w:val="26"/>
                <w:szCs w:val="26"/>
              </w:rPr>
              <w:t>Mô tả</w:t>
            </w:r>
          </w:p>
        </w:tc>
        <w:tc>
          <w:tcPr>
            <w:tcW w:w="1128" w:type="pct"/>
            <w:shd w:val="clear" w:color="auto" w:fill="CCFF66"/>
          </w:tcPr>
          <w:p w14:paraId="4B4074D6" w14:textId="77777777" w:rsidR="00935B30" w:rsidRPr="00D4476B" w:rsidRDefault="00935B30" w:rsidP="00D4476B">
            <w:pPr>
              <w:jc w:val="center"/>
              <w:rPr>
                <w:rFonts w:asciiTheme="majorHAnsi" w:hAnsiTheme="majorHAnsi" w:cstheme="majorHAnsi"/>
                <w:b/>
                <w:sz w:val="26"/>
                <w:szCs w:val="26"/>
                <w:lang w:val="vi-VN"/>
              </w:rPr>
            </w:pPr>
            <w:r w:rsidRPr="00D4476B">
              <w:rPr>
                <w:rFonts w:asciiTheme="majorHAnsi" w:hAnsiTheme="majorHAnsi" w:cstheme="majorHAnsi"/>
                <w:b/>
                <w:color w:val="000000" w:themeColor="text1"/>
                <w:sz w:val="26"/>
                <w:szCs w:val="26"/>
              </w:rPr>
              <w:t>Thành công</w:t>
            </w:r>
          </w:p>
        </w:tc>
        <w:tc>
          <w:tcPr>
            <w:tcW w:w="1616" w:type="pct"/>
            <w:shd w:val="clear" w:color="auto" w:fill="CCFF66"/>
          </w:tcPr>
          <w:p w14:paraId="02CF0D6A" w14:textId="77777777" w:rsidR="00935B30" w:rsidRPr="00D4476B" w:rsidRDefault="00935B30" w:rsidP="00D4476B">
            <w:pPr>
              <w:jc w:val="center"/>
              <w:rPr>
                <w:rFonts w:asciiTheme="majorHAnsi" w:hAnsiTheme="majorHAnsi" w:cstheme="majorHAnsi"/>
                <w:b/>
                <w:sz w:val="26"/>
                <w:szCs w:val="26"/>
                <w:lang w:val="vi-VN"/>
              </w:rPr>
            </w:pPr>
            <w:r w:rsidRPr="00D4476B">
              <w:rPr>
                <w:rFonts w:asciiTheme="majorHAnsi" w:hAnsiTheme="majorHAnsi" w:cstheme="majorHAnsi"/>
                <w:b/>
                <w:color w:val="000000" w:themeColor="text1"/>
                <w:sz w:val="26"/>
                <w:szCs w:val="26"/>
              </w:rPr>
              <w:t>Không thành công</w:t>
            </w:r>
          </w:p>
        </w:tc>
      </w:tr>
      <w:tr w:rsidR="00935B30" w:rsidRPr="009B706A" w14:paraId="62D4DB59" w14:textId="77777777" w:rsidTr="00935B30">
        <w:tc>
          <w:tcPr>
            <w:tcW w:w="1128" w:type="pct"/>
          </w:tcPr>
          <w:p w14:paraId="7419CB08" w14:textId="04E393F4" w:rsidR="00935B30" w:rsidRPr="009B706A" w:rsidRDefault="00935B30"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Chỉnh sửa</w:t>
            </w:r>
          </w:p>
        </w:tc>
        <w:tc>
          <w:tcPr>
            <w:tcW w:w="1128" w:type="pct"/>
          </w:tcPr>
          <w:p w14:paraId="1C8EF2A3" w14:textId="2D9E4F90" w:rsidR="00935B30" w:rsidRPr="009B706A" w:rsidRDefault="00935B30"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Người dùng có thể chỉnh sửa tên và định lượng nguyên liệu.</w:t>
            </w:r>
          </w:p>
        </w:tc>
        <w:tc>
          <w:tcPr>
            <w:tcW w:w="1128" w:type="pct"/>
          </w:tcPr>
          <w:p w14:paraId="32FF0D17" w14:textId="5C9D539B" w:rsidR="00935B30" w:rsidRPr="009B706A" w:rsidRDefault="00935B30"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Thành công khi dữ liệu được lưu lại chính xác vào hệ thống.</w:t>
            </w:r>
          </w:p>
        </w:tc>
        <w:tc>
          <w:tcPr>
            <w:tcW w:w="1616" w:type="pct"/>
          </w:tcPr>
          <w:p w14:paraId="7DA5F5D5" w14:textId="7C43C85F" w:rsidR="00935B30" w:rsidRPr="009B706A" w:rsidRDefault="00935B30"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Không thành công nếu có lỗi trong việc lưu thông tin (ví dụ: thiếu dữ liệu hoặc lỗi hệ thống).</w:t>
            </w:r>
          </w:p>
        </w:tc>
      </w:tr>
    </w:tbl>
    <w:p w14:paraId="7102DFD5" w14:textId="77777777" w:rsidR="00935B30" w:rsidRPr="009B706A" w:rsidRDefault="00935B30" w:rsidP="0049382E">
      <w:pPr>
        <w:jc w:val="both"/>
        <w:rPr>
          <w:rFonts w:asciiTheme="majorHAnsi" w:hAnsiTheme="majorHAnsi" w:cstheme="majorHAnsi"/>
          <w:b/>
          <w:bCs/>
          <w:color w:val="000000"/>
          <w:sz w:val="26"/>
          <w:szCs w:val="26"/>
        </w:rPr>
      </w:pPr>
    </w:p>
    <w:p w14:paraId="168B99A1" w14:textId="77777777" w:rsidR="00935B30" w:rsidRPr="009B706A" w:rsidRDefault="00862DF7" w:rsidP="0049382E">
      <w:pPr>
        <w:pStyle w:val="oancuaDanhsach"/>
        <w:spacing w:before="120" w:after="120"/>
        <w:ind w:left="0"/>
        <w:jc w:val="both"/>
        <w:outlineLvl w:val="1"/>
        <w:rPr>
          <w:rFonts w:asciiTheme="majorHAnsi" w:hAnsiTheme="majorHAnsi" w:cstheme="majorHAnsi"/>
          <w:bCs/>
          <w:szCs w:val="26"/>
        </w:rPr>
      </w:pPr>
      <w:bookmarkStart w:id="87" w:name="_Toc198617510"/>
      <w:r w:rsidRPr="009B706A">
        <w:rPr>
          <w:rFonts w:asciiTheme="majorHAnsi" w:hAnsiTheme="majorHAnsi" w:cstheme="majorHAnsi"/>
          <w:bCs/>
          <w:szCs w:val="26"/>
        </w:rPr>
        <w:t>UI-5</w:t>
      </w:r>
      <w:r w:rsidR="0017358A" w:rsidRPr="009B706A">
        <w:rPr>
          <w:rFonts w:asciiTheme="majorHAnsi" w:hAnsiTheme="majorHAnsi" w:cstheme="majorHAnsi"/>
          <w:bCs/>
          <w:szCs w:val="26"/>
        </w:rPr>
        <w:t>6</w:t>
      </w:r>
      <w:r w:rsidRPr="009B706A">
        <w:rPr>
          <w:rFonts w:asciiTheme="majorHAnsi" w:hAnsiTheme="majorHAnsi" w:cstheme="majorHAnsi"/>
          <w:bCs/>
          <w:szCs w:val="26"/>
        </w:rPr>
        <w:t xml:space="preserve"> </w:t>
      </w:r>
      <w:r w:rsidR="0088102D" w:rsidRPr="009B706A">
        <w:rPr>
          <w:rFonts w:asciiTheme="majorHAnsi" w:hAnsiTheme="majorHAnsi" w:cstheme="majorHAnsi"/>
          <w:bCs/>
          <w:szCs w:val="26"/>
        </w:rPr>
        <w:t>Thêm mới bàn</w:t>
      </w:r>
      <w:r w:rsidR="00935B30" w:rsidRPr="009B706A">
        <w:rPr>
          <w:rFonts w:asciiTheme="majorHAnsi" w:hAnsiTheme="majorHAnsi" w:cstheme="majorHAnsi"/>
          <w:bCs/>
          <w:szCs w:val="26"/>
        </w:rPr>
        <w:t>.</w:t>
      </w:r>
      <w:bookmarkEnd w:id="87"/>
    </w:p>
    <w:p w14:paraId="042A4289" w14:textId="5A695916" w:rsidR="007D343F" w:rsidRPr="009B706A" w:rsidRDefault="00C40907" w:rsidP="0049382E">
      <w:pPr>
        <w:pStyle w:val="oancuaDanhsach"/>
        <w:spacing w:before="120" w:after="120"/>
        <w:ind w:left="0"/>
        <w:jc w:val="both"/>
        <w:rPr>
          <w:rFonts w:asciiTheme="majorHAnsi" w:hAnsiTheme="majorHAnsi" w:cstheme="majorHAnsi"/>
          <w:b/>
          <w:bCs/>
          <w:szCs w:val="26"/>
        </w:rPr>
      </w:pPr>
      <w:r w:rsidRPr="009B706A">
        <w:rPr>
          <w:rFonts w:asciiTheme="majorHAnsi" w:hAnsiTheme="majorHAnsi" w:cstheme="majorHAnsi"/>
          <w:b/>
          <w:bCs/>
          <w:noProof/>
          <w:szCs w:val="26"/>
        </w:rPr>
        <w:drawing>
          <wp:inline distT="0" distB="0" distL="0" distR="0" wp14:anchorId="45326948" wp14:editId="0ED429C5">
            <wp:extent cx="5734050" cy="3884295"/>
            <wp:effectExtent l="0" t="0" r="0" b="1905"/>
            <wp:docPr id="114049398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493989" name="Picture 1" descr="A screenshot of a computer&#10;&#10;AI-generated content may be incorrect."/>
                    <pic:cNvPicPr/>
                  </pic:nvPicPr>
                  <pic:blipFill>
                    <a:blip r:embed="rId65"/>
                    <a:stretch>
                      <a:fillRect/>
                    </a:stretch>
                  </pic:blipFill>
                  <pic:spPr>
                    <a:xfrm>
                      <a:off x="0" y="0"/>
                      <a:ext cx="5734050" cy="3884295"/>
                    </a:xfrm>
                    <a:prstGeom prst="rect">
                      <a:avLst/>
                    </a:prstGeom>
                  </pic:spPr>
                </pic:pic>
              </a:graphicData>
            </a:graphic>
          </wp:inline>
        </w:drawing>
      </w:r>
      <w:r w:rsidR="0088102D" w:rsidRPr="009B706A">
        <w:rPr>
          <w:rFonts w:asciiTheme="majorHAnsi" w:hAnsiTheme="majorHAnsi" w:cstheme="majorHAnsi"/>
          <w:b/>
          <w:bCs/>
          <w:szCs w:val="26"/>
        </w:rPr>
        <w:t xml:space="preserve"> </w:t>
      </w:r>
    </w:p>
    <w:tbl>
      <w:tblPr>
        <w:tblStyle w:val="LiBang"/>
        <w:tblW w:w="5535" w:type="pct"/>
        <w:tblLook w:val="04A0" w:firstRow="1" w:lastRow="0" w:firstColumn="1" w:lastColumn="0" w:noHBand="0" w:noVBand="1"/>
      </w:tblPr>
      <w:tblGrid>
        <w:gridCol w:w="2252"/>
        <w:gridCol w:w="2253"/>
        <w:gridCol w:w="2253"/>
        <w:gridCol w:w="3227"/>
      </w:tblGrid>
      <w:tr w:rsidR="00935B30" w:rsidRPr="009B706A" w14:paraId="09042286" w14:textId="77777777" w:rsidTr="00935B30">
        <w:tc>
          <w:tcPr>
            <w:tcW w:w="2256" w:type="pct"/>
            <w:gridSpan w:val="2"/>
            <w:shd w:val="clear" w:color="auto" w:fill="CCFF66"/>
          </w:tcPr>
          <w:p w14:paraId="2BB31E39" w14:textId="77777777" w:rsidR="00935B30" w:rsidRPr="00D4476B" w:rsidRDefault="00935B30" w:rsidP="0049382E">
            <w:pPr>
              <w:jc w:val="both"/>
              <w:rPr>
                <w:rFonts w:asciiTheme="majorHAnsi" w:hAnsiTheme="majorHAnsi" w:cstheme="majorHAnsi"/>
                <w:b/>
                <w:sz w:val="26"/>
                <w:szCs w:val="26"/>
              </w:rPr>
            </w:pPr>
            <w:r w:rsidRPr="00D4476B">
              <w:rPr>
                <w:rFonts w:asciiTheme="majorHAnsi" w:hAnsiTheme="majorHAnsi" w:cstheme="majorHAnsi"/>
                <w:b/>
                <w:color w:val="000000" w:themeColor="text1"/>
                <w:sz w:val="26"/>
                <w:szCs w:val="26"/>
              </w:rPr>
              <w:t>Hiển thị</w:t>
            </w:r>
          </w:p>
        </w:tc>
        <w:tc>
          <w:tcPr>
            <w:tcW w:w="2744" w:type="pct"/>
            <w:gridSpan w:val="2"/>
          </w:tcPr>
          <w:p w14:paraId="119B2C6E" w14:textId="300D6D4B" w:rsidR="00935B30" w:rsidRPr="009B706A" w:rsidRDefault="00935B30" w:rsidP="0049382E">
            <w:pPr>
              <w:jc w:val="both"/>
              <w:rPr>
                <w:rFonts w:asciiTheme="majorHAnsi" w:hAnsiTheme="majorHAnsi" w:cstheme="majorHAnsi"/>
                <w:bCs/>
                <w:sz w:val="26"/>
                <w:szCs w:val="26"/>
              </w:rPr>
            </w:pPr>
            <w:r w:rsidRPr="009B706A">
              <w:rPr>
                <w:rFonts w:asciiTheme="majorHAnsi" w:hAnsiTheme="majorHAnsi" w:cstheme="majorHAnsi"/>
                <w:bCs/>
                <w:sz w:val="26"/>
                <w:szCs w:val="26"/>
              </w:rPr>
              <w:t>Thêm mới bàn</w:t>
            </w:r>
          </w:p>
        </w:tc>
      </w:tr>
      <w:tr w:rsidR="00935B30" w:rsidRPr="009B706A" w14:paraId="4A084CCF" w14:textId="77777777" w:rsidTr="00935B30">
        <w:tc>
          <w:tcPr>
            <w:tcW w:w="2256" w:type="pct"/>
            <w:gridSpan w:val="2"/>
            <w:shd w:val="clear" w:color="auto" w:fill="CCFF66"/>
          </w:tcPr>
          <w:p w14:paraId="7EAD28BF" w14:textId="77777777" w:rsidR="00935B30" w:rsidRPr="00D4476B" w:rsidRDefault="00935B30" w:rsidP="0049382E">
            <w:pPr>
              <w:jc w:val="both"/>
              <w:rPr>
                <w:rFonts w:asciiTheme="majorHAnsi" w:hAnsiTheme="majorHAnsi" w:cstheme="majorHAnsi"/>
                <w:b/>
                <w:sz w:val="26"/>
                <w:szCs w:val="26"/>
              </w:rPr>
            </w:pPr>
            <w:r w:rsidRPr="00D4476B">
              <w:rPr>
                <w:rFonts w:asciiTheme="majorHAnsi" w:hAnsiTheme="majorHAnsi" w:cstheme="majorHAnsi"/>
                <w:b/>
                <w:color w:val="000000" w:themeColor="text1"/>
                <w:sz w:val="26"/>
                <w:szCs w:val="26"/>
              </w:rPr>
              <w:t>Mô tả</w:t>
            </w:r>
          </w:p>
        </w:tc>
        <w:tc>
          <w:tcPr>
            <w:tcW w:w="2744" w:type="pct"/>
            <w:gridSpan w:val="2"/>
          </w:tcPr>
          <w:p w14:paraId="54011ED2" w14:textId="04C604D6" w:rsidR="00935B30" w:rsidRPr="009B706A" w:rsidRDefault="00935B30" w:rsidP="0049382E">
            <w:pPr>
              <w:jc w:val="both"/>
              <w:rPr>
                <w:rFonts w:asciiTheme="majorHAnsi" w:hAnsiTheme="majorHAnsi" w:cstheme="majorHAnsi"/>
                <w:bCs/>
                <w:sz w:val="26"/>
                <w:szCs w:val="26"/>
              </w:rPr>
            </w:pPr>
            <w:r w:rsidRPr="009B706A">
              <w:rPr>
                <w:rFonts w:asciiTheme="majorHAnsi" w:hAnsiTheme="majorHAnsi" w:cstheme="majorHAnsi"/>
                <w:bCs/>
                <w:sz w:val="26"/>
                <w:szCs w:val="26"/>
              </w:rPr>
              <w:t>Giao diện cho phép người dùng thêm thông tin về các bàn mới trong quán. Người dùng có thể nhập mã bàn và tên bàn, sau đó chọn "Thêm" để thêm bàn vào hệ thống.</w:t>
            </w:r>
          </w:p>
        </w:tc>
      </w:tr>
      <w:tr w:rsidR="00935B30" w:rsidRPr="009B706A" w14:paraId="11A99436" w14:textId="77777777" w:rsidTr="00935B30">
        <w:tc>
          <w:tcPr>
            <w:tcW w:w="2256" w:type="pct"/>
            <w:gridSpan w:val="2"/>
            <w:shd w:val="clear" w:color="auto" w:fill="CCFF66"/>
          </w:tcPr>
          <w:p w14:paraId="3B7777F7" w14:textId="77777777" w:rsidR="00935B30" w:rsidRPr="00D4476B" w:rsidRDefault="00935B30" w:rsidP="0049382E">
            <w:pPr>
              <w:jc w:val="both"/>
              <w:rPr>
                <w:rFonts w:asciiTheme="majorHAnsi" w:hAnsiTheme="majorHAnsi" w:cstheme="majorHAnsi"/>
                <w:b/>
                <w:sz w:val="26"/>
                <w:szCs w:val="26"/>
              </w:rPr>
            </w:pPr>
            <w:r w:rsidRPr="00D4476B">
              <w:rPr>
                <w:rFonts w:asciiTheme="majorHAnsi" w:hAnsiTheme="majorHAnsi" w:cstheme="majorHAnsi"/>
                <w:b/>
                <w:color w:val="000000" w:themeColor="text1"/>
                <w:sz w:val="26"/>
                <w:szCs w:val="26"/>
              </w:rPr>
              <w:t>Hiển thị truy cập</w:t>
            </w:r>
          </w:p>
        </w:tc>
        <w:tc>
          <w:tcPr>
            <w:tcW w:w="2744" w:type="pct"/>
            <w:gridSpan w:val="2"/>
          </w:tcPr>
          <w:p w14:paraId="7142259B" w14:textId="175FC00F" w:rsidR="00935B30" w:rsidRPr="009B706A" w:rsidRDefault="00935B30" w:rsidP="0049382E">
            <w:pPr>
              <w:jc w:val="both"/>
              <w:rPr>
                <w:rFonts w:asciiTheme="majorHAnsi" w:hAnsiTheme="majorHAnsi" w:cstheme="majorHAnsi"/>
                <w:bCs/>
                <w:sz w:val="26"/>
                <w:szCs w:val="26"/>
              </w:rPr>
            </w:pPr>
            <w:r w:rsidRPr="009B706A">
              <w:rPr>
                <w:rFonts w:asciiTheme="majorHAnsi" w:hAnsiTheme="majorHAnsi" w:cstheme="majorHAnsi"/>
                <w:bCs/>
                <w:sz w:val="26"/>
                <w:szCs w:val="26"/>
              </w:rPr>
              <w:t>Người dùng có thể truy cập giao diện này thông qua mục "Chỉnh sửa bàn" trong phần quản lý bàn của hệ thống.</w:t>
            </w:r>
          </w:p>
        </w:tc>
      </w:tr>
      <w:tr w:rsidR="00935B30" w:rsidRPr="009B706A" w14:paraId="05DE49BD" w14:textId="77777777" w:rsidTr="00935B30">
        <w:tc>
          <w:tcPr>
            <w:tcW w:w="5000" w:type="pct"/>
            <w:gridSpan w:val="4"/>
            <w:shd w:val="clear" w:color="auto" w:fill="CCFF66"/>
          </w:tcPr>
          <w:p w14:paraId="31A79A7C" w14:textId="77777777" w:rsidR="00935B30" w:rsidRPr="00D4476B" w:rsidRDefault="00935B30" w:rsidP="00D4476B">
            <w:pPr>
              <w:jc w:val="center"/>
              <w:rPr>
                <w:rFonts w:asciiTheme="majorHAnsi" w:hAnsiTheme="majorHAnsi" w:cstheme="majorHAnsi"/>
                <w:b/>
                <w:sz w:val="26"/>
                <w:szCs w:val="26"/>
              </w:rPr>
            </w:pPr>
            <w:r w:rsidRPr="00D4476B">
              <w:rPr>
                <w:rFonts w:asciiTheme="majorHAnsi" w:hAnsiTheme="majorHAnsi" w:cstheme="majorHAnsi"/>
                <w:b/>
                <w:color w:val="000000" w:themeColor="text1"/>
                <w:sz w:val="26"/>
                <w:szCs w:val="26"/>
              </w:rPr>
              <w:t>Nội dung hiển thị</w:t>
            </w:r>
          </w:p>
        </w:tc>
      </w:tr>
      <w:tr w:rsidR="00935B30" w:rsidRPr="009B706A" w14:paraId="353D9911" w14:textId="77777777" w:rsidTr="00935B30">
        <w:tc>
          <w:tcPr>
            <w:tcW w:w="1128" w:type="pct"/>
            <w:shd w:val="clear" w:color="auto" w:fill="CCFF66"/>
          </w:tcPr>
          <w:p w14:paraId="3BBF7E19" w14:textId="77777777" w:rsidR="00935B30" w:rsidRPr="00D4476B" w:rsidRDefault="00935B30" w:rsidP="00D4476B">
            <w:pPr>
              <w:jc w:val="center"/>
              <w:rPr>
                <w:rFonts w:asciiTheme="majorHAnsi" w:hAnsiTheme="majorHAnsi" w:cstheme="majorHAnsi"/>
                <w:b/>
                <w:sz w:val="26"/>
                <w:szCs w:val="26"/>
              </w:rPr>
            </w:pPr>
            <w:r w:rsidRPr="00D4476B">
              <w:rPr>
                <w:rFonts w:asciiTheme="majorHAnsi" w:hAnsiTheme="majorHAnsi" w:cstheme="majorHAnsi"/>
                <w:b/>
                <w:color w:val="000000" w:themeColor="text1"/>
                <w:sz w:val="26"/>
                <w:szCs w:val="26"/>
              </w:rPr>
              <w:t>Mục</w:t>
            </w:r>
          </w:p>
        </w:tc>
        <w:tc>
          <w:tcPr>
            <w:tcW w:w="1128" w:type="pct"/>
            <w:shd w:val="clear" w:color="auto" w:fill="CCFF66"/>
          </w:tcPr>
          <w:p w14:paraId="3C5565E4" w14:textId="77777777" w:rsidR="00935B30" w:rsidRPr="00D4476B" w:rsidRDefault="00935B30" w:rsidP="00D4476B">
            <w:pPr>
              <w:jc w:val="center"/>
              <w:rPr>
                <w:rFonts w:asciiTheme="majorHAnsi" w:hAnsiTheme="majorHAnsi" w:cstheme="majorHAnsi"/>
                <w:b/>
                <w:sz w:val="26"/>
                <w:szCs w:val="26"/>
              </w:rPr>
            </w:pPr>
            <w:r w:rsidRPr="00D4476B">
              <w:rPr>
                <w:rFonts w:asciiTheme="majorHAnsi" w:hAnsiTheme="majorHAnsi" w:cstheme="majorHAnsi"/>
                <w:b/>
                <w:color w:val="000000" w:themeColor="text1"/>
                <w:sz w:val="26"/>
                <w:szCs w:val="26"/>
              </w:rPr>
              <w:t>Loại</w:t>
            </w:r>
          </w:p>
        </w:tc>
        <w:tc>
          <w:tcPr>
            <w:tcW w:w="1128" w:type="pct"/>
            <w:shd w:val="clear" w:color="auto" w:fill="CCFF66"/>
          </w:tcPr>
          <w:p w14:paraId="3332A961" w14:textId="77777777" w:rsidR="00935B30" w:rsidRPr="00D4476B" w:rsidRDefault="00935B30" w:rsidP="00D4476B">
            <w:pPr>
              <w:jc w:val="center"/>
              <w:rPr>
                <w:rFonts w:asciiTheme="majorHAnsi" w:hAnsiTheme="majorHAnsi" w:cstheme="majorHAnsi"/>
                <w:b/>
                <w:sz w:val="26"/>
                <w:szCs w:val="26"/>
              </w:rPr>
            </w:pPr>
            <w:r w:rsidRPr="00D4476B">
              <w:rPr>
                <w:rFonts w:asciiTheme="majorHAnsi" w:hAnsiTheme="majorHAnsi" w:cstheme="majorHAnsi"/>
                <w:b/>
                <w:color w:val="000000" w:themeColor="text1"/>
                <w:sz w:val="26"/>
                <w:szCs w:val="26"/>
              </w:rPr>
              <w:t>Dữ liệu</w:t>
            </w:r>
          </w:p>
        </w:tc>
        <w:tc>
          <w:tcPr>
            <w:tcW w:w="1616" w:type="pct"/>
            <w:shd w:val="clear" w:color="auto" w:fill="CCFF66"/>
          </w:tcPr>
          <w:p w14:paraId="3998C801" w14:textId="77777777" w:rsidR="00935B30" w:rsidRPr="00D4476B" w:rsidRDefault="00935B30" w:rsidP="00D4476B">
            <w:pPr>
              <w:jc w:val="center"/>
              <w:rPr>
                <w:rFonts w:asciiTheme="majorHAnsi" w:hAnsiTheme="majorHAnsi" w:cstheme="majorHAnsi"/>
                <w:b/>
                <w:sz w:val="26"/>
                <w:szCs w:val="26"/>
              </w:rPr>
            </w:pPr>
            <w:r w:rsidRPr="00D4476B">
              <w:rPr>
                <w:rFonts w:asciiTheme="majorHAnsi" w:hAnsiTheme="majorHAnsi" w:cstheme="majorHAnsi"/>
                <w:b/>
                <w:color w:val="000000" w:themeColor="text1"/>
                <w:sz w:val="26"/>
                <w:szCs w:val="26"/>
              </w:rPr>
              <w:t>Mô tả</w:t>
            </w:r>
          </w:p>
        </w:tc>
      </w:tr>
      <w:tr w:rsidR="00935B30" w:rsidRPr="009B706A" w14:paraId="559E120B" w14:textId="77777777" w:rsidTr="00935B30">
        <w:tc>
          <w:tcPr>
            <w:tcW w:w="1128" w:type="pct"/>
            <w:shd w:val="clear" w:color="auto" w:fill="auto"/>
          </w:tcPr>
          <w:p w14:paraId="1725FEB0" w14:textId="155F8E68" w:rsidR="00935B30" w:rsidRPr="009B706A" w:rsidRDefault="00935B30"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lastRenderedPageBreak/>
              <w:t>Mã bàn</w:t>
            </w:r>
          </w:p>
        </w:tc>
        <w:tc>
          <w:tcPr>
            <w:tcW w:w="1128" w:type="pct"/>
            <w:shd w:val="clear" w:color="auto" w:fill="auto"/>
          </w:tcPr>
          <w:p w14:paraId="27A873CA" w14:textId="36C9DD5D" w:rsidR="00935B30" w:rsidRPr="009B706A" w:rsidRDefault="00935B30"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Text</w:t>
            </w:r>
          </w:p>
        </w:tc>
        <w:tc>
          <w:tcPr>
            <w:tcW w:w="1128" w:type="pct"/>
            <w:shd w:val="clear" w:color="auto" w:fill="auto"/>
          </w:tcPr>
          <w:p w14:paraId="046EDBA9" w14:textId="6EFA71F3" w:rsidR="00935B30" w:rsidRPr="009B706A" w:rsidRDefault="00935B30"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Mã bàn</w:t>
            </w:r>
          </w:p>
        </w:tc>
        <w:tc>
          <w:tcPr>
            <w:tcW w:w="1616" w:type="pct"/>
            <w:shd w:val="clear" w:color="auto" w:fill="auto"/>
          </w:tcPr>
          <w:p w14:paraId="2BED9C9E" w14:textId="732E73B7" w:rsidR="00935B30" w:rsidRPr="009B706A" w:rsidRDefault="00935B30"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Mã định danh của bàn, ví dụ: B01, B02.</w:t>
            </w:r>
          </w:p>
        </w:tc>
      </w:tr>
      <w:tr w:rsidR="00935B30" w:rsidRPr="009B706A" w14:paraId="6EDD8882" w14:textId="77777777" w:rsidTr="00935B30">
        <w:tc>
          <w:tcPr>
            <w:tcW w:w="1128" w:type="pct"/>
            <w:shd w:val="clear" w:color="auto" w:fill="auto"/>
          </w:tcPr>
          <w:p w14:paraId="098B8A48" w14:textId="250FE633" w:rsidR="00935B30" w:rsidRPr="009B706A" w:rsidRDefault="00935B30"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Tên bàn</w:t>
            </w:r>
          </w:p>
        </w:tc>
        <w:tc>
          <w:tcPr>
            <w:tcW w:w="1128" w:type="pct"/>
            <w:shd w:val="clear" w:color="auto" w:fill="auto"/>
          </w:tcPr>
          <w:p w14:paraId="49449358" w14:textId="4F00C841" w:rsidR="00935B30" w:rsidRPr="009B706A" w:rsidRDefault="00935B30"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Text</w:t>
            </w:r>
          </w:p>
        </w:tc>
        <w:tc>
          <w:tcPr>
            <w:tcW w:w="1128" w:type="pct"/>
            <w:shd w:val="clear" w:color="auto" w:fill="auto"/>
          </w:tcPr>
          <w:p w14:paraId="66D570BB" w14:textId="47BC1B65" w:rsidR="00935B30" w:rsidRPr="009B706A" w:rsidRDefault="00935B30"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Tên bàn</w:t>
            </w:r>
          </w:p>
        </w:tc>
        <w:tc>
          <w:tcPr>
            <w:tcW w:w="1616" w:type="pct"/>
            <w:shd w:val="clear" w:color="auto" w:fill="auto"/>
          </w:tcPr>
          <w:p w14:paraId="2552A701" w14:textId="57F88250" w:rsidR="00935B30" w:rsidRPr="009B706A" w:rsidRDefault="00935B30"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Tên gọi của bàn, ví dụ: Bàn 1, Bàn 2.</w:t>
            </w:r>
          </w:p>
        </w:tc>
      </w:tr>
      <w:tr w:rsidR="00935B30" w:rsidRPr="009B706A" w14:paraId="72889334" w14:textId="77777777" w:rsidTr="00935B30">
        <w:tc>
          <w:tcPr>
            <w:tcW w:w="5000" w:type="pct"/>
            <w:gridSpan w:val="4"/>
            <w:shd w:val="clear" w:color="auto" w:fill="CCFF66"/>
          </w:tcPr>
          <w:p w14:paraId="2C271620" w14:textId="77777777" w:rsidR="00935B30" w:rsidRPr="00D4476B" w:rsidRDefault="00935B30" w:rsidP="00D4476B">
            <w:pPr>
              <w:jc w:val="center"/>
              <w:rPr>
                <w:rFonts w:asciiTheme="majorHAnsi" w:hAnsiTheme="majorHAnsi" w:cstheme="majorHAnsi"/>
                <w:b/>
                <w:sz w:val="26"/>
                <w:szCs w:val="26"/>
              </w:rPr>
            </w:pPr>
            <w:r w:rsidRPr="00D4476B">
              <w:rPr>
                <w:rFonts w:asciiTheme="majorHAnsi" w:hAnsiTheme="majorHAnsi" w:cstheme="majorHAnsi"/>
                <w:b/>
                <w:color w:val="000000" w:themeColor="text1"/>
                <w:sz w:val="26"/>
                <w:szCs w:val="26"/>
              </w:rPr>
              <w:t>Nội dung hiển thị</w:t>
            </w:r>
          </w:p>
        </w:tc>
      </w:tr>
      <w:tr w:rsidR="00935B30" w:rsidRPr="009B706A" w14:paraId="22AF9171" w14:textId="77777777" w:rsidTr="00935B30">
        <w:tc>
          <w:tcPr>
            <w:tcW w:w="1128" w:type="pct"/>
            <w:shd w:val="clear" w:color="auto" w:fill="CCFF66"/>
          </w:tcPr>
          <w:p w14:paraId="7C8419F6" w14:textId="77777777" w:rsidR="00935B30" w:rsidRPr="00D4476B" w:rsidRDefault="00935B30" w:rsidP="00D4476B">
            <w:pPr>
              <w:jc w:val="center"/>
              <w:rPr>
                <w:rFonts w:asciiTheme="majorHAnsi" w:hAnsiTheme="majorHAnsi" w:cstheme="majorHAnsi"/>
                <w:b/>
                <w:sz w:val="26"/>
                <w:szCs w:val="26"/>
                <w:lang w:val="vi-VN"/>
              </w:rPr>
            </w:pPr>
            <w:r w:rsidRPr="00D4476B">
              <w:rPr>
                <w:rFonts w:asciiTheme="majorHAnsi" w:hAnsiTheme="majorHAnsi" w:cstheme="majorHAnsi"/>
                <w:b/>
                <w:color w:val="000000" w:themeColor="text1"/>
                <w:sz w:val="26"/>
                <w:szCs w:val="26"/>
              </w:rPr>
              <w:t>Tên hành động</w:t>
            </w:r>
          </w:p>
        </w:tc>
        <w:tc>
          <w:tcPr>
            <w:tcW w:w="1128" w:type="pct"/>
            <w:shd w:val="clear" w:color="auto" w:fill="CCFF66"/>
          </w:tcPr>
          <w:p w14:paraId="72E4FE1B" w14:textId="77777777" w:rsidR="00935B30" w:rsidRPr="00D4476B" w:rsidRDefault="00935B30" w:rsidP="00D4476B">
            <w:pPr>
              <w:jc w:val="center"/>
              <w:rPr>
                <w:rFonts w:asciiTheme="majorHAnsi" w:hAnsiTheme="majorHAnsi" w:cstheme="majorHAnsi"/>
                <w:b/>
                <w:sz w:val="26"/>
                <w:szCs w:val="26"/>
                <w:lang w:val="vi-VN"/>
              </w:rPr>
            </w:pPr>
            <w:r w:rsidRPr="00D4476B">
              <w:rPr>
                <w:rFonts w:asciiTheme="majorHAnsi" w:hAnsiTheme="majorHAnsi" w:cstheme="majorHAnsi"/>
                <w:b/>
                <w:color w:val="000000" w:themeColor="text1"/>
                <w:sz w:val="26"/>
                <w:szCs w:val="26"/>
              </w:rPr>
              <w:t>Mô tả</w:t>
            </w:r>
          </w:p>
        </w:tc>
        <w:tc>
          <w:tcPr>
            <w:tcW w:w="1128" w:type="pct"/>
            <w:shd w:val="clear" w:color="auto" w:fill="CCFF66"/>
          </w:tcPr>
          <w:p w14:paraId="55F548DE" w14:textId="77777777" w:rsidR="00935B30" w:rsidRPr="00D4476B" w:rsidRDefault="00935B30" w:rsidP="00D4476B">
            <w:pPr>
              <w:jc w:val="center"/>
              <w:rPr>
                <w:rFonts w:asciiTheme="majorHAnsi" w:hAnsiTheme="majorHAnsi" w:cstheme="majorHAnsi"/>
                <w:b/>
                <w:sz w:val="26"/>
                <w:szCs w:val="26"/>
                <w:lang w:val="vi-VN"/>
              </w:rPr>
            </w:pPr>
            <w:r w:rsidRPr="00D4476B">
              <w:rPr>
                <w:rFonts w:asciiTheme="majorHAnsi" w:hAnsiTheme="majorHAnsi" w:cstheme="majorHAnsi"/>
                <w:b/>
                <w:color w:val="000000" w:themeColor="text1"/>
                <w:sz w:val="26"/>
                <w:szCs w:val="26"/>
              </w:rPr>
              <w:t>Thành công</w:t>
            </w:r>
          </w:p>
        </w:tc>
        <w:tc>
          <w:tcPr>
            <w:tcW w:w="1616" w:type="pct"/>
            <w:shd w:val="clear" w:color="auto" w:fill="CCFF66"/>
          </w:tcPr>
          <w:p w14:paraId="3DF95E9D" w14:textId="77777777" w:rsidR="00935B30" w:rsidRPr="00D4476B" w:rsidRDefault="00935B30" w:rsidP="00D4476B">
            <w:pPr>
              <w:jc w:val="center"/>
              <w:rPr>
                <w:rFonts w:asciiTheme="majorHAnsi" w:hAnsiTheme="majorHAnsi" w:cstheme="majorHAnsi"/>
                <w:b/>
                <w:sz w:val="26"/>
                <w:szCs w:val="26"/>
                <w:lang w:val="vi-VN"/>
              </w:rPr>
            </w:pPr>
            <w:r w:rsidRPr="00D4476B">
              <w:rPr>
                <w:rFonts w:asciiTheme="majorHAnsi" w:hAnsiTheme="majorHAnsi" w:cstheme="majorHAnsi"/>
                <w:b/>
                <w:color w:val="000000" w:themeColor="text1"/>
                <w:sz w:val="26"/>
                <w:szCs w:val="26"/>
              </w:rPr>
              <w:t>Không thành công</w:t>
            </w:r>
          </w:p>
        </w:tc>
      </w:tr>
      <w:tr w:rsidR="00935B30" w:rsidRPr="009B706A" w14:paraId="4D7B2C30" w14:textId="77777777" w:rsidTr="00935B30">
        <w:tc>
          <w:tcPr>
            <w:tcW w:w="1128" w:type="pct"/>
          </w:tcPr>
          <w:p w14:paraId="446B5ED0" w14:textId="38203616" w:rsidR="00935B30" w:rsidRPr="009B706A" w:rsidRDefault="00935B30"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Thêm</w:t>
            </w:r>
          </w:p>
        </w:tc>
        <w:tc>
          <w:tcPr>
            <w:tcW w:w="1128" w:type="pct"/>
          </w:tcPr>
          <w:p w14:paraId="66212555" w14:textId="2759CCD0" w:rsidR="00935B30" w:rsidRPr="009B706A" w:rsidRDefault="00935B30"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Người dùng thêm thông tin bàn mới.</w:t>
            </w:r>
          </w:p>
        </w:tc>
        <w:tc>
          <w:tcPr>
            <w:tcW w:w="1128" w:type="pct"/>
          </w:tcPr>
          <w:p w14:paraId="20A20A91" w14:textId="6F52E101" w:rsidR="00935B30" w:rsidRPr="009B706A" w:rsidRDefault="00935B30"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Bàn mới được thêm vào hệ thống và hiển thị trong danh sách.</w:t>
            </w:r>
          </w:p>
        </w:tc>
        <w:tc>
          <w:tcPr>
            <w:tcW w:w="1616" w:type="pct"/>
          </w:tcPr>
          <w:p w14:paraId="037C2A9B" w14:textId="4126A93F" w:rsidR="00935B30" w:rsidRPr="009B706A" w:rsidRDefault="00935B30"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Không thể thêm nếu thiếu thông tin bắt buộc.</w:t>
            </w:r>
          </w:p>
        </w:tc>
      </w:tr>
      <w:tr w:rsidR="00935B30" w:rsidRPr="009B706A" w14:paraId="5619CAB5" w14:textId="77777777" w:rsidTr="00935B30">
        <w:tc>
          <w:tcPr>
            <w:tcW w:w="1128" w:type="pct"/>
          </w:tcPr>
          <w:p w14:paraId="5D2FC888" w14:textId="4D7DDD09" w:rsidR="00935B30" w:rsidRPr="009B706A" w:rsidRDefault="00935B30"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Hủy</w:t>
            </w:r>
          </w:p>
        </w:tc>
        <w:tc>
          <w:tcPr>
            <w:tcW w:w="1128" w:type="pct"/>
          </w:tcPr>
          <w:p w14:paraId="0D2CDFE0" w14:textId="3C998D6B" w:rsidR="00935B30" w:rsidRPr="009B706A" w:rsidRDefault="00935B30"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Người dùng hủy thao tác và không lưu thông tin.</w:t>
            </w:r>
          </w:p>
        </w:tc>
        <w:tc>
          <w:tcPr>
            <w:tcW w:w="1128" w:type="pct"/>
          </w:tcPr>
          <w:p w14:paraId="0D955F62" w14:textId="487A2385" w:rsidR="00935B30" w:rsidRPr="009B706A" w:rsidRDefault="00935B30"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Không có thay đổi nào được lưu.</w:t>
            </w:r>
          </w:p>
        </w:tc>
        <w:tc>
          <w:tcPr>
            <w:tcW w:w="1616" w:type="pct"/>
          </w:tcPr>
          <w:p w14:paraId="3678DF42" w14:textId="1334FA8F" w:rsidR="00935B30" w:rsidRPr="009B706A" w:rsidRDefault="00935B30"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Không thể hủy nếu không có thay đổi nào.</w:t>
            </w:r>
          </w:p>
        </w:tc>
      </w:tr>
    </w:tbl>
    <w:p w14:paraId="5AA58BCB" w14:textId="77777777" w:rsidR="00935B30" w:rsidRPr="00D4476B" w:rsidRDefault="0088102D" w:rsidP="0049382E">
      <w:pPr>
        <w:pStyle w:val="oancuaDanhsach"/>
        <w:spacing w:before="120" w:after="120"/>
        <w:ind w:left="0"/>
        <w:jc w:val="both"/>
        <w:outlineLvl w:val="1"/>
        <w:rPr>
          <w:rFonts w:asciiTheme="majorHAnsi" w:hAnsiTheme="majorHAnsi" w:cstheme="majorHAnsi"/>
          <w:b/>
          <w:szCs w:val="26"/>
        </w:rPr>
      </w:pPr>
      <w:bookmarkStart w:id="88" w:name="_Toc198617511"/>
      <w:r w:rsidRPr="00D4476B">
        <w:rPr>
          <w:rFonts w:asciiTheme="majorHAnsi" w:hAnsiTheme="majorHAnsi" w:cstheme="majorHAnsi"/>
          <w:b/>
          <w:szCs w:val="26"/>
        </w:rPr>
        <w:t>UI-5</w:t>
      </w:r>
      <w:r w:rsidR="0017358A" w:rsidRPr="00D4476B">
        <w:rPr>
          <w:rFonts w:asciiTheme="majorHAnsi" w:hAnsiTheme="majorHAnsi" w:cstheme="majorHAnsi"/>
          <w:b/>
          <w:szCs w:val="26"/>
        </w:rPr>
        <w:t>7</w:t>
      </w:r>
      <w:r w:rsidRPr="00D4476B">
        <w:rPr>
          <w:rFonts w:asciiTheme="majorHAnsi" w:hAnsiTheme="majorHAnsi" w:cstheme="majorHAnsi"/>
          <w:b/>
          <w:szCs w:val="26"/>
        </w:rPr>
        <w:t xml:space="preserve"> Cập nhập bàn</w:t>
      </w:r>
      <w:r w:rsidR="00935B30" w:rsidRPr="00D4476B">
        <w:rPr>
          <w:rFonts w:asciiTheme="majorHAnsi" w:hAnsiTheme="majorHAnsi" w:cstheme="majorHAnsi"/>
          <w:b/>
          <w:szCs w:val="26"/>
        </w:rPr>
        <w:t>.</w:t>
      </w:r>
      <w:bookmarkEnd w:id="88"/>
    </w:p>
    <w:p w14:paraId="609A95E2" w14:textId="3D6B5B97" w:rsidR="007D343F" w:rsidRPr="009B706A" w:rsidRDefault="00C40907" w:rsidP="0049382E">
      <w:pPr>
        <w:pStyle w:val="oancuaDanhsach"/>
        <w:spacing w:before="120" w:after="120"/>
        <w:ind w:left="0"/>
        <w:jc w:val="both"/>
        <w:rPr>
          <w:rFonts w:asciiTheme="majorHAnsi" w:hAnsiTheme="majorHAnsi" w:cstheme="majorHAnsi"/>
          <w:b/>
          <w:bCs/>
          <w:color w:val="000000"/>
          <w:szCs w:val="26"/>
        </w:rPr>
      </w:pPr>
      <w:r w:rsidRPr="009B706A">
        <w:rPr>
          <w:rFonts w:asciiTheme="majorHAnsi" w:hAnsiTheme="majorHAnsi" w:cstheme="majorHAnsi"/>
          <w:b/>
          <w:bCs/>
          <w:noProof/>
          <w:szCs w:val="26"/>
        </w:rPr>
        <w:drawing>
          <wp:inline distT="0" distB="0" distL="0" distR="0" wp14:anchorId="7B11724F" wp14:editId="6E9B333A">
            <wp:extent cx="5734050" cy="3853815"/>
            <wp:effectExtent l="0" t="0" r="0" b="0"/>
            <wp:docPr id="10219846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984609" name="Picture 1" descr="A screenshot of a computer&#10;&#10;AI-generated content may be incorrect."/>
                    <pic:cNvPicPr/>
                  </pic:nvPicPr>
                  <pic:blipFill>
                    <a:blip r:embed="rId66"/>
                    <a:stretch>
                      <a:fillRect/>
                    </a:stretch>
                  </pic:blipFill>
                  <pic:spPr>
                    <a:xfrm>
                      <a:off x="0" y="0"/>
                      <a:ext cx="5734050" cy="3853815"/>
                    </a:xfrm>
                    <a:prstGeom prst="rect">
                      <a:avLst/>
                    </a:prstGeom>
                  </pic:spPr>
                </pic:pic>
              </a:graphicData>
            </a:graphic>
          </wp:inline>
        </w:drawing>
      </w:r>
    </w:p>
    <w:tbl>
      <w:tblPr>
        <w:tblStyle w:val="LiBang"/>
        <w:tblW w:w="5535" w:type="pct"/>
        <w:tblLook w:val="04A0" w:firstRow="1" w:lastRow="0" w:firstColumn="1" w:lastColumn="0" w:noHBand="0" w:noVBand="1"/>
      </w:tblPr>
      <w:tblGrid>
        <w:gridCol w:w="2252"/>
        <w:gridCol w:w="2253"/>
        <w:gridCol w:w="2253"/>
        <w:gridCol w:w="3227"/>
      </w:tblGrid>
      <w:tr w:rsidR="00935B30" w:rsidRPr="009B706A" w14:paraId="5EC94E7D" w14:textId="77777777" w:rsidTr="00935B30">
        <w:tc>
          <w:tcPr>
            <w:tcW w:w="2256" w:type="pct"/>
            <w:gridSpan w:val="2"/>
            <w:shd w:val="clear" w:color="auto" w:fill="CCFF66"/>
          </w:tcPr>
          <w:p w14:paraId="2648957A" w14:textId="77777777" w:rsidR="00935B30" w:rsidRPr="00D4476B" w:rsidRDefault="00935B30" w:rsidP="0049382E">
            <w:pPr>
              <w:jc w:val="both"/>
              <w:rPr>
                <w:rFonts w:asciiTheme="majorHAnsi" w:hAnsiTheme="majorHAnsi" w:cstheme="majorHAnsi"/>
                <w:b/>
                <w:sz w:val="26"/>
                <w:szCs w:val="26"/>
              </w:rPr>
            </w:pPr>
            <w:r w:rsidRPr="00D4476B">
              <w:rPr>
                <w:rFonts w:asciiTheme="majorHAnsi" w:hAnsiTheme="majorHAnsi" w:cstheme="majorHAnsi"/>
                <w:b/>
                <w:color w:val="000000" w:themeColor="text1"/>
                <w:sz w:val="26"/>
                <w:szCs w:val="26"/>
              </w:rPr>
              <w:t>Hiển thị</w:t>
            </w:r>
          </w:p>
        </w:tc>
        <w:tc>
          <w:tcPr>
            <w:tcW w:w="2744" w:type="pct"/>
            <w:gridSpan w:val="2"/>
          </w:tcPr>
          <w:p w14:paraId="499B1D8C" w14:textId="4793F942" w:rsidR="00935B30" w:rsidRPr="009B706A" w:rsidRDefault="00935B30" w:rsidP="0049382E">
            <w:pPr>
              <w:jc w:val="both"/>
              <w:rPr>
                <w:rFonts w:asciiTheme="majorHAnsi" w:hAnsiTheme="majorHAnsi" w:cstheme="majorHAnsi"/>
                <w:bCs/>
                <w:sz w:val="26"/>
                <w:szCs w:val="26"/>
              </w:rPr>
            </w:pPr>
            <w:r w:rsidRPr="009B706A">
              <w:rPr>
                <w:rFonts w:asciiTheme="majorHAnsi" w:hAnsiTheme="majorHAnsi" w:cstheme="majorHAnsi"/>
                <w:bCs/>
                <w:sz w:val="26"/>
                <w:szCs w:val="26"/>
              </w:rPr>
              <w:t>Cập nhật bàn</w:t>
            </w:r>
          </w:p>
        </w:tc>
      </w:tr>
      <w:tr w:rsidR="00935B30" w:rsidRPr="009B706A" w14:paraId="02554F17" w14:textId="77777777" w:rsidTr="00935B30">
        <w:tc>
          <w:tcPr>
            <w:tcW w:w="2256" w:type="pct"/>
            <w:gridSpan w:val="2"/>
            <w:shd w:val="clear" w:color="auto" w:fill="CCFF66"/>
          </w:tcPr>
          <w:p w14:paraId="6BD4E7F3" w14:textId="77777777" w:rsidR="00935B30" w:rsidRPr="00D4476B" w:rsidRDefault="00935B30" w:rsidP="0049382E">
            <w:pPr>
              <w:jc w:val="both"/>
              <w:rPr>
                <w:rFonts w:asciiTheme="majorHAnsi" w:hAnsiTheme="majorHAnsi" w:cstheme="majorHAnsi"/>
                <w:b/>
                <w:sz w:val="26"/>
                <w:szCs w:val="26"/>
              </w:rPr>
            </w:pPr>
            <w:r w:rsidRPr="00D4476B">
              <w:rPr>
                <w:rFonts w:asciiTheme="majorHAnsi" w:hAnsiTheme="majorHAnsi" w:cstheme="majorHAnsi"/>
                <w:b/>
                <w:color w:val="000000" w:themeColor="text1"/>
                <w:sz w:val="26"/>
                <w:szCs w:val="26"/>
              </w:rPr>
              <w:t>Mô tả</w:t>
            </w:r>
          </w:p>
        </w:tc>
        <w:tc>
          <w:tcPr>
            <w:tcW w:w="2744" w:type="pct"/>
            <w:gridSpan w:val="2"/>
          </w:tcPr>
          <w:p w14:paraId="61D34D9C" w14:textId="74958A27" w:rsidR="00935B30" w:rsidRPr="009B706A" w:rsidRDefault="00935B30" w:rsidP="0049382E">
            <w:pPr>
              <w:jc w:val="both"/>
              <w:rPr>
                <w:rFonts w:asciiTheme="majorHAnsi" w:hAnsiTheme="majorHAnsi" w:cstheme="majorHAnsi"/>
                <w:bCs/>
                <w:sz w:val="26"/>
                <w:szCs w:val="26"/>
              </w:rPr>
            </w:pPr>
            <w:r w:rsidRPr="009B706A">
              <w:rPr>
                <w:rFonts w:asciiTheme="majorHAnsi" w:hAnsiTheme="majorHAnsi" w:cstheme="majorHAnsi"/>
                <w:bCs/>
                <w:sz w:val="26"/>
                <w:szCs w:val="26"/>
              </w:rPr>
              <w:t>Giao diện cho phép người dùng cập nhật thông tin của bàn đã có. Người dùng có thể thay đổi mã bàn và tên bàn.</w:t>
            </w:r>
          </w:p>
        </w:tc>
      </w:tr>
      <w:tr w:rsidR="00935B30" w:rsidRPr="009B706A" w14:paraId="48C1F6C8" w14:textId="77777777" w:rsidTr="00935B30">
        <w:tc>
          <w:tcPr>
            <w:tcW w:w="2256" w:type="pct"/>
            <w:gridSpan w:val="2"/>
            <w:shd w:val="clear" w:color="auto" w:fill="CCFF66"/>
          </w:tcPr>
          <w:p w14:paraId="1DC7CAAC" w14:textId="77777777" w:rsidR="00935B30" w:rsidRPr="00D4476B" w:rsidRDefault="00935B30" w:rsidP="0049382E">
            <w:pPr>
              <w:jc w:val="both"/>
              <w:rPr>
                <w:rFonts w:asciiTheme="majorHAnsi" w:hAnsiTheme="majorHAnsi" w:cstheme="majorHAnsi"/>
                <w:b/>
                <w:sz w:val="26"/>
                <w:szCs w:val="26"/>
              </w:rPr>
            </w:pPr>
            <w:r w:rsidRPr="00D4476B">
              <w:rPr>
                <w:rFonts w:asciiTheme="majorHAnsi" w:hAnsiTheme="majorHAnsi" w:cstheme="majorHAnsi"/>
                <w:b/>
                <w:color w:val="000000" w:themeColor="text1"/>
                <w:sz w:val="26"/>
                <w:szCs w:val="26"/>
              </w:rPr>
              <w:t>Hiển thị truy cập</w:t>
            </w:r>
          </w:p>
        </w:tc>
        <w:tc>
          <w:tcPr>
            <w:tcW w:w="2744" w:type="pct"/>
            <w:gridSpan w:val="2"/>
          </w:tcPr>
          <w:p w14:paraId="14B6ED80" w14:textId="63A7694B" w:rsidR="00935B30" w:rsidRPr="009B706A" w:rsidRDefault="00935B30" w:rsidP="0049382E">
            <w:pPr>
              <w:jc w:val="both"/>
              <w:rPr>
                <w:rFonts w:asciiTheme="majorHAnsi" w:hAnsiTheme="majorHAnsi" w:cstheme="majorHAnsi"/>
                <w:bCs/>
                <w:sz w:val="26"/>
                <w:szCs w:val="26"/>
              </w:rPr>
            </w:pPr>
            <w:r w:rsidRPr="009B706A">
              <w:rPr>
                <w:rFonts w:asciiTheme="majorHAnsi" w:hAnsiTheme="majorHAnsi" w:cstheme="majorHAnsi"/>
                <w:bCs/>
                <w:sz w:val="26"/>
                <w:szCs w:val="26"/>
              </w:rPr>
              <w:t>Người dùng có thể truy cập giao diện này thông qua mục "Chỉnh sửa bàn" trong phần quản lý bàn của hệ thống.</w:t>
            </w:r>
          </w:p>
        </w:tc>
      </w:tr>
      <w:tr w:rsidR="00935B30" w:rsidRPr="009B706A" w14:paraId="2F8C0349" w14:textId="77777777" w:rsidTr="00935B30">
        <w:tc>
          <w:tcPr>
            <w:tcW w:w="5000" w:type="pct"/>
            <w:gridSpan w:val="4"/>
            <w:shd w:val="clear" w:color="auto" w:fill="CCFF66"/>
          </w:tcPr>
          <w:p w14:paraId="542521BC" w14:textId="77777777" w:rsidR="00935B30" w:rsidRPr="00D4476B" w:rsidRDefault="00935B30" w:rsidP="00D4476B">
            <w:pPr>
              <w:jc w:val="center"/>
              <w:rPr>
                <w:rFonts w:asciiTheme="majorHAnsi" w:hAnsiTheme="majorHAnsi" w:cstheme="majorHAnsi"/>
                <w:b/>
                <w:sz w:val="26"/>
                <w:szCs w:val="26"/>
              </w:rPr>
            </w:pPr>
            <w:r w:rsidRPr="00D4476B">
              <w:rPr>
                <w:rFonts w:asciiTheme="majorHAnsi" w:hAnsiTheme="majorHAnsi" w:cstheme="majorHAnsi"/>
                <w:b/>
                <w:color w:val="000000" w:themeColor="text1"/>
                <w:sz w:val="26"/>
                <w:szCs w:val="26"/>
              </w:rPr>
              <w:t>Nội dung hiển thị</w:t>
            </w:r>
          </w:p>
        </w:tc>
      </w:tr>
      <w:tr w:rsidR="00935B30" w:rsidRPr="009B706A" w14:paraId="49E4D5F6" w14:textId="77777777" w:rsidTr="00935B30">
        <w:tc>
          <w:tcPr>
            <w:tcW w:w="1128" w:type="pct"/>
            <w:shd w:val="clear" w:color="auto" w:fill="CCFF66"/>
          </w:tcPr>
          <w:p w14:paraId="2966E721" w14:textId="77777777" w:rsidR="00935B30" w:rsidRPr="00D4476B" w:rsidRDefault="00935B30" w:rsidP="00D4476B">
            <w:pPr>
              <w:jc w:val="center"/>
              <w:rPr>
                <w:rFonts w:asciiTheme="majorHAnsi" w:hAnsiTheme="majorHAnsi" w:cstheme="majorHAnsi"/>
                <w:b/>
                <w:sz w:val="26"/>
                <w:szCs w:val="26"/>
              </w:rPr>
            </w:pPr>
            <w:r w:rsidRPr="00D4476B">
              <w:rPr>
                <w:rFonts w:asciiTheme="majorHAnsi" w:hAnsiTheme="majorHAnsi" w:cstheme="majorHAnsi"/>
                <w:b/>
                <w:color w:val="000000" w:themeColor="text1"/>
                <w:sz w:val="26"/>
                <w:szCs w:val="26"/>
              </w:rPr>
              <w:t>Mục</w:t>
            </w:r>
          </w:p>
        </w:tc>
        <w:tc>
          <w:tcPr>
            <w:tcW w:w="1128" w:type="pct"/>
            <w:shd w:val="clear" w:color="auto" w:fill="CCFF66"/>
          </w:tcPr>
          <w:p w14:paraId="6BBDAE22" w14:textId="77777777" w:rsidR="00935B30" w:rsidRPr="00D4476B" w:rsidRDefault="00935B30" w:rsidP="00D4476B">
            <w:pPr>
              <w:jc w:val="center"/>
              <w:rPr>
                <w:rFonts w:asciiTheme="majorHAnsi" w:hAnsiTheme="majorHAnsi" w:cstheme="majorHAnsi"/>
                <w:b/>
                <w:sz w:val="26"/>
                <w:szCs w:val="26"/>
              </w:rPr>
            </w:pPr>
            <w:r w:rsidRPr="00D4476B">
              <w:rPr>
                <w:rFonts w:asciiTheme="majorHAnsi" w:hAnsiTheme="majorHAnsi" w:cstheme="majorHAnsi"/>
                <w:b/>
                <w:color w:val="000000" w:themeColor="text1"/>
                <w:sz w:val="26"/>
                <w:szCs w:val="26"/>
              </w:rPr>
              <w:t>Loại</w:t>
            </w:r>
          </w:p>
        </w:tc>
        <w:tc>
          <w:tcPr>
            <w:tcW w:w="1128" w:type="pct"/>
            <w:shd w:val="clear" w:color="auto" w:fill="CCFF66"/>
          </w:tcPr>
          <w:p w14:paraId="66CE43B0" w14:textId="77777777" w:rsidR="00935B30" w:rsidRPr="00D4476B" w:rsidRDefault="00935B30" w:rsidP="00D4476B">
            <w:pPr>
              <w:jc w:val="center"/>
              <w:rPr>
                <w:rFonts w:asciiTheme="majorHAnsi" w:hAnsiTheme="majorHAnsi" w:cstheme="majorHAnsi"/>
                <w:b/>
                <w:sz w:val="26"/>
                <w:szCs w:val="26"/>
              </w:rPr>
            </w:pPr>
            <w:r w:rsidRPr="00D4476B">
              <w:rPr>
                <w:rFonts w:asciiTheme="majorHAnsi" w:hAnsiTheme="majorHAnsi" w:cstheme="majorHAnsi"/>
                <w:b/>
                <w:color w:val="000000" w:themeColor="text1"/>
                <w:sz w:val="26"/>
                <w:szCs w:val="26"/>
              </w:rPr>
              <w:t>Dữ liệu</w:t>
            </w:r>
          </w:p>
        </w:tc>
        <w:tc>
          <w:tcPr>
            <w:tcW w:w="1616" w:type="pct"/>
            <w:shd w:val="clear" w:color="auto" w:fill="CCFF66"/>
          </w:tcPr>
          <w:p w14:paraId="1207A22A" w14:textId="77777777" w:rsidR="00935B30" w:rsidRPr="00D4476B" w:rsidRDefault="00935B30" w:rsidP="00D4476B">
            <w:pPr>
              <w:jc w:val="center"/>
              <w:rPr>
                <w:rFonts w:asciiTheme="majorHAnsi" w:hAnsiTheme="majorHAnsi" w:cstheme="majorHAnsi"/>
                <w:b/>
                <w:sz w:val="26"/>
                <w:szCs w:val="26"/>
              </w:rPr>
            </w:pPr>
            <w:r w:rsidRPr="00D4476B">
              <w:rPr>
                <w:rFonts w:asciiTheme="majorHAnsi" w:hAnsiTheme="majorHAnsi" w:cstheme="majorHAnsi"/>
                <w:b/>
                <w:color w:val="000000" w:themeColor="text1"/>
                <w:sz w:val="26"/>
                <w:szCs w:val="26"/>
              </w:rPr>
              <w:t>Mô tả</w:t>
            </w:r>
          </w:p>
        </w:tc>
      </w:tr>
      <w:tr w:rsidR="00935B30" w:rsidRPr="009B706A" w14:paraId="6A62FF83" w14:textId="77777777" w:rsidTr="00935B30">
        <w:tc>
          <w:tcPr>
            <w:tcW w:w="1128" w:type="pct"/>
            <w:shd w:val="clear" w:color="auto" w:fill="auto"/>
          </w:tcPr>
          <w:p w14:paraId="6AF11AC0" w14:textId="65BFBD0B" w:rsidR="00935B30" w:rsidRPr="009B706A" w:rsidRDefault="00935B30"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Mã bàn</w:t>
            </w:r>
          </w:p>
        </w:tc>
        <w:tc>
          <w:tcPr>
            <w:tcW w:w="1128" w:type="pct"/>
            <w:shd w:val="clear" w:color="auto" w:fill="auto"/>
          </w:tcPr>
          <w:p w14:paraId="3E9C3687" w14:textId="7804D9AF" w:rsidR="00935B30" w:rsidRPr="009B706A" w:rsidRDefault="00935B30"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Text</w:t>
            </w:r>
          </w:p>
        </w:tc>
        <w:tc>
          <w:tcPr>
            <w:tcW w:w="1128" w:type="pct"/>
            <w:shd w:val="clear" w:color="auto" w:fill="auto"/>
          </w:tcPr>
          <w:p w14:paraId="09E4BFC6" w14:textId="30A036D6" w:rsidR="00935B30" w:rsidRPr="009B706A" w:rsidRDefault="00935B30"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Mã bàn</w:t>
            </w:r>
          </w:p>
        </w:tc>
        <w:tc>
          <w:tcPr>
            <w:tcW w:w="1616" w:type="pct"/>
            <w:shd w:val="clear" w:color="auto" w:fill="auto"/>
          </w:tcPr>
          <w:p w14:paraId="279DC388" w14:textId="29B6087D" w:rsidR="00935B30" w:rsidRPr="009B706A" w:rsidRDefault="00935B30"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Mã định danh của bàn cần cập nhật, ví dụ: B01, B02.</w:t>
            </w:r>
          </w:p>
        </w:tc>
      </w:tr>
      <w:tr w:rsidR="00935B30" w:rsidRPr="009B706A" w14:paraId="33D1BD6E" w14:textId="77777777" w:rsidTr="00935B30">
        <w:tc>
          <w:tcPr>
            <w:tcW w:w="1128" w:type="pct"/>
            <w:shd w:val="clear" w:color="auto" w:fill="auto"/>
          </w:tcPr>
          <w:p w14:paraId="5CB7F17C" w14:textId="309BD992" w:rsidR="00935B30" w:rsidRPr="009B706A" w:rsidRDefault="00935B30"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Tên bàn</w:t>
            </w:r>
          </w:p>
        </w:tc>
        <w:tc>
          <w:tcPr>
            <w:tcW w:w="1128" w:type="pct"/>
            <w:shd w:val="clear" w:color="auto" w:fill="auto"/>
          </w:tcPr>
          <w:p w14:paraId="17B80135" w14:textId="6E37C360" w:rsidR="00935B30" w:rsidRPr="009B706A" w:rsidRDefault="00935B30"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Text</w:t>
            </w:r>
          </w:p>
        </w:tc>
        <w:tc>
          <w:tcPr>
            <w:tcW w:w="1128" w:type="pct"/>
            <w:shd w:val="clear" w:color="auto" w:fill="auto"/>
          </w:tcPr>
          <w:p w14:paraId="09131BF5" w14:textId="247B310B" w:rsidR="00935B30" w:rsidRPr="009B706A" w:rsidRDefault="00935B30"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Tên bàn</w:t>
            </w:r>
          </w:p>
        </w:tc>
        <w:tc>
          <w:tcPr>
            <w:tcW w:w="1616" w:type="pct"/>
            <w:shd w:val="clear" w:color="auto" w:fill="auto"/>
          </w:tcPr>
          <w:p w14:paraId="3D244758" w14:textId="37474D92" w:rsidR="00935B30" w:rsidRPr="009B706A" w:rsidRDefault="00935B30"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Tên gọi của bàn, ví dụ: Bàn 1, Bàn 2.</w:t>
            </w:r>
          </w:p>
        </w:tc>
      </w:tr>
      <w:tr w:rsidR="00935B30" w:rsidRPr="009B706A" w14:paraId="2953FAAD" w14:textId="77777777" w:rsidTr="00935B30">
        <w:tc>
          <w:tcPr>
            <w:tcW w:w="5000" w:type="pct"/>
            <w:gridSpan w:val="4"/>
            <w:shd w:val="clear" w:color="auto" w:fill="CCFF66"/>
          </w:tcPr>
          <w:p w14:paraId="72F12CE3" w14:textId="77777777" w:rsidR="00935B30" w:rsidRPr="00D4476B" w:rsidRDefault="00935B30" w:rsidP="00D4476B">
            <w:pPr>
              <w:jc w:val="center"/>
              <w:rPr>
                <w:rFonts w:asciiTheme="majorHAnsi" w:hAnsiTheme="majorHAnsi" w:cstheme="majorHAnsi"/>
                <w:b/>
                <w:sz w:val="26"/>
                <w:szCs w:val="26"/>
              </w:rPr>
            </w:pPr>
            <w:r w:rsidRPr="00D4476B">
              <w:rPr>
                <w:rFonts w:asciiTheme="majorHAnsi" w:hAnsiTheme="majorHAnsi" w:cstheme="majorHAnsi"/>
                <w:b/>
                <w:color w:val="000000" w:themeColor="text1"/>
                <w:sz w:val="26"/>
                <w:szCs w:val="26"/>
              </w:rPr>
              <w:t>Nội dung hiển thị</w:t>
            </w:r>
          </w:p>
        </w:tc>
      </w:tr>
      <w:tr w:rsidR="00935B30" w:rsidRPr="009B706A" w14:paraId="1684162B" w14:textId="77777777" w:rsidTr="00935B30">
        <w:tc>
          <w:tcPr>
            <w:tcW w:w="1128" w:type="pct"/>
            <w:shd w:val="clear" w:color="auto" w:fill="CCFF66"/>
          </w:tcPr>
          <w:p w14:paraId="15C47C38" w14:textId="77777777" w:rsidR="00935B30" w:rsidRPr="00D4476B" w:rsidRDefault="00935B30" w:rsidP="00D4476B">
            <w:pPr>
              <w:jc w:val="center"/>
              <w:rPr>
                <w:rFonts w:asciiTheme="majorHAnsi" w:hAnsiTheme="majorHAnsi" w:cstheme="majorHAnsi"/>
                <w:b/>
                <w:sz w:val="26"/>
                <w:szCs w:val="26"/>
                <w:lang w:val="vi-VN"/>
              </w:rPr>
            </w:pPr>
            <w:r w:rsidRPr="00D4476B">
              <w:rPr>
                <w:rFonts w:asciiTheme="majorHAnsi" w:hAnsiTheme="majorHAnsi" w:cstheme="majorHAnsi"/>
                <w:b/>
                <w:color w:val="000000" w:themeColor="text1"/>
                <w:sz w:val="26"/>
                <w:szCs w:val="26"/>
              </w:rPr>
              <w:lastRenderedPageBreak/>
              <w:t>Tên hành động</w:t>
            </w:r>
          </w:p>
        </w:tc>
        <w:tc>
          <w:tcPr>
            <w:tcW w:w="1128" w:type="pct"/>
            <w:shd w:val="clear" w:color="auto" w:fill="CCFF66"/>
          </w:tcPr>
          <w:p w14:paraId="2DDE1AC1" w14:textId="77777777" w:rsidR="00935B30" w:rsidRPr="00D4476B" w:rsidRDefault="00935B30" w:rsidP="00D4476B">
            <w:pPr>
              <w:jc w:val="center"/>
              <w:rPr>
                <w:rFonts w:asciiTheme="majorHAnsi" w:hAnsiTheme="majorHAnsi" w:cstheme="majorHAnsi"/>
                <w:b/>
                <w:sz w:val="26"/>
                <w:szCs w:val="26"/>
                <w:lang w:val="vi-VN"/>
              </w:rPr>
            </w:pPr>
            <w:r w:rsidRPr="00D4476B">
              <w:rPr>
                <w:rFonts w:asciiTheme="majorHAnsi" w:hAnsiTheme="majorHAnsi" w:cstheme="majorHAnsi"/>
                <w:b/>
                <w:color w:val="000000" w:themeColor="text1"/>
                <w:sz w:val="26"/>
                <w:szCs w:val="26"/>
              </w:rPr>
              <w:t>Mô tả</w:t>
            </w:r>
          </w:p>
        </w:tc>
        <w:tc>
          <w:tcPr>
            <w:tcW w:w="1128" w:type="pct"/>
            <w:shd w:val="clear" w:color="auto" w:fill="CCFF66"/>
          </w:tcPr>
          <w:p w14:paraId="3CB5309C" w14:textId="77777777" w:rsidR="00935B30" w:rsidRPr="00D4476B" w:rsidRDefault="00935B30" w:rsidP="00D4476B">
            <w:pPr>
              <w:jc w:val="center"/>
              <w:rPr>
                <w:rFonts w:asciiTheme="majorHAnsi" w:hAnsiTheme="majorHAnsi" w:cstheme="majorHAnsi"/>
                <w:b/>
                <w:sz w:val="26"/>
                <w:szCs w:val="26"/>
                <w:lang w:val="vi-VN"/>
              </w:rPr>
            </w:pPr>
            <w:r w:rsidRPr="00D4476B">
              <w:rPr>
                <w:rFonts w:asciiTheme="majorHAnsi" w:hAnsiTheme="majorHAnsi" w:cstheme="majorHAnsi"/>
                <w:b/>
                <w:color w:val="000000" w:themeColor="text1"/>
                <w:sz w:val="26"/>
                <w:szCs w:val="26"/>
              </w:rPr>
              <w:t>Thành công</w:t>
            </w:r>
          </w:p>
        </w:tc>
        <w:tc>
          <w:tcPr>
            <w:tcW w:w="1616" w:type="pct"/>
            <w:shd w:val="clear" w:color="auto" w:fill="CCFF66"/>
          </w:tcPr>
          <w:p w14:paraId="0E16A9FD" w14:textId="77777777" w:rsidR="00935B30" w:rsidRPr="00D4476B" w:rsidRDefault="00935B30" w:rsidP="00D4476B">
            <w:pPr>
              <w:jc w:val="center"/>
              <w:rPr>
                <w:rFonts w:asciiTheme="majorHAnsi" w:hAnsiTheme="majorHAnsi" w:cstheme="majorHAnsi"/>
                <w:b/>
                <w:sz w:val="26"/>
                <w:szCs w:val="26"/>
                <w:lang w:val="vi-VN"/>
              </w:rPr>
            </w:pPr>
            <w:r w:rsidRPr="00D4476B">
              <w:rPr>
                <w:rFonts w:asciiTheme="majorHAnsi" w:hAnsiTheme="majorHAnsi" w:cstheme="majorHAnsi"/>
                <w:b/>
                <w:color w:val="000000" w:themeColor="text1"/>
                <w:sz w:val="26"/>
                <w:szCs w:val="26"/>
              </w:rPr>
              <w:t>Không thành công</w:t>
            </w:r>
          </w:p>
        </w:tc>
      </w:tr>
      <w:tr w:rsidR="00935B30" w:rsidRPr="009B706A" w14:paraId="1311DE09" w14:textId="77777777" w:rsidTr="00935B30">
        <w:tc>
          <w:tcPr>
            <w:tcW w:w="1128" w:type="pct"/>
          </w:tcPr>
          <w:p w14:paraId="64533F7E" w14:textId="38EED612" w:rsidR="00935B30" w:rsidRPr="009B706A" w:rsidRDefault="00935B30"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Lưu thay đổi</w:t>
            </w:r>
          </w:p>
        </w:tc>
        <w:tc>
          <w:tcPr>
            <w:tcW w:w="1128" w:type="pct"/>
          </w:tcPr>
          <w:p w14:paraId="68B7B6BD" w14:textId="2695AB78" w:rsidR="00935B30" w:rsidRPr="009B706A" w:rsidRDefault="00935B30"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Người dùng cập nhật thông tin bàn.</w:t>
            </w:r>
          </w:p>
        </w:tc>
        <w:tc>
          <w:tcPr>
            <w:tcW w:w="1128" w:type="pct"/>
          </w:tcPr>
          <w:p w14:paraId="6AEA5510" w14:textId="17679FCF" w:rsidR="00935B30" w:rsidRPr="009B706A" w:rsidRDefault="00935B30"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Bàn được cập nhật thành công và hiển thị trong danh sách.</w:t>
            </w:r>
          </w:p>
        </w:tc>
        <w:tc>
          <w:tcPr>
            <w:tcW w:w="1616" w:type="pct"/>
          </w:tcPr>
          <w:p w14:paraId="3ACE2FF0" w14:textId="68C181C4" w:rsidR="00935B30" w:rsidRPr="009B706A" w:rsidRDefault="00935B30"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Không thể cập nhật nếu thiếu thông tin bắt buộc.</w:t>
            </w:r>
          </w:p>
        </w:tc>
      </w:tr>
      <w:tr w:rsidR="00935B30" w:rsidRPr="009B706A" w14:paraId="6F1B9F4A" w14:textId="77777777" w:rsidTr="00935B30">
        <w:tc>
          <w:tcPr>
            <w:tcW w:w="1128" w:type="pct"/>
          </w:tcPr>
          <w:p w14:paraId="202FB76F" w14:textId="52C6B328" w:rsidR="00935B30" w:rsidRPr="009B706A" w:rsidRDefault="00935B30"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Hủy</w:t>
            </w:r>
          </w:p>
        </w:tc>
        <w:tc>
          <w:tcPr>
            <w:tcW w:w="1128" w:type="pct"/>
          </w:tcPr>
          <w:p w14:paraId="619CCDBA" w14:textId="6E6F6FBE" w:rsidR="00935B30" w:rsidRPr="009B706A" w:rsidRDefault="00935B30"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Người dùng hủy thao tác và không lưu thông tin.</w:t>
            </w:r>
          </w:p>
        </w:tc>
        <w:tc>
          <w:tcPr>
            <w:tcW w:w="1128" w:type="pct"/>
          </w:tcPr>
          <w:p w14:paraId="578D3F72" w14:textId="1FFDA634" w:rsidR="00935B30" w:rsidRPr="009B706A" w:rsidRDefault="00935B30"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Không có thay đổi nào được lưu.</w:t>
            </w:r>
          </w:p>
        </w:tc>
        <w:tc>
          <w:tcPr>
            <w:tcW w:w="1616" w:type="pct"/>
          </w:tcPr>
          <w:p w14:paraId="60C7E150" w14:textId="1C27FC4F" w:rsidR="00935B30" w:rsidRPr="009B706A" w:rsidRDefault="00935B30"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Không thể hủy nếu không có thay đổi nào.</w:t>
            </w:r>
          </w:p>
        </w:tc>
      </w:tr>
    </w:tbl>
    <w:p w14:paraId="4FDD7630" w14:textId="77777777" w:rsidR="00935B30" w:rsidRPr="00D4476B" w:rsidRDefault="00E86B2B" w:rsidP="0049382E">
      <w:pPr>
        <w:pStyle w:val="oancuaDanhsach"/>
        <w:spacing w:before="120" w:after="120"/>
        <w:ind w:left="0"/>
        <w:jc w:val="both"/>
        <w:outlineLvl w:val="1"/>
        <w:rPr>
          <w:rFonts w:asciiTheme="majorHAnsi" w:hAnsiTheme="majorHAnsi" w:cstheme="majorHAnsi"/>
          <w:b/>
          <w:szCs w:val="26"/>
        </w:rPr>
      </w:pPr>
      <w:bookmarkStart w:id="89" w:name="_Toc198617512"/>
      <w:r w:rsidRPr="00D4476B">
        <w:rPr>
          <w:rFonts w:asciiTheme="majorHAnsi" w:hAnsiTheme="majorHAnsi" w:cstheme="majorHAnsi"/>
          <w:b/>
          <w:szCs w:val="26"/>
        </w:rPr>
        <w:t>UI-5</w:t>
      </w:r>
      <w:r w:rsidR="0017358A" w:rsidRPr="00D4476B">
        <w:rPr>
          <w:rFonts w:asciiTheme="majorHAnsi" w:hAnsiTheme="majorHAnsi" w:cstheme="majorHAnsi"/>
          <w:b/>
          <w:szCs w:val="26"/>
        </w:rPr>
        <w:t>8</w:t>
      </w:r>
      <w:r w:rsidRPr="00D4476B">
        <w:rPr>
          <w:rFonts w:asciiTheme="majorHAnsi" w:hAnsiTheme="majorHAnsi" w:cstheme="majorHAnsi"/>
          <w:b/>
          <w:szCs w:val="26"/>
        </w:rPr>
        <w:t xml:space="preserve"> Quản lý khuyến mãi</w:t>
      </w:r>
      <w:r w:rsidR="00935B30" w:rsidRPr="00D4476B">
        <w:rPr>
          <w:rFonts w:asciiTheme="majorHAnsi" w:hAnsiTheme="majorHAnsi" w:cstheme="majorHAnsi"/>
          <w:b/>
          <w:szCs w:val="26"/>
        </w:rPr>
        <w:t>.</w:t>
      </w:r>
      <w:bookmarkEnd w:id="89"/>
    </w:p>
    <w:p w14:paraId="291C6DED" w14:textId="3BD0AF2F" w:rsidR="007D343F" w:rsidRPr="009B706A" w:rsidRDefault="007D343F" w:rsidP="0049382E">
      <w:pPr>
        <w:pStyle w:val="oancuaDanhsach"/>
        <w:spacing w:before="120" w:after="120"/>
        <w:ind w:left="0" w:firstLine="720"/>
        <w:jc w:val="both"/>
        <w:rPr>
          <w:rFonts w:asciiTheme="majorHAnsi" w:hAnsiTheme="majorHAnsi" w:cstheme="majorHAnsi"/>
          <w:b/>
          <w:bCs/>
          <w:color w:val="000000"/>
          <w:szCs w:val="26"/>
        </w:rPr>
      </w:pPr>
      <w:r w:rsidRPr="009B706A">
        <w:rPr>
          <w:rFonts w:asciiTheme="majorHAnsi" w:hAnsiTheme="majorHAnsi" w:cstheme="majorHAnsi"/>
          <w:b/>
          <w:bCs/>
          <w:noProof/>
          <w:szCs w:val="26"/>
        </w:rPr>
        <w:drawing>
          <wp:inline distT="0" distB="0" distL="0" distR="0" wp14:anchorId="70208C03" wp14:editId="057F7765">
            <wp:extent cx="5734050" cy="4737100"/>
            <wp:effectExtent l="0" t="0" r="0" b="6350"/>
            <wp:docPr id="37537774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377747" name="Picture 1" descr="A screenshot of a computer&#10;&#10;AI-generated content may be incorrect."/>
                    <pic:cNvPicPr/>
                  </pic:nvPicPr>
                  <pic:blipFill>
                    <a:blip r:embed="rId67"/>
                    <a:stretch>
                      <a:fillRect/>
                    </a:stretch>
                  </pic:blipFill>
                  <pic:spPr>
                    <a:xfrm>
                      <a:off x="0" y="0"/>
                      <a:ext cx="5734050" cy="4737100"/>
                    </a:xfrm>
                    <a:prstGeom prst="rect">
                      <a:avLst/>
                    </a:prstGeom>
                  </pic:spPr>
                </pic:pic>
              </a:graphicData>
            </a:graphic>
          </wp:inline>
        </w:drawing>
      </w:r>
    </w:p>
    <w:tbl>
      <w:tblPr>
        <w:tblStyle w:val="LiBang"/>
        <w:tblW w:w="5535" w:type="pct"/>
        <w:tblLook w:val="04A0" w:firstRow="1" w:lastRow="0" w:firstColumn="1" w:lastColumn="0" w:noHBand="0" w:noVBand="1"/>
      </w:tblPr>
      <w:tblGrid>
        <w:gridCol w:w="2252"/>
        <w:gridCol w:w="2253"/>
        <w:gridCol w:w="2253"/>
        <w:gridCol w:w="3227"/>
      </w:tblGrid>
      <w:tr w:rsidR="00935B30" w:rsidRPr="009B706A" w14:paraId="2D083D00" w14:textId="77777777" w:rsidTr="00935B30">
        <w:tc>
          <w:tcPr>
            <w:tcW w:w="2256" w:type="pct"/>
            <w:gridSpan w:val="2"/>
            <w:shd w:val="clear" w:color="auto" w:fill="CCFF66"/>
          </w:tcPr>
          <w:p w14:paraId="256FF0D3" w14:textId="77777777" w:rsidR="00935B30" w:rsidRPr="00D4476B" w:rsidRDefault="00935B30" w:rsidP="0049382E">
            <w:pPr>
              <w:jc w:val="both"/>
              <w:rPr>
                <w:rFonts w:asciiTheme="majorHAnsi" w:hAnsiTheme="majorHAnsi" w:cstheme="majorHAnsi"/>
                <w:b/>
                <w:sz w:val="26"/>
                <w:szCs w:val="26"/>
              </w:rPr>
            </w:pPr>
            <w:r w:rsidRPr="00D4476B">
              <w:rPr>
                <w:rFonts w:asciiTheme="majorHAnsi" w:hAnsiTheme="majorHAnsi" w:cstheme="majorHAnsi"/>
                <w:b/>
                <w:color w:val="000000" w:themeColor="text1"/>
                <w:sz w:val="26"/>
                <w:szCs w:val="26"/>
              </w:rPr>
              <w:t>Hiển thị</w:t>
            </w:r>
          </w:p>
        </w:tc>
        <w:tc>
          <w:tcPr>
            <w:tcW w:w="2744" w:type="pct"/>
            <w:gridSpan w:val="2"/>
          </w:tcPr>
          <w:p w14:paraId="5276A797" w14:textId="534AA19E" w:rsidR="00935B30" w:rsidRPr="009B706A" w:rsidRDefault="00935B30" w:rsidP="0049382E">
            <w:pPr>
              <w:jc w:val="both"/>
              <w:rPr>
                <w:rFonts w:asciiTheme="majorHAnsi" w:hAnsiTheme="majorHAnsi" w:cstheme="majorHAnsi"/>
                <w:bCs/>
                <w:sz w:val="26"/>
                <w:szCs w:val="26"/>
              </w:rPr>
            </w:pPr>
            <w:r w:rsidRPr="009B706A">
              <w:rPr>
                <w:rFonts w:asciiTheme="majorHAnsi" w:hAnsiTheme="majorHAnsi" w:cstheme="majorHAnsi"/>
                <w:bCs/>
                <w:sz w:val="26"/>
                <w:szCs w:val="26"/>
              </w:rPr>
              <w:t>Cập nhật mã giảm giá</w:t>
            </w:r>
          </w:p>
        </w:tc>
      </w:tr>
      <w:tr w:rsidR="00935B30" w:rsidRPr="009B706A" w14:paraId="00347724" w14:textId="77777777" w:rsidTr="00935B30">
        <w:tc>
          <w:tcPr>
            <w:tcW w:w="2256" w:type="pct"/>
            <w:gridSpan w:val="2"/>
            <w:shd w:val="clear" w:color="auto" w:fill="CCFF66"/>
          </w:tcPr>
          <w:p w14:paraId="3018E71E" w14:textId="77777777" w:rsidR="00935B30" w:rsidRPr="00D4476B" w:rsidRDefault="00935B30" w:rsidP="0049382E">
            <w:pPr>
              <w:jc w:val="both"/>
              <w:rPr>
                <w:rFonts w:asciiTheme="majorHAnsi" w:hAnsiTheme="majorHAnsi" w:cstheme="majorHAnsi"/>
                <w:b/>
                <w:sz w:val="26"/>
                <w:szCs w:val="26"/>
              </w:rPr>
            </w:pPr>
            <w:r w:rsidRPr="00D4476B">
              <w:rPr>
                <w:rFonts w:asciiTheme="majorHAnsi" w:hAnsiTheme="majorHAnsi" w:cstheme="majorHAnsi"/>
                <w:b/>
                <w:color w:val="000000" w:themeColor="text1"/>
                <w:sz w:val="26"/>
                <w:szCs w:val="26"/>
              </w:rPr>
              <w:t>Mô tả</w:t>
            </w:r>
          </w:p>
        </w:tc>
        <w:tc>
          <w:tcPr>
            <w:tcW w:w="2744" w:type="pct"/>
            <w:gridSpan w:val="2"/>
          </w:tcPr>
          <w:p w14:paraId="466733A1" w14:textId="7D5A8716" w:rsidR="00935B30" w:rsidRPr="009B706A" w:rsidRDefault="00935B30" w:rsidP="0049382E">
            <w:pPr>
              <w:jc w:val="both"/>
              <w:rPr>
                <w:rFonts w:asciiTheme="majorHAnsi" w:hAnsiTheme="majorHAnsi" w:cstheme="majorHAnsi"/>
                <w:bCs/>
                <w:sz w:val="26"/>
                <w:szCs w:val="26"/>
              </w:rPr>
            </w:pPr>
            <w:r w:rsidRPr="009B706A">
              <w:rPr>
                <w:rFonts w:asciiTheme="majorHAnsi" w:hAnsiTheme="majorHAnsi" w:cstheme="majorHAnsi"/>
                <w:bCs/>
                <w:sz w:val="26"/>
                <w:szCs w:val="26"/>
              </w:rPr>
              <w:t>Giao diện cho phép người dùng cập nhật mã giảm giá hiện có trong hệ thống. Người dùng có thể nhập mã giảm giá, giá trị giảm (%), và trạng thái (đang hoạt động hoặc ngừng). Sau khi hoàn tất, người dùng chọn "Cập nhật" để lưu thông tin mới.</w:t>
            </w:r>
          </w:p>
        </w:tc>
      </w:tr>
      <w:tr w:rsidR="00935B30" w:rsidRPr="009B706A" w14:paraId="23EED521" w14:textId="77777777" w:rsidTr="00935B30">
        <w:tc>
          <w:tcPr>
            <w:tcW w:w="2256" w:type="pct"/>
            <w:gridSpan w:val="2"/>
            <w:shd w:val="clear" w:color="auto" w:fill="CCFF66"/>
          </w:tcPr>
          <w:p w14:paraId="77CB56C6" w14:textId="77777777" w:rsidR="00935B30" w:rsidRPr="00D4476B" w:rsidRDefault="00935B30" w:rsidP="0049382E">
            <w:pPr>
              <w:jc w:val="both"/>
              <w:rPr>
                <w:rFonts w:asciiTheme="majorHAnsi" w:hAnsiTheme="majorHAnsi" w:cstheme="majorHAnsi"/>
                <w:b/>
                <w:sz w:val="26"/>
                <w:szCs w:val="26"/>
              </w:rPr>
            </w:pPr>
            <w:r w:rsidRPr="00D4476B">
              <w:rPr>
                <w:rFonts w:asciiTheme="majorHAnsi" w:hAnsiTheme="majorHAnsi" w:cstheme="majorHAnsi"/>
                <w:b/>
                <w:color w:val="000000" w:themeColor="text1"/>
                <w:sz w:val="26"/>
                <w:szCs w:val="26"/>
              </w:rPr>
              <w:t>Hiển thị truy cập</w:t>
            </w:r>
          </w:p>
        </w:tc>
        <w:tc>
          <w:tcPr>
            <w:tcW w:w="2744" w:type="pct"/>
            <w:gridSpan w:val="2"/>
          </w:tcPr>
          <w:p w14:paraId="4ECCDAB3" w14:textId="4FE3BD5F" w:rsidR="00935B30" w:rsidRPr="009B706A" w:rsidRDefault="00935B30" w:rsidP="0049382E">
            <w:pPr>
              <w:jc w:val="both"/>
              <w:rPr>
                <w:rFonts w:asciiTheme="majorHAnsi" w:hAnsiTheme="majorHAnsi" w:cstheme="majorHAnsi"/>
                <w:bCs/>
                <w:sz w:val="26"/>
                <w:szCs w:val="26"/>
              </w:rPr>
            </w:pPr>
            <w:r w:rsidRPr="009B706A">
              <w:rPr>
                <w:rFonts w:asciiTheme="majorHAnsi" w:hAnsiTheme="majorHAnsi" w:cstheme="majorHAnsi"/>
                <w:bCs/>
                <w:sz w:val="26"/>
                <w:szCs w:val="26"/>
              </w:rPr>
              <w:t>Người dùng có thể truy cập giao diện này thông qua mục "Chỉnh sửa mã giảm giá" trong phần quản lý khuyến mãi của hệ thống.</w:t>
            </w:r>
          </w:p>
        </w:tc>
      </w:tr>
      <w:tr w:rsidR="00935B30" w:rsidRPr="009B706A" w14:paraId="04CBA965" w14:textId="77777777" w:rsidTr="00935B30">
        <w:tc>
          <w:tcPr>
            <w:tcW w:w="5000" w:type="pct"/>
            <w:gridSpan w:val="4"/>
            <w:shd w:val="clear" w:color="auto" w:fill="CCFF66"/>
          </w:tcPr>
          <w:p w14:paraId="1C730D23" w14:textId="77777777" w:rsidR="00935B30" w:rsidRPr="00D4476B" w:rsidRDefault="00935B30" w:rsidP="00D4476B">
            <w:pPr>
              <w:jc w:val="center"/>
              <w:rPr>
                <w:rFonts w:asciiTheme="majorHAnsi" w:hAnsiTheme="majorHAnsi" w:cstheme="majorHAnsi"/>
                <w:b/>
                <w:sz w:val="26"/>
                <w:szCs w:val="26"/>
              </w:rPr>
            </w:pPr>
            <w:r w:rsidRPr="00D4476B">
              <w:rPr>
                <w:rFonts w:asciiTheme="majorHAnsi" w:hAnsiTheme="majorHAnsi" w:cstheme="majorHAnsi"/>
                <w:b/>
                <w:color w:val="000000" w:themeColor="text1"/>
                <w:sz w:val="26"/>
                <w:szCs w:val="26"/>
              </w:rPr>
              <w:t>Nội dung hiển thị</w:t>
            </w:r>
          </w:p>
        </w:tc>
      </w:tr>
      <w:tr w:rsidR="00935B30" w:rsidRPr="009B706A" w14:paraId="6259279D" w14:textId="77777777" w:rsidTr="00935B30">
        <w:tc>
          <w:tcPr>
            <w:tcW w:w="1128" w:type="pct"/>
            <w:shd w:val="clear" w:color="auto" w:fill="CCFF66"/>
          </w:tcPr>
          <w:p w14:paraId="142E4B94" w14:textId="77777777" w:rsidR="00935B30" w:rsidRPr="00D4476B" w:rsidRDefault="00935B30" w:rsidP="00D4476B">
            <w:pPr>
              <w:jc w:val="center"/>
              <w:rPr>
                <w:rFonts w:asciiTheme="majorHAnsi" w:hAnsiTheme="majorHAnsi" w:cstheme="majorHAnsi"/>
                <w:b/>
                <w:sz w:val="26"/>
                <w:szCs w:val="26"/>
              </w:rPr>
            </w:pPr>
            <w:r w:rsidRPr="00D4476B">
              <w:rPr>
                <w:rFonts w:asciiTheme="majorHAnsi" w:hAnsiTheme="majorHAnsi" w:cstheme="majorHAnsi"/>
                <w:b/>
                <w:color w:val="000000" w:themeColor="text1"/>
                <w:sz w:val="26"/>
                <w:szCs w:val="26"/>
              </w:rPr>
              <w:t>Mục</w:t>
            </w:r>
          </w:p>
        </w:tc>
        <w:tc>
          <w:tcPr>
            <w:tcW w:w="1128" w:type="pct"/>
            <w:shd w:val="clear" w:color="auto" w:fill="CCFF66"/>
          </w:tcPr>
          <w:p w14:paraId="4F1635F8" w14:textId="77777777" w:rsidR="00935B30" w:rsidRPr="00D4476B" w:rsidRDefault="00935B30" w:rsidP="00D4476B">
            <w:pPr>
              <w:jc w:val="center"/>
              <w:rPr>
                <w:rFonts w:asciiTheme="majorHAnsi" w:hAnsiTheme="majorHAnsi" w:cstheme="majorHAnsi"/>
                <w:b/>
                <w:sz w:val="26"/>
                <w:szCs w:val="26"/>
              </w:rPr>
            </w:pPr>
            <w:r w:rsidRPr="00D4476B">
              <w:rPr>
                <w:rFonts w:asciiTheme="majorHAnsi" w:hAnsiTheme="majorHAnsi" w:cstheme="majorHAnsi"/>
                <w:b/>
                <w:color w:val="000000" w:themeColor="text1"/>
                <w:sz w:val="26"/>
                <w:szCs w:val="26"/>
              </w:rPr>
              <w:t>Loại</w:t>
            </w:r>
          </w:p>
        </w:tc>
        <w:tc>
          <w:tcPr>
            <w:tcW w:w="1128" w:type="pct"/>
            <w:shd w:val="clear" w:color="auto" w:fill="CCFF66"/>
          </w:tcPr>
          <w:p w14:paraId="222156B1" w14:textId="77777777" w:rsidR="00935B30" w:rsidRPr="00D4476B" w:rsidRDefault="00935B30" w:rsidP="00D4476B">
            <w:pPr>
              <w:jc w:val="center"/>
              <w:rPr>
                <w:rFonts w:asciiTheme="majorHAnsi" w:hAnsiTheme="majorHAnsi" w:cstheme="majorHAnsi"/>
                <w:b/>
                <w:sz w:val="26"/>
                <w:szCs w:val="26"/>
              </w:rPr>
            </w:pPr>
            <w:r w:rsidRPr="00D4476B">
              <w:rPr>
                <w:rFonts w:asciiTheme="majorHAnsi" w:hAnsiTheme="majorHAnsi" w:cstheme="majorHAnsi"/>
                <w:b/>
                <w:color w:val="000000" w:themeColor="text1"/>
                <w:sz w:val="26"/>
                <w:szCs w:val="26"/>
              </w:rPr>
              <w:t>Dữ liệu</w:t>
            </w:r>
          </w:p>
        </w:tc>
        <w:tc>
          <w:tcPr>
            <w:tcW w:w="1616" w:type="pct"/>
            <w:shd w:val="clear" w:color="auto" w:fill="CCFF66"/>
          </w:tcPr>
          <w:p w14:paraId="740797D8" w14:textId="77777777" w:rsidR="00935B30" w:rsidRPr="00D4476B" w:rsidRDefault="00935B30" w:rsidP="00D4476B">
            <w:pPr>
              <w:jc w:val="center"/>
              <w:rPr>
                <w:rFonts w:asciiTheme="majorHAnsi" w:hAnsiTheme="majorHAnsi" w:cstheme="majorHAnsi"/>
                <w:b/>
                <w:sz w:val="26"/>
                <w:szCs w:val="26"/>
              </w:rPr>
            </w:pPr>
            <w:r w:rsidRPr="00D4476B">
              <w:rPr>
                <w:rFonts w:asciiTheme="majorHAnsi" w:hAnsiTheme="majorHAnsi" w:cstheme="majorHAnsi"/>
                <w:b/>
                <w:color w:val="000000" w:themeColor="text1"/>
                <w:sz w:val="26"/>
                <w:szCs w:val="26"/>
              </w:rPr>
              <w:t>Mô tả</w:t>
            </w:r>
          </w:p>
        </w:tc>
      </w:tr>
      <w:tr w:rsidR="00935B30" w:rsidRPr="009B706A" w14:paraId="343566FD" w14:textId="77777777" w:rsidTr="00935B30">
        <w:tc>
          <w:tcPr>
            <w:tcW w:w="1128" w:type="pct"/>
            <w:shd w:val="clear" w:color="auto" w:fill="auto"/>
          </w:tcPr>
          <w:p w14:paraId="11518C7A" w14:textId="5BA676FD" w:rsidR="00935B30" w:rsidRPr="009B706A" w:rsidRDefault="00935B30"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Mã giảm giá</w:t>
            </w:r>
          </w:p>
        </w:tc>
        <w:tc>
          <w:tcPr>
            <w:tcW w:w="1128" w:type="pct"/>
            <w:shd w:val="clear" w:color="auto" w:fill="auto"/>
          </w:tcPr>
          <w:p w14:paraId="0086E104" w14:textId="0BBA2D2E" w:rsidR="00935B30" w:rsidRPr="009B706A" w:rsidRDefault="00935B30"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Text</w:t>
            </w:r>
          </w:p>
        </w:tc>
        <w:tc>
          <w:tcPr>
            <w:tcW w:w="1128" w:type="pct"/>
            <w:shd w:val="clear" w:color="auto" w:fill="auto"/>
          </w:tcPr>
          <w:p w14:paraId="51730EE0" w14:textId="1A2E0B66" w:rsidR="00935B30" w:rsidRPr="009B706A" w:rsidRDefault="00935B30"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Mã giảm giá</w:t>
            </w:r>
          </w:p>
        </w:tc>
        <w:tc>
          <w:tcPr>
            <w:tcW w:w="1616" w:type="pct"/>
            <w:shd w:val="clear" w:color="auto" w:fill="auto"/>
          </w:tcPr>
          <w:p w14:paraId="460E7899" w14:textId="67F89B11" w:rsidR="00935B30" w:rsidRPr="009B706A" w:rsidRDefault="00935B30"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Mã định danh của mã giảm giá, ví dụ: CTKM1, CTKM2.</w:t>
            </w:r>
          </w:p>
        </w:tc>
      </w:tr>
      <w:tr w:rsidR="00935B30" w:rsidRPr="009B706A" w14:paraId="3265050D" w14:textId="77777777" w:rsidTr="00935B30">
        <w:tc>
          <w:tcPr>
            <w:tcW w:w="1128" w:type="pct"/>
            <w:shd w:val="clear" w:color="auto" w:fill="auto"/>
          </w:tcPr>
          <w:p w14:paraId="5706A040" w14:textId="4CA1C19B" w:rsidR="00935B30" w:rsidRPr="009B706A" w:rsidRDefault="00935B30"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Value (%)</w:t>
            </w:r>
          </w:p>
        </w:tc>
        <w:tc>
          <w:tcPr>
            <w:tcW w:w="1128" w:type="pct"/>
            <w:shd w:val="clear" w:color="auto" w:fill="auto"/>
          </w:tcPr>
          <w:p w14:paraId="343EA159" w14:textId="1E6B2309" w:rsidR="00935B30" w:rsidRPr="009B706A" w:rsidRDefault="00935B30"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Number</w:t>
            </w:r>
          </w:p>
        </w:tc>
        <w:tc>
          <w:tcPr>
            <w:tcW w:w="1128" w:type="pct"/>
            <w:shd w:val="clear" w:color="auto" w:fill="auto"/>
          </w:tcPr>
          <w:p w14:paraId="61C0B4F6" w14:textId="687089FE" w:rsidR="00935B30" w:rsidRPr="009B706A" w:rsidRDefault="00935B30"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Giá trị giảm</w:t>
            </w:r>
          </w:p>
        </w:tc>
        <w:tc>
          <w:tcPr>
            <w:tcW w:w="1616" w:type="pct"/>
            <w:shd w:val="clear" w:color="auto" w:fill="auto"/>
          </w:tcPr>
          <w:p w14:paraId="38EB3535" w14:textId="1EB22497" w:rsidR="00935B30" w:rsidRPr="009B706A" w:rsidRDefault="00935B30"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Phần trăm giảm giá áp dụng, ví dụ: 10%, 20%.</w:t>
            </w:r>
          </w:p>
        </w:tc>
      </w:tr>
      <w:tr w:rsidR="00935B30" w:rsidRPr="009B706A" w14:paraId="7184F187" w14:textId="77777777" w:rsidTr="00935B30">
        <w:tc>
          <w:tcPr>
            <w:tcW w:w="1128" w:type="pct"/>
            <w:shd w:val="clear" w:color="auto" w:fill="auto"/>
          </w:tcPr>
          <w:p w14:paraId="6A6A7F78" w14:textId="6F68E678" w:rsidR="00935B30" w:rsidRPr="009B706A" w:rsidRDefault="00935B30"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lastRenderedPageBreak/>
              <w:t>Status</w:t>
            </w:r>
          </w:p>
        </w:tc>
        <w:tc>
          <w:tcPr>
            <w:tcW w:w="1128" w:type="pct"/>
            <w:shd w:val="clear" w:color="auto" w:fill="auto"/>
          </w:tcPr>
          <w:p w14:paraId="12A905A0" w14:textId="53E7925A" w:rsidR="00935B30" w:rsidRPr="009B706A" w:rsidRDefault="00935B30"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Dropdown</w:t>
            </w:r>
          </w:p>
        </w:tc>
        <w:tc>
          <w:tcPr>
            <w:tcW w:w="1128" w:type="pct"/>
            <w:shd w:val="clear" w:color="auto" w:fill="auto"/>
          </w:tcPr>
          <w:p w14:paraId="7949753B" w14:textId="594BA374" w:rsidR="00935B30" w:rsidRPr="009B706A" w:rsidRDefault="00935B30"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Trạng thái</w:t>
            </w:r>
          </w:p>
        </w:tc>
        <w:tc>
          <w:tcPr>
            <w:tcW w:w="1616" w:type="pct"/>
            <w:shd w:val="clear" w:color="auto" w:fill="auto"/>
          </w:tcPr>
          <w:p w14:paraId="12235BC9" w14:textId="7DC8AFF0" w:rsidR="00935B30" w:rsidRPr="009B706A" w:rsidRDefault="00935B30"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Trạng thái của mã giảm giá (Đang hoạt động hoặc Ngừng).</w:t>
            </w:r>
          </w:p>
        </w:tc>
      </w:tr>
      <w:tr w:rsidR="00935B30" w:rsidRPr="009B706A" w14:paraId="0A8AFBA2" w14:textId="77777777" w:rsidTr="00935B30">
        <w:tc>
          <w:tcPr>
            <w:tcW w:w="5000" w:type="pct"/>
            <w:gridSpan w:val="4"/>
            <w:shd w:val="clear" w:color="auto" w:fill="CCFF66"/>
          </w:tcPr>
          <w:p w14:paraId="7FBCD6D7" w14:textId="77777777" w:rsidR="00935B30" w:rsidRPr="00D4476B" w:rsidRDefault="00935B30" w:rsidP="00D4476B">
            <w:pPr>
              <w:jc w:val="center"/>
              <w:rPr>
                <w:rFonts w:asciiTheme="majorHAnsi" w:hAnsiTheme="majorHAnsi" w:cstheme="majorHAnsi"/>
                <w:b/>
                <w:sz w:val="26"/>
                <w:szCs w:val="26"/>
              </w:rPr>
            </w:pPr>
            <w:r w:rsidRPr="00D4476B">
              <w:rPr>
                <w:rFonts w:asciiTheme="majorHAnsi" w:hAnsiTheme="majorHAnsi" w:cstheme="majorHAnsi"/>
                <w:b/>
                <w:color w:val="000000" w:themeColor="text1"/>
                <w:sz w:val="26"/>
                <w:szCs w:val="26"/>
              </w:rPr>
              <w:t>Nội dung hiển thị</w:t>
            </w:r>
          </w:p>
        </w:tc>
      </w:tr>
      <w:tr w:rsidR="00935B30" w:rsidRPr="009B706A" w14:paraId="47343D3D" w14:textId="77777777" w:rsidTr="00935B30">
        <w:tc>
          <w:tcPr>
            <w:tcW w:w="1128" w:type="pct"/>
            <w:shd w:val="clear" w:color="auto" w:fill="CCFF66"/>
          </w:tcPr>
          <w:p w14:paraId="10E41D58" w14:textId="77777777" w:rsidR="00935B30" w:rsidRPr="00D4476B" w:rsidRDefault="00935B30" w:rsidP="00D4476B">
            <w:pPr>
              <w:jc w:val="center"/>
              <w:rPr>
                <w:rFonts w:asciiTheme="majorHAnsi" w:hAnsiTheme="majorHAnsi" w:cstheme="majorHAnsi"/>
                <w:b/>
                <w:sz w:val="26"/>
                <w:szCs w:val="26"/>
                <w:lang w:val="vi-VN"/>
              </w:rPr>
            </w:pPr>
            <w:r w:rsidRPr="00D4476B">
              <w:rPr>
                <w:rFonts w:asciiTheme="majorHAnsi" w:hAnsiTheme="majorHAnsi" w:cstheme="majorHAnsi"/>
                <w:b/>
                <w:color w:val="000000" w:themeColor="text1"/>
                <w:sz w:val="26"/>
                <w:szCs w:val="26"/>
              </w:rPr>
              <w:t>Tên hành động</w:t>
            </w:r>
          </w:p>
        </w:tc>
        <w:tc>
          <w:tcPr>
            <w:tcW w:w="1128" w:type="pct"/>
            <w:shd w:val="clear" w:color="auto" w:fill="CCFF66"/>
          </w:tcPr>
          <w:p w14:paraId="1A4661E2" w14:textId="77777777" w:rsidR="00935B30" w:rsidRPr="00D4476B" w:rsidRDefault="00935B30" w:rsidP="00D4476B">
            <w:pPr>
              <w:jc w:val="center"/>
              <w:rPr>
                <w:rFonts w:asciiTheme="majorHAnsi" w:hAnsiTheme="majorHAnsi" w:cstheme="majorHAnsi"/>
                <w:b/>
                <w:sz w:val="26"/>
                <w:szCs w:val="26"/>
                <w:lang w:val="vi-VN"/>
              </w:rPr>
            </w:pPr>
            <w:r w:rsidRPr="00D4476B">
              <w:rPr>
                <w:rFonts w:asciiTheme="majorHAnsi" w:hAnsiTheme="majorHAnsi" w:cstheme="majorHAnsi"/>
                <w:b/>
                <w:color w:val="000000" w:themeColor="text1"/>
                <w:sz w:val="26"/>
                <w:szCs w:val="26"/>
              </w:rPr>
              <w:t>Mô tả</w:t>
            </w:r>
          </w:p>
        </w:tc>
        <w:tc>
          <w:tcPr>
            <w:tcW w:w="1128" w:type="pct"/>
            <w:shd w:val="clear" w:color="auto" w:fill="CCFF66"/>
          </w:tcPr>
          <w:p w14:paraId="1925D553" w14:textId="77777777" w:rsidR="00935B30" w:rsidRPr="00D4476B" w:rsidRDefault="00935B30" w:rsidP="00D4476B">
            <w:pPr>
              <w:jc w:val="center"/>
              <w:rPr>
                <w:rFonts w:asciiTheme="majorHAnsi" w:hAnsiTheme="majorHAnsi" w:cstheme="majorHAnsi"/>
                <w:b/>
                <w:sz w:val="26"/>
                <w:szCs w:val="26"/>
                <w:lang w:val="vi-VN"/>
              </w:rPr>
            </w:pPr>
            <w:r w:rsidRPr="00D4476B">
              <w:rPr>
                <w:rFonts w:asciiTheme="majorHAnsi" w:hAnsiTheme="majorHAnsi" w:cstheme="majorHAnsi"/>
                <w:b/>
                <w:color w:val="000000" w:themeColor="text1"/>
                <w:sz w:val="26"/>
                <w:szCs w:val="26"/>
              </w:rPr>
              <w:t>Thành công</w:t>
            </w:r>
          </w:p>
        </w:tc>
        <w:tc>
          <w:tcPr>
            <w:tcW w:w="1616" w:type="pct"/>
            <w:shd w:val="clear" w:color="auto" w:fill="CCFF66"/>
          </w:tcPr>
          <w:p w14:paraId="5B7589CC" w14:textId="77777777" w:rsidR="00935B30" w:rsidRPr="00D4476B" w:rsidRDefault="00935B30" w:rsidP="00D4476B">
            <w:pPr>
              <w:jc w:val="center"/>
              <w:rPr>
                <w:rFonts w:asciiTheme="majorHAnsi" w:hAnsiTheme="majorHAnsi" w:cstheme="majorHAnsi"/>
                <w:b/>
                <w:sz w:val="26"/>
                <w:szCs w:val="26"/>
                <w:lang w:val="vi-VN"/>
              </w:rPr>
            </w:pPr>
            <w:r w:rsidRPr="00D4476B">
              <w:rPr>
                <w:rFonts w:asciiTheme="majorHAnsi" w:hAnsiTheme="majorHAnsi" w:cstheme="majorHAnsi"/>
                <w:b/>
                <w:color w:val="000000" w:themeColor="text1"/>
                <w:sz w:val="26"/>
                <w:szCs w:val="26"/>
              </w:rPr>
              <w:t>Không thành công</w:t>
            </w:r>
          </w:p>
        </w:tc>
      </w:tr>
      <w:tr w:rsidR="00935B30" w:rsidRPr="009B706A" w14:paraId="764C969F" w14:textId="77777777" w:rsidTr="00935B30">
        <w:tc>
          <w:tcPr>
            <w:tcW w:w="1128" w:type="pct"/>
          </w:tcPr>
          <w:p w14:paraId="3A1E16BE" w14:textId="61D572C3" w:rsidR="00935B30" w:rsidRPr="009B706A" w:rsidRDefault="00935B30"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Cập nhật</w:t>
            </w:r>
          </w:p>
        </w:tc>
        <w:tc>
          <w:tcPr>
            <w:tcW w:w="1128" w:type="pct"/>
          </w:tcPr>
          <w:p w14:paraId="2F5B38BD" w14:textId="0CA60A8A" w:rsidR="00935B30" w:rsidRPr="009B706A" w:rsidRDefault="00935B30"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Người dùng cập nhật thông tin mã giảm giá.</w:t>
            </w:r>
          </w:p>
        </w:tc>
        <w:tc>
          <w:tcPr>
            <w:tcW w:w="1128" w:type="pct"/>
          </w:tcPr>
          <w:p w14:paraId="599C6999" w14:textId="6E8DE99E" w:rsidR="00935B30" w:rsidRPr="009B706A" w:rsidRDefault="00935B30"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Thông tin mã giảm giá được cập nhật thành công trong hệ thống.</w:t>
            </w:r>
          </w:p>
        </w:tc>
        <w:tc>
          <w:tcPr>
            <w:tcW w:w="1616" w:type="pct"/>
          </w:tcPr>
          <w:p w14:paraId="608C0299" w14:textId="17B51F1E" w:rsidR="00935B30" w:rsidRPr="009B706A" w:rsidRDefault="00935B30"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Không thể cập nhật nếu thiếu thông tin bắt buộc.</w:t>
            </w:r>
          </w:p>
        </w:tc>
      </w:tr>
      <w:tr w:rsidR="00935B30" w:rsidRPr="009B706A" w14:paraId="764C74D9" w14:textId="77777777" w:rsidTr="00935B30">
        <w:tc>
          <w:tcPr>
            <w:tcW w:w="1128" w:type="pct"/>
          </w:tcPr>
          <w:p w14:paraId="61D6053D" w14:textId="515A6E7B" w:rsidR="00935B30" w:rsidRPr="009B706A" w:rsidRDefault="00935B30"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Hủy</w:t>
            </w:r>
          </w:p>
        </w:tc>
        <w:tc>
          <w:tcPr>
            <w:tcW w:w="1128" w:type="pct"/>
          </w:tcPr>
          <w:p w14:paraId="6A93E600" w14:textId="7BF69D63" w:rsidR="00935B30" w:rsidRPr="009B706A" w:rsidRDefault="00935B30"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Người dùng hủy thao tác và không lưu thay đổi.</w:t>
            </w:r>
          </w:p>
        </w:tc>
        <w:tc>
          <w:tcPr>
            <w:tcW w:w="1128" w:type="pct"/>
          </w:tcPr>
          <w:p w14:paraId="46EB7CF8" w14:textId="61F9D5E1" w:rsidR="00935B30" w:rsidRPr="009B706A" w:rsidRDefault="00935B30"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Không có thay đổi nào được lưu vào hệ thống.</w:t>
            </w:r>
          </w:p>
        </w:tc>
        <w:tc>
          <w:tcPr>
            <w:tcW w:w="1616" w:type="pct"/>
          </w:tcPr>
          <w:p w14:paraId="5326104E" w14:textId="7ED13736" w:rsidR="00935B30" w:rsidRPr="009B706A" w:rsidRDefault="00935B30"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Không thể hủy nếu không có thay đổi nào.</w:t>
            </w:r>
          </w:p>
        </w:tc>
      </w:tr>
    </w:tbl>
    <w:p w14:paraId="774E9C5F" w14:textId="77777777" w:rsidR="00935B30" w:rsidRPr="009B706A" w:rsidRDefault="00935B30" w:rsidP="0049382E">
      <w:pPr>
        <w:pStyle w:val="oancuaDanhsach"/>
        <w:spacing w:before="120" w:after="120"/>
        <w:ind w:left="0"/>
        <w:jc w:val="both"/>
        <w:rPr>
          <w:rFonts w:asciiTheme="majorHAnsi" w:hAnsiTheme="majorHAnsi" w:cstheme="majorHAnsi"/>
          <w:b/>
          <w:bCs/>
          <w:color w:val="000000"/>
          <w:szCs w:val="26"/>
        </w:rPr>
      </w:pPr>
    </w:p>
    <w:p w14:paraId="701ACC07" w14:textId="77777777" w:rsidR="00935B30" w:rsidRPr="009B706A" w:rsidRDefault="00A01D03" w:rsidP="0049382E">
      <w:pPr>
        <w:pStyle w:val="u2"/>
        <w:jc w:val="both"/>
        <w:rPr>
          <w:rFonts w:asciiTheme="majorHAnsi" w:hAnsiTheme="majorHAnsi" w:cstheme="majorHAnsi"/>
        </w:rPr>
      </w:pPr>
      <w:bookmarkStart w:id="90" w:name="_Toc198617513"/>
      <w:r w:rsidRPr="009B706A">
        <w:rPr>
          <w:rFonts w:asciiTheme="majorHAnsi" w:hAnsiTheme="majorHAnsi" w:cstheme="majorHAnsi"/>
        </w:rPr>
        <w:t>UI-</w:t>
      </w:r>
      <w:r w:rsidR="0017358A" w:rsidRPr="009B706A">
        <w:rPr>
          <w:rFonts w:asciiTheme="majorHAnsi" w:hAnsiTheme="majorHAnsi" w:cstheme="majorHAnsi"/>
        </w:rPr>
        <w:t>59</w:t>
      </w:r>
      <w:r w:rsidRPr="009B706A">
        <w:rPr>
          <w:rFonts w:asciiTheme="majorHAnsi" w:hAnsiTheme="majorHAnsi" w:cstheme="majorHAnsi"/>
        </w:rPr>
        <w:t xml:space="preserve"> Xoá nhân viên.</w:t>
      </w:r>
      <w:bookmarkEnd w:id="90"/>
    </w:p>
    <w:p w14:paraId="4296D7D9" w14:textId="10217F3C" w:rsidR="00B70496" w:rsidRPr="009B706A" w:rsidRDefault="00B70496" w:rsidP="0049382E">
      <w:pPr>
        <w:jc w:val="both"/>
        <w:rPr>
          <w:rFonts w:asciiTheme="majorHAnsi" w:hAnsiTheme="majorHAnsi" w:cstheme="majorHAnsi"/>
          <w:sz w:val="26"/>
          <w:szCs w:val="26"/>
          <w:lang w:eastAsia="en-US" w:bidi="ar-SA"/>
        </w:rPr>
      </w:pPr>
      <w:r w:rsidRPr="009B706A">
        <w:rPr>
          <w:rFonts w:asciiTheme="majorHAnsi" w:hAnsiTheme="majorHAnsi" w:cstheme="majorHAnsi"/>
          <w:noProof/>
          <w:sz w:val="26"/>
          <w:szCs w:val="26"/>
          <w:lang w:eastAsia="en-US" w:bidi="ar-SA"/>
        </w:rPr>
        <w:drawing>
          <wp:inline distT="0" distB="0" distL="0" distR="0" wp14:anchorId="22CE3752" wp14:editId="6F203030">
            <wp:extent cx="5734050" cy="3141345"/>
            <wp:effectExtent l="0" t="0" r="0" b="1905"/>
            <wp:docPr id="185879140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791405" name="Picture 1" descr="A screenshot of a computer&#10;&#10;AI-generated content may be incorrect."/>
                    <pic:cNvPicPr/>
                  </pic:nvPicPr>
                  <pic:blipFill>
                    <a:blip r:embed="rId68"/>
                    <a:stretch>
                      <a:fillRect/>
                    </a:stretch>
                  </pic:blipFill>
                  <pic:spPr>
                    <a:xfrm>
                      <a:off x="0" y="0"/>
                      <a:ext cx="5734050" cy="3141345"/>
                    </a:xfrm>
                    <a:prstGeom prst="rect">
                      <a:avLst/>
                    </a:prstGeom>
                  </pic:spPr>
                </pic:pic>
              </a:graphicData>
            </a:graphic>
          </wp:inline>
        </w:drawing>
      </w:r>
    </w:p>
    <w:tbl>
      <w:tblPr>
        <w:tblStyle w:val="LiBang"/>
        <w:tblW w:w="5535" w:type="pct"/>
        <w:tblLook w:val="04A0" w:firstRow="1" w:lastRow="0" w:firstColumn="1" w:lastColumn="0" w:noHBand="0" w:noVBand="1"/>
      </w:tblPr>
      <w:tblGrid>
        <w:gridCol w:w="2252"/>
        <w:gridCol w:w="2253"/>
        <w:gridCol w:w="2253"/>
        <w:gridCol w:w="3227"/>
      </w:tblGrid>
      <w:tr w:rsidR="00935B30" w:rsidRPr="009B706A" w14:paraId="5BBE0E97" w14:textId="77777777" w:rsidTr="00935B30">
        <w:tc>
          <w:tcPr>
            <w:tcW w:w="2256" w:type="pct"/>
            <w:gridSpan w:val="2"/>
            <w:shd w:val="clear" w:color="auto" w:fill="CCFF66"/>
          </w:tcPr>
          <w:p w14:paraId="6E323380" w14:textId="77777777" w:rsidR="00935B30" w:rsidRPr="00D4476B" w:rsidRDefault="00935B30" w:rsidP="0049382E">
            <w:pPr>
              <w:jc w:val="both"/>
              <w:rPr>
                <w:rFonts w:asciiTheme="majorHAnsi" w:hAnsiTheme="majorHAnsi" w:cstheme="majorHAnsi"/>
                <w:b/>
                <w:sz w:val="26"/>
                <w:szCs w:val="26"/>
              </w:rPr>
            </w:pPr>
            <w:r w:rsidRPr="00D4476B">
              <w:rPr>
                <w:rFonts w:asciiTheme="majorHAnsi" w:hAnsiTheme="majorHAnsi" w:cstheme="majorHAnsi"/>
                <w:b/>
                <w:color w:val="000000" w:themeColor="text1"/>
                <w:sz w:val="26"/>
                <w:szCs w:val="26"/>
              </w:rPr>
              <w:t>Hiển thị</w:t>
            </w:r>
          </w:p>
        </w:tc>
        <w:tc>
          <w:tcPr>
            <w:tcW w:w="2744" w:type="pct"/>
            <w:gridSpan w:val="2"/>
          </w:tcPr>
          <w:p w14:paraId="16EEA1B3" w14:textId="4E17D57D" w:rsidR="00935B30" w:rsidRPr="009B706A" w:rsidRDefault="00935B30" w:rsidP="0049382E">
            <w:pPr>
              <w:jc w:val="both"/>
              <w:rPr>
                <w:rFonts w:asciiTheme="majorHAnsi" w:hAnsiTheme="majorHAnsi" w:cstheme="majorHAnsi"/>
                <w:bCs/>
                <w:sz w:val="26"/>
                <w:szCs w:val="26"/>
              </w:rPr>
            </w:pPr>
            <w:r w:rsidRPr="009B706A">
              <w:rPr>
                <w:rFonts w:asciiTheme="majorHAnsi" w:hAnsiTheme="majorHAnsi" w:cstheme="majorHAnsi"/>
                <w:bCs/>
                <w:sz w:val="26"/>
                <w:szCs w:val="26"/>
              </w:rPr>
              <w:t>Thông báo xác nhận xóa người dùng</w:t>
            </w:r>
          </w:p>
        </w:tc>
      </w:tr>
      <w:tr w:rsidR="00935B30" w:rsidRPr="009B706A" w14:paraId="6B117320" w14:textId="77777777" w:rsidTr="00935B30">
        <w:tc>
          <w:tcPr>
            <w:tcW w:w="2256" w:type="pct"/>
            <w:gridSpan w:val="2"/>
            <w:shd w:val="clear" w:color="auto" w:fill="CCFF66"/>
          </w:tcPr>
          <w:p w14:paraId="2542AA66" w14:textId="77777777" w:rsidR="00935B30" w:rsidRPr="00D4476B" w:rsidRDefault="00935B30" w:rsidP="0049382E">
            <w:pPr>
              <w:jc w:val="both"/>
              <w:rPr>
                <w:rFonts w:asciiTheme="majorHAnsi" w:hAnsiTheme="majorHAnsi" w:cstheme="majorHAnsi"/>
                <w:b/>
                <w:sz w:val="26"/>
                <w:szCs w:val="26"/>
              </w:rPr>
            </w:pPr>
            <w:r w:rsidRPr="00D4476B">
              <w:rPr>
                <w:rFonts w:asciiTheme="majorHAnsi" w:hAnsiTheme="majorHAnsi" w:cstheme="majorHAnsi"/>
                <w:b/>
                <w:color w:val="000000" w:themeColor="text1"/>
                <w:sz w:val="26"/>
                <w:szCs w:val="26"/>
              </w:rPr>
              <w:t>Mô tả</w:t>
            </w:r>
          </w:p>
        </w:tc>
        <w:tc>
          <w:tcPr>
            <w:tcW w:w="2744" w:type="pct"/>
            <w:gridSpan w:val="2"/>
          </w:tcPr>
          <w:p w14:paraId="098FC1FB" w14:textId="26912C4B" w:rsidR="00935B30" w:rsidRPr="009B706A" w:rsidRDefault="00935B30" w:rsidP="0049382E">
            <w:pPr>
              <w:jc w:val="both"/>
              <w:rPr>
                <w:rFonts w:asciiTheme="majorHAnsi" w:hAnsiTheme="majorHAnsi" w:cstheme="majorHAnsi"/>
                <w:bCs/>
                <w:sz w:val="26"/>
                <w:szCs w:val="26"/>
              </w:rPr>
            </w:pPr>
            <w:r w:rsidRPr="009B706A">
              <w:rPr>
                <w:rFonts w:asciiTheme="majorHAnsi" w:hAnsiTheme="majorHAnsi" w:cstheme="majorHAnsi"/>
                <w:bCs/>
                <w:sz w:val="26"/>
                <w:szCs w:val="26"/>
              </w:rPr>
              <w:t>Hiển thị một popup cảnh báo yêu cầu người dùng xác nhận có chắc chắn muốn xóa tài khoản nhân viên hay không.</w:t>
            </w:r>
          </w:p>
        </w:tc>
      </w:tr>
      <w:tr w:rsidR="00935B30" w:rsidRPr="009B706A" w14:paraId="4A412693" w14:textId="77777777" w:rsidTr="00935B30">
        <w:tc>
          <w:tcPr>
            <w:tcW w:w="2256" w:type="pct"/>
            <w:gridSpan w:val="2"/>
            <w:shd w:val="clear" w:color="auto" w:fill="CCFF66"/>
          </w:tcPr>
          <w:p w14:paraId="177A94A1" w14:textId="77777777" w:rsidR="00935B30" w:rsidRPr="00D4476B" w:rsidRDefault="00935B30" w:rsidP="0049382E">
            <w:pPr>
              <w:jc w:val="both"/>
              <w:rPr>
                <w:rFonts w:asciiTheme="majorHAnsi" w:hAnsiTheme="majorHAnsi" w:cstheme="majorHAnsi"/>
                <w:b/>
                <w:sz w:val="26"/>
                <w:szCs w:val="26"/>
              </w:rPr>
            </w:pPr>
            <w:r w:rsidRPr="00D4476B">
              <w:rPr>
                <w:rFonts w:asciiTheme="majorHAnsi" w:hAnsiTheme="majorHAnsi" w:cstheme="majorHAnsi"/>
                <w:b/>
                <w:color w:val="000000" w:themeColor="text1"/>
                <w:sz w:val="26"/>
                <w:szCs w:val="26"/>
              </w:rPr>
              <w:t>Hiển thị truy cập</w:t>
            </w:r>
          </w:p>
        </w:tc>
        <w:tc>
          <w:tcPr>
            <w:tcW w:w="2744" w:type="pct"/>
            <w:gridSpan w:val="2"/>
          </w:tcPr>
          <w:p w14:paraId="54A49DA8" w14:textId="643157E8" w:rsidR="00935B30" w:rsidRPr="009B706A" w:rsidRDefault="00935B30" w:rsidP="0049382E">
            <w:pPr>
              <w:jc w:val="both"/>
              <w:rPr>
                <w:rFonts w:asciiTheme="majorHAnsi" w:hAnsiTheme="majorHAnsi" w:cstheme="majorHAnsi"/>
                <w:bCs/>
                <w:sz w:val="26"/>
                <w:szCs w:val="26"/>
              </w:rPr>
            </w:pPr>
            <w:r w:rsidRPr="009B706A">
              <w:rPr>
                <w:rFonts w:asciiTheme="majorHAnsi" w:hAnsiTheme="majorHAnsi" w:cstheme="majorHAnsi"/>
                <w:bCs/>
                <w:sz w:val="26"/>
                <w:szCs w:val="26"/>
              </w:rPr>
              <w:t>Người dùng truy cập vào mục “Tạo và quản lý nhân viên”, sau đó nhấn vào biểu tượng thùng rác để xóa một nhân viên.</w:t>
            </w:r>
          </w:p>
        </w:tc>
      </w:tr>
      <w:tr w:rsidR="00935B30" w:rsidRPr="009B706A" w14:paraId="6359FAD5" w14:textId="77777777" w:rsidTr="00935B30">
        <w:tc>
          <w:tcPr>
            <w:tcW w:w="5000" w:type="pct"/>
            <w:gridSpan w:val="4"/>
            <w:shd w:val="clear" w:color="auto" w:fill="CCFF66"/>
          </w:tcPr>
          <w:p w14:paraId="4071A880" w14:textId="77777777" w:rsidR="00935B30" w:rsidRPr="00D4476B" w:rsidRDefault="00935B30" w:rsidP="00D4476B">
            <w:pPr>
              <w:jc w:val="center"/>
              <w:rPr>
                <w:rFonts w:asciiTheme="majorHAnsi" w:hAnsiTheme="majorHAnsi" w:cstheme="majorHAnsi"/>
                <w:b/>
                <w:sz w:val="26"/>
                <w:szCs w:val="26"/>
              </w:rPr>
            </w:pPr>
            <w:r w:rsidRPr="00D4476B">
              <w:rPr>
                <w:rFonts w:asciiTheme="majorHAnsi" w:hAnsiTheme="majorHAnsi" w:cstheme="majorHAnsi"/>
                <w:b/>
                <w:color w:val="000000" w:themeColor="text1"/>
                <w:sz w:val="26"/>
                <w:szCs w:val="26"/>
              </w:rPr>
              <w:t>Nội dung hiển thị</w:t>
            </w:r>
          </w:p>
        </w:tc>
      </w:tr>
      <w:tr w:rsidR="00935B30" w:rsidRPr="009B706A" w14:paraId="0339F767" w14:textId="77777777" w:rsidTr="00935B30">
        <w:tc>
          <w:tcPr>
            <w:tcW w:w="1128" w:type="pct"/>
            <w:shd w:val="clear" w:color="auto" w:fill="CCFF66"/>
          </w:tcPr>
          <w:p w14:paraId="0DF8B066" w14:textId="77777777" w:rsidR="00935B30" w:rsidRPr="00D4476B" w:rsidRDefault="00935B30" w:rsidP="00D4476B">
            <w:pPr>
              <w:jc w:val="center"/>
              <w:rPr>
                <w:rFonts w:asciiTheme="majorHAnsi" w:hAnsiTheme="majorHAnsi" w:cstheme="majorHAnsi"/>
                <w:b/>
                <w:sz w:val="26"/>
                <w:szCs w:val="26"/>
              </w:rPr>
            </w:pPr>
            <w:r w:rsidRPr="00D4476B">
              <w:rPr>
                <w:rFonts w:asciiTheme="majorHAnsi" w:hAnsiTheme="majorHAnsi" w:cstheme="majorHAnsi"/>
                <w:b/>
                <w:color w:val="000000" w:themeColor="text1"/>
                <w:sz w:val="26"/>
                <w:szCs w:val="26"/>
              </w:rPr>
              <w:t>Mục</w:t>
            </w:r>
          </w:p>
        </w:tc>
        <w:tc>
          <w:tcPr>
            <w:tcW w:w="1128" w:type="pct"/>
            <w:shd w:val="clear" w:color="auto" w:fill="CCFF66"/>
          </w:tcPr>
          <w:p w14:paraId="1893E591" w14:textId="77777777" w:rsidR="00935B30" w:rsidRPr="00D4476B" w:rsidRDefault="00935B30" w:rsidP="00D4476B">
            <w:pPr>
              <w:jc w:val="center"/>
              <w:rPr>
                <w:rFonts w:asciiTheme="majorHAnsi" w:hAnsiTheme="majorHAnsi" w:cstheme="majorHAnsi"/>
                <w:b/>
                <w:sz w:val="26"/>
                <w:szCs w:val="26"/>
              </w:rPr>
            </w:pPr>
            <w:r w:rsidRPr="00D4476B">
              <w:rPr>
                <w:rFonts w:asciiTheme="majorHAnsi" w:hAnsiTheme="majorHAnsi" w:cstheme="majorHAnsi"/>
                <w:b/>
                <w:color w:val="000000" w:themeColor="text1"/>
                <w:sz w:val="26"/>
                <w:szCs w:val="26"/>
              </w:rPr>
              <w:t>Loại</w:t>
            </w:r>
          </w:p>
        </w:tc>
        <w:tc>
          <w:tcPr>
            <w:tcW w:w="1128" w:type="pct"/>
            <w:shd w:val="clear" w:color="auto" w:fill="CCFF66"/>
          </w:tcPr>
          <w:p w14:paraId="7CDA9B1A" w14:textId="77777777" w:rsidR="00935B30" w:rsidRPr="00D4476B" w:rsidRDefault="00935B30" w:rsidP="00D4476B">
            <w:pPr>
              <w:jc w:val="center"/>
              <w:rPr>
                <w:rFonts w:asciiTheme="majorHAnsi" w:hAnsiTheme="majorHAnsi" w:cstheme="majorHAnsi"/>
                <w:b/>
                <w:sz w:val="26"/>
                <w:szCs w:val="26"/>
              </w:rPr>
            </w:pPr>
            <w:r w:rsidRPr="00D4476B">
              <w:rPr>
                <w:rFonts w:asciiTheme="majorHAnsi" w:hAnsiTheme="majorHAnsi" w:cstheme="majorHAnsi"/>
                <w:b/>
                <w:color w:val="000000" w:themeColor="text1"/>
                <w:sz w:val="26"/>
                <w:szCs w:val="26"/>
              </w:rPr>
              <w:t>Dữ liệu</w:t>
            </w:r>
          </w:p>
        </w:tc>
        <w:tc>
          <w:tcPr>
            <w:tcW w:w="1616" w:type="pct"/>
            <w:shd w:val="clear" w:color="auto" w:fill="CCFF66"/>
          </w:tcPr>
          <w:p w14:paraId="697D33D2" w14:textId="77777777" w:rsidR="00935B30" w:rsidRPr="00D4476B" w:rsidRDefault="00935B30" w:rsidP="00D4476B">
            <w:pPr>
              <w:jc w:val="center"/>
              <w:rPr>
                <w:rFonts w:asciiTheme="majorHAnsi" w:hAnsiTheme="majorHAnsi" w:cstheme="majorHAnsi"/>
                <w:b/>
                <w:sz w:val="26"/>
                <w:szCs w:val="26"/>
              </w:rPr>
            </w:pPr>
            <w:r w:rsidRPr="00D4476B">
              <w:rPr>
                <w:rFonts w:asciiTheme="majorHAnsi" w:hAnsiTheme="majorHAnsi" w:cstheme="majorHAnsi"/>
                <w:b/>
                <w:color w:val="000000" w:themeColor="text1"/>
                <w:sz w:val="26"/>
                <w:szCs w:val="26"/>
              </w:rPr>
              <w:t>Mô tả</w:t>
            </w:r>
          </w:p>
        </w:tc>
      </w:tr>
      <w:tr w:rsidR="00935B30" w:rsidRPr="009B706A" w14:paraId="4A9EC731" w14:textId="77777777" w:rsidTr="00935B30">
        <w:tc>
          <w:tcPr>
            <w:tcW w:w="1128" w:type="pct"/>
            <w:shd w:val="clear" w:color="auto" w:fill="auto"/>
          </w:tcPr>
          <w:p w14:paraId="61D4E469" w14:textId="5B133CD2" w:rsidR="00935B30" w:rsidRPr="009B706A" w:rsidRDefault="00935B30"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Xác nhận xóa nhân viên</w:t>
            </w:r>
          </w:p>
        </w:tc>
        <w:tc>
          <w:tcPr>
            <w:tcW w:w="1128" w:type="pct"/>
            <w:shd w:val="clear" w:color="auto" w:fill="auto"/>
          </w:tcPr>
          <w:p w14:paraId="3F4B809D" w14:textId="7E24C049" w:rsidR="00935B30" w:rsidRPr="009B706A" w:rsidRDefault="00935B30"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Pop-up</w:t>
            </w:r>
          </w:p>
        </w:tc>
        <w:tc>
          <w:tcPr>
            <w:tcW w:w="1128" w:type="pct"/>
            <w:shd w:val="clear" w:color="auto" w:fill="auto"/>
          </w:tcPr>
          <w:p w14:paraId="4E91EA2A" w14:textId="69810F42" w:rsidR="00935B30" w:rsidRPr="009B706A" w:rsidRDefault="00935B30"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Tên người dùng</w:t>
            </w:r>
          </w:p>
        </w:tc>
        <w:tc>
          <w:tcPr>
            <w:tcW w:w="1616" w:type="pct"/>
            <w:shd w:val="clear" w:color="auto" w:fill="auto"/>
          </w:tcPr>
          <w:p w14:paraId="4ED13303" w14:textId="4E159171" w:rsidR="00935B30" w:rsidRPr="009B706A" w:rsidRDefault="00935B30"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Hiển thị cảnh báo xác nhận có xóa người dùng với tên cụ thể, kèm nút Xóa.</w:t>
            </w:r>
          </w:p>
        </w:tc>
      </w:tr>
      <w:tr w:rsidR="00935B30" w:rsidRPr="009B706A" w14:paraId="38CF5754" w14:textId="77777777" w:rsidTr="00935B30">
        <w:tc>
          <w:tcPr>
            <w:tcW w:w="5000" w:type="pct"/>
            <w:gridSpan w:val="4"/>
            <w:shd w:val="clear" w:color="auto" w:fill="CCFF66"/>
          </w:tcPr>
          <w:p w14:paraId="484C791E" w14:textId="77777777" w:rsidR="00935B30" w:rsidRPr="00D4476B" w:rsidRDefault="00935B30" w:rsidP="00D4476B">
            <w:pPr>
              <w:jc w:val="center"/>
              <w:rPr>
                <w:rFonts w:asciiTheme="majorHAnsi" w:hAnsiTheme="majorHAnsi" w:cstheme="majorHAnsi"/>
                <w:b/>
                <w:sz w:val="26"/>
                <w:szCs w:val="26"/>
              </w:rPr>
            </w:pPr>
            <w:r w:rsidRPr="00D4476B">
              <w:rPr>
                <w:rFonts w:asciiTheme="majorHAnsi" w:hAnsiTheme="majorHAnsi" w:cstheme="majorHAnsi"/>
                <w:b/>
                <w:color w:val="000000" w:themeColor="text1"/>
                <w:sz w:val="26"/>
                <w:szCs w:val="26"/>
              </w:rPr>
              <w:t>Nội dung hiển thị</w:t>
            </w:r>
          </w:p>
        </w:tc>
      </w:tr>
      <w:tr w:rsidR="00935B30" w:rsidRPr="009B706A" w14:paraId="38F52D14" w14:textId="77777777" w:rsidTr="00935B30">
        <w:tc>
          <w:tcPr>
            <w:tcW w:w="1128" w:type="pct"/>
            <w:shd w:val="clear" w:color="auto" w:fill="CCFF66"/>
          </w:tcPr>
          <w:p w14:paraId="05560CC8" w14:textId="77777777" w:rsidR="00935B30" w:rsidRPr="00D4476B" w:rsidRDefault="00935B30" w:rsidP="00D4476B">
            <w:pPr>
              <w:jc w:val="center"/>
              <w:rPr>
                <w:rFonts w:asciiTheme="majorHAnsi" w:hAnsiTheme="majorHAnsi" w:cstheme="majorHAnsi"/>
                <w:b/>
                <w:sz w:val="26"/>
                <w:szCs w:val="26"/>
                <w:lang w:val="vi-VN"/>
              </w:rPr>
            </w:pPr>
            <w:r w:rsidRPr="00D4476B">
              <w:rPr>
                <w:rFonts w:asciiTheme="majorHAnsi" w:hAnsiTheme="majorHAnsi" w:cstheme="majorHAnsi"/>
                <w:b/>
                <w:color w:val="000000" w:themeColor="text1"/>
                <w:sz w:val="26"/>
                <w:szCs w:val="26"/>
              </w:rPr>
              <w:t>Tên hành động</w:t>
            </w:r>
          </w:p>
        </w:tc>
        <w:tc>
          <w:tcPr>
            <w:tcW w:w="1128" w:type="pct"/>
            <w:shd w:val="clear" w:color="auto" w:fill="CCFF66"/>
          </w:tcPr>
          <w:p w14:paraId="51351146" w14:textId="77777777" w:rsidR="00935B30" w:rsidRPr="00D4476B" w:rsidRDefault="00935B30" w:rsidP="00D4476B">
            <w:pPr>
              <w:jc w:val="center"/>
              <w:rPr>
                <w:rFonts w:asciiTheme="majorHAnsi" w:hAnsiTheme="majorHAnsi" w:cstheme="majorHAnsi"/>
                <w:b/>
                <w:sz w:val="26"/>
                <w:szCs w:val="26"/>
                <w:lang w:val="vi-VN"/>
              </w:rPr>
            </w:pPr>
            <w:r w:rsidRPr="00D4476B">
              <w:rPr>
                <w:rFonts w:asciiTheme="majorHAnsi" w:hAnsiTheme="majorHAnsi" w:cstheme="majorHAnsi"/>
                <w:b/>
                <w:color w:val="000000" w:themeColor="text1"/>
                <w:sz w:val="26"/>
                <w:szCs w:val="26"/>
              </w:rPr>
              <w:t>Mô tả</w:t>
            </w:r>
          </w:p>
        </w:tc>
        <w:tc>
          <w:tcPr>
            <w:tcW w:w="1128" w:type="pct"/>
            <w:shd w:val="clear" w:color="auto" w:fill="CCFF66"/>
          </w:tcPr>
          <w:p w14:paraId="7BE4823E" w14:textId="77777777" w:rsidR="00935B30" w:rsidRPr="00D4476B" w:rsidRDefault="00935B30" w:rsidP="00D4476B">
            <w:pPr>
              <w:jc w:val="center"/>
              <w:rPr>
                <w:rFonts w:asciiTheme="majorHAnsi" w:hAnsiTheme="majorHAnsi" w:cstheme="majorHAnsi"/>
                <w:b/>
                <w:sz w:val="26"/>
                <w:szCs w:val="26"/>
                <w:lang w:val="vi-VN"/>
              </w:rPr>
            </w:pPr>
            <w:r w:rsidRPr="00D4476B">
              <w:rPr>
                <w:rFonts w:asciiTheme="majorHAnsi" w:hAnsiTheme="majorHAnsi" w:cstheme="majorHAnsi"/>
                <w:b/>
                <w:color w:val="000000" w:themeColor="text1"/>
                <w:sz w:val="26"/>
                <w:szCs w:val="26"/>
              </w:rPr>
              <w:t>Thành công</w:t>
            </w:r>
          </w:p>
        </w:tc>
        <w:tc>
          <w:tcPr>
            <w:tcW w:w="1616" w:type="pct"/>
            <w:shd w:val="clear" w:color="auto" w:fill="CCFF66"/>
          </w:tcPr>
          <w:p w14:paraId="0865803C" w14:textId="77777777" w:rsidR="00935B30" w:rsidRPr="00D4476B" w:rsidRDefault="00935B30" w:rsidP="00D4476B">
            <w:pPr>
              <w:jc w:val="center"/>
              <w:rPr>
                <w:rFonts w:asciiTheme="majorHAnsi" w:hAnsiTheme="majorHAnsi" w:cstheme="majorHAnsi"/>
                <w:b/>
                <w:sz w:val="26"/>
                <w:szCs w:val="26"/>
                <w:lang w:val="vi-VN"/>
              </w:rPr>
            </w:pPr>
            <w:r w:rsidRPr="00D4476B">
              <w:rPr>
                <w:rFonts w:asciiTheme="majorHAnsi" w:hAnsiTheme="majorHAnsi" w:cstheme="majorHAnsi"/>
                <w:b/>
                <w:color w:val="000000" w:themeColor="text1"/>
                <w:sz w:val="26"/>
                <w:szCs w:val="26"/>
              </w:rPr>
              <w:t>Không thành công</w:t>
            </w:r>
          </w:p>
        </w:tc>
      </w:tr>
      <w:tr w:rsidR="00935B30" w:rsidRPr="009B706A" w14:paraId="15BF580D" w14:textId="77777777" w:rsidTr="00935B30">
        <w:tc>
          <w:tcPr>
            <w:tcW w:w="1128" w:type="pct"/>
          </w:tcPr>
          <w:p w14:paraId="30CF2358" w14:textId="1F43CA80" w:rsidR="00935B30" w:rsidRPr="009B706A" w:rsidRDefault="00935B30"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Click vào Xóa</w:t>
            </w:r>
          </w:p>
        </w:tc>
        <w:tc>
          <w:tcPr>
            <w:tcW w:w="1128" w:type="pct"/>
          </w:tcPr>
          <w:p w14:paraId="158BC0F6" w14:textId="43044F52" w:rsidR="00935B30" w:rsidRPr="009B706A" w:rsidRDefault="00935B30"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 xml:space="preserve">Người dùng nhấn vào nút "Xóa" </w:t>
            </w:r>
            <w:r w:rsidRPr="009B706A">
              <w:rPr>
                <w:rFonts w:asciiTheme="majorHAnsi" w:hAnsiTheme="majorHAnsi" w:cstheme="majorHAnsi"/>
                <w:bCs/>
                <w:color w:val="000000" w:themeColor="text1"/>
                <w:sz w:val="26"/>
                <w:szCs w:val="26"/>
              </w:rPr>
              <w:lastRenderedPageBreak/>
              <w:t>trong popup xác nhận</w:t>
            </w:r>
          </w:p>
        </w:tc>
        <w:tc>
          <w:tcPr>
            <w:tcW w:w="1128" w:type="pct"/>
          </w:tcPr>
          <w:p w14:paraId="2D76569D" w14:textId="6A8A6203" w:rsidR="00935B30" w:rsidRPr="009B706A" w:rsidRDefault="00935B30"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lastRenderedPageBreak/>
              <w:t>Người dùng bị xóa khỏi danh sách</w:t>
            </w:r>
          </w:p>
        </w:tc>
        <w:tc>
          <w:tcPr>
            <w:tcW w:w="1616" w:type="pct"/>
          </w:tcPr>
          <w:p w14:paraId="2FE5962F" w14:textId="22698527" w:rsidR="00935B30" w:rsidRPr="009B706A" w:rsidRDefault="00935B30" w:rsidP="0049382E">
            <w:pPr>
              <w:jc w:val="both"/>
              <w:rPr>
                <w:rFonts w:asciiTheme="majorHAnsi" w:hAnsiTheme="majorHAnsi" w:cstheme="majorHAnsi"/>
                <w:bCs/>
                <w:color w:val="000000" w:themeColor="text1"/>
                <w:sz w:val="26"/>
                <w:szCs w:val="26"/>
              </w:rPr>
            </w:pPr>
            <w:r w:rsidRPr="009B706A">
              <w:rPr>
                <w:rFonts w:asciiTheme="majorHAnsi" w:hAnsiTheme="majorHAnsi" w:cstheme="majorHAnsi"/>
                <w:bCs/>
                <w:color w:val="000000" w:themeColor="text1"/>
                <w:sz w:val="26"/>
                <w:szCs w:val="26"/>
              </w:rPr>
              <w:t>Không có phản hồi, popup không đóng hoặc lỗi API</w:t>
            </w:r>
          </w:p>
        </w:tc>
      </w:tr>
    </w:tbl>
    <w:p w14:paraId="386DD339" w14:textId="091FE6A4" w:rsidR="00B70496" w:rsidRPr="00935B30" w:rsidRDefault="00B70496" w:rsidP="0049382E">
      <w:pPr>
        <w:jc w:val="both"/>
        <w:rPr>
          <w:rFonts w:asciiTheme="majorHAnsi" w:hAnsiTheme="majorHAnsi" w:cstheme="majorHAnsi"/>
          <w:b/>
        </w:rPr>
      </w:pPr>
    </w:p>
    <w:sectPr w:rsidR="00B70496" w:rsidRPr="00935B30" w:rsidSect="00AB1A11">
      <w:headerReference w:type="default" r:id="rId69"/>
      <w:footerReference w:type="default" r:id="rId70"/>
      <w:pgSz w:w="11910" w:h="16830" w:code="9"/>
      <w:pgMar w:top="851" w:right="1440" w:bottom="993" w:left="1440" w:header="426" w:footer="25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3BFEB4D" w14:textId="77777777" w:rsidR="004A04BC" w:rsidRDefault="004A04BC" w:rsidP="00D44A05">
      <w:pPr>
        <w:rPr>
          <w:rFonts w:hint="eastAsia"/>
        </w:rPr>
      </w:pPr>
      <w:r>
        <w:separator/>
      </w:r>
    </w:p>
  </w:endnote>
  <w:endnote w:type="continuationSeparator" w:id="0">
    <w:p w14:paraId="7F2F4F16" w14:textId="77777777" w:rsidR="004A04BC" w:rsidRDefault="004A04BC" w:rsidP="00D44A05">
      <w:pPr>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Liberation Serif">
    <w:altName w:val="Times New Roman"/>
    <w:charset w:val="01"/>
    <w:family w:val="roman"/>
    <w:pitch w:val="variable"/>
  </w:font>
  <w:font w:name="MS Mincho">
    <w:altName w:val="ＭＳ 明朝"/>
    <w:panose1 w:val="02020609040205080304"/>
    <w:charset w:val="80"/>
    <w:family w:val="modern"/>
    <w:pitch w:val="fixed"/>
    <w:sig w:usb0="E00002FF" w:usb1="6AC7FDFB" w:usb2="08000012" w:usb3="00000000" w:csb0="0002009F" w:csb1="00000000"/>
  </w:font>
  <w:font w:name="FreeSans">
    <w:altName w:val="Times New Roman"/>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F0DAED3" w14:textId="2598098E" w:rsidR="00F956E9" w:rsidRDefault="00F956E9" w:rsidP="001B7BEA">
    <w:pPr>
      <w:pStyle w:val="Chntrang"/>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6C315E" w14:textId="77777777" w:rsidR="00F956E9" w:rsidRPr="001B7BEA" w:rsidRDefault="00F956E9" w:rsidP="001B7BEA">
    <w:pPr>
      <w:pStyle w:val="Chntrang"/>
      <w:pBdr>
        <w:top w:val="thinThickSmallGap" w:sz="24" w:space="1" w:color="823B0B"/>
      </w:pBdr>
      <w:tabs>
        <w:tab w:val="left" w:pos="7605"/>
      </w:tabs>
      <w:rPr>
        <w:lang w:val="vi-VN"/>
      </w:rPr>
    </w:pPr>
    <w:r>
      <w:rPr>
        <w:b/>
        <w:i/>
        <w:lang w:eastAsia="ja-JP"/>
      </w:rPr>
      <w:tab/>
    </w:r>
    <w:r>
      <w:rPr>
        <w:b/>
        <w:i/>
        <w:lang w:eastAsia="ja-JP"/>
      </w:rPr>
      <w:tab/>
    </w:r>
    <w:r>
      <w:rPr>
        <w:b/>
        <w:i/>
        <w:lang w:eastAsia="ja-JP"/>
      </w:rPr>
      <w:tab/>
      <w:t>Trang</w:t>
    </w:r>
    <w:r w:rsidRPr="00EE159D">
      <w:rPr>
        <w:b/>
        <w:i/>
        <w:lang w:eastAsia="ja-JP"/>
      </w:rPr>
      <w:t xml:space="preserve"> </w:t>
    </w:r>
    <w:r w:rsidRPr="00EE159D">
      <w:rPr>
        <w:b/>
        <w:i/>
        <w:lang w:eastAsia="ja-JP"/>
      </w:rPr>
      <w:fldChar w:fldCharType="begin"/>
    </w:r>
    <w:r w:rsidRPr="00EE159D">
      <w:rPr>
        <w:b/>
        <w:i/>
      </w:rPr>
      <w:instrText>PAGE</w:instrText>
    </w:r>
    <w:r w:rsidRPr="00EE159D">
      <w:rPr>
        <w:b/>
        <w:i/>
      </w:rPr>
      <w:fldChar w:fldCharType="separate"/>
    </w:r>
    <w:r>
      <w:rPr>
        <w:rFonts w:hint="eastAsia"/>
        <w:b/>
        <w:i/>
      </w:rPr>
      <w:t>1</w:t>
    </w:r>
    <w:r w:rsidRPr="00EE159D">
      <w:rPr>
        <w:b/>
        <w:i/>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8E5BAC5" w14:textId="77777777" w:rsidR="004A04BC" w:rsidRDefault="004A04BC" w:rsidP="00D44A05">
      <w:pPr>
        <w:rPr>
          <w:rFonts w:hint="eastAsia"/>
        </w:rPr>
      </w:pPr>
      <w:r>
        <w:separator/>
      </w:r>
    </w:p>
  </w:footnote>
  <w:footnote w:type="continuationSeparator" w:id="0">
    <w:p w14:paraId="7468051E" w14:textId="77777777" w:rsidR="004A04BC" w:rsidRDefault="004A04BC" w:rsidP="00D44A05">
      <w:pPr>
        <w:rPr>
          <w:rFonts w:hint="eastAsia"/>
        </w:rPr>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CB782E" w14:textId="4E9AFDCB" w:rsidR="0049382E" w:rsidRPr="0049382E" w:rsidRDefault="0049382E" w:rsidP="0049382E">
    <w:pPr>
      <w:pStyle w:val="utrang"/>
      <w:tabs>
        <w:tab w:val="right" w:pos="8789"/>
      </w:tabs>
      <w:rPr>
        <w:b/>
        <w:i/>
        <w:sz w:val="24"/>
        <w:szCs w:val="24"/>
        <w:lang w:val="vi-VN" w:eastAsia="ja-JP"/>
      </w:rPr>
    </w:pPr>
    <w:bookmarkStart w:id="91" w:name="_Hlk185588489"/>
    <w:bookmarkStart w:id="92" w:name="_Hlk185588490"/>
    <w:r w:rsidRPr="00B218D5">
      <w:rPr>
        <w:b/>
        <w:i/>
        <w:sz w:val="24"/>
        <w:szCs w:val="24"/>
        <w:lang w:eastAsia="ja-JP"/>
      </w:rPr>
      <w:t>Hệ thống Quản lý Quán Cà Phê</w:t>
    </w:r>
    <w:r w:rsidRPr="00B218D5">
      <w:rPr>
        <w:b/>
        <w:i/>
        <w:sz w:val="24"/>
        <w:szCs w:val="24"/>
        <w:lang w:eastAsia="ja-JP"/>
      </w:rPr>
      <w:tab/>
      <w:t xml:space="preserve">  </w:t>
    </w:r>
    <w:r w:rsidRPr="00B218D5">
      <w:rPr>
        <w:b/>
        <w:i/>
        <w:sz w:val="24"/>
        <w:szCs w:val="24"/>
        <w:lang w:eastAsia="ja-JP"/>
      </w:rPr>
      <w:tab/>
    </w:r>
    <w:r>
      <w:rPr>
        <w:b/>
        <w:i/>
        <w:sz w:val="24"/>
        <w:szCs w:val="24"/>
        <w:lang w:eastAsia="ja-JP"/>
      </w:rPr>
      <w:t xml:space="preserve">   </w:t>
    </w:r>
    <w:r>
      <w:rPr>
        <w:b/>
        <w:i/>
        <w:sz w:val="24"/>
        <w:szCs w:val="24"/>
        <w:lang w:val="vi-VN" w:eastAsia="ja-JP"/>
      </w:rPr>
      <w:t xml:space="preserve">    </w:t>
    </w:r>
    <w:r>
      <w:rPr>
        <w:b/>
        <w:i/>
        <w:sz w:val="24"/>
        <w:szCs w:val="24"/>
        <w:lang w:eastAsia="ja-JP"/>
      </w:rPr>
      <w:t>User</w:t>
    </w:r>
    <w:r>
      <w:rPr>
        <w:b/>
        <w:i/>
        <w:sz w:val="24"/>
        <w:szCs w:val="24"/>
        <w:lang w:val="vi-VN" w:eastAsia="ja-JP"/>
      </w:rPr>
      <w:t xml:space="preserve"> Interface</w:t>
    </w:r>
  </w:p>
  <w:p w14:paraId="49CE6EFA" w14:textId="77777777" w:rsidR="0049382E" w:rsidRDefault="0049382E" w:rsidP="0049382E">
    <w:pPr>
      <w:pStyle w:val="Chntrang"/>
      <w:pBdr>
        <w:top w:val="thinThickSmallGap" w:sz="24" w:space="1" w:color="823B0B"/>
      </w:pBdr>
      <w:rPr>
        <w:color w:val="000000"/>
        <w:sz w:val="2"/>
        <w:szCs w:val="2"/>
      </w:rPr>
    </w:pPr>
    <w:r>
      <w:rPr>
        <w:b/>
        <w:i/>
        <w:lang w:eastAsia="ja-JP"/>
      </w:rPr>
      <w:tab/>
    </w:r>
    <w:r>
      <w:rPr>
        <w:b/>
        <w:i/>
        <w:lang w:eastAsia="ja-JP"/>
      </w:rPr>
      <w:tab/>
      <w:t xml:space="preserve"> </w:t>
    </w:r>
    <w:bookmarkEnd w:id="91"/>
    <w:bookmarkEnd w:id="92"/>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E9574BF"/>
    <w:multiLevelType w:val="multilevel"/>
    <w:tmpl w:val="0409001D"/>
    <w:styleLink w:val="Style1"/>
    <w:lvl w:ilvl="0">
      <w:start w:val="4"/>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 w15:restartNumberingAfterBreak="0">
    <w:nsid w:val="22A722FE"/>
    <w:multiLevelType w:val="hybridMultilevel"/>
    <w:tmpl w:val="8A846600"/>
    <w:lvl w:ilvl="0" w:tplc="04090001">
      <w:start w:val="1"/>
      <w:numFmt w:val="bullet"/>
      <w:lvlText w:val=""/>
      <w:lvlJc w:val="left"/>
      <w:pPr>
        <w:ind w:left="315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 w15:restartNumberingAfterBreak="0">
    <w:nsid w:val="322F78DF"/>
    <w:multiLevelType w:val="hybridMultilevel"/>
    <w:tmpl w:val="C8642AC6"/>
    <w:lvl w:ilvl="0" w:tplc="B164E7D8">
      <w:start w:val="1"/>
      <w:numFmt w:val="decimal"/>
      <w:lvlText w:val="%1."/>
      <w:lvlJc w:val="left"/>
      <w:pPr>
        <w:ind w:left="2912" w:hanging="360"/>
      </w:pPr>
      <w:rPr>
        <w:rFonts w:hint="default"/>
      </w:rPr>
    </w:lvl>
    <w:lvl w:ilvl="1" w:tplc="04090019" w:tentative="1">
      <w:start w:val="1"/>
      <w:numFmt w:val="lowerLetter"/>
      <w:lvlText w:val="%2."/>
      <w:lvlJc w:val="left"/>
      <w:pPr>
        <w:ind w:left="3632" w:hanging="360"/>
      </w:pPr>
    </w:lvl>
    <w:lvl w:ilvl="2" w:tplc="0409001B" w:tentative="1">
      <w:start w:val="1"/>
      <w:numFmt w:val="lowerRoman"/>
      <w:lvlText w:val="%3."/>
      <w:lvlJc w:val="right"/>
      <w:pPr>
        <w:ind w:left="4352" w:hanging="180"/>
      </w:pPr>
    </w:lvl>
    <w:lvl w:ilvl="3" w:tplc="0409000F" w:tentative="1">
      <w:start w:val="1"/>
      <w:numFmt w:val="decimal"/>
      <w:lvlText w:val="%4."/>
      <w:lvlJc w:val="left"/>
      <w:pPr>
        <w:ind w:left="5072" w:hanging="360"/>
      </w:pPr>
    </w:lvl>
    <w:lvl w:ilvl="4" w:tplc="04090019" w:tentative="1">
      <w:start w:val="1"/>
      <w:numFmt w:val="lowerLetter"/>
      <w:lvlText w:val="%5."/>
      <w:lvlJc w:val="left"/>
      <w:pPr>
        <w:ind w:left="5792" w:hanging="360"/>
      </w:pPr>
    </w:lvl>
    <w:lvl w:ilvl="5" w:tplc="0409001B" w:tentative="1">
      <w:start w:val="1"/>
      <w:numFmt w:val="lowerRoman"/>
      <w:lvlText w:val="%6."/>
      <w:lvlJc w:val="right"/>
      <w:pPr>
        <w:ind w:left="6512" w:hanging="180"/>
      </w:pPr>
    </w:lvl>
    <w:lvl w:ilvl="6" w:tplc="0409000F" w:tentative="1">
      <w:start w:val="1"/>
      <w:numFmt w:val="decimal"/>
      <w:lvlText w:val="%7."/>
      <w:lvlJc w:val="left"/>
      <w:pPr>
        <w:ind w:left="7232" w:hanging="360"/>
      </w:pPr>
    </w:lvl>
    <w:lvl w:ilvl="7" w:tplc="04090019" w:tentative="1">
      <w:start w:val="1"/>
      <w:numFmt w:val="lowerLetter"/>
      <w:lvlText w:val="%8."/>
      <w:lvlJc w:val="left"/>
      <w:pPr>
        <w:ind w:left="7952" w:hanging="360"/>
      </w:pPr>
    </w:lvl>
    <w:lvl w:ilvl="8" w:tplc="0409001B" w:tentative="1">
      <w:start w:val="1"/>
      <w:numFmt w:val="lowerRoman"/>
      <w:lvlText w:val="%9."/>
      <w:lvlJc w:val="right"/>
      <w:pPr>
        <w:ind w:left="8672" w:hanging="180"/>
      </w:pPr>
    </w:lvl>
  </w:abstractNum>
  <w:abstractNum w:abstractNumId="3" w15:restartNumberingAfterBreak="0">
    <w:nsid w:val="3B335523"/>
    <w:multiLevelType w:val="hybridMultilevel"/>
    <w:tmpl w:val="44CC9CEA"/>
    <w:lvl w:ilvl="0" w:tplc="5FD855D6">
      <w:start w:val="1"/>
      <w:numFmt w:val="decimal"/>
      <w:lvlText w:val="%1."/>
      <w:lvlJc w:val="left"/>
      <w:pPr>
        <w:ind w:left="3196" w:hanging="360"/>
      </w:pPr>
      <w:rPr>
        <w:rFonts w:hint="default"/>
      </w:rPr>
    </w:lvl>
    <w:lvl w:ilvl="1" w:tplc="04090019" w:tentative="1">
      <w:start w:val="1"/>
      <w:numFmt w:val="lowerLetter"/>
      <w:lvlText w:val="%2."/>
      <w:lvlJc w:val="left"/>
      <w:pPr>
        <w:ind w:left="3916" w:hanging="360"/>
      </w:pPr>
    </w:lvl>
    <w:lvl w:ilvl="2" w:tplc="0409001B" w:tentative="1">
      <w:start w:val="1"/>
      <w:numFmt w:val="lowerRoman"/>
      <w:lvlText w:val="%3."/>
      <w:lvlJc w:val="right"/>
      <w:pPr>
        <w:ind w:left="4636" w:hanging="180"/>
      </w:pPr>
    </w:lvl>
    <w:lvl w:ilvl="3" w:tplc="0409000F" w:tentative="1">
      <w:start w:val="1"/>
      <w:numFmt w:val="decimal"/>
      <w:lvlText w:val="%4."/>
      <w:lvlJc w:val="left"/>
      <w:pPr>
        <w:ind w:left="5356" w:hanging="360"/>
      </w:pPr>
    </w:lvl>
    <w:lvl w:ilvl="4" w:tplc="04090019" w:tentative="1">
      <w:start w:val="1"/>
      <w:numFmt w:val="lowerLetter"/>
      <w:lvlText w:val="%5."/>
      <w:lvlJc w:val="left"/>
      <w:pPr>
        <w:ind w:left="6076" w:hanging="360"/>
      </w:pPr>
    </w:lvl>
    <w:lvl w:ilvl="5" w:tplc="0409001B" w:tentative="1">
      <w:start w:val="1"/>
      <w:numFmt w:val="lowerRoman"/>
      <w:lvlText w:val="%6."/>
      <w:lvlJc w:val="right"/>
      <w:pPr>
        <w:ind w:left="6796" w:hanging="180"/>
      </w:pPr>
    </w:lvl>
    <w:lvl w:ilvl="6" w:tplc="0409000F" w:tentative="1">
      <w:start w:val="1"/>
      <w:numFmt w:val="decimal"/>
      <w:lvlText w:val="%7."/>
      <w:lvlJc w:val="left"/>
      <w:pPr>
        <w:ind w:left="7516" w:hanging="360"/>
      </w:pPr>
    </w:lvl>
    <w:lvl w:ilvl="7" w:tplc="04090019" w:tentative="1">
      <w:start w:val="1"/>
      <w:numFmt w:val="lowerLetter"/>
      <w:lvlText w:val="%8."/>
      <w:lvlJc w:val="left"/>
      <w:pPr>
        <w:ind w:left="8236" w:hanging="360"/>
      </w:pPr>
    </w:lvl>
    <w:lvl w:ilvl="8" w:tplc="0409001B" w:tentative="1">
      <w:start w:val="1"/>
      <w:numFmt w:val="lowerRoman"/>
      <w:lvlText w:val="%9."/>
      <w:lvlJc w:val="right"/>
      <w:pPr>
        <w:ind w:left="8956" w:hanging="180"/>
      </w:pPr>
    </w:lvl>
  </w:abstractNum>
  <w:abstractNum w:abstractNumId="4" w15:restartNumberingAfterBreak="0">
    <w:nsid w:val="4D451879"/>
    <w:multiLevelType w:val="hybridMultilevel"/>
    <w:tmpl w:val="044AD36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 w15:restartNumberingAfterBreak="0">
    <w:nsid w:val="718B3564"/>
    <w:multiLevelType w:val="hybridMultilevel"/>
    <w:tmpl w:val="8B723FA6"/>
    <w:lvl w:ilvl="0" w:tplc="2A2E6B6C">
      <w:start w:val="3"/>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219784034">
    <w:abstractNumId w:val="3"/>
  </w:num>
  <w:num w:numId="2" w16cid:durableId="562718761">
    <w:abstractNumId w:val="0"/>
  </w:num>
  <w:num w:numId="3" w16cid:durableId="819348195">
    <w:abstractNumId w:val="5"/>
  </w:num>
  <w:num w:numId="4" w16cid:durableId="1347436938">
    <w:abstractNumId w:val="1"/>
  </w:num>
  <w:num w:numId="5" w16cid:durableId="506335427">
    <w:abstractNumId w:val="4"/>
  </w:num>
  <w:num w:numId="6" w16cid:durableId="1359697632">
    <w:abstractNumId w:val="2"/>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944DD"/>
    <w:rsid w:val="00011A01"/>
    <w:rsid w:val="00024D97"/>
    <w:rsid w:val="0003258D"/>
    <w:rsid w:val="00041217"/>
    <w:rsid w:val="000414B9"/>
    <w:rsid w:val="00046D9C"/>
    <w:rsid w:val="00054E3A"/>
    <w:rsid w:val="000559A6"/>
    <w:rsid w:val="0006312E"/>
    <w:rsid w:val="0006621D"/>
    <w:rsid w:val="00087016"/>
    <w:rsid w:val="00091A03"/>
    <w:rsid w:val="000A4F7F"/>
    <w:rsid w:val="000B54D7"/>
    <w:rsid w:val="000C5A9E"/>
    <w:rsid w:val="000C7403"/>
    <w:rsid w:val="000F0B3B"/>
    <w:rsid w:val="000F26D0"/>
    <w:rsid w:val="00112372"/>
    <w:rsid w:val="0011308A"/>
    <w:rsid w:val="001202FB"/>
    <w:rsid w:val="00122E3D"/>
    <w:rsid w:val="001314AA"/>
    <w:rsid w:val="00157D4A"/>
    <w:rsid w:val="0016507C"/>
    <w:rsid w:val="00165238"/>
    <w:rsid w:val="0017358A"/>
    <w:rsid w:val="0018434D"/>
    <w:rsid w:val="001944DD"/>
    <w:rsid w:val="001B307D"/>
    <w:rsid w:val="001B7BEA"/>
    <w:rsid w:val="001D215D"/>
    <w:rsid w:val="001E06F3"/>
    <w:rsid w:val="001E2DC2"/>
    <w:rsid w:val="001E3821"/>
    <w:rsid w:val="001E4489"/>
    <w:rsid w:val="001E5CA9"/>
    <w:rsid w:val="001F35FE"/>
    <w:rsid w:val="001F3728"/>
    <w:rsid w:val="001F68F0"/>
    <w:rsid w:val="00232825"/>
    <w:rsid w:val="00236061"/>
    <w:rsid w:val="002362D0"/>
    <w:rsid w:val="002409F4"/>
    <w:rsid w:val="00273607"/>
    <w:rsid w:val="0028482D"/>
    <w:rsid w:val="0028680B"/>
    <w:rsid w:val="00292D64"/>
    <w:rsid w:val="002A14A5"/>
    <w:rsid w:val="002B6A31"/>
    <w:rsid w:val="002C5A97"/>
    <w:rsid w:val="002D321A"/>
    <w:rsid w:val="003123F2"/>
    <w:rsid w:val="00346F1E"/>
    <w:rsid w:val="00365F87"/>
    <w:rsid w:val="003754F1"/>
    <w:rsid w:val="0038682D"/>
    <w:rsid w:val="00392D47"/>
    <w:rsid w:val="0039544F"/>
    <w:rsid w:val="003A1A31"/>
    <w:rsid w:val="003A2B29"/>
    <w:rsid w:val="003E2E0E"/>
    <w:rsid w:val="003E5F1B"/>
    <w:rsid w:val="003F004C"/>
    <w:rsid w:val="003F1CAE"/>
    <w:rsid w:val="003F1CC9"/>
    <w:rsid w:val="003F674C"/>
    <w:rsid w:val="00403CFB"/>
    <w:rsid w:val="00414557"/>
    <w:rsid w:val="00416AF8"/>
    <w:rsid w:val="00421417"/>
    <w:rsid w:val="00423D84"/>
    <w:rsid w:val="00432322"/>
    <w:rsid w:val="00432E85"/>
    <w:rsid w:val="0043754D"/>
    <w:rsid w:val="00437A33"/>
    <w:rsid w:val="0045662E"/>
    <w:rsid w:val="00461E01"/>
    <w:rsid w:val="004654C2"/>
    <w:rsid w:val="004808F7"/>
    <w:rsid w:val="00486F1D"/>
    <w:rsid w:val="004934CF"/>
    <w:rsid w:val="0049382E"/>
    <w:rsid w:val="00494EFF"/>
    <w:rsid w:val="004A04BC"/>
    <w:rsid w:val="004B1585"/>
    <w:rsid w:val="004B66CA"/>
    <w:rsid w:val="004D3107"/>
    <w:rsid w:val="004D4F93"/>
    <w:rsid w:val="00507517"/>
    <w:rsid w:val="005137AB"/>
    <w:rsid w:val="0054552A"/>
    <w:rsid w:val="005458EA"/>
    <w:rsid w:val="00556558"/>
    <w:rsid w:val="00563148"/>
    <w:rsid w:val="005A2BD3"/>
    <w:rsid w:val="005B0470"/>
    <w:rsid w:val="005C4B47"/>
    <w:rsid w:val="005C5EA3"/>
    <w:rsid w:val="005D11D7"/>
    <w:rsid w:val="005D481D"/>
    <w:rsid w:val="005E00FA"/>
    <w:rsid w:val="005E731A"/>
    <w:rsid w:val="005F085D"/>
    <w:rsid w:val="00607584"/>
    <w:rsid w:val="006137C2"/>
    <w:rsid w:val="0062094D"/>
    <w:rsid w:val="006274C3"/>
    <w:rsid w:val="00630335"/>
    <w:rsid w:val="00653590"/>
    <w:rsid w:val="00657211"/>
    <w:rsid w:val="006635B8"/>
    <w:rsid w:val="00684007"/>
    <w:rsid w:val="00687AAA"/>
    <w:rsid w:val="006B009D"/>
    <w:rsid w:val="006C1EAC"/>
    <w:rsid w:val="006C41A3"/>
    <w:rsid w:val="006D1E6E"/>
    <w:rsid w:val="006D2ECA"/>
    <w:rsid w:val="006D7F9E"/>
    <w:rsid w:val="006E07B6"/>
    <w:rsid w:val="006E0D54"/>
    <w:rsid w:val="006E13AD"/>
    <w:rsid w:val="006E4F3A"/>
    <w:rsid w:val="006E67C9"/>
    <w:rsid w:val="006F4AB1"/>
    <w:rsid w:val="00700B55"/>
    <w:rsid w:val="0073337D"/>
    <w:rsid w:val="007370B3"/>
    <w:rsid w:val="00741A36"/>
    <w:rsid w:val="00742DF3"/>
    <w:rsid w:val="00744CDE"/>
    <w:rsid w:val="00745407"/>
    <w:rsid w:val="00746ACA"/>
    <w:rsid w:val="00747D15"/>
    <w:rsid w:val="007632CC"/>
    <w:rsid w:val="007659CC"/>
    <w:rsid w:val="00770D6F"/>
    <w:rsid w:val="0077355F"/>
    <w:rsid w:val="0077545B"/>
    <w:rsid w:val="00786225"/>
    <w:rsid w:val="0078712D"/>
    <w:rsid w:val="007B4F4A"/>
    <w:rsid w:val="007B7F17"/>
    <w:rsid w:val="007D343F"/>
    <w:rsid w:val="007F5EAC"/>
    <w:rsid w:val="00807B62"/>
    <w:rsid w:val="00810CBE"/>
    <w:rsid w:val="008214E2"/>
    <w:rsid w:val="0083071F"/>
    <w:rsid w:val="00862DF7"/>
    <w:rsid w:val="00875881"/>
    <w:rsid w:val="0088102D"/>
    <w:rsid w:val="00893FF6"/>
    <w:rsid w:val="008C7F6B"/>
    <w:rsid w:val="008D2F45"/>
    <w:rsid w:val="008D6E9A"/>
    <w:rsid w:val="008E148F"/>
    <w:rsid w:val="008E149A"/>
    <w:rsid w:val="008E213C"/>
    <w:rsid w:val="008E2D31"/>
    <w:rsid w:val="008E3A4C"/>
    <w:rsid w:val="008F4CCA"/>
    <w:rsid w:val="008F6228"/>
    <w:rsid w:val="00903F06"/>
    <w:rsid w:val="009307D6"/>
    <w:rsid w:val="00934818"/>
    <w:rsid w:val="00935B30"/>
    <w:rsid w:val="00942472"/>
    <w:rsid w:val="009553E7"/>
    <w:rsid w:val="009560C2"/>
    <w:rsid w:val="00976F91"/>
    <w:rsid w:val="0098245B"/>
    <w:rsid w:val="00991C59"/>
    <w:rsid w:val="009929A8"/>
    <w:rsid w:val="00995C05"/>
    <w:rsid w:val="009A2FA9"/>
    <w:rsid w:val="009A3770"/>
    <w:rsid w:val="009B4A88"/>
    <w:rsid w:val="009B706A"/>
    <w:rsid w:val="009E3FE7"/>
    <w:rsid w:val="009F0053"/>
    <w:rsid w:val="00A01D03"/>
    <w:rsid w:val="00A01E77"/>
    <w:rsid w:val="00A10895"/>
    <w:rsid w:val="00A110D2"/>
    <w:rsid w:val="00A122B6"/>
    <w:rsid w:val="00A16B9A"/>
    <w:rsid w:val="00A2671E"/>
    <w:rsid w:val="00A31A9E"/>
    <w:rsid w:val="00A55ABD"/>
    <w:rsid w:val="00A55EA1"/>
    <w:rsid w:val="00A62DD2"/>
    <w:rsid w:val="00A727A3"/>
    <w:rsid w:val="00A90432"/>
    <w:rsid w:val="00A95C10"/>
    <w:rsid w:val="00AA1B22"/>
    <w:rsid w:val="00AA4D31"/>
    <w:rsid w:val="00AB1A11"/>
    <w:rsid w:val="00AB5BB4"/>
    <w:rsid w:val="00AD21D5"/>
    <w:rsid w:val="00AE51AA"/>
    <w:rsid w:val="00AF3BCA"/>
    <w:rsid w:val="00B031AD"/>
    <w:rsid w:val="00B06CA1"/>
    <w:rsid w:val="00B15143"/>
    <w:rsid w:val="00B15235"/>
    <w:rsid w:val="00B17C7D"/>
    <w:rsid w:val="00B21E14"/>
    <w:rsid w:val="00B3684E"/>
    <w:rsid w:val="00B507D1"/>
    <w:rsid w:val="00B538C1"/>
    <w:rsid w:val="00B55BF2"/>
    <w:rsid w:val="00B56E44"/>
    <w:rsid w:val="00B70496"/>
    <w:rsid w:val="00B96028"/>
    <w:rsid w:val="00BA0961"/>
    <w:rsid w:val="00BA1209"/>
    <w:rsid w:val="00BC7C6D"/>
    <w:rsid w:val="00BE751E"/>
    <w:rsid w:val="00BF7F42"/>
    <w:rsid w:val="00C21308"/>
    <w:rsid w:val="00C35434"/>
    <w:rsid w:val="00C3553E"/>
    <w:rsid w:val="00C40907"/>
    <w:rsid w:val="00C44EFB"/>
    <w:rsid w:val="00C47D7A"/>
    <w:rsid w:val="00C5705F"/>
    <w:rsid w:val="00C60471"/>
    <w:rsid w:val="00C67DB9"/>
    <w:rsid w:val="00C83727"/>
    <w:rsid w:val="00CE0A6A"/>
    <w:rsid w:val="00CE2D11"/>
    <w:rsid w:val="00CF5D72"/>
    <w:rsid w:val="00D01602"/>
    <w:rsid w:val="00D15F0C"/>
    <w:rsid w:val="00D20E78"/>
    <w:rsid w:val="00D2114D"/>
    <w:rsid w:val="00D25FED"/>
    <w:rsid w:val="00D3643B"/>
    <w:rsid w:val="00D4476B"/>
    <w:rsid w:val="00D44A05"/>
    <w:rsid w:val="00D47353"/>
    <w:rsid w:val="00D75BE7"/>
    <w:rsid w:val="00D777D8"/>
    <w:rsid w:val="00D85792"/>
    <w:rsid w:val="00D86D50"/>
    <w:rsid w:val="00DA6972"/>
    <w:rsid w:val="00DB103A"/>
    <w:rsid w:val="00DB79E0"/>
    <w:rsid w:val="00DB7FFE"/>
    <w:rsid w:val="00DC79C1"/>
    <w:rsid w:val="00DD64F0"/>
    <w:rsid w:val="00DF433C"/>
    <w:rsid w:val="00DF5CA3"/>
    <w:rsid w:val="00DF6911"/>
    <w:rsid w:val="00E21412"/>
    <w:rsid w:val="00E24B13"/>
    <w:rsid w:val="00E32C40"/>
    <w:rsid w:val="00E37A66"/>
    <w:rsid w:val="00E43DA1"/>
    <w:rsid w:val="00E478C5"/>
    <w:rsid w:val="00E500CC"/>
    <w:rsid w:val="00E50FA6"/>
    <w:rsid w:val="00E70421"/>
    <w:rsid w:val="00E722D4"/>
    <w:rsid w:val="00E80254"/>
    <w:rsid w:val="00E80BFC"/>
    <w:rsid w:val="00E86B2B"/>
    <w:rsid w:val="00E878A1"/>
    <w:rsid w:val="00E87C11"/>
    <w:rsid w:val="00E93A5D"/>
    <w:rsid w:val="00E9568F"/>
    <w:rsid w:val="00EA7ACE"/>
    <w:rsid w:val="00EB4792"/>
    <w:rsid w:val="00ED2299"/>
    <w:rsid w:val="00ED4FD3"/>
    <w:rsid w:val="00EE324F"/>
    <w:rsid w:val="00EE4C19"/>
    <w:rsid w:val="00EF611D"/>
    <w:rsid w:val="00F02678"/>
    <w:rsid w:val="00F05933"/>
    <w:rsid w:val="00F25B2E"/>
    <w:rsid w:val="00F31545"/>
    <w:rsid w:val="00F5041D"/>
    <w:rsid w:val="00F55CD6"/>
    <w:rsid w:val="00F6243E"/>
    <w:rsid w:val="00F718FA"/>
    <w:rsid w:val="00F73906"/>
    <w:rsid w:val="00F758AF"/>
    <w:rsid w:val="00F93E10"/>
    <w:rsid w:val="00F956E9"/>
    <w:rsid w:val="00FA5001"/>
    <w:rsid w:val="00FC18B6"/>
    <w:rsid w:val="00FC1EA0"/>
    <w:rsid w:val="00FF12FB"/>
    <w:rsid w:val="00FF4C31"/>
    <w:rsid w:val="00FF6AA2"/>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D24FED7"/>
  <w15:chartTrackingRefBased/>
  <w15:docId w15:val="{98EBD251-2F7F-4CCB-89F9-E99556BF6B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vi-V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18434D"/>
    <w:pPr>
      <w:spacing w:after="0" w:line="240" w:lineRule="auto"/>
    </w:pPr>
    <w:rPr>
      <w:rFonts w:ascii="Liberation Serif" w:eastAsia="MS Mincho" w:hAnsi="Liberation Serif" w:cs="FreeSans"/>
      <w:kern w:val="0"/>
      <w:sz w:val="24"/>
      <w:szCs w:val="24"/>
      <w:lang w:val="en-US" w:eastAsia="zh-CN" w:bidi="hi-IN"/>
      <w14:ligatures w14:val="none"/>
    </w:rPr>
  </w:style>
  <w:style w:type="paragraph" w:styleId="u1">
    <w:name w:val="heading 1"/>
    <w:basedOn w:val="Binhthng"/>
    <w:next w:val="Binhthng"/>
    <w:link w:val="u1Char"/>
    <w:uiPriority w:val="9"/>
    <w:qFormat/>
    <w:rsid w:val="00E500CC"/>
    <w:pPr>
      <w:keepNext/>
      <w:keepLines/>
      <w:spacing w:before="240" w:line="276" w:lineRule="auto"/>
      <w:outlineLvl w:val="0"/>
    </w:pPr>
    <w:rPr>
      <w:rFonts w:ascii="Times New Roman" w:eastAsiaTheme="majorEastAsia" w:hAnsi="Times New Roman" w:cstheme="majorBidi"/>
      <w:b/>
      <w:color w:val="000000" w:themeColor="text1"/>
      <w:sz w:val="26"/>
      <w:szCs w:val="32"/>
      <w:lang w:eastAsia="en-US" w:bidi="ar-SA"/>
    </w:rPr>
  </w:style>
  <w:style w:type="paragraph" w:styleId="u2">
    <w:name w:val="heading 2"/>
    <w:basedOn w:val="Binhthng"/>
    <w:next w:val="Binhthng"/>
    <w:link w:val="u2Char"/>
    <w:uiPriority w:val="9"/>
    <w:unhideWhenUsed/>
    <w:qFormat/>
    <w:rsid w:val="00E500CC"/>
    <w:pPr>
      <w:keepNext/>
      <w:keepLines/>
      <w:spacing w:before="40" w:line="276" w:lineRule="auto"/>
      <w:outlineLvl w:val="1"/>
    </w:pPr>
    <w:rPr>
      <w:rFonts w:ascii="Times New Roman" w:eastAsiaTheme="majorEastAsia" w:hAnsi="Times New Roman" w:cstheme="majorBidi"/>
      <w:b/>
      <w:color w:val="000000" w:themeColor="text1"/>
      <w:sz w:val="26"/>
      <w:szCs w:val="26"/>
      <w:lang w:eastAsia="en-US" w:bidi="ar-SA"/>
    </w:rPr>
  </w:style>
  <w:style w:type="paragraph" w:styleId="u3">
    <w:name w:val="heading 3"/>
    <w:basedOn w:val="Binhthng"/>
    <w:next w:val="Binhthng"/>
    <w:link w:val="u3Char"/>
    <w:uiPriority w:val="9"/>
    <w:unhideWhenUsed/>
    <w:qFormat/>
    <w:rsid w:val="00E500CC"/>
    <w:pPr>
      <w:keepNext/>
      <w:keepLines/>
      <w:spacing w:before="40" w:line="276" w:lineRule="auto"/>
      <w:jc w:val="both"/>
      <w:outlineLvl w:val="2"/>
    </w:pPr>
    <w:rPr>
      <w:rFonts w:ascii="Times New Roman" w:eastAsiaTheme="majorEastAsia" w:hAnsi="Times New Roman" w:cstheme="majorBidi"/>
      <w:i/>
      <w:color w:val="000000" w:themeColor="text1"/>
      <w:sz w:val="26"/>
      <w:lang w:eastAsia="en-US" w:bidi="ar-SA"/>
    </w:rPr>
  </w:style>
  <w:style w:type="paragraph" w:styleId="u4">
    <w:name w:val="heading 4"/>
    <w:basedOn w:val="Binhthng"/>
    <w:next w:val="Binhthng"/>
    <w:link w:val="u4Char"/>
    <w:uiPriority w:val="9"/>
    <w:semiHidden/>
    <w:unhideWhenUsed/>
    <w:qFormat/>
    <w:rsid w:val="00E500CC"/>
    <w:pPr>
      <w:keepNext/>
      <w:keepLines/>
      <w:spacing w:before="40" w:line="276" w:lineRule="auto"/>
      <w:outlineLvl w:val="3"/>
    </w:pPr>
    <w:rPr>
      <w:rFonts w:asciiTheme="majorHAnsi" w:eastAsiaTheme="majorEastAsia" w:hAnsiTheme="majorHAnsi" w:cstheme="majorBidi"/>
      <w:i/>
      <w:iCs/>
      <w:color w:val="2F5496" w:themeColor="accent1" w:themeShade="BF"/>
      <w:sz w:val="26"/>
      <w:szCs w:val="22"/>
      <w:lang w:eastAsia="en-US" w:bidi="ar-SA"/>
    </w:rPr>
  </w:style>
  <w:style w:type="paragraph" w:styleId="u9">
    <w:name w:val="heading 9"/>
    <w:basedOn w:val="Binhthng"/>
    <w:next w:val="Binhthng"/>
    <w:link w:val="u9Char"/>
    <w:uiPriority w:val="9"/>
    <w:semiHidden/>
    <w:unhideWhenUsed/>
    <w:qFormat/>
    <w:rsid w:val="00E500CC"/>
    <w:pPr>
      <w:keepNext/>
      <w:keepLines/>
      <w:spacing w:before="40" w:line="276" w:lineRule="auto"/>
      <w:outlineLvl w:val="8"/>
    </w:pPr>
    <w:rPr>
      <w:rFonts w:asciiTheme="majorHAnsi" w:eastAsiaTheme="majorEastAsia" w:hAnsiTheme="majorHAnsi" w:cstheme="majorBidi"/>
      <w:i/>
      <w:iCs/>
      <w:color w:val="272727" w:themeColor="text1" w:themeTint="D8"/>
      <w:sz w:val="21"/>
      <w:szCs w:val="21"/>
      <w:lang w:eastAsia="en-US" w:bidi="ar-SA"/>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paragraph" w:styleId="Tiu">
    <w:name w:val="Title"/>
    <w:basedOn w:val="Binhthng"/>
    <w:link w:val="TiuChar"/>
    <w:qFormat/>
    <w:rsid w:val="006137C2"/>
    <w:pPr>
      <w:spacing w:after="300"/>
    </w:pPr>
    <w:rPr>
      <w:color w:val="17365D"/>
      <w:sz w:val="52"/>
    </w:rPr>
  </w:style>
  <w:style w:type="character" w:customStyle="1" w:styleId="TiuChar">
    <w:name w:val="Tiêu đề Char"/>
    <w:basedOn w:val="Phngmcinhcuaoanvn"/>
    <w:link w:val="Tiu"/>
    <w:rsid w:val="006137C2"/>
    <w:rPr>
      <w:rFonts w:ascii="Liberation Serif" w:eastAsia="MS Mincho" w:hAnsi="Liberation Serif" w:cs="FreeSans"/>
      <w:color w:val="17365D"/>
      <w:kern w:val="0"/>
      <w:sz w:val="52"/>
      <w:szCs w:val="24"/>
      <w:lang w:val="en-US" w:eastAsia="zh-CN" w:bidi="hi-IN"/>
      <w14:ligatures w14:val="none"/>
    </w:rPr>
  </w:style>
  <w:style w:type="paragraph" w:customStyle="1" w:styleId="Body">
    <w:name w:val="Body"/>
    <w:basedOn w:val="Binhthng"/>
    <w:rsid w:val="006137C2"/>
    <w:pPr>
      <w:spacing w:before="120"/>
      <w:ind w:left="709"/>
    </w:pPr>
    <w:rPr>
      <w:rFonts w:ascii="Arial" w:eastAsia="Times New Roman" w:hAnsi="Arial" w:cs="Times New Roman"/>
      <w:color w:val="000000" w:themeColor="text1"/>
      <w:sz w:val="20"/>
      <w:szCs w:val="20"/>
      <w:lang w:eastAsia="de-DE" w:bidi="ar-SA"/>
    </w:rPr>
  </w:style>
  <w:style w:type="character" w:customStyle="1" w:styleId="InternetLink">
    <w:name w:val="Internet Link"/>
    <w:basedOn w:val="Phngmcinhcuaoanvn"/>
    <w:uiPriority w:val="99"/>
    <w:unhideWhenUsed/>
    <w:rsid w:val="006137C2"/>
    <w:rPr>
      <w:color w:val="0563C1"/>
      <w:u w:val="single"/>
    </w:rPr>
  </w:style>
  <w:style w:type="paragraph" w:customStyle="1" w:styleId="TableParagraph">
    <w:name w:val="Table Paragraph"/>
    <w:basedOn w:val="Binhthng"/>
    <w:uiPriority w:val="1"/>
    <w:qFormat/>
    <w:rsid w:val="00E70421"/>
    <w:pPr>
      <w:widowControl w:val="0"/>
      <w:autoSpaceDE w:val="0"/>
      <w:autoSpaceDN w:val="0"/>
    </w:pPr>
    <w:rPr>
      <w:rFonts w:ascii="Times New Roman" w:eastAsia="Times New Roman" w:hAnsi="Times New Roman" w:cs="Times New Roman"/>
      <w:sz w:val="22"/>
      <w:szCs w:val="22"/>
      <w:lang w:val="vi-VN" w:eastAsia="en-US" w:bidi="ar-SA"/>
    </w:rPr>
  </w:style>
  <w:style w:type="character" w:customStyle="1" w:styleId="u1Char">
    <w:name w:val="Đầu đề 1 Char"/>
    <w:basedOn w:val="Phngmcinhcuaoanvn"/>
    <w:link w:val="u1"/>
    <w:uiPriority w:val="9"/>
    <w:qFormat/>
    <w:rsid w:val="00E500CC"/>
    <w:rPr>
      <w:rFonts w:ascii="Times New Roman" w:eastAsiaTheme="majorEastAsia" w:hAnsi="Times New Roman" w:cstheme="majorBidi"/>
      <w:b/>
      <w:color w:val="000000" w:themeColor="text1"/>
      <w:kern w:val="0"/>
      <w:sz w:val="26"/>
      <w:szCs w:val="32"/>
      <w:lang w:val="en-US"/>
      <w14:ligatures w14:val="none"/>
    </w:rPr>
  </w:style>
  <w:style w:type="character" w:customStyle="1" w:styleId="u2Char">
    <w:name w:val="Đầu đề 2 Char"/>
    <w:basedOn w:val="Phngmcinhcuaoanvn"/>
    <w:link w:val="u2"/>
    <w:uiPriority w:val="9"/>
    <w:rsid w:val="00E500CC"/>
    <w:rPr>
      <w:rFonts w:ascii="Times New Roman" w:eastAsiaTheme="majorEastAsia" w:hAnsi="Times New Roman" w:cstheme="majorBidi"/>
      <w:b/>
      <w:color w:val="000000" w:themeColor="text1"/>
      <w:kern w:val="0"/>
      <w:sz w:val="26"/>
      <w:szCs w:val="26"/>
      <w:lang w:val="en-US"/>
      <w14:ligatures w14:val="none"/>
    </w:rPr>
  </w:style>
  <w:style w:type="character" w:customStyle="1" w:styleId="u3Char">
    <w:name w:val="Đầu đề 3 Char"/>
    <w:basedOn w:val="Phngmcinhcuaoanvn"/>
    <w:link w:val="u3"/>
    <w:uiPriority w:val="9"/>
    <w:rsid w:val="00E500CC"/>
    <w:rPr>
      <w:rFonts w:ascii="Times New Roman" w:eastAsiaTheme="majorEastAsia" w:hAnsi="Times New Roman" w:cstheme="majorBidi"/>
      <w:i/>
      <w:color w:val="000000" w:themeColor="text1"/>
      <w:kern w:val="0"/>
      <w:sz w:val="26"/>
      <w:szCs w:val="24"/>
      <w:lang w:val="en-US"/>
      <w14:ligatures w14:val="none"/>
    </w:rPr>
  </w:style>
  <w:style w:type="character" w:customStyle="1" w:styleId="u4Char">
    <w:name w:val="Đầu đề 4 Char"/>
    <w:basedOn w:val="Phngmcinhcuaoanvn"/>
    <w:link w:val="u4"/>
    <w:uiPriority w:val="9"/>
    <w:semiHidden/>
    <w:rsid w:val="00E500CC"/>
    <w:rPr>
      <w:rFonts w:asciiTheme="majorHAnsi" w:eastAsiaTheme="majorEastAsia" w:hAnsiTheme="majorHAnsi" w:cstheme="majorBidi"/>
      <w:i/>
      <w:iCs/>
      <w:color w:val="2F5496" w:themeColor="accent1" w:themeShade="BF"/>
      <w:kern w:val="0"/>
      <w:sz w:val="26"/>
      <w:lang w:val="en-US"/>
      <w14:ligatures w14:val="none"/>
    </w:rPr>
  </w:style>
  <w:style w:type="character" w:customStyle="1" w:styleId="u9Char">
    <w:name w:val="Đầu đề 9 Char"/>
    <w:basedOn w:val="Phngmcinhcuaoanvn"/>
    <w:link w:val="u9"/>
    <w:uiPriority w:val="9"/>
    <w:semiHidden/>
    <w:rsid w:val="00E500CC"/>
    <w:rPr>
      <w:rFonts w:asciiTheme="majorHAnsi" w:eastAsiaTheme="majorEastAsia" w:hAnsiTheme="majorHAnsi" w:cstheme="majorBidi"/>
      <w:i/>
      <w:iCs/>
      <w:color w:val="272727" w:themeColor="text1" w:themeTint="D8"/>
      <w:kern w:val="0"/>
      <w:sz w:val="21"/>
      <w:szCs w:val="21"/>
      <w:lang w:val="en-US"/>
      <w14:ligatures w14:val="none"/>
    </w:rPr>
  </w:style>
  <w:style w:type="character" w:styleId="Nhnmanh">
    <w:name w:val="Emphasis"/>
    <w:uiPriority w:val="20"/>
    <w:qFormat/>
    <w:rsid w:val="00E500CC"/>
    <w:rPr>
      <w:i/>
      <w:iCs/>
    </w:rPr>
  </w:style>
  <w:style w:type="paragraph" w:customStyle="1" w:styleId="Abstract">
    <w:name w:val="Abstract"/>
    <w:basedOn w:val="Binhthng"/>
    <w:uiPriority w:val="20"/>
    <w:qFormat/>
    <w:rsid w:val="00E500CC"/>
    <w:pPr>
      <w:spacing w:before="360"/>
      <w:ind w:left="432" w:right="1080"/>
    </w:pPr>
    <w:rPr>
      <w:rFonts w:ascii="Times New Roman" w:eastAsia="Calibri" w:hAnsi="Times New Roman" w:cs="Times New Roman"/>
      <w:i/>
      <w:iCs/>
      <w:color w:val="7F7F7F"/>
      <w:kern w:val="20"/>
      <w:sz w:val="28"/>
      <w:szCs w:val="20"/>
      <w:lang w:eastAsia="ja-JP" w:bidi="ar-SA"/>
    </w:rPr>
  </w:style>
  <w:style w:type="character" w:styleId="Siuktni">
    <w:name w:val="Hyperlink"/>
    <w:basedOn w:val="Phngmcinhcuaoanvn"/>
    <w:uiPriority w:val="99"/>
    <w:unhideWhenUsed/>
    <w:rsid w:val="00E500CC"/>
    <w:rPr>
      <w:color w:val="0563C1" w:themeColor="hyperlink"/>
      <w:u w:val="single"/>
    </w:rPr>
  </w:style>
  <w:style w:type="paragraph" w:styleId="oancuaDanhsach">
    <w:name w:val="List Paragraph"/>
    <w:basedOn w:val="Binhthng"/>
    <w:link w:val="oancuaDanhsachChar"/>
    <w:uiPriority w:val="34"/>
    <w:qFormat/>
    <w:rsid w:val="00E500CC"/>
    <w:pPr>
      <w:spacing w:after="200" w:line="276" w:lineRule="auto"/>
      <w:ind w:left="720"/>
      <w:contextualSpacing/>
    </w:pPr>
    <w:rPr>
      <w:rFonts w:ascii="Times New Roman" w:eastAsia="Calibri" w:hAnsi="Times New Roman" w:cs="Times New Roman"/>
      <w:color w:val="000000" w:themeColor="text1"/>
      <w:sz w:val="26"/>
      <w:szCs w:val="22"/>
      <w:lang w:eastAsia="en-US" w:bidi="ar-SA"/>
    </w:rPr>
  </w:style>
  <w:style w:type="character" w:customStyle="1" w:styleId="oancuaDanhsachChar">
    <w:name w:val="Đoạn của Danh sách Char"/>
    <w:link w:val="oancuaDanhsach"/>
    <w:uiPriority w:val="34"/>
    <w:qFormat/>
    <w:locked/>
    <w:rsid w:val="00E500CC"/>
    <w:rPr>
      <w:rFonts w:ascii="Times New Roman" w:eastAsia="Calibri" w:hAnsi="Times New Roman" w:cs="Times New Roman"/>
      <w:color w:val="000000" w:themeColor="text1"/>
      <w:kern w:val="0"/>
      <w:sz w:val="26"/>
      <w:lang w:val="en-US"/>
      <w14:ligatures w14:val="none"/>
    </w:rPr>
  </w:style>
  <w:style w:type="table" w:styleId="LiBang">
    <w:name w:val="Table Grid"/>
    <w:aliases w:val="checklist"/>
    <w:basedOn w:val="BangThngthng"/>
    <w:uiPriority w:val="39"/>
    <w:qFormat/>
    <w:rsid w:val="00E500CC"/>
    <w:pPr>
      <w:spacing w:after="0" w:line="240" w:lineRule="auto"/>
    </w:pPr>
    <w:rPr>
      <w:kern w:val="0"/>
      <w:lang w:val="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hngthngWeb">
    <w:name w:val="Normal (Web)"/>
    <w:basedOn w:val="Binhthng"/>
    <w:uiPriority w:val="99"/>
    <w:unhideWhenUsed/>
    <w:rsid w:val="00E500CC"/>
    <w:pPr>
      <w:spacing w:before="100" w:beforeAutospacing="1" w:after="100" w:afterAutospacing="1"/>
    </w:pPr>
    <w:rPr>
      <w:rFonts w:ascii="Times New Roman" w:eastAsia="Times New Roman" w:hAnsi="Times New Roman" w:cs="Times New Roman"/>
      <w:lang w:eastAsia="en-US" w:bidi="ar-SA"/>
    </w:rPr>
  </w:style>
  <w:style w:type="character" w:styleId="Manh">
    <w:name w:val="Strong"/>
    <w:basedOn w:val="Phngmcinhcuaoanvn"/>
    <w:uiPriority w:val="22"/>
    <w:qFormat/>
    <w:rsid w:val="00E500CC"/>
    <w:rPr>
      <w:b/>
      <w:bCs/>
    </w:rPr>
  </w:style>
  <w:style w:type="paragraph" w:styleId="uMucluc">
    <w:name w:val="TOC Heading"/>
    <w:basedOn w:val="u1"/>
    <w:next w:val="Binhthng"/>
    <w:uiPriority w:val="39"/>
    <w:unhideWhenUsed/>
    <w:qFormat/>
    <w:rsid w:val="00E500CC"/>
    <w:pPr>
      <w:spacing w:line="259" w:lineRule="auto"/>
      <w:outlineLvl w:val="9"/>
    </w:pPr>
    <w:rPr>
      <w:rFonts w:asciiTheme="majorHAnsi" w:hAnsiTheme="majorHAnsi"/>
      <w:b w:val="0"/>
      <w:color w:val="2F5496" w:themeColor="accent1" w:themeShade="BF"/>
      <w:sz w:val="32"/>
    </w:rPr>
  </w:style>
  <w:style w:type="paragraph" w:styleId="Mucluc1">
    <w:name w:val="toc 1"/>
    <w:basedOn w:val="Binhthng"/>
    <w:next w:val="Binhthng"/>
    <w:autoRedefine/>
    <w:uiPriority w:val="39"/>
    <w:unhideWhenUsed/>
    <w:rsid w:val="00E500CC"/>
    <w:pPr>
      <w:spacing w:after="100" w:line="276" w:lineRule="auto"/>
    </w:pPr>
    <w:rPr>
      <w:rFonts w:ascii="Times New Roman" w:eastAsia="Calibri" w:hAnsi="Times New Roman" w:cs="Times New Roman"/>
      <w:color w:val="000000" w:themeColor="text1"/>
      <w:sz w:val="26"/>
      <w:szCs w:val="22"/>
      <w:lang w:eastAsia="en-US" w:bidi="ar-SA"/>
    </w:rPr>
  </w:style>
  <w:style w:type="paragraph" w:styleId="Mucluc2">
    <w:name w:val="toc 2"/>
    <w:basedOn w:val="Binhthng"/>
    <w:next w:val="Binhthng"/>
    <w:autoRedefine/>
    <w:uiPriority w:val="39"/>
    <w:unhideWhenUsed/>
    <w:rsid w:val="00FC18B6"/>
    <w:pPr>
      <w:tabs>
        <w:tab w:val="right" w:leader="dot" w:pos="9628"/>
      </w:tabs>
      <w:spacing w:after="100" w:line="276" w:lineRule="auto"/>
      <w:ind w:left="260"/>
    </w:pPr>
    <w:rPr>
      <w:rFonts w:asciiTheme="majorHAnsi" w:eastAsia="Calibri" w:hAnsiTheme="majorHAnsi" w:cstheme="majorHAnsi"/>
      <w:b/>
      <w:bCs/>
      <w:noProof/>
      <w:color w:val="000000" w:themeColor="text1"/>
      <w:sz w:val="26"/>
      <w:szCs w:val="22"/>
      <w:lang w:val="vi-VN" w:eastAsia="en-US" w:bidi="ar-SA"/>
    </w:rPr>
  </w:style>
  <w:style w:type="paragraph" w:styleId="Mucluc3">
    <w:name w:val="toc 3"/>
    <w:basedOn w:val="Binhthng"/>
    <w:next w:val="Binhthng"/>
    <w:autoRedefine/>
    <w:uiPriority w:val="39"/>
    <w:unhideWhenUsed/>
    <w:rsid w:val="00E500CC"/>
    <w:pPr>
      <w:spacing w:after="100" w:line="276" w:lineRule="auto"/>
      <w:ind w:left="520"/>
    </w:pPr>
    <w:rPr>
      <w:rFonts w:ascii="Times New Roman" w:eastAsia="Calibri" w:hAnsi="Times New Roman" w:cs="Times New Roman"/>
      <w:color w:val="000000" w:themeColor="text1"/>
      <w:sz w:val="26"/>
      <w:szCs w:val="22"/>
      <w:lang w:eastAsia="en-US" w:bidi="ar-SA"/>
    </w:rPr>
  </w:style>
  <w:style w:type="paragraph" w:styleId="utrang">
    <w:name w:val="header"/>
    <w:basedOn w:val="Binhthng"/>
    <w:link w:val="utrangChar"/>
    <w:uiPriority w:val="99"/>
    <w:unhideWhenUsed/>
    <w:rsid w:val="00E500CC"/>
    <w:pPr>
      <w:tabs>
        <w:tab w:val="center" w:pos="4680"/>
        <w:tab w:val="right" w:pos="9360"/>
      </w:tabs>
    </w:pPr>
    <w:rPr>
      <w:rFonts w:ascii="Times New Roman" w:eastAsia="Calibri" w:hAnsi="Times New Roman" w:cs="Times New Roman"/>
      <w:color w:val="000000" w:themeColor="text1"/>
      <w:sz w:val="26"/>
      <w:szCs w:val="22"/>
      <w:lang w:eastAsia="en-US" w:bidi="ar-SA"/>
    </w:rPr>
  </w:style>
  <w:style w:type="character" w:customStyle="1" w:styleId="utrangChar">
    <w:name w:val="Đầu trang Char"/>
    <w:basedOn w:val="Phngmcinhcuaoanvn"/>
    <w:link w:val="utrang"/>
    <w:uiPriority w:val="99"/>
    <w:qFormat/>
    <w:rsid w:val="00E500CC"/>
    <w:rPr>
      <w:rFonts w:ascii="Times New Roman" w:eastAsia="Calibri" w:hAnsi="Times New Roman" w:cs="Times New Roman"/>
      <w:color w:val="000000" w:themeColor="text1"/>
      <w:kern w:val="0"/>
      <w:sz w:val="26"/>
      <w:lang w:val="en-US"/>
      <w14:ligatures w14:val="none"/>
    </w:rPr>
  </w:style>
  <w:style w:type="paragraph" w:styleId="Chntrang">
    <w:name w:val="footer"/>
    <w:basedOn w:val="Binhthng"/>
    <w:link w:val="ChntrangChar"/>
    <w:uiPriority w:val="99"/>
    <w:unhideWhenUsed/>
    <w:rsid w:val="00E500CC"/>
    <w:pPr>
      <w:tabs>
        <w:tab w:val="center" w:pos="4680"/>
        <w:tab w:val="right" w:pos="9360"/>
      </w:tabs>
    </w:pPr>
    <w:rPr>
      <w:rFonts w:ascii="Times New Roman" w:eastAsia="Calibri" w:hAnsi="Times New Roman" w:cs="Times New Roman"/>
      <w:color w:val="000000" w:themeColor="text1"/>
      <w:sz w:val="26"/>
      <w:szCs w:val="22"/>
      <w:lang w:eastAsia="en-US" w:bidi="ar-SA"/>
    </w:rPr>
  </w:style>
  <w:style w:type="character" w:customStyle="1" w:styleId="ChntrangChar">
    <w:name w:val="Chân trang Char"/>
    <w:basedOn w:val="Phngmcinhcuaoanvn"/>
    <w:link w:val="Chntrang"/>
    <w:uiPriority w:val="99"/>
    <w:qFormat/>
    <w:rsid w:val="00E500CC"/>
    <w:rPr>
      <w:rFonts w:ascii="Times New Roman" w:eastAsia="Calibri" w:hAnsi="Times New Roman" w:cs="Times New Roman"/>
      <w:color w:val="000000" w:themeColor="text1"/>
      <w:kern w:val="0"/>
      <w:sz w:val="26"/>
      <w:lang w:val="en-US"/>
      <w14:ligatures w14:val="none"/>
    </w:rPr>
  </w:style>
  <w:style w:type="paragraph" w:styleId="Bongchuthich">
    <w:name w:val="Balloon Text"/>
    <w:basedOn w:val="Binhthng"/>
    <w:link w:val="BongchuthichChar"/>
    <w:uiPriority w:val="99"/>
    <w:semiHidden/>
    <w:unhideWhenUsed/>
    <w:rsid w:val="00E500CC"/>
    <w:rPr>
      <w:rFonts w:ascii="Tahoma" w:eastAsia="Calibri" w:hAnsi="Tahoma" w:cs="Tahoma"/>
      <w:color w:val="000000" w:themeColor="text1"/>
      <w:sz w:val="16"/>
      <w:szCs w:val="16"/>
      <w:lang w:eastAsia="en-US" w:bidi="ar-SA"/>
    </w:rPr>
  </w:style>
  <w:style w:type="character" w:customStyle="1" w:styleId="BongchuthichChar">
    <w:name w:val="Bóng chú thích Char"/>
    <w:basedOn w:val="Phngmcinhcuaoanvn"/>
    <w:link w:val="Bongchuthich"/>
    <w:uiPriority w:val="99"/>
    <w:semiHidden/>
    <w:rsid w:val="00E500CC"/>
    <w:rPr>
      <w:rFonts w:ascii="Tahoma" w:eastAsia="Calibri" w:hAnsi="Tahoma" w:cs="Tahoma"/>
      <w:color w:val="000000" w:themeColor="text1"/>
      <w:kern w:val="0"/>
      <w:sz w:val="16"/>
      <w:szCs w:val="16"/>
      <w:lang w:val="en-US"/>
      <w14:ligatures w14:val="none"/>
    </w:rPr>
  </w:style>
  <w:style w:type="paragraph" w:styleId="Mucluc4">
    <w:name w:val="toc 4"/>
    <w:basedOn w:val="Binhthng"/>
    <w:next w:val="Binhthng"/>
    <w:autoRedefine/>
    <w:uiPriority w:val="39"/>
    <w:unhideWhenUsed/>
    <w:rsid w:val="00E500CC"/>
    <w:pPr>
      <w:spacing w:after="100" w:line="276" w:lineRule="auto"/>
      <w:ind w:left="660"/>
    </w:pPr>
    <w:rPr>
      <w:rFonts w:asciiTheme="minorHAnsi" w:eastAsiaTheme="minorEastAsia" w:hAnsiTheme="minorHAnsi" w:cstheme="minorBidi"/>
      <w:sz w:val="22"/>
      <w:szCs w:val="22"/>
      <w:lang w:eastAsia="en-US" w:bidi="ar-SA"/>
    </w:rPr>
  </w:style>
  <w:style w:type="paragraph" w:styleId="Mucluc5">
    <w:name w:val="toc 5"/>
    <w:basedOn w:val="Binhthng"/>
    <w:next w:val="Binhthng"/>
    <w:autoRedefine/>
    <w:uiPriority w:val="39"/>
    <w:unhideWhenUsed/>
    <w:rsid w:val="00E500CC"/>
    <w:pPr>
      <w:spacing w:after="100" w:line="276" w:lineRule="auto"/>
      <w:ind w:left="880"/>
    </w:pPr>
    <w:rPr>
      <w:rFonts w:asciiTheme="minorHAnsi" w:eastAsiaTheme="minorEastAsia" w:hAnsiTheme="minorHAnsi" w:cstheme="minorBidi"/>
      <w:sz w:val="22"/>
      <w:szCs w:val="22"/>
      <w:lang w:eastAsia="en-US" w:bidi="ar-SA"/>
    </w:rPr>
  </w:style>
  <w:style w:type="paragraph" w:styleId="Mucluc6">
    <w:name w:val="toc 6"/>
    <w:basedOn w:val="Binhthng"/>
    <w:next w:val="Binhthng"/>
    <w:autoRedefine/>
    <w:uiPriority w:val="39"/>
    <w:unhideWhenUsed/>
    <w:rsid w:val="00E500CC"/>
    <w:pPr>
      <w:spacing w:after="100" w:line="276" w:lineRule="auto"/>
      <w:ind w:left="1100"/>
    </w:pPr>
    <w:rPr>
      <w:rFonts w:asciiTheme="minorHAnsi" w:eastAsiaTheme="minorEastAsia" w:hAnsiTheme="minorHAnsi" w:cstheme="minorBidi"/>
      <w:sz w:val="22"/>
      <w:szCs w:val="22"/>
      <w:lang w:eastAsia="en-US" w:bidi="ar-SA"/>
    </w:rPr>
  </w:style>
  <w:style w:type="paragraph" w:styleId="Mucluc7">
    <w:name w:val="toc 7"/>
    <w:basedOn w:val="Binhthng"/>
    <w:next w:val="Binhthng"/>
    <w:autoRedefine/>
    <w:uiPriority w:val="39"/>
    <w:unhideWhenUsed/>
    <w:rsid w:val="00E500CC"/>
    <w:pPr>
      <w:spacing w:after="100" w:line="276" w:lineRule="auto"/>
      <w:ind w:left="1320"/>
    </w:pPr>
    <w:rPr>
      <w:rFonts w:asciiTheme="minorHAnsi" w:eastAsiaTheme="minorEastAsia" w:hAnsiTheme="minorHAnsi" w:cstheme="minorBidi"/>
      <w:sz w:val="22"/>
      <w:szCs w:val="22"/>
      <w:lang w:eastAsia="en-US" w:bidi="ar-SA"/>
    </w:rPr>
  </w:style>
  <w:style w:type="paragraph" w:styleId="Mucluc8">
    <w:name w:val="toc 8"/>
    <w:basedOn w:val="Binhthng"/>
    <w:next w:val="Binhthng"/>
    <w:autoRedefine/>
    <w:uiPriority w:val="39"/>
    <w:unhideWhenUsed/>
    <w:rsid w:val="00E500CC"/>
    <w:pPr>
      <w:spacing w:after="100" w:line="276" w:lineRule="auto"/>
      <w:ind w:left="1540"/>
    </w:pPr>
    <w:rPr>
      <w:rFonts w:asciiTheme="minorHAnsi" w:eastAsiaTheme="minorEastAsia" w:hAnsiTheme="minorHAnsi" w:cstheme="minorBidi"/>
      <w:sz w:val="22"/>
      <w:szCs w:val="22"/>
      <w:lang w:eastAsia="en-US" w:bidi="ar-SA"/>
    </w:rPr>
  </w:style>
  <w:style w:type="paragraph" w:styleId="Mucluc9">
    <w:name w:val="toc 9"/>
    <w:basedOn w:val="Binhthng"/>
    <w:next w:val="Binhthng"/>
    <w:autoRedefine/>
    <w:uiPriority w:val="39"/>
    <w:unhideWhenUsed/>
    <w:rsid w:val="00E500CC"/>
    <w:pPr>
      <w:spacing w:after="100" w:line="276" w:lineRule="auto"/>
      <w:ind w:left="1760"/>
    </w:pPr>
    <w:rPr>
      <w:rFonts w:asciiTheme="minorHAnsi" w:eastAsiaTheme="minorEastAsia" w:hAnsiTheme="minorHAnsi" w:cstheme="minorBidi"/>
      <w:sz w:val="22"/>
      <w:szCs w:val="22"/>
      <w:lang w:eastAsia="en-US" w:bidi="ar-SA"/>
    </w:rPr>
  </w:style>
  <w:style w:type="character" w:customStyle="1" w:styleId="ff5">
    <w:name w:val="ff5"/>
    <w:basedOn w:val="Phngmcinhcuaoanvn"/>
    <w:rsid w:val="00E500CC"/>
  </w:style>
  <w:style w:type="character" w:customStyle="1" w:styleId="ff3">
    <w:name w:val="ff3"/>
    <w:basedOn w:val="Phngmcinhcuaoanvn"/>
    <w:rsid w:val="00E500CC"/>
  </w:style>
  <w:style w:type="character" w:customStyle="1" w:styleId="ls27">
    <w:name w:val="ls27"/>
    <w:basedOn w:val="Phngmcinhcuaoanvn"/>
    <w:rsid w:val="00E500CC"/>
  </w:style>
  <w:style w:type="character" w:customStyle="1" w:styleId="ls15">
    <w:name w:val="ls15"/>
    <w:basedOn w:val="Phngmcinhcuaoanvn"/>
    <w:rsid w:val="00E500CC"/>
  </w:style>
  <w:style w:type="character" w:customStyle="1" w:styleId="lsf">
    <w:name w:val="lsf"/>
    <w:basedOn w:val="Phngmcinhcuaoanvn"/>
    <w:rsid w:val="00E500CC"/>
  </w:style>
  <w:style w:type="character" w:customStyle="1" w:styleId="ls12">
    <w:name w:val="ls12"/>
    <w:basedOn w:val="Phngmcinhcuaoanvn"/>
    <w:rsid w:val="00E500CC"/>
  </w:style>
  <w:style w:type="character" w:customStyle="1" w:styleId="ls1c">
    <w:name w:val="ls1c"/>
    <w:basedOn w:val="Phngmcinhcuaoanvn"/>
    <w:rsid w:val="00E500CC"/>
  </w:style>
  <w:style w:type="character" w:customStyle="1" w:styleId="ls10">
    <w:name w:val="ls10"/>
    <w:basedOn w:val="Phngmcinhcuaoanvn"/>
    <w:rsid w:val="00E500CC"/>
  </w:style>
  <w:style w:type="character" w:customStyle="1" w:styleId="ls39">
    <w:name w:val="ls39"/>
    <w:basedOn w:val="Phngmcinhcuaoanvn"/>
    <w:rsid w:val="00E500CC"/>
  </w:style>
  <w:style w:type="character" w:customStyle="1" w:styleId="ls20">
    <w:name w:val="ls20"/>
    <w:basedOn w:val="Phngmcinhcuaoanvn"/>
    <w:rsid w:val="00E500CC"/>
  </w:style>
  <w:style w:type="character" w:customStyle="1" w:styleId="ls34">
    <w:name w:val="ls34"/>
    <w:basedOn w:val="Phngmcinhcuaoanvn"/>
    <w:rsid w:val="00E500CC"/>
  </w:style>
  <w:style w:type="character" w:customStyle="1" w:styleId="ws2">
    <w:name w:val="ws2"/>
    <w:basedOn w:val="Phngmcinhcuaoanvn"/>
    <w:rsid w:val="00E500CC"/>
  </w:style>
  <w:style w:type="character" w:customStyle="1" w:styleId="fc0">
    <w:name w:val="fc0"/>
    <w:basedOn w:val="Phngmcinhcuaoanvn"/>
    <w:rsid w:val="00E500CC"/>
  </w:style>
  <w:style w:type="character" w:customStyle="1" w:styleId="lsc">
    <w:name w:val="lsc"/>
    <w:basedOn w:val="Phngmcinhcuaoanvn"/>
    <w:rsid w:val="00E500CC"/>
  </w:style>
  <w:style w:type="character" w:customStyle="1" w:styleId="lsa">
    <w:name w:val="lsa"/>
    <w:basedOn w:val="Phngmcinhcuaoanvn"/>
    <w:rsid w:val="00E500CC"/>
  </w:style>
  <w:style w:type="character" w:customStyle="1" w:styleId="ls4a">
    <w:name w:val="ls4a"/>
    <w:basedOn w:val="Phngmcinhcuaoanvn"/>
    <w:rsid w:val="00E500CC"/>
  </w:style>
  <w:style w:type="character" w:customStyle="1" w:styleId="ls29">
    <w:name w:val="ls29"/>
    <w:basedOn w:val="Phngmcinhcuaoanvn"/>
    <w:rsid w:val="00E500CC"/>
  </w:style>
  <w:style w:type="character" w:customStyle="1" w:styleId="ls22">
    <w:name w:val="ls22"/>
    <w:basedOn w:val="Phngmcinhcuaoanvn"/>
    <w:rsid w:val="00E500CC"/>
  </w:style>
  <w:style w:type="character" w:customStyle="1" w:styleId="ls33">
    <w:name w:val="ls33"/>
    <w:basedOn w:val="Phngmcinhcuaoanvn"/>
    <w:rsid w:val="00E500CC"/>
  </w:style>
  <w:style w:type="character" w:customStyle="1" w:styleId="ls23">
    <w:name w:val="ls23"/>
    <w:basedOn w:val="Phngmcinhcuaoanvn"/>
    <w:rsid w:val="00E500CC"/>
  </w:style>
  <w:style w:type="character" w:customStyle="1" w:styleId="ws6">
    <w:name w:val="ws6"/>
    <w:basedOn w:val="Phngmcinhcuaoanvn"/>
    <w:rsid w:val="00E500CC"/>
  </w:style>
  <w:style w:type="character" w:customStyle="1" w:styleId="ls68">
    <w:name w:val="ls68"/>
    <w:basedOn w:val="Phngmcinhcuaoanvn"/>
    <w:rsid w:val="00E500CC"/>
  </w:style>
  <w:style w:type="character" w:customStyle="1" w:styleId="ls2f">
    <w:name w:val="ls2f"/>
    <w:basedOn w:val="Phngmcinhcuaoanvn"/>
    <w:rsid w:val="00E500CC"/>
  </w:style>
  <w:style w:type="paragraph" w:styleId="ThnVnban">
    <w:name w:val="Body Text"/>
    <w:basedOn w:val="Binhthng"/>
    <w:link w:val="ThnVnbanChar"/>
    <w:uiPriority w:val="1"/>
    <w:qFormat/>
    <w:rsid w:val="00E500CC"/>
    <w:pPr>
      <w:widowControl w:val="0"/>
      <w:autoSpaceDE w:val="0"/>
      <w:autoSpaceDN w:val="0"/>
    </w:pPr>
    <w:rPr>
      <w:rFonts w:ascii="Times New Roman" w:eastAsia="Times New Roman" w:hAnsi="Times New Roman" w:cs="Times New Roman"/>
      <w:sz w:val="26"/>
      <w:szCs w:val="26"/>
      <w:lang w:val="vi" w:eastAsia="en-US" w:bidi="ar-SA"/>
    </w:rPr>
  </w:style>
  <w:style w:type="character" w:customStyle="1" w:styleId="ThnVnbanChar">
    <w:name w:val="Thân Văn bản Char"/>
    <w:basedOn w:val="Phngmcinhcuaoanvn"/>
    <w:link w:val="ThnVnban"/>
    <w:uiPriority w:val="1"/>
    <w:rsid w:val="00E500CC"/>
    <w:rPr>
      <w:rFonts w:ascii="Times New Roman" w:eastAsia="Times New Roman" w:hAnsi="Times New Roman" w:cs="Times New Roman"/>
      <w:kern w:val="0"/>
      <w:sz w:val="26"/>
      <w:szCs w:val="26"/>
      <w:lang w:val="vi"/>
      <w14:ligatures w14:val="none"/>
    </w:rPr>
  </w:style>
  <w:style w:type="numbering" w:customStyle="1" w:styleId="Style1">
    <w:name w:val="Style1"/>
    <w:uiPriority w:val="99"/>
    <w:rsid w:val="00E500CC"/>
    <w:pPr>
      <w:numPr>
        <w:numId w:val="2"/>
      </w:numPr>
    </w:pPr>
  </w:style>
  <w:style w:type="character" w:styleId="cpChagiiquyt">
    <w:name w:val="Unresolved Mention"/>
    <w:basedOn w:val="Phngmcinhcuaoanvn"/>
    <w:uiPriority w:val="99"/>
    <w:semiHidden/>
    <w:unhideWhenUsed/>
    <w:rsid w:val="00E500CC"/>
    <w:rPr>
      <w:color w:val="605E5C"/>
      <w:shd w:val="clear" w:color="auto" w:fill="E1DFDD"/>
    </w:rPr>
  </w:style>
  <w:style w:type="paragraph" w:customStyle="1" w:styleId="Cch">
    <w:name w:val="Cách"/>
    <w:basedOn w:val="oancuaDanhsach"/>
    <w:link w:val="CchChar"/>
    <w:qFormat/>
    <w:rsid w:val="0028680B"/>
    <w:pPr>
      <w:spacing w:after="0" w:line="240" w:lineRule="auto"/>
      <w:ind w:left="0"/>
      <w:jc w:val="both"/>
    </w:pPr>
    <w:rPr>
      <w:rFonts w:eastAsiaTheme="minorHAnsi" w:cstheme="minorBidi"/>
      <w:sz w:val="16"/>
    </w:rPr>
  </w:style>
  <w:style w:type="paragraph" w:customStyle="1" w:styleId="Ndbng">
    <w:name w:val="Nd (bảng)"/>
    <w:basedOn w:val="Binhthng"/>
    <w:link w:val="NdbngChar"/>
    <w:qFormat/>
    <w:rsid w:val="0028680B"/>
    <w:pPr>
      <w:spacing w:before="60" w:after="60" w:line="276" w:lineRule="auto"/>
      <w:jc w:val="both"/>
    </w:pPr>
    <w:rPr>
      <w:rFonts w:ascii="Times New Roman" w:eastAsiaTheme="minorHAnsi" w:hAnsi="Times New Roman" w:cstheme="minorBidi"/>
      <w:color w:val="000000" w:themeColor="text1"/>
      <w:sz w:val="26"/>
      <w:szCs w:val="22"/>
      <w:lang w:eastAsia="en-US" w:bidi="ar-SA"/>
    </w:rPr>
  </w:style>
  <w:style w:type="character" w:customStyle="1" w:styleId="NdbngChar">
    <w:name w:val="Nd (bảng) Char"/>
    <w:basedOn w:val="Phngmcinhcuaoanvn"/>
    <w:link w:val="Ndbng"/>
    <w:rsid w:val="0028680B"/>
    <w:rPr>
      <w:rFonts w:ascii="Times New Roman" w:hAnsi="Times New Roman"/>
      <w:color w:val="000000" w:themeColor="text1"/>
      <w:kern w:val="0"/>
      <w:sz w:val="26"/>
      <w:lang w:val="en-US"/>
      <w14:ligatures w14:val="none"/>
    </w:rPr>
  </w:style>
  <w:style w:type="character" w:customStyle="1" w:styleId="CchChar">
    <w:name w:val="Cách Char"/>
    <w:basedOn w:val="Phngmcinhcuaoanvn"/>
    <w:link w:val="Cch"/>
    <w:rsid w:val="0028680B"/>
    <w:rPr>
      <w:rFonts w:ascii="Times New Roman" w:hAnsi="Times New Roman"/>
      <w:color w:val="000000" w:themeColor="text1"/>
      <w:kern w:val="0"/>
      <w:sz w:val="16"/>
      <w:lang w:val="en-US"/>
      <w14:ligatures w14:val="none"/>
    </w:rPr>
  </w:style>
  <w:style w:type="table" w:styleId="BngLiNhat">
    <w:name w:val="Grid Table Light"/>
    <w:basedOn w:val="BangThngthng"/>
    <w:uiPriority w:val="40"/>
    <w:rsid w:val="0028680B"/>
    <w:pPr>
      <w:spacing w:after="0" w:line="240" w:lineRule="auto"/>
    </w:pPr>
    <w:rPr>
      <w:lang w:val="en-US"/>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73528">
      <w:bodyDiv w:val="1"/>
      <w:marLeft w:val="0"/>
      <w:marRight w:val="0"/>
      <w:marTop w:val="0"/>
      <w:marBottom w:val="0"/>
      <w:divBdr>
        <w:top w:val="none" w:sz="0" w:space="0" w:color="auto"/>
        <w:left w:val="none" w:sz="0" w:space="0" w:color="auto"/>
        <w:bottom w:val="none" w:sz="0" w:space="0" w:color="auto"/>
        <w:right w:val="none" w:sz="0" w:space="0" w:color="auto"/>
      </w:divBdr>
    </w:div>
    <w:div w:id="595952">
      <w:bodyDiv w:val="1"/>
      <w:marLeft w:val="0"/>
      <w:marRight w:val="0"/>
      <w:marTop w:val="0"/>
      <w:marBottom w:val="0"/>
      <w:divBdr>
        <w:top w:val="none" w:sz="0" w:space="0" w:color="auto"/>
        <w:left w:val="none" w:sz="0" w:space="0" w:color="auto"/>
        <w:bottom w:val="none" w:sz="0" w:space="0" w:color="auto"/>
        <w:right w:val="none" w:sz="0" w:space="0" w:color="auto"/>
      </w:divBdr>
    </w:div>
    <w:div w:id="1209176">
      <w:bodyDiv w:val="1"/>
      <w:marLeft w:val="0"/>
      <w:marRight w:val="0"/>
      <w:marTop w:val="0"/>
      <w:marBottom w:val="0"/>
      <w:divBdr>
        <w:top w:val="none" w:sz="0" w:space="0" w:color="auto"/>
        <w:left w:val="none" w:sz="0" w:space="0" w:color="auto"/>
        <w:bottom w:val="none" w:sz="0" w:space="0" w:color="auto"/>
        <w:right w:val="none" w:sz="0" w:space="0" w:color="auto"/>
      </w:divBdr>
    </w:div>
    <w:div w:id="1518135">
      <w:bodyDiv w:val="1"/>
      <w:marLeft w:val="0"/>
      <w:marRight w:val="0"/>
      <w:marTop w:val="0"/>
      <w:marBottom w:val="0"/>
      <w:divBdr>
        <w:top w:val="none" w:sz="0" w:space="0" w:color="auto"/>
        <w:left w:val="none" w:sz="0" w:space="0" w:color="auto"/>
        <w:bottom w:val="none" w:sz="0" w:space="0" w:color="auto"/>
        <w:right w:val="none" w:sz="0" w:space="0" w:color="auto"/>
      </w:divBdr>
    </w:div>
    <w:div w:id="2052618">
      <w:bodyDiv w:val="1"/>
      <w:marLeft w:val="0"/>
      <w:marRight w:val="0"/>
      <w:marTop w:val="0"/>
      <w:marBottom w:val="0"/>
      <w:divBdr>
        <w:top w:val="none" w:sz="0" w:space="0" w:color="auto"/>
        <w:left w:val="none" w:sz="0" w:space="0" w:color="auto"/>
        <w:bottom w:val="none" w:sz="0" w:space="0" w:color="auto"/>
        <w:right w:val="none" w:sz="0" w:space="0" w:color="auto"/>
      </w:divBdr>
      <w:divsChild>
        <w:div w:id="130486727">
          <w:marLeft w:val="0"/>
          <w:marRight w:val="0"/>
          <w:marTop w:val="0"/>
          <w:marBottom w:val="0"/>
          <w:divBdr>
            <w:top w:val="none" w:sz="0" w:space="0" w:color="auto"/>
            <w:left w:val="none" w:sz="0" w:space="0" w:color="auto"/>
            <w:bottom w:val="none" w:sz="0" w:space="0" w:color="auto"/>
            <w:right w:val="none" w:sz="0" w:space="0" w:color="auto"/>
          </w:divBdr>
          <w:divsChild>
            <w:div w:id="1090657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05559">
      <w:bodyDiv w:val="1"/>
      <w:marLeft w:val="0"/>
      <w:marRight w:val="0"/>
      <w:marTop w:val="0"/>
      <w:marBottom w:val="0"/>
      <w:divBdr>
        <w:top w:val="none" w:sz="0" w:space="0" w:color="auto"/>
        <w:left w:val="none" w:sz="0" w:space="0" w:color="auto"/>
        <w:bottom w:val="none" w:sz="0" w:space="0" w:color="auto"/>
        <w:right w:val="none" w:sz="0" w:space="0" w:color="auto"/>
      </w:divBdr>
    </w:div>
    <w:div w:id="4212185">
      <w:bodyDiv w:val="1"/>
      <w:marLeft w:val="0"/>
      <w:marRight w:val="0"/>
      <w:marTop w:val="0"/>
      <w:marBottom w:val="0"/>
      <w:divBdr>
        <w:top w:val="none" w:sz="0" w:space="0" w:color="auto"/>
        <w:left w:val="none" w:sz="0" w:space="0" w:color="auto"/>
        <w:bottom w:val="none" w:sz="0" w:space="0" w:color="auto"/>
        <w:right w:val="none" w:sz="0" w:space="0" w:color="auto"/>
      </w:divBdr>
    </w:div>
    <w:div w:id="4602766">
      <w:bodyDiv w:val="1"/>
      <w:marLeft w:val="0"/>
      <w:marRight w:val="0"/>
      <w:marTop w:val="0"/>
      <w:marBottom w:val="0"/>
      <w:divBdr>
        <w:top w:val="none" w:sz="0" w:space="0" w:color="auto"/>
        <w:left w:val="none" w:sz="0" w:space="0" w:color="auto"/>
        <w:bottom w:val="none" w:sz="0" w:space="0" w:color="auto"/>
        <w:right w:val="none" w:sz="0" w:space="0" w:color="auto"/>
      </w:divBdr>
    </w:div>
    <w:div w:id="4791986">
      <w:bodyDiv w:val="1"/>
      <w:marLeft w:val="0"/>
      <w:marRight w:val="0"/>
      <w:marTop w:val="0"/>
      <w:marBottom w:val="0"/>
      <w:divBdr>
        <w:top w:val="none" w:sz="0" w:space="0" w:color="auto"/>
        <w:left w:val="none" w:sz="0" w:space="0" w:color="auto"/>
        <w:bottom w:val="none" w:sz="0" w:space="0" w:color="auto"/>
        <w:right w:val="none" w:sz="0" w:space="0" w:color="auto"/>
      </w:divBdr>
    </w:div>
    <w:div w:id="4942969">
      <w:bodyDiv w:val="1"/>
      <w:marLeft w:val="0"/>
      <w:marRight w:val="0"/>
      <w:marTop w:val="0"/>
      <w:marBottom w:val="0"/>
      <w:divBdr>
        <w:top w:val="none" w:sz="0" w:space="0" w:color="auto"/>
        <w:left w:val="none" w:sz="0" w:space="0" w:color="auto"/>
        <w:bottom w:val="none" w:sz="0" w:space="0" w:color="auto"/>
        <w:right w:val="none" w:sz="0" w:space="0" w:color="auto"/>
      </w:divBdr>
    </w:div>
    <w:div w:id="6568777">
      <w:bodyDiv w:val="1"/>
      <w:marLeft w:val="0"/>
      <w:marRight w:val="0"/>
      <w:marTop w:val="0"/>
      <w:marBottom w:val="0"/>
      <w:divBdr>
        <w:top w:val="none" w:sz="0" w:space="0" w:color="auto"/>
        <w:left w:val="none" w:sz="0" w:space="0" w:color="auto"/>
        <w:bottom w:val="none" w:sz="0" w:space="0" w:color="auto"/>
        <w:right w:val="none" w:sz="0" w:space="0" w:color="auto"/>
      </w:divBdr>
    </w:div>
    <w:div w:id="7341005">
      <w:bodyDiv w:val="1"/>
      <w:marLeft w:val="0"/>
      <w:marRight w:val="0"/>
      <w:marTop w:val="0"/>
      <w:marBottom w:val="0"/>
      <w:divBdr>
        <w:top w:val="none" w:sz="0" w:space="0" w:color="auto"/>
        <w:left w:val="none" w:sz="0" w:space="0" w:color="auto"/>
        <w:bottom w:val="none" w:sz="0" w:space="0" w:color="auto"/>
        <w:right w:val="none" w:sz="0" w:space="0" w:color="auto"/>
      </w:divBdr>
    </w:div>
    <w:div w:id="7877803">
      <w:bodyDiv w:val="1"/>
      <w:marLeft w:val="0"/>
      <w:marRight w:val="0"/>
      <w:marTop w:val="0"/>
      <w:marBottom w:val="0"/>
      <w:divBdr>
        <w:top w:val="none" w:sz="0" w:space="0" w:color="auto"/>
        <w:left w:val="none" w:sz="0" w:space="0" w:color="auto"/>
        <w:bottom w:val="none" w:sz="0" w:space="0" w:color="auto"/>
        <w:right w:val="none" w:sz="0" w:space="0" w:color="auto"/>
      </w:divBdr>
    </w:div>
    <w:div w:id="8069866">
      <w:bodyDiv w:val="1"/>
      <w:marLeft w:val="0"/>
      <w:marRight w:val="0"/>
      <w:marTop w:val="0"/>
      <w:marBottom w:val="0"/>
      <w:divBdr>
        <w:top w:val="none" w:sz="0" w:space="0" w:color="auto"/>
        <w:left w:val="none" w:sz="0" w:space="0" w:color="auto"/>
        <w:bottom w:val="none" w:sz="0" w:space="0" w:color="auto"/>
        <w:right w:val="none" w:sz="0" w:space="0" w:color="auto"/>
      </w:divBdr>
    </w:div>
    <w:div w:id="8071423">
      <w:bodyDiv w:val="1"/>
      <w:marLeft w:val="0"/>
      <w:marRight w:val="0"/>
      <w:marTop w:val="0"/>
      <w:marBottom w:val="0"/>
      <w:divBdr>
        <w:top w:val="none" w:sz="0" w:space="0" w:color="auto"/>
        <w:left w:val="none" w:sz="0" w:space="0" w:color="auto"/>
        <w:bottom w:val="none" w:sz="0" w:space="0" w:color="auto"/>
        <w:right w:val="none" w:sz="0" w:space="0" w:color="auto"/>
      </w:divBdr>
    </w:div>
    <w:div w:id="9262778">
      <w:bodyDiv w:val="1"/>
      <w:marLeft w:val="0"/>
      <w:marRight w:val="0"/>
      <w:marTop w:val="0"/>
      <w:marBottom w:val="0"/>
      <w:divBdr>
        <w:top w:val="none" w:sz="0" w:space="0" w:color="auto"/>
        <w:left w:val="none" w:sz="0" w:space="0" w:color="auto"/>
        <w:bottom w:val="none" w:sz="0" w:space="0" w:color="auto"/>
        <w:right w:val="none" w:sz="0" w:space="0" w:color="auto"/>
      </w:divBdr>
    </w:div>
    <w:div w:id="9533835">
      <w:bodyDiv w:val="1"/>
      <w:marLeft w:val="0"/>
      <w:marRight w:val="0"/>
      <w:marTop w:val="0"/>
      <w:marBottom w:val="0"/>
      <w:divBdr>
        <w:top w:val="none" w:sz="0" w:space="0" w:color="auto"/>
        <w:left w:val="none" w:sz="0" w:space="0" w:color="auto"/>
        <w:bottom w:val="none" w:sz="0" w:space="0" w:color="auto"/>
        <w:right w:val="none" w:sz="0" w:space="0" w:color="auto"/>
      </w:divBdr>
    </w:div>
    <w:div w:id="9568723">
      <w:bodyDiv w:val="1"/>
      <w:marLeft w:val="0"/>
      <w:marRight w:val="0"/>
      <w:marTop w:val="0"/>
      <w:marBottom w:val="0"/>
      <w:divBdr>
        <w:top w:val="none" w:sz="0" w:space="0" w:color="auto"/>
        <w:left w:val="none" w:sz="0" w:space="0" w:color="auto"/>
        <w:bottom w:val="none" w:sz="0" w:space="0" w:color="auto"/>
        <w:right w:val="none" w:sz="0" w:space="0" w:color="auto"/>
      </w:divBdr>
    </w:div>
    <w:div w:id="9575814">
      <w:bodyDiv w:val="1"/>
      <w:marLeft w:val="0"/>
      <w:marRight w:val="0"/>
      <w:marTop w:val="0"/>
      <w:marBottom w:val="0"/>
      <w:divBdr>
        <w:top w:val="none" w:sz="0" w:space="0" w:color="auto"/>
        <w:left w:val="none" w:sz="0" w:space="0" w:color="auto"/>
        <w:bottom w:val="none" w:sz="0" w:space="0" w:color="auto"/>
        <w:right w:val="none" w:sz="0" w:space="0" w:color="auto"/>
      </w:divBdr>
    </w:div>
    <w:div w:id="9644689">
      <w:bodyDiv w:val="1"/>
      <w:marLeft w:val="0"/>
      <w:marRight w:val="0"/>
      <w:marTop w:val="0"/>
      <w:marBottom w:val="0"/>
      <w:divBdr>
        <w:top w:val="none" w:sz="0" w:space="0" w:color="auto"/>
        <w:left w:val="none" w:sz="0" w:space="0" w:color="auto"/>
        <w:bottom w:val="none" w:sz="0" w:space="0" w:color="auto"/>
        <w:right w:val="none" w:sz="0" w:space="0" w:color="auto"/>
      </w:divBdr>
    </w:div>
    <w:div w:id="10422310">
      <w:bodyDiv w:val="1"/>
      <w:marLeft w:val="0"/>
      <w:marRight w:val="0"/>
      <w:marTop w:val="0"/>
      <w:marBottom w:val="0"/>
      <w:divBdr>
        <w:top w:val="none" w:sz="0" w:space="0" w:color="auto"/>
        <w:left w:val="none" w:sz="0" w:space="0" w:color="auto"/>
        <w:bottom w:val="none" w:sz="0" w:space="0" w:color="auto"/>
        <w:right w:val="none" w:sz="0" w:space="0" w:color="auto"/>
      </w:divBdr>
      <w:divsChild>
        <w:div w:id="190339712">
          <w:marLeft w:val="0"/>
          <w:marRight w:val="0"/>
          <w:marTop w:val="0"/>
          <w:marBottom w:val="0"/>
          <w:divBdr>
            <w:top w:val="none" w:sz="0" w:space="0" w:color="auto"/>
            <w:left w:val="none" w:sz="0" w:space="0" w:color="auto"/>
            <w:bottom w:val="none" w:sz="0" w:space="0" w:color="auto"/>
            <w:right w:val="none" w:sz="0" w:space="0" w:color="auto"/>
          </w:divBdr>
          <w:divsChild>
            <w:div w:id="694960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2661">
      <w:bodyDiv w:val="1"/>
      <w:marLeft w:val="0"/>
      <w:marRight w:val="0"/>
      <w:marTop w:val="0"/>
      <w:marBottom w:val="0"/>
      <w:divBdr>
        <w:top w:val="none" w:sz="0" w:space="0" w:color="auto"/>
        <w:left w:val="none" w:sz="0" w:space="0" w:color="auto"/>
        <w:bottom w:val="none" w:sz="0" w:space="0" w:color="auto"/>
        <w:right w:val="none" w:sz="0" w:space="0" w:color="auto"/>
      </w:divBdr>
    </w:div>
    <w:div w:id="11540033">
      <w:bodyDiv w:val="1"/>
      <w:marLeft w:val="0"/>
      <w:marRight w:val="0"/>
      <w:marTop w:val="0"/>
      <w:marBottom w:val="0"/>
      <w:divBdr>
        <w:top w:val="none" w:sz="0" w:space="0" w:color="auto"/>
        <w:left w:val="none" w:sz="0" w:space="0" w:color="auto"/>
        <w:bottom w:val="none" w:sz="0" w:space="0" w:color="auto"/>
        <w:right w:val="none" w:sz="0" w:space="0" w:color="auto"/>
      </w:divBdr>
      <w:divsChild>
        <w:div w:id="614554770">
          <w:marLeft w:val="0"/>
          <w:marRight w:val="0"/>
          <w:marTop w:val="0"/>
          <w:marBottom w:val="0"/>
          <w:divBdr>
            <w:top w:val="none" w:sz="0" w:space="0" w:color="auto"/>
            <w:left w:val="none" w:sz="0" w:space="0" w:color="auto"/>
            <w:bottom w:val="none" w:sz="0" w:space="0" w:color="auto"/>
            <w:right w:val="none" w:sz="0" w:space="0" w:color="auto"/>
          </w:divBdr>
          <w:divsChild>
            <w:div w:id="1637881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4197">
      <w:bodyDiv w:val="1"/>
      <w:marLeft w:val="0"/>
      <w:marRight w:val="0"/>
      <w:marTop w:val="0"/>
      <w:marBottom w:val="0"/>
      <w:divBdr>
        <w:top w:val="none" w:sz="0" w:space="0" w:color="auto"/>
        <w:left w:val="none" w:sz="0" w:space="0" w:color="auto"/>
        <w:bottom w:val="none" w:sz="0" w:space="0" w:color="auto"/>
        <w:right w:val="none" w:sz="0" w:space="0" w:color="auto"/>
      </w:divBdr>
    </w:div>
    <w:div w:id="11880871">
      <w:bodyDiv w:val="1"/>
      <w:marLeft w:val="0"/>
      <w:marRight w:val="0"/>
      <w:marTop w:val="0"/>
      <w:marBottom w:val="0"/>
      <w:divBdr>
        <w:top w:val="none" w:sz="0" w:space="0" w:color="auto"/>
        <w:left w:val="none" w:sz="0" w:space="0" w:color="auto"/>
        <w:bottom w:val="none" w:sz="0" w:space="0" w:color="auto"/>
        <w:right w:val="none" w:sz="0" w:space="0" w:color="auto"/>
      </w:divBdr>
    </w:div>
    <w:div w:id="12459330">
      <w:bodyDiv w:val="1"/>
      <w:marLeft w:val="0"/>
      <w:marRight w:val="0"/>
      <w:marTop w:val="0"/>
      <w:marBottom w:val="0"/>
      <w:divBdr>
        <w:top w:val="none" w:sz="0" w:space="0" w:color="auto"/>
        <w:left w:val="none" w:sz="0" w:space="0" w:color="auto"/>
        <w:bottom w:val="none" w:sz="0" w:space="0" w:color="auto"/>
        <w:right w:val="none" w:sz="0" w:space="0" w:color="auto"/>
      </w:divBdr>
    </w:div>
    <w:div w:id="12807718">
      <w:bodyDiv w:val="1"/>
      <w:marLeft w:val="0"/>
      <w:marRight w:val="0"/>
      <w:marTop w:val="0"/>
      <w:marBottom w:val="0"/>
      <w:divBdr>
        <w:top w:val="none" w:sz="0" w:space="0" w:color="auto"/>
        <w:left w:val="none" w:sz="0" w:space="0" w:color="auto"/>
        <w:bottom w:val="none" w:sz="0" w:space="0" w:color="auto"/>
        <w:right w:val="none" w:sz="0" w:space="0" w:color="auto"/>
      </w:divBdr>
    </w:div>
    <w:div w:id="12921304">
      <w:bodyDiv w:val="1"/>
      <w:marLeft w:val="0"/>
      <w:marRight w:val="0"/>
      <w:marTop w:val="0"/>
      <w:marBottom w:val="0"/>
      <w:divBdr>
        <w:top w:val="none" w:sz="0" w:space="0" w:color="auto"/>
        <w:left w:val="none" w:sz="0" w:space="0" w:color="auto"/>
        <w:bottom w:val="none" w:sz="0" w:space="0" w:color="auto"/>
        <w:right w:val="none" w:sz="0" w:space="0" w:color="auto"/>
      </w:divBdr>
    </w:div>
    <w:div w:id="15085775">
      <w:bodyDiv w:val="1"/>
      <w:marLeft w:val="0"/>
      <w:marRight w:val="0"/>
      <w:marTop w:val="0"/>
      <w:marBottom w:val="0"/>
      <w:divBdr>
        <w:top w:val="none" w:sz="0" w:space="0" w:color="auto"/>
        <w:left w:val="none" w:sz="0" w:space="0" w:color="auto"/>
        <w:bottom w:val="none" w:sz="0" w:space="0" w:color="auto"/>
        <w:right w:val="none" w:sz="0" w:space="0" w:color="auto"/>
      </w:divBdr>
    </w:div>
    <w:div w:id="15158595">
      <w:bodyDiv w:val="1"/>
      <w:marLeft w:val="0"/>
      <w:marRight w:val="0"/>
      <w:marTop w:val="0"/>
      <w:marBottom w:val="0"/>
      <w:divBdr>
        <w:top w:val="none" w:sz="0" w:space="0" w:color="auto"/>
        <w:left w:val="none" w:sz="0" w:space="0" w:color="auto"/>
        <w:bottom w:val="none" w:sz="0" w:space="0" w:color="auto"/>
        <w:right w:val="none" w:sz="0" w:space="0" w:color="auto"/>
      </w:divBdr>
      <w:divsChild>
        <w:div w:id="412826308">
          <w:marLeft w:val="0"/>
          <w:marRight w:val="0"/>
          <w:marTop w:val="0"/>
          <w:marBottom w:val="0"/>
          <w:divBdr>
            <w:top w:val="none" w:sz="0" w:space="0" w:color="auto"/>
            <w:left w:val="none" w:sz="0" w:space="0" w:color="auto"/>
            <w:bottom w:val="none" w:sz="0" w:space="0" w:color="auto"/>
            <w:right w:val="none" w:sz="0" w:space="0" w:color="auto"/>
          </w:divBdr>
          <w:divsChild>
            <w:div w:id="1203588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1144">
      <w:bodyDiv w:val="1"/>
      <w:marLeft w:val="0"/>
      <w:marRight w:val="0"/>
      <w:marTop w:val="0"/>
      <w:marBottom w:val="0"/>
      <w:divBdr>
        <w:top w:val="none" w:sz="0" w:space="0" w:color="auto"/>
        <w:left w:val="none" w:sz="0" w:space="0" w:color="auto"/>
        <w:bottom w:val="none" w:sz="0" w:space="0" w:color="auto"/>
        <w:right w:val="none" w:sz="0" w:space="0" w:color="auto"/>
      </w:divBdr>
    </w:div>
    <w:div w:id="15733442">
      <w:bodyDiv w:val="1"/>
      <w:marLeft w:val="0"/>
      <w:marRight w:val="0"/>
      <w:marTop w:val="0"/>
      <w:marBottom w:val="0"/>
      <w:divBdr>
        <w:top w:val="none" w:sz="0" w:space="0" w:color="auto"/>
        <w:left w:val="none" w:sz="0" w:space="0" w:color="auto"/>
        <w:bottom w:val="none" w:sz="0" w:space="0" w:color="auto"/>
        <w:right w:val="none" w:sz="0" w:space="0" w:color="auto"/>
      </w:divBdr>
    </w:div>
    <w:div w:id="15816219">
      <w:bodyDiv w:val="1"/>
      <w:marLeft w:val="0"/>
      <w:marRight w:val="0"/>
      <w:marTop w:val="0"/>
      <w:marBottom w:val="0"/>
      <w:divBdr>
        <w:top w:val="none" w:sz="0" w:space="0" w:color="auto"/>
        <w:left w:val="none" w:sz="0" w:space="0" w:color="auto"/>
        <w:bottom w:val="none" w:sz="0" w:space="0" w:color="auto"/>
        <w:right w:val="none" w:sz="0" w:space="0" w:color="auto"/>
      </w:divBdr>
    </w:div>
    <w:div w:id="15860703">
      <w:bodyDiv w:val="1"/>
      <w:marLeft w:val="0"/>
      <w:marRight w:val="0"/>
      <w:marTop w:val="0"/>
      <w:marBottom w:val="0"/>
      <w:divBdr>
        <w:top w:val="none" w:sz="0" w:space="0" w:color="auto"/>
        <w:left w:val="none" w:sz="0" w:space="0" w:color="auto"/>
        <w:bottom w:val="none" w:sz="0" w:space="0" w:color="auto"/>
        <w:right w:val="none" w:sz="0" w:space="0" w:color="auto"/>
      </w:divBdr>
    </w:div>
    <w:div w:id="16199141">
      <w:bodyDiv w:val="1"/>
      <w:marLeft w:val="0"/>
      <w:marRight w:val="0"/>
      <w:marTop w:val="0"/>
      <w:marBottom w:val="0"/>
      <w:divBdr>
        <w:top w:val="none" w:sz="0" w:space="0" w:color="auto"/>
        <w:left w:val="none" w:sz="0" w:space="0" w:color="auto"/>
        <w:bottom w:val="none" w:sz="0" w:space="0" w:color="auto"/>
        <w:right w:val="none" w:sz="0" w:space="0" w:color="auto"/>
      </w:divBdr>
    </w:div>
    <w:div w:id="16319690">
      <w:bodyDiv w:val="1"/>
      <w:marLeft w:val="0"/>
      <w:marRight w:val="0"/>
      <w:marTop w:val="0"/>
      <w:marBottom w:val="0"/>
      <w:divBdr>
        <w:top w:val="none" w:sz="0" w:space="0" w:color="auto"/>
        <w:left w:val="none" w:sz="0" w:space="0" w:color="auto"/>
        <w:bottom w:val="none" w:sz="0" w:space="0" w:color="auto"/>
        <w:right w:val="none" w:sz="0" w:space="0" w:color="auto"/>
      </w:divBdr>
    </w:div>
    <w:div w:id="16347269">
      <w:bodyDiv w:val="1"/>
      <w:marLeft w:val="0"/>
      <w:marRight w:val="0"/>
      <w:marTop w:val="0"/>
      <w:marBottom w:val="0"/>
      <w:divBdr>
        <w:top w:val="none" w:sz="0" w:space="0" w:color="auto"/>
        <w:left w:val="none" w:sz="0" w:space="0" w:color="auto"/>
        <w:bottom w:val="none" w:sz="0" w:space="0" w:color="auto"/>
        <w:right w:val="none" w:sz="0" w:space="0" w:color="auto"/>
      </w:divBdr>
    </w:div>
    <w:div w:id="20669849">
      <w:bodyDiv w:val="1"/>
      <w:marLeft w:val="0"/>
      <w:marRight w:val="0"/>
      <w:marTop w:val="0"/>
      <w:marBottom w:val="0"/>
      <w:divBdr>
        <w:top w:val="none" w:sz="0" w:space="0" w:color="auto"/>
        <w:left w:val="none" w:sz="0" w:space="0" w:color="auto"/>
        <w:bottom w:val="none" w:sz="0" w:space="0" w:color="auto"/>
        <w:right w:val="none" w:sz="0" w:space="0" w:color="auto"/>
      </w:divBdr>
    </w:div>
    <w:div w:id="22022231">
      <w:bodyDiv w:val="1"/>
      <w:marLeft w:val="0"/>
      <w:marRight w:val="0"/>
      <w:marTop w:val="0"/>
      <w:marBottom w:val="0"/>
      <w:divBdr>
        <w:top w:val="none" w:sz="0" w:space="0" w:color="auto"/>
        <w:left w:val="none" w:sz="0" w:space="0" w:color="auto"/>
        <w:bottom w:val="none" w:sz="0" w:space="0" w:color="auto"/>
        <w:right w:val="none" w:sz="0" w:space="0" w:color="auto"/>
      </w:divBdr>
    </w:div>
    <w:div w:id="22369824">
      <w:bodyDiv w:val="1"/>
      <w:marLeft w:val="0"/>
      <w:marRight w:val="0"/>
      <w:marTop w:val="0"/>
      <w:marBottom w:val="0"/>
      <w:divBdr>
        <w:top w:val="none" w:sz="0" w:space="0" w:color="auto"/>
        <w:left w:val="none" w:sz="0" w:space="0" w:color="auto"/>
        <w:bottom w:val="none" w:sz="0" w:space="0" w:color="auto"/>
        <w:right w:val="none" w:sz="0" w:space="0" w:color="auto"/>
      </w:divBdr>
    </w:div>
    <w:div w:id="22437304">
      <w:bodyDiv w:val="1"/>
      <w:marLeft w:val="0"/>
      <w:marRight w:val="0"/>
      <w:marTop w:val="0"/>
      <w:marBottom w:val="0"/>
      <w:divBdr>
        <w:top w:val="none" w:sz="0" w:space="0" w:color="auto"/>
        <w:left w:val="none" w:sz="0" w:space="0" w:color="auto"/>
        <w:bottom w:val="none" w:sz="0" w:space="0" w:color="auto"/>
        <w:right w:val="none" w:sz="0" w:space="0" w:color="auto"/>
      </w:divBdr>
    </w:div>
    <w:div w:id="24209705">
      <w:bodyDiv w:val="1"/>
      <w:marLeft w:val="0"/>
      <w:marRight w:val="0"/>
      <w:marTop w:val="0"/>
      <w:marBottom w:val="0"/>
      <w:divBdr>
        <w:top w:val="none" w:sz="0" w:space="0" w:color="auto"/>
        <w:left w:val="none" w:sz="0" w:space="0" w:color="auto"/>
        <w:bottom w:val="none" w:sz="0" w:space="0" w:color="auto"/>
        <w:right w:val="none" w:sz="0" w:space="0" w:color="auto"/>
      </w:divBdr>
    </w:div>
    <w:div w:id="24446017">
      <w:bodyDiv w:val="1"/>
      <w:marLeft w:val="0"/>
      <w:marRight w:val="0"/>
      <w:marTop w:val="0"/>
      <w:marBottom w:val="0"/>
      <w:divBdr>
        <w:top w:val="none" w:sz="0" w:space="0" w:color="auto"/>
        <w:left w:val="none" w:sz="0" w:space="0" w:color="auto"/>
        <w:bottom w:val="none" w:sz="0" w:space="0" w:color="auto"/>
        <w:right w:val="none" w:sz="0" w:space="0" w:color="auto"/>
      </w:divBdr>
    </w:div>
    <w:div w:id="24986965">
      <w:bodyDiv w:val="1"/>
      <w:marLeft w:val="0"/>
      <w:marRight w:val="0"/>
      <w:marTop w:val="0"/>
      <w:marBottom w:val="0"/>
      <w:divBdr>
        <w:top w:val="none" w:sz="0" w:space="0" w:color="auto"/>
        <w:left w:val="none" w:sz="0" w:space="0" w:color="auto"/>
        <w:bottom w:val="none" w:sz="0" w:space="0" w:color="auto"/>
        <w:right w:val="none" w:sz="0" w:space="0" w:color="auto"/>
      </w:divBdr>
    </w:div>
    <w:div w:id="25299476">
      <w:bodyDiv w:val="1"/>
      <w:marLeft w:val="0"/>
      <w:marRight w:val="0"/>
      <w:marTop w:val="0"/>
      <w:marBottom w:val="0"/>
      <w:divBdr>
        <w:top w:val="none" w:sz="0" w:space="0" w:color="auto"/>
        <w:left w:val="none" w:sz="0" w:space="0" w:color="auto"/>
        <w:bottom w:val="none" w:sz="0" w:space="0" w:color="auto"/>
        <w:right w:val="none" w:sz="0" w:space="0" w:color="auto"/>
      </w:divBdr>
    </w:div>
    <w:div w:id="26296200">
      <w:bodyDiv w:val="1"/>
      <w:marLeft w:val="0"/>
      <w:marRight w:val="0"/>
      <w:marTop w:val="0"/>
      <w:marBottom w:val="0"/>
      <w:divBdr>
        <w:top w:val="none" w:sz="0" w:space="0" w:color="auto"/>
        <w:left w:val="none" w:sz="0" w:space="0" w:color="auto"/>
        <w:bottom w:val="none" w:sz="0" w:space="0" w:color="auto"/>
        <w:right w:val="none" w:sz="0" w:space="0" w:color="auto"/>
      </w:divBdr>
    </w:div>
    <w:div w:id="27068459">
      <w:bodyDiv w:val="1"/>
      <w:marLeft w:val="0"/>
      <w:marRight w:val="0"/>
      <w:marTop w:val="0"/>
      <w:marBottom w:val="0"/>
      <w:divBdr>
        <w:top w:val="none" w:sz="0" w:space="0" w:color="auto"/>
        <w:left w:val="none" w:sz="0" w:space="0" w:color="auto"/>
        <w:bottom w:val="none" w:sz="0" w:space="0" w:color="auto"/>
        <w:right w:val="none" w:sz="0" w:space="0" w:color="auto"/>
      </w:divBdr>
    </w:div>
    <w:div w:id="28268647">
      <w:bodyDiv w:val="1"/>
      <w:marLeft w:val="0"/>
      <w:marRight w:val="0"/>
      <w:marTop w:val="0"/>
      <w:marBottom w:val="0"/>
      <w:divBdr>
        <w:top w:val="none" w:sz="0" w:space="0" w:color="auto"/>
        <w:left w:val="none" w:sz="0" w:space="0" w:color="auto"/>
        <w:bottom w:val="none" w:sz="0" w:space="0" w:color="auto"/>
        <w:right w:val="none" w:sz="0" w:space="0" w:color="auto"/>
      </w:divBdr>
    </w:div>
    <w:div w:id="29957701">
      <w:bodyDiv w:val="1"/>
      <w:marLeft w:val="0"/>
      <w:marRight w:val="0"/>
      <w:marTop w:val="0"/>
      <w:marBottom w:val="0"/>
      <w:divBdr>
        <w:top w:val="none" w:sz="0" w:space="0" w:color="auto"/>
        <w:left w:val="none" w:sz="0" w:space="0" w:color="auto"/>
        <w:bottom w:val="none" w:sz="0" w:space="0" w:color="auto"/>
        <w:right w:val="none" w:sz="0" w:space="0" w:color="auto"/>
      </w:divBdr>
    </w:div>
    <w:div w:id="31999983">
      <w:bodyDiv w:val="1"/>
      <w:marLeft w:val="0"/>
      <w:marRight w:val="0"/>
      <w:marTop w:val="0"/>
      <w:marBottom w:val="0"/>
      <w:divBdr>
        <w:top w:val="none" w:sz="0" w:space="0" w:color="auto"/>
        <w:left w:val="none" w:sz="0" w:space="0" w:color="auto"/>
        <w:bottom w:val="none" w:sz="0" w:space="0" w:color="auto"/>
        <w:right w:val="none" w:sz="0" w:space="0" w:color="auto"/>
      </w:divBdr>
    </w:div>
    <w:div w:id="35467850">
      <w:bodyDiv w:val="1"/>
      <w:marLeft w:val="0"/>
      <w:marRight w:val="0"/>
      <w:marTop w:val="0"/>
      <w:marBottom w:val="0"/>
      <w:divBdr>
        <w:top w:val="none" w:sz="0" w:space="0" w:color="auto"/>
        <w:left w:val="none" w:sz="0" w:space="0" w:color="auto"/>
        <w:bottom w:val="none" w:sz="0" w:space="0" w:color="auto"/>
        <w:right w:val="none" w:sz="0" w:space="0" w:color="auto"/>
      </w:divBdr>
    </w:div>
    <w:div w:id="36049705">
      <w:bodyDiv w:val="1"/>
      <w:marLeft w:val="0"/>
      <w:marRight w:val="0"/>
      <w:marTop w:val="0"/>
      <w:marBottom w:val="0"/>
      <w:divBdr>
        <w:top w:val="none" w:sz="0" w:space="0" w:color="auto"/>
        <w:left w:val="none" w:sz="0" w:space="0" w:color="auto"/>
        <w:bottom w:val="none" w:sz="0" w:space="0" w:color="auto"/>
        <w:right w:val="none" w:sz="0" w:space="0" w:color="auto"/>
      </w:divBdr>
    </w:div>
    <w:div w:id="36585441">
      <w:bodyDiv w:val="1"/>
      <w:marLeft w:val="0"/>
      <w:marRight w:val="0"/>
      <w:marTop w:val="0"/>
      <w:marBottom w:val="0"/>
      <w:divBdr>
        <w:top w:val="none" w:sz="0" w:space="0" w:color="auto"/>
        <w:left w:val="none" w:sz="0" w:space="0" w:color="auto"/>
        <w:bottom w:val="none" w:sz="0" w:space="0" w:color="auto"/>
        <w:right w:val="none" w:sz="0" w:space="0" w:color="auto"/>
      </w:divBdr>
    </w:div>
    <w:div w:id="38169613">
      <w:bodyDiv w:val="1"/>
      <w:marLeft w:val="0"/>
      <w:marRight w:val="0"/>
      <w:marTop w:val="0"/>
      <w:marBottom w:val="0"/>
      <w:divBdr>
        <w:top w:val="none" w:sz="0" w:space="0" w:color="auto"/>
        <w:left w:val="none" w:sz="0" w:space="0" w:color="auto"/>
        <w:bottom w:val="none" w:sz="0" w:space="0" w:color="auto"/>
        <w:right w:val="none" w:sz="0" w:space="0" w:color="auto"/>
      </w:divBdr>
    </w:div>
    <w:div w:id="38281444">
      <w:bodyDiv w:val="1"/>
      <w:marLeft w:val="0"/>
      <w:marRight w:val="0"/>
      <w:marTop w:val="0"/>
      <w:marBottom w:val="0"/>
      <w:divBdr>
        <w:top w:val="none" w:sz="0" w:space="0" w:color="auto"/>
        <w:left w:val="none" w:sz="0" w:space="0" w:color="auto"/>
        <w:bottom w:val="none" w:sz="0" w:space="0" w:color="auto"/>
        <w:right w:val="none" w:sz="0" w:space="0" w:color="auto"/>
      </w:divBdr>
    </w:div>
    <w:div w:id="40251295">
      <w:bodyDiv w:val="1"/>
      <w:marLeft w:val="0"/>
      <w:marRight w:val="0"/>
      <w:marTop w:val="0"/>
      <w:marBottom w:val="0"/>
      <w:divBdr>
        <w:top w:val="none" w:sz="0" w:space="0" w:color="auto"/>
        <w:left w:val="none" w:sz="0" w:space="0" w:color="auto"/>
        <w:bottom w:val="none" w:sz="0" w:space="0" w:color="auto"/>
        <w:right w:val="none" w:sz="0" w:space="0" w:color="auto"/>
      </w:divBdr>
    </w:div>
    <w:div w:id="40830411">
      <w:bodyDiv w:val="1"/>
      <w:marLeft w:val="0"/>
      <w:marRight w:val="0"/>
      <w:marTop w:val="0"/>
      <w:marBottom w:val="0"/>
      <w:divBdr>
        <w:top w:val="none" w:sz="0" w:space="0" w:color="auto"/>
        <w:left w:val="none" w:sz="0" w:space="0" w:color="auto"/>
        <w:bottom w:val="none" w:sz="0" w:space="0" w:color="auto"/>
        <w:right w:val="none" w:sz="0" w:space="0" w:color="auto"/>
      </w:divBdr>
    </w:div>
    <w:div w:id="41516867">
      <w:bodyDiv w:val="1"/>
      <w:marLeft w:val="0"/>
      <w:marRight w:val="0"/>
      <w:marTop w:val="0"/>
      <w:marBottom w:val="0"/>
      <w:divBdr>
        <w:top w:val="none" w:sz="0" w:space="0" w:color="auto"/>
        <w:left w:val="none" w:sz="0" w:space="0" w:color="auto"/>
        <w:bottom w:val="none" w:sz="0" w:space="0" w:color="auto"/>
        <w:right w:val="none" w:sz="0" w:space="0" w:color="auto"/>
      </w:divBdr>
    </w:div>
    <w:div w:id="42212806">
      <w:bodyDiv w:val="1"/>
      <w:marLeft w:val="0"/>
      <w:marRight w:val="0"/>
      <w:marTop w:val="0"/>
      <w:marBottom w:val="0"/>
      <w:divBdr>
        <w:top w:val="none" w:sz="0" w:space="0" w:color="auto"/>
        <w:left w:val="none" w:sz="0" w:space="0" w:color="auto"/>
        <w:bottom w:val="none" w:sz="0" w:space="0" w:color="auto"/>
        <w:right w:val="none" w:sz="0" w:space="0" w:color="auto"/>
      </w:divBdr>
      <w:divsChild>
        <w:div w:id="2097091021">
          <w:marLeft w:val="0"/>
          <w:marRight w:val="0"/>
          <w:marTop w:val="0"/>
          <w:marBottom w:val="0"/>
          <w:divBdr>
            <w:top w:val="none" w:sz="0" w:space="0" w:color="auto"/>
            <w:left w:val="none" w:sz="0" w:space="0" w:color="auto"/>
            <w:bottom w:val="none" w:sz="0" w:space="0" w:color="auto"/>
            <w:right w:val="none" w:sz="0" w:space="0" w:color="auto"/>
          </w:divBdr>
          <w:divsChild>
            <w:div w:id="137723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19556">
      <w:bodyDiv w:val="1"/>
      <w:marLeft w:val="0"/>
      <w:marRight w:val="0"/>
      <w:marTop w:val="0"/>
      <w:marBottom w:val="0"/>
      <w:divBdr>
        <w:top w:val="none" w:sz="0" w:space="0" w:color="auto"/>
        <w:left w:val="none" w:sz="0" w:space="0" w:color="auto"/>
        <w:bottom w:val="none" w:sz="0" w:space="0" w:color="auto"/>
        <w:right w:val="none" w:sz="0" w:space="0" w:color="auto"/>
      </w:divBdr>
      <w:divsChild>
        <w:div w:id="1007559">
          <w:marLeft w:val="0"/>
          <w:marRight w:val="0"/>
          <w:marTop w:val="0"/>
          <w:marBottom w:val="0"/>
          <w:divBdr>
            <w:top w:val="none" w:sz="0" w:space="0" w:color="auto"/>
            <w:left w:val="none" w:sz="0" w:space="0" w:color="auto"/>
            <w:bottom w:val="none" w:sz="0" w:space="0" w:color="auto"/>
            <w:right w:val="none" w:sz="0" w:space="0" w:color="auto"/>
          </w:divBdr>
          <w:divsChild>
            <w:div w:id="2052146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02802">
      <w:bodyDiv w:val="1"/>
      <w:marLeft w:val="0"/>
      <w:marRight w:val="0"/>
      <w:marTop w:val="0"/>
      <w:marBottom w:val="0"/>
      <w:divBdr>
        <w:top w:val="none" w:sz="0" w:space="0" w:color="auto"/>
        <w:left w:val="none" w:sz="0" w:space="0" w:color="auto"/>
        <w:bottom w:val="none" w:sz="0" w:space="0" w:color="auto"/>
        <w:right w:val="none" w:sz="0" w:space="0" w:color="auto"/>
      </w:divBdr>
    </w:div>
    <w:div w:id="43721276">
      <w:bodyDiv w:val="1"/>
      <w:marLeft w:val="0"/>
      <w:marRight w:val="0"/>
      <w:marTop w:val="0"/>
      <w:marBottom w:val="0"/>
      <w:divBdr>
        <w:top w:val="none" w:sz="0" w:space="0" w:color="auto"/>
        <w:left w:val="none" w:sz="0" w:space="0" w:color="auto"/>
        <w:bottom w:val="none" w:sz="0" w:space="0" w:color="auto"/>
        <w:right w:val="none" w:sz="0" w:space="0" w:color="auto"/>
      </w:divBdr>
    </w:div>
    <w:div w:id="43914772">
      <w:bodyDiv w:val="1"/>
      <w:marLeft w:val="0"/>
      <w:marRight w:val="0"/>
      <w:marTop w:val="0"/>
      <w:marBottom w:val="0"/>
      <w:divBdr>
        <w:top w:val="none" w:sz="0" w:space="0" w:color="auto"/>
        <w:left w:val="none" w:sz="0" w:space="0" w:color="auto"/>
        <w:bottom w:val="none" w:sz="0" w:space="0" w:color="auto"/>
        <w:right w:val="none" w:sz="0" w:space="0" w:color="auto"/>
      </w:divBdr>
    </w:div>
    <w:div w:id="44186219">
      <w:bodyDiv w:val="1"/>
      <w:marLeft w:val="0"/>
      <w:marRight w:val="0"/>
      <w:marTop w:val="0"/>
      <w:marBottom w:val="0"/>
      <w:divBdr>
        <w:top w:val="none" w:sz="0" w:space="0" w:color="auto"/>
        <w:left w:val="none" w:sz="0" w:space="0" w:color="auto"/>
        <w:bottom w:val="none" w:sz="0" w:space="0" w:color="auto"/>
        <w:right w:val="none" w:sz="0" w:space="0" w:color="auto"/>
      </w:divBdr>
    </w:div>
    <w:div w:id="44762147">
      <w:bodyDiv w:val="1"/>
      <w:marLeft w:val="0"/>
      <w:marRight w:val="0"/>
      <w:marTop w:val="0"/>
      <w:marBottom w:val="0"/>
      <w:divBdr>
        <w:top w:val="none" w:sz="0" w:space="0" w:color="auto"/>
        <w:left w:val="none" w:sz="0" w:space="0" w:color="auto"/>
        <w:bottom w:val="none" w:sz="0" w:space="0" w:color="auto"/>
        <w:right w:val="none" w:sz="0" w:space="0" w:color="auto"/>
      </w:divBdr>
    </w:div>
    <w:div w:id="45834685">
      <w:bodyDiv w:val="1"/>
      <w:marLeft w:val="0"/>
      <w:marRight w:val="0"/>
      <w:marTop w:val="0"/>
      <w:marBottom w:val="0"/>
      <w:divBdr>
        <w:top w:val="none" w:sz="0" w:space="0" w:color="auto"/>
        <w:left w:val="none" w:sz="0" w:space="0" w:color="auto"/>
        <w:bottom w:val="none" w:sz="0" w:space="0" w:color="auto"/>
        <w:right w:val="none" w:sz="0" w:space="0" w:color="auto"/>
      </w:divBdr>
    </w:div>
    <w:div w:id="47265164">
      <w:bodyDiv w:val="1"/>
      <w:marLeft w:val="0"/>
      <w:marRight w:val="0"/>
      <w:marTop w:val="0"/>
      <w:marBottom w:val="0"/>
      <w:divBdr>
        <w:top w:val="none" w:sz="0" w:space="0" w:color="auto"/>
        <w:left w:val="none" w:sz="0" w:space="0" w:color="auto"/>
        <w:bottom w:val="none" w:sz="0" w:space="0" w:color="auto"/>
        <w:right w:val="none" w:sz="0" w:space="0" w:color="auto"/>
      </w:divBdr>
    </w:div>
    <w:div w:id="47805611">
      <w:bodyDiv w:val="1"/>
      <w:marLeft w:val="0"/>
      <w:marRight w:val="0"/>
      <w:marTop w:val="0"/>
      <w:marBottom w:val="0"/>
      <w:divBdr>
        <w:top w:val="none" w:sz="0" w:space="0" w:color="auto"/>
        <w:left w:val="none" w:sz="0" w:space="0" w:color="auto"/>
        <w:bottom w:val="none" w:sz="0" w:space="0" w:color="auto"/>
        <w:right w:val="none" w:sz="0" w:space="0" w:color="auto"/>
      </w:divBdr>
    </w:div>
    <w:div w:id="47842703">
      <w:bodyDiv w:val="1"/>
      <w:marLeft w:val="0"/>
      <w:marRight w:val="0"/>
      <w:marTop w:val="0"/>
      <w:marBottom w:val="0"/>
      <w:divBdr>
        <w:top w:val="none" w:sz="0" w:space="0" w:color="auto"/>
        <w:left w:val="none" w:sz="0" w:space="0" w:color="auto"/>
        <w:bottom w:val="none" w:sz="0" w:space="0" w:color="auto"/>
        <w:right w:val="none" w:sz="0" w:space="0" w:color="auto"/>
      </w:divBdr>
    </w:div>
    <w:div w:id="48506057">
      <w:bodyDiv w:val="1"/>
      <w:marLeft w:val="0"/>
      <w:marRight w:val="0"/>
      <w:marTop w:val="0"/>
      <w:marBottom w:val="0"/>
      <w:divBdr>
        <w:top w:val="none" w:sz="0" w:space="0" w:color="auto"/>
        <w:left w:val="none" w:sz="0" w:space="0" w:color="auto"/>
        <w:bottom w:val="none" w:sz="0" w:space="0" w:color="auto"/>
        <w:right w:val="none" w:sz="0" w:space="0" w:color="auto"/>
      </w:divBdr>
    </w:div>
    <w:div w:id="48772940">
      <w:bodyDiv w:val="1"/>
      <w:marLeft w:val="0"/>
      <w:marRight w:val="0"/>
      <w:marTop w:val="0"/>
      <w:marBottom w:val="0"/>
      <w:divBdr>
        <w:top w:val="none" w:sz="0" w:space="0" w:color="auto"/>
        <w:left w:val="none" w:sz="0" w:space="0" w:color="auto"/>
        <w:bottom w:val="none" w:sz="0" w:space="0" w:color="auto"/>
        <w:right w:val="none" w:sz="0" w:space="0" w:color="auto"/>
      </w:divBdr>
    </w:div>
    <w:div w:id="48848796">
      <w:bodyDiv w:val="1"/>
      <w:marLeft w:val="0"/>
      <w:marRight w:val="0"/>
      <w:marTop w:val="0"/>
      <w:marBottom w:val="0"/>
      <w:divBdr>
        <w:top w:val="none" w:sz="0" w:space="0" w:color="auto"/>
        <w:left w:val="none" w:sz="0" w:space="0" w:color="auto"/>
        <w:bottom w:val="none" w:sz="0" w:space="0" w:color="auto"/>
        <w:right w:val="none" w:sz="0" w:space="0" w:color="auto"/>
      </w:divBdr>
    </w:div>
    <w:div w:id="49233409">
      <w:bodyDiv w:val="1"/>
      <w:marLeft w:val="0"/>
      <w:marRight w:val="0"/>
      <w:marTop w:val="0"/>
      <w:marBottom w:val="0"/>
      <w:divBdr>
        <w:top w:val="none" w:sz="0" w:space="0" w:color="auto"/>
        <w:left w:val="none" w:sz="0" w:space="0" w:color="auto"/>
        <w:bottom w:val="none" w:sz="0" w:space="0" w:color="auto"/>
        <w:right w:val="none" w:sz="0" w:space="0" w:color="auto"/>
      </w:divBdr>
    </w:div>
    <w:div w:id="49237216">
      <w:bodyDiv w:val="1"/>
      <w:marLeft w:val="0"/>
      <w:marRight w:val="0"/>
      <w:marTop w:val="0"/>
      <w:marBottom w:val="0"/>
      <w:divBdr>
        <w:top w:val="none" w:sz="0" w:space="0" w:color="auto"/>
        <w:left w:val="none" w:sz="0" w:space="0" w:color="auto"/>
        <w:bottom w:val="none" w:sz="0" w:space="0" w:color="auto"/>
        <w:right w:val="none" w:sz="0" w:space="0" w:color="auto"/>
      </w:divBdr>
    </w:div>
    <w:div w:id="50270359">
      <w:bodyDiv w:val="1"/>
      <w:marLeft w:val="0"/>
      <w:marRight w:val="0"/>
      <w:marTop w:val="0"/>
      <w:marBottom w:val="0"/>
      <w:divBdr>
        <w:top w:val="none" w:sz="0" w:space="0" w:color="auto"/>
        <w:left w:val="none" w:sz="0" w:space="0" w:color="auto"/>
        <w:bottom w:val="none" w:sz="0" w:space="0" w:color="auto"/>
        <w:right w:val="none" w:sz="0" w:space="0" w:color="auto"/>
      </w:divBdr>
    </w:div>
    <w:div w:id="50735948">
      <w:bodyDiv w:val="1"/>
      <w:marLeft w:val="0"/>
      <w:marRight w:val="0"/>
      <w:marTop w:val="0"/>
      <w:marBottom w:val="0"/>
      <w:divBdr>
        <w:top w:val="none" w:sz="0" w:space="0" w:color="auto"/>
        <w:left w:val="none" w:sz="0" w:space="0" w:color="auto"/>
        <w:bottom w:val="none" w:sz="0" w:space="0" w:color="auto"/>
        <w:right w:val="none" w:sz="0" w:space="0" w:color="auto"/>
      </w:divBdr>
    </w:div>
    <w:div w:id="51199368">
      <w:bodyDiv w:val="1"/>
      <w:marLeft w:val="0"/>
      <w:marRight w:val="0"/>
      <w:marTop w:val="0"/>
      <w:marBottom w:val="0"/>
      <w:divBdr>
        <w:top w:val="none" w:sz="0" w:space="0" w:color="auto"/>
        <w:left w:val="none" w:sz="0" w:space="0" w:color="auto"/>
        <w:bottom w:val="none" w:sz="0" w:space="0" w:color="auto"/>
        <w:right w:val="none" w:sz="0" w:space="0" w:color="auto"/>
      </w:divBdr>
    </w:div>
    <w:div w:id="51199476">
      <w:bodyDiv w:val="1"/>
      <w:marLeft w:val="0"/>
      <w:marRight w:val="0"/>
      <w:marTop w:val="0"/>
      <w:marBottom w:val="0"/>
      <w:divBdr>
        <w:top w:val="none" w:sz="0" w:space="0" w:color="auto"/>
        <w:left w:val="none" w:sz="0" w:space="0" w:color="auto"/>
        <w:bottom w:val="none" w:sz="0" w:space="0" w:color="auto"/>
        <w:right w:val="none" w:sz="0" w:space="0" w:color="auto"/>
      </w:divBdr>
    </w:div>
    <w:div w:id="52511815">
      <w:bodyDiv w:val="1"/>
      <w:marLeft w:val="0"/>
      <w:marRight w:val="0"/>
      <w:marTop w:val="0"/>
      <w:marBottom w:val="0"/>
      <w:divBdr>
        <w:top w:val="none" w:sz="0" w:space="0" w:color="auto"/>
        <w:left w:val="none" w:sz="0" w:space="0" w:color="auto"/>
        <w:bottom w:val="none" w:sz="0" w:space="0" w:color="auto"/>
        <w:right w:val="none" w:sz="0" w:space="0" w:color="auto"/>
      </w:divBdr>
    </w:div>
    <w:div w:id="53310027">
      <w:bodyDiv w:val="1"/>
      <w:marLeft w:val="0"/>
      <w:marRight w:val="0"/>
      <w:marTop w:val="0"/>
      <w:marBottom w:val="0"/>
      <w:divBdr>
        <w:top w:val="none" w:sz="0" w:space="0" w:color="auto"/>
        <w:left w:val="none" w:sz="0" w:space="0" w:color="auto"/>
        <w:bottom w:val="none" w:sz="0" w:space="0" w:color="auto"/>
        <w:right w:val="none" w:sz="0" w:space="0" w:color="auto"/>
      </w:divBdr>
    </w:div>
    <w:div w:id="53893140">
      <w:bodyDiv w:val="1"/>
      <w:marLeft w:val="0"/>
      <w:marRight w:val="0"/>
      <w:marTop w:val="0"/>
      <w:marBottom w:val="0"/>
      <w:divBdr>
        <w:top w:val="none" w:sz="0" w:space="0" w:color="auto"/>
        <w:left w:val="none" w:sz="0" w:space="0" w:color="auto"/>
        <w:bottom w:val="none" w:sz="0" w:space="0" w:color="auto"/>
        <w:right w:val="none" w:sz="0" w:space="0" w:color="auto"/>
      </w:divBdr>
    </w:div>
    <w:div w:id="55782962">
      <w:bodyDiv w:val="1"/>
      <w:marLeft w:val="0"/>
      <w:marRight w:val="0"/>
      <w:marTop w:val="0"/>
      <w:marBottom w:val="0"/>
      <w:divBdr>
        <w:top w:val="none" w:sz="0" w:space="0" w:color="auto"/>
        <w:left w:val="none" w:sz="0" w:space="0" w:color="auto"/>
        <w:bottom w:val="none" w:sz="0" w:space="0" w:color="auto"/>
        <w:right w:val="none" w:sz="0" w:space="0" w:color="auto"/>
      </w:divBdr>
    </w:div>
    <w:div w:id="56903554">
      <w:bodyDiv w:val="1"/>
      <w:marLeft w:val="0"/>
      <w:marRight w:val="0"/>
      <w:marTop w:val="0"/>
      <w:marBottom w:val="0"/>
      <w:divBdr>
        <w:top w:val="none" w:sz="0" w:space="0" w:color="auto"/>
        <w:left w:val="none" w:sz="0" w:space="0" w:color="auto"/>
        <w:bottom w:val="none" w:sz="0" w:space="0" w:color="auto"/>
        <w:right w:val="none" w:sz="0" w:space="0" w:color="auto"/>
      </w:divBdr>
    </w:div>
    <w:div w:id="57096657">
      <w:bodyDiv w:val="1"/>
      <w:marLeft w:val="0"/>
      <w:marRight w:val="0"/>
      <w:marTop w:val="0"/>
      <w:marBottom w:val="0"/>
      <w:divBdr>
        <w:top w:val="none" w:sz="0" w:space="0" w:color="auto"/>
        <w:left w:val="none" w:sz="0" w:space="0" w:color="auto"/>
        <w:bottom w:val="none" w:sz="0" w:space="0" w:color="auto"/>
        <w:right w:val="none" w:sz="0" w:space="0" w:color="auto"/>
      </w:divBdr>
    </w:div>
    <w:div w:id="57365297">
      <w:bodyDiv w:val="1"/>
      <w:marLeft w:val="0"/>
      <w:marRight w:val="0"/>
      <w:marTop w:val="0"/>
      <w:marBottom w:val="0"/>
      <w:divBdr>
        <w:top w:val="none" w:sz="0" w:space="0" w:color="auto"/>
        <w:left w:val="none" w:sz="0" w:space="0" w:color="auto"/>
        <w:bottom w:val="none" w:sz="0" w:space="0" w:color="auto"/>
        <w:right w:val="none" w:sz="0" w:space="0" w:color="auto"/>
      </w:divBdr>
    </w:div>
    <w:div w:id="58671951">
      <w:bodyDiv w:val="1"/>
      <w:marLeft w:val="0"/>
      <w:marRight w:val="0"/>
      <w:marTop w:val="0"/>
      <w:marBottom w:val="0"/>
      <w:divBdr>
        <w:top w:val="none" w:sz="0" w:space="0" w:color="auto"/>
        <w:left w:val="none" w:sz="0" w:space="0" w:color="auto"/>
        <w:bottom w:val="none" w:sz="0" w:space="0" w:color="auto"/>
        <w:right w:val="none" w:sz="0" w:space="0" w:color="auto"/>
      </w:divBdr>
    </w:div>
    <w:div w:id="61105696">
      <w:bodyDiv w:val="1"/>
      <w:marLeft w:val="0"/>
      <w:marRight w:val="0"/>
      <w:marTop w:val="0"/>
      <w:marBottom w:val="0"/>
      <w:divBdr>
        <w:top w:val="none" w:sz="0" w:space="0" w:color="auto"/>
        <w:left w:val="none" w:sz="0" w:space="0" w:color="auto"/>
        <w:bottom w:val="none" w:sz="0" w:space="0" w:color="auto"/>
        <w:right w:val="none" w:sz="0" w:space="0" w:color="auto"/>
      </w:divBdr>
    </w:div>
    <w:div w:id="61173159">
      <w:bodyDiv w:val="1"/>
      <w:marLeft w:val="0"/>
      <w:marRight w:val="0"/>
      <w:marTop w:val="0"/>
      <w:marBottom w:val="0"/>
      <w:divBdr>
        <w:top w:val="none" w:sz="0" w:space="0" w:color="auto"/>
        <w:left w:val="none" w:sz="0" w:space="0" w:color="auto"/>
        <w:bottom w:val="none" w:sz="0" w:space="0" w:color="auto"/>
        <w:right w:val="none" w:sz="0" w:space="0" w:color="auto"/>
      </w:divBdr>
    </w:div>
    <w:div w:id="61175262">
      <w:bodyDiv w:val="1"/>
      <w:marLeft w:val="0"/>
      <w:marRight w:val="0"/>
      <w:marTop w:val="0"/>
      <w:marBottom w:val="0"/>
      <w:divBdr>
        <w:top w:val="none" w:sz="0" w:space="0" w:color="auto"/>
        <w:left w:val="none" w:sz="0" w:space="0" w:color="auto"/>
        <w:bottom w:val="none" w:sz="0" w:space="0" w:color="auto"/>
        <w:right w:val="none" w:sz="0" w:space="0" w:color="auto"/>
      </w:divBdr>
    </w:div>
    <w:div w:id="61486729">
      <w:bodyDiv w:val="1"/>
      <w:marLeft w:val="0"/>
      <w:marRight w:val="0"/>
      <w:marTop w:val="0"/>
      <w:marBottom w:val="0"/>
      <w:divBdr>
        <w:top w:val="none" w:sz="0" w:space="0" w:color="auto"/>
        <w:left w:val="none" w:sz="0" w:space="0" w:color="auto"/>
        <w:bottom w:val="none" w:sz="0" w:space="0" w:color="auto"/>
        <w:right w:val="none" w:sz="0" w:space="0" w:color="auto"/>
      </w:divBdr>
    </w:div>
    <w:div w:id="61753962">
      <w:bodyDiv w:val="1"/>
      <w:marLeft w:val="0"/>
      <w:marRight w:val="0"/>
      <w:marTop w:val="0"/>
      <w:marBottom w:val="0"/>
      <w:divBdr>
        <w:top w:val="none" w:sz="0" w:space="0" w:color="auto"/>
        <w:left w:val="none" w:sz="0" w:space="0" w:color="auto"/>
        <w:bottom w:val="none" w:sz="0" w:space="0" w:color="auto"/>
        <w:right w:val="none" w:sz="0" w:space="0" w:color="auto"/>
      </w:divBdr>
    </w:div>
    <w:div w:id="61804521">
      <w:bodyDiv w:val="1"/>
      <w:marLeft w:val="0"/>
      <w:marRight w:val="0"/>
      <w:marTop w:val="0"/>
      <w:marBottom w:val="0"/>
      <w:divBdr>
        <w:top w:val="none" w:sz="0" w:space="0" w:color="auto"/>
        <w:left w:val="none" w:sz="0" w:space="0" w:color="auto"/>
        <w:bottom w:val="none" w:sz="0" w:space="0" w:color="auto"/>
        <w:right w:val="none" w:sz="0" w:space="0" w:color="auto"/>
      </w:divBdr>
    </w:div>
    <w:div w:id="63069040">
      <w:bodyDiv w:val="1"/>
      <w:marLeft w:val="0"/>
      <w:marRight w:val="0"/>
      <w:marTop w:val="0"/>
      <w:marBottom w:val="0"/>
      <w:divBdr>
        <w:top w:val="none" w:sz="0" w:space="0" w:color="auto"/>
        <w:left w:val="none" w:sz="0" w:space="0" w:color="auto"/>
        <w:bottom w:val="none" w:sz="0" w:space="0" w:color="auto"/>
        <w:right w:val="none" w:sz="0" w:space="0" w:color="auto"/>
      </w:divBdr>
    </w:div>
    <w:div w:id="63379917">
      <w:bodyDiv w:val="1"/>
      <w:marLeft w:val="0"/>
      <w:marRight w:val="0"/>
      <w:marTop w:val="0"/>
      <w:marBottom w:val="0"/>
      <w:divBdr>
        <w:top w:val="none" w:sz="0" w:space="0" w:color="auto"/>
        <w:left w:val="none" w:sz="0" w:space="0" w:color="auto"/>
        <w:bottom w:val="none" w:sz="0" w:space="0" w:color="auto"/>
        <w:right w:val="none" w:sz="0" w:space="0" w:color="auto"/>
      </w:divBdr>
    </w:div>
    <w:div w:id="64619667">
      <w:bodyDiv w:val="1"/>
      <w:marLeft w:val="0"/>
      <w:marRight w:val="0"/>
      <w:marTop w:val="0"/>
      <w:marBottom w:val="0"/>
      <w:divBdr>
        <w:top w:val="none" w:sz="0" w:space="0" w:color="auto"/>
        <w:left w:val="none" w:sz="0" w:space="0" w:color="auto"/>
        <w:bottom w:val="none" w:sz="0" w:space="0" w:color="auto"/>
        <w:right w:val="none" w:sz="0" w:space="0" w:color="auto"/>
      </w:divBdr>
    </w:div>
    <w:div w:id="65151671">
      <w:bodyDiv w:val="1"/>
      <w:marLeft w:val="0"/>
      <w:marRight w:val="0"/>
      <w:marTop w:val="0"/>
      <w:marBottom w:val="0"/>
      <w:divBdr>
        <w:top w:val="none" w:sz="0" w:space="0" w:color="auto"/>
        <w:left w:val="none" w:sz="0" w:space="0" w:color="auto"/>
        <w:bottom w:val="none" w:sz="0" w:space="0" w:color="auto"/>
        <w:right w:val="none" w:sz="0" w:space="0" w:color="auto"/>
      </w:divBdr>
    </w:div>
    <w:div w:id="65809145">
      <w:bodyDiv w:val="1"/>
      <w:marLeft w:val="0"/>
      <w:marRight w:val="0"/>
      <w:marTop w:val="0"/>
      <w:marBottom w:val="0"/>
      <w:divBdr>
        <w:top w:val="none" w:sz="0" w:space="0" w:color="auto"/>
        <w:left w:val="none" w:sz="0" w:space="0" w:color="auto"/>
        <w:bottom w:val="none" w:sz="0" w:space="0" w:color="auto"/>
        <w:right w:val="none" w:sz="0" w:space="0" w:color="auto"/>
      </w:divBdr>
    </w:div>
    <w:div w:id="66149792">
      <w:bodyDiv w:val="1"/>
      <w:marLeft w:val="0"/>
      <w:marRight w:val="0"/>
      <w:marTop w:val="0"/>
      <w:marBottom w:val="0"/>
      <w:divBdr>
        <w:top w:val="none" w:sz="0" w:space="0" w:color="auto"/>
        <w:left w:val="none" w:sz="0" w:space="0" w:color="auto"/>
        <w:bottom w:val="none" w:sz="0" w:space="0" w:color="auto"/>
        <w:right w:val="none" w:sz="0" w:space="0" w:color="auto"/>
      </w:divBdr>
    </w:div>
    <w:div w:id="66928826">
      <w:bodyDiv w:val="1"/>
      <w:marLeft w:val="0"/>
      <w:marRight w:val="0"/>
      <w:marTop w:val="0"/>
      <w:marBottom w:val="0"/>
      <w:divBdr>
        <w:top w:val="none" w:sz="0" w:space="0" w:color="auto"/>
        <w:left w:val="none" w:sz="0" w:space="0" w:color="auto"/>
        <w:bottom w:val="none" w:sz="0" w:space="0" w:color="auto"/>
        <w:right w:val="none" w:sz="0" w:space="0" w:color="auto"/>
      </w:divBdr>
    </w:div>
    <w:div w:id="68159418">
      <w:bodyDiv w:val="1"/>
      <w:marLeft w:val="0"/>
      <w:marRight w:val="0"/>
      <w:marTop w:val="0"/>
      <w:marBottom w:val="0"/>
      <w:divBdr>
        <w:top w:val="none" w:sz="0" w:space="0" w:color="auto"/>
        <w:left w:val="none" w:sz="0" w:space="0" w:color="auto"/>
        <w:bottom w:val="none" w:sz="0" w:space="0" w:color="auto"/>
        <w:right w:val="none" w:sz="0" w:space="0" w:color="auto"/>
      </w:divBdr>
    </w:div>
    <w:div w:id="71123679">
      <w:bodyDiv w:val="1"/>
      <w:marLeft w:val="0"/>
      <w:marRight w:val="0"/>
      <w:marTop w:val="0"/>
      <w:marBottom w:val="0"/>
      <w:divBdr>
        <w:top w:val="none" w:sz="0" w:space="0" w:color="auto"/>
        <w:left w:val="none" w:sz="0" w:space="0" w:color="auto"/>
        <w:bottom w:val="none" w:sz="0" w:space="0" w:color="auto"/>
        <w:right w:val="none" w:sz="0" w:space="0" w:color="auto"/>
      </w:divBdr>
    </w:div>
    <w:div w:id="71319233">
      <w:bodyDiv w:val="1"/>
      <w:marLeft w:val="0"/>
      <w:marRight w:val="0"/>
      <w:marTop w:val="0"/>
      <w:marBottom w:val="0"/>
      <w:divBdr>
        <w:top w:val="none" w:sz="0" w:space="0" w:color="auto"/>
        <w:left w:val="none" w:sz="0" w:space="0" w:color="auto"/>
        <w:bottom w:val="none" w:sz="0" w:space="0" w:color="auto"/>
        <w:right w:val="none" w:sz="0" w:space="0" w:color="auto"/>
      </w:divBdr>
    </w:div>
    <w:div w:id="71514217">
      <w:bodyDiv w:val="1"/>
      <w:marLeft w:val="0"/>
      <w:marRight w:val="0"/>
      <w:marTop w:val="0"/>
      <w:marBottom w:val="0"/>
      <w:divBdr>
        <w:top w:val="none" w:sz="0" w:space="0" w:color="auto"/>
        <w:left w:val="none" w:sz="0" w:space="0" w:color="auto"/>
        <w:bottom w:val="none" w:sz="0" w:space="0" w:color="auto"/>
        <w:right w:val="none" w:sz="0" w:space="0" w:color="auto"/>
      </w:divBdr>
    </w:div>
    <w:div w:id="74475132">
      <w:bodyDiv w:val="1"/>
      <w:marLeft w:val="0"/>
      <w:marRight w:val="0"/>
      <w:marTop w:val="0"/>
      <w:marBottom w:val="0"/>
      <w:divBdr>
        <w:top w:val="none" w:sz="0" w:space="0" w:color="auto"/>
        <w:left w:val="none" w:sz="0" w:space="0" w:color="auto"/>
        <w:bottom w:val="none" w:sz="0" w:space="0" w:color="auto"/>
        <w:right w:val="none" w:sz="0" w:space="0" w:color="auto"/>
      </w:divBdr>
    </w:div>
    <w:div w:id="75635871">
      <w:bodyDiv w:val="1"/>
      <w:marLeft w:val="0"/>
      <w:marRight w:val="0"/>
      <w:marTop w:val="0"/>
      <w:marBottom w:val="0"/>
      <w:divBdr>
        <w:top w:val="none" w:sz="0" w:space="0" w:color="auto"/>
        <w:left w:val="none" w:sz="0" w:space="0" w:color="auto"/>
        <w:bottom w:val="none" w:sz="0" w:space="0" w:color="auto"/>
        <w:right w:val="none" w:sz="0" w:space="0" w:color="auto"/>
      </w:divBdr>
      <w:divsChild>
        <w:div w:id="1665282779">
          <w:marLeft w:val="0"/>
          <w:marRight w:val="0"/>
          <w:marTop w:val="0"/>
          <w:marBottom w:val="0"/>
          <w:divBdr>
            <w:top w:val="none" w:sz="0" w:space="0" w:color="auto"/>
            <w:left w:val="none" w:sz="0" w:space="0" w:color="auto"/>
            <w:bottom w:val="none" w:sz="0" w:space="0" w:color="auto"/>
            <w:right w:val="none" w:sz="0" w:space="0" w:color="auto"/>
          </w:divBdr>
          <w:divsChild>
            <w:div w:id="181021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58926">
      <w:bodyDiv w:val="1"/>
      <w:marLeft w:val="0"/>
      <w:marRight w:val="0"/>
      <w:marTop w:val="0"/>
      <w:marBottom w:val="0"/>
      <w:divBdr>
        <w:top w:val="none" w:sz="0" w:space="0" w:color="auto"/>
        <w:left w:val="none" w:sz="0" w:space="0" w:color="auto"/>
        <w:bottom w:val="none" w:sz="0" w:space="0" w:color="auto"/>
        <w:right w:val="none" w:sz="0" w:space="0" w:color="auto"/>
      </w:divBdr>
    </w:div>
    <w:div w:id="76757289">
      <w:bodyDiv w:val="1"/>
      <w:marLeft w:val="0"/>
      <w:marRight w:val="0"/>
      <w:marTop w:val="0"/>
      <w:marBottom w:val="0"/>
      <w:divBdr>
        <w:top w:val="none" w:sz="0" w:space="0" w:color="auto"/>
        <w:left w:val="none" w:sz="0" w:space="0" w:color="auto"/>
        <w:bottom w:val="none" w:sz="0" w:space="0" w:color="auto"/>
        <w:right w:val="none" w:sz="0" w:space="0" w:color="auto"/>
      </w:divBdr>
    </w:div>
    <w:div w:id="77018046">
      <w:bodyDiv w:val="1"/>
      <w:marLeft w:val="0"/>
      <w:marRight w:val="0"/>
      <w:marTop w:val="0"/>
      <w:marBottom w:val="0"/>
      <w:divBdr>
        <w:top w:val="none" w:sz="0" w:space="0" w:color="auto"/>
        <w:left w:val="none" w:sz="0" w:space="0" w:color="auto"/>
        <w:bottom w:val="none" w:sz="0" w:space="0" w:color="auto"/>
        <w:right w:val="none" w:sz="0" w:space="0" w:color="auto"/>
      </w:divBdr>
    </w:div>
    <w:div w:id="77214812">
      <w:bodyDiv w:val="1"/>
      <w:marLeft w:val="0"/>
      <w:marRight w:val="0"/>
      <w:marTop w:val="0"/>
      <w:marBottom w:val="0"/>
      <w:divBdr>
        <w:top w:val="none" w:sz="0" w:space="0" w:color="auto"/>
        <w:left w:val="none" w:sz="0" w:space="0" w:color="auto"/>
        <w:bottom w:val="none" w:sz="0" w:space="0" w:color="auto"/>
        <w:right w:val="none" w:sz="0" w:space="0" w:color="auto"/>
      </w:divBdr>
    </w:div>
    <w:div w:id="77488099">
      <w:bodyDiv w:val="1"/>
      <w:marLeft w:val="0"/>
      <w:marRight w:val="0"/>
      <w:marTop w:val="0"/>
      <w:marBottom w:val="0"/>
      <w:divBdr>
        <w:top w:val="none" w:sz="0" w:space="0" w:color="auto"/>
        <w:left w:val="none" w:sz="0" w:space="0" w:color="auto"/>
        <w:bottom w:val="none" w:sz="0" w:space="0" w:color="auto"/>
        <w:right w:val="none" w:sz="0" w:space="0" w:color="auto"/>
      </w:divBdr>
    </w:div>
    <w:div w:id="77674688">
      <w:bodyDiv w:val="1"/>
      <w:marLeft w:val="0"/>
      <w:marRight w:val="0"/>
      <w:marTop w:val="0"/>
      <w:marBottom w:val="0"/>
      <w:divBdr>
        <w:top w:val="none" w:sz="0" w:space="0" w:color="auto"/>
        <w:left w:val="none" w:sz="0" w:space="0" w:color="auto"/>
        <w:bottom w:val="none" w:sz="0" w:space="0" w:color="auto"/>
        <w:right w:val="none" w:sz="0" w:space="0" w:color="auto"/>
      </w:divBdr>
    </w:div>
    <w:div w:id="79302768">
      <w:bodyDiv w:val="1"/>
      <w:marLeft w:val="0"/>
      <w:marRight w:val="0"/>
      <w:marTop w:val="0"/>
      <w:marBottom w:val="0"/>
      <w:divBdr>
        <w:top w:val="none" w:sz="0" w:space="0" w:color="auto"/>
        <w:left w:val="none" w:sz="0" w:space="0" w:color="auto"/>
        <w:bottom w:val="none" w:sz="0" w:space="0" w:color="auto"/>
        <w:right w:val="none" w:sz="0" w:space="0" w:color="auto"/>
      </w:divBdr>
    </w:div>
    <w:div w:id="79329942">
      <w:bodyDiv w:val="1"/>
      <w:marLeft w:val="0"/>
      <w:marRight w:val="0"/>
      <w:marTop w:val="0"/>
      <w:marBottom w:val="0"/>
      <w:divBdr>
        <w:top w:val="none" w:sz="0" w:space="0" w:color="auto"/>
        <w:left w:val="none" w:sz="0" w:space="0" w:color="auto"/>
        <w:bottom w:val="none" w:sz="0" w:space="0" w:color="auto"/>
        <w:right w:val="none" w:sz="0" w:space="0" w:color="auto"/>
      </w:divBdr>
    </w:div>
    <w:div w:id="79379561">
      <w:bodyDiv w:val="1"/>
      <w:marLeft w:val="0"/>
      <w:marRight w:val="0"/>
      <w:marTop w:val="0"/>
      <w:marBottom w:val="0"/>
      <w:divBdr>
        <w:top w:val="none" w:sz="0" w:space="0" w:color="auto"/>
        <w:left w:val="none" w:sz="0" w:space="0" w:color="auto"/>
        <w:bottom w:val="none" w:sz="0" w:space="0" w:color="auto"/>
        <w:right w:val="none" w:sz="0" w:space="0" w:color="auto"/>
      </w:divBdr>
    </w:div>
    <w:div w:id="79762835">
      <w:bodyDiv w:val="1"/>
      <w:marLeft w:val="0"/>
      <w:marRight w:val="0"/>
      <w:marTop w:val="0"/>
      <w:marBottom w:val="0"/>
      <w:divBdr>
        <w:top w:val="none" w:sz="0" w:space="0" w:color="auto"/>
        <w:left w:val="none" w:sz="0" w:space="0" w:color="auto"/>
        <w:bottom w:val="none" w:sz="0" w:space="0" w:color="auto"/>
        <w:right w:val="none" w:sz="0" w:space="0" w:color="auto"/>
      </w:divBdr>
    </w:div>
    <w:div w:id="80641338">
      <w:bodyDiv w:val="1"/>
      <w:marLeft w:val="0"/>
      <w:marRight w:val="0"/>
      <w:marTop w:val="0"/>
      <w:marBottom w:val="0"/>
      <w:divBdr>
        <w:top w:val="none" w:sz="0" w:space="0" w:color="auto"/>
        <w:left w:val="none" w:sz="0" w:space="0" w:color="auto"/>
        <w:bottom w:val="none" w:sz="0" w:space="0" w:color="auto"/>
        <w:right w:val="none" w:sz="0" w:space="0" w:color="auto"/>
      </w:divBdr>
      <w:divsChild>
        <w:div w:id="1275407046">
          <w:marLeft w:val="0"/>
          <w:marRight w:val="0"/>
          <w:marTop w:val="0"/>
          <w:marBottom w:val="0"/>
          <w:divBdr>
            <w:top w:val="none" w:sz="0" w:space="0" w:color="auto"/>
            <w:left w:val="none" w:sz="0" w:space="0" w:color="auto"/>
            <w:bottom w:val="none" w:sz="0" w:space="0" w:color="auto"/>
            <w:right w:val="none" w:sz="0" w:space="0" w:color="auto"/>
          </w:divBdr>
          <w:divsChild>
            <w:div w:id="2070692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62301">
      <w:bodyDiv w:val="1"/>
      <w:marLeft w:val="0"/>
      <w:marRight w:val="0"/>
      <w:marTop w:val="0"/>
      <w:marBottom w:val="0"/>
      <w:divBdr>
        <w:top w:val="none" w:sz="0" w:space="0" w:color="auto"/>
        <w:left w:val="none" w:sz="0" w:space="0" w:color="auto"/>
        <w:bottom w:val="none" w:sz="0" w:space="0" w:color="auto"/>
        <w:right w:val="none" w:sz="0" w:space="0" w:color="auto"/>
      </w:divBdr>
    </w:div>
    <w:div w:id="82117923">
      <w:bodyDiv w:val="1"/>
      <w:marLeft w:val="0"/>
      <w:marRight w:val="0"/>
      <w:marTop w:val="0"/>
      <w:marBottom w:val="0"/>
      <w:divBdr>
        <w:top w:val="none" w:sz="0" w:space="0" w:color="auto"/>
        <w:left w:val="none" w:sz="0" w:space="0" w:color="auto"/>
        <w:bottom w:val="none" w:sz="0" w:space="0" w:color="auto"/>
        <w:right w:val="none" w:sz="0" w:space="0" w:color="auto"/>
      </w:divBdr>
    </w:div>
    <w:div w:id="83235530">
      <w:bodyDiv w:val="1"/>
      <w:marLeft w:val="0"/>
      <w:marRight w:val="0"/>
      <w:marTop w:val="0"/>
      <w:marBottom w:val="0"/>
      <w:divBdr>
        <w:top w:val="none" w:sz="0" w:space="0" w:color="auto"/>
        <w:left w:val="none" w:sz="0" w:space="0" w:color="auto"/>
        <w:bottom w:val="none" w:sz="0" w:space="0" w:color="auto"/>
        <w:right w:val="none" w:sz="0" w:space="0" w:color="auto"/>
      </w:divBdr>
    </w:div>
    <w:div w:id="83770882">
      <w:bodyDiv w:val="1"/>
      <w:marLeft w:val="0"/>
      <w:marRight w:val="0"/>
      <w:marTop w:val="0"/>
      <w:marBottom w:val="0"/>
      <w:divBdr>
        <w:top w:val="none" w:sz="0" w:space="0" w:color="auto"/>
        <w:left w:val="none" w:sz="0" w:space="0" w:color="auto"/>
        <w:bottom w:val="none" w:sz="0" w:space="0" w:color="auto"/>
        <w:right w:val="none" w:sz="0" w:space="0" w:color="auto"/>
      </w:divBdr>
    </w:div>
    <w:div w:id="85536180">
      <w:bodyDiv w:val="1"/>
      <w:marLeft w:val="0"/>
      <w:marRight w:val="0"/>
      <w:marTop w:val="0"/>
      <w:marBottom w:val="0"/>
      <w:divBdr>
        <w:top w:val="none" w:sz="0" w:space="0" w:color="auto"/>
        <w:left w:val="none" w:sz="0" w:space="0" w:color="auto"/>
        <w:bottom w:val="none" w:sz="0" w:space="0" w:color="auto"/>
        <w:right w:val="none" w:sz="0" w:space="0" w:color="auto"/>
      </w:divBdr>
    </w:div>
    <w:div w:id="86197337">
      <w:bodyDiv w:val="1"/>
      <w:marLeft w:val="0"/>
      <w:marRight w:val="0"/>
      <w:marTop w:val="0"/>
      <w:marBottom w:val="0"/>
      <w:divBdr>
        <w:top w:val="none" w:sz="0" w:space="0" w:color="auto"/>
        <w:left w:val="none" w:sz="0" w:space="0" w:color="auto"/>
        <w:bottom w:val="none" w:sz="0" w:space="0" w:color="auto"/>
        <w:right w:val="none" w:sz="0" w:space="0" w:color="auto"/>
      </w:divBdr>
      <w:divsChild>
        <w:div w:id="1183712740">
          <w:marLeft w:val="0"/>
          <w:marRight w:val="0"/>
          <w:marTop w:val="0"/>
          <w:marBottom w:val="0"/>
          <w:divBdr>
            <w:top w:val="none" w:sz="0" w:space="0" w:color="auto"/>
            <w:left w:val="none" w:sz="0" w:space="0" w:color="auto"/>
            <w:bottom w:val="none" w:sz="0" w:space="0" w:color="auto"/>
            <w:right w:val="none" w:sz="0" w:space="0" w:color="auto"/>
          </w:divBdr>
          <w:divsChild>
            <w:div w:id="1351830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79596">
      <w:bodyDiv w:val="1"/>
      <w:marLeft w:val="0"/>
      <w:marRight w:val="0"/>
      <w:marTop w:val="0"/>
      <w:marBottom w:val="0"/>
      <w:divBdr>
        <w:top w:val="none" w:sz="0" w:space="0" w:color="auto"/>
        <w:left w:val="none" w:sz="0" w:space="0" w:color="auto"/>
        <w:bottom w:val="none" w:sz="0" w:space="0" w:color="auto"/>
        <w:right w:val="none" w:sz="0" w:space="0" w:color="auto"/>
      </w:divBdr>
    </w:div>
    <w:div w:id="86662090">
      <w:bodyDiv w:val="1"/>
      <w:marLeft w:val="0"/>
      <w:marRight w:val="0"/>
      <w:marTop w:val="0"/>
      <w:marBottom w:val="0"/>
      <w:divBdr>
        <w:top w:val="none" w:sz="0" w:space="0" w:color="auto"/>
        <w:left w:val="none" w:sz="0" w:space="0" w:color="auto"/>
        <w:bottom w:val="none" w:sz="0" w:space="0" w:color="auto"/>
        <w:right w:val="none" w:sz="0" w:space="0" w:color="auto"/>
      </w:divBdr>
    </w:div>
    <w:div w:id="88015603">
      <w:bodyDiv w:val="1"/>
      <w:marLeft w:val="0"/>
      <w:marRight w:val="0"/>
      <w:marTop w:val="0"/>
      <w:marBottom w:val="0"/>
      <w:divBdr>
        <w:top w:val="none" w:sz="0" w:space="0" w:color="auto"/>
        <w:left w:val="none" w:sz="0" w:space="0" w:color="auto"/>
        <w:bottom w:val="none" w:sz="0" w:space="0" w:color="auto"/>
        <w:right w:val="none" w:sz="0" w:space="0" w:color="auto"/>
      </w:divBdr>
    </w:div>
    <w:div w:id="88232547">
      <w:bodyDiv w:val="1"/>
      <w:marLeft w:val="0"/>
      <w:marRight w:val="0"/>
      <w:marTop w:val="0"/>
      <w:marBottom w:val="0"/>
      <w:divBdr>
        <w:top w:val="none" w:sz="0" w:space="0" w:color="auto"/>
        <w:left w:val="none" w:sz="0" w:space="0" w:color="auto"/>
        <w:bottom w:val="none" w:sz="0" w:space="0" w:color="auto"/>
        <w:right w:val="none" w:sz="0" w:space="0" w:color="auto"/>
      </w:divBdr>
    </w:div>
    <w:div w:id="88240000">
      <w:bodyDiv w:val="1"/>
      <w:marLeft w:val="0"/>
      <w:marRight w:val="0"/>
      <w:marTop w:val="0"/>
      <w:marBottom w:val="0"/>
      <w:divBdr>
        <w:top w:val="none" w:sz="0" w:space="0" w:color="auto"/>
        <w:left w:val="none" w:sz="0" w:space="0" w:color="auto"/>
        <w:bottom w:val="none" w:sz="0" w:space="0" w:color="auto"/>
        <w:right w:val="none" w:sz="0" w:space="0" w:color="auto"/>
      </w:divBdr>
    </w:div>
    <w:div w:id="88430288">
      <w:bodyDiv w:val="1"/>
      <w:marLeft w:val="0"/>
      <w:marRight w:val="0"/>
      <w:marTop w:val="0"/>
      <w:marBottom w:val="0"/>
      <w:divBdr>
        <w:top w:val="none" w:sz="0" w:space="0" w:color="auto"/>
        <w:left w:val="none" w:sz="0" w:space="0" w:color="auto"/>
        <w:bottom w:val="none" w:sz="0" w:space="0" w:color="auto"/>
        <w:right w:val="none" w:sz="0" w:space="0" w:color="auto"/>
      </w:divBdr>
    </w:div>
    <w:div w:id="88544460">
      <w:bodyDiv w:val="1"/>
      <w:marLeft w:val="0"/>
      <w:marRight w:val="0"/>
      <w:marTop w:val="0"/>
      <w:marBottom w:val="0"/>
      <w:divBdr>
        <w:top w:val="none" w:sz="0" w:space="0" w:color="auto"/>
        <w:left w:val="none" w:sz="0" w:space="0" w:color="auto"/>
        <w:bottom w:val="none" w:sz="0" w:space="0" w:color="auto"/>
        <w:right w:val="none" w:sz="0" w:space="0" w:color="auto"/>
      </w:divBdr>
    </w:div>
    <w:div w:id="89159415">
      <w:bodyDiv w:val="1"/>
      <w:marLeft w:val="0"/>
      <w:marRight w:val="0"/>
      <w:marTop w:val="0"/>
      <w:marBottom w:val="0"/>
      <w:divBdr>
        <w:top w:val="none" w:sz="0" w:space="0" w:color="auto"/>
        <w:left w:val="none" w:sz="0" w:space="0" w:color="auto"/>
        <w:bottom w:val="none" w:sz="0" w:space="0" w:color="auto"/>
        <w:right w:val="none" w:sz="0" w:space="0" w:color="auto"/>
      </w:divBdr>
    </w:div>
    <w:div w:id="89473651">
      <w:bodyDiv w:val="1"/>
      <w:marLeft w:val="0"/>
      <w:marRight w:val="0"/>
      <w:marTop w:val="0"/>
      <w:marBottom w:val="0"/>
      <w:divBdr>
        <w:top w:val="none" w:sz="0" w:space="0" w:color="auto"/>
        <w:left w:val="none" w:sz="0" w:space="0" w:color="auto"/>
        <w:bottom w:val="none" w:sz="0" w:space="0" w:color="auto"/>
        <w:right w:val="none" w:sz="0" w:space="0" w:color="auto"/>
      </w:divBdr>
    </w:div>
    <w:div w:id="91750762">
      <w:bodyDiv w:val="1"/>
      <w:marLeft w:val="0"/>
      <w:marRight w:val="0"/>
      <w:marTop w:val="0"/>
      <w:marBottom w:val="0"/>
      <w:divBdr>
        <w:top w:val="none" w:sz="0" w:space="0" w:color="auto"/>
        <w:left w:val="none" w:sz="0" w:space="0" w:color="auto"/>
        <w:bottom w:val="none" w:sz="0" w:space="0" w:color="auto"/>
        <w:right w:val="none" w:sz="0" w:space="0" w:color="auto"/>
      </w:divBdr>
      <w:divsChild>
        <w:div w:id="791554628">
          <w:marLeft w:val="0"/>
          <w:marRight w:val="0"/>
          <w:marTop w:val="0"/>
          <w:marBottom w:val="0"/>
          <w:divBdr>
            <w:top w:val="none" w:sz="0" w:space="0" w:color="auto"/>
            <w:left w:val="none" w:sz="0" w:space="0" w:color="auto"/>
            <w:bottom w:val="none" w:sz="0" w:space="0" w:color="auto"/>
            <w:right w:val="none" w:sz="0" w:space="0" w:color="auto"/>
          </w:divBdr>
          <w:divsChild>
            <w:div w:id="1587809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097744">
      <w:bodyDiv w:val="1"/>
      <w:marLeft w:val="0"/>
      <w:marRight w:val="0"/>
      <w:marTop w:val="0"/>
      <w:marBottom w:val="0"/>
      <w:divBdr>
        <w:top w:val="none" w:sz="0" w:space="0" w:color="auto"/>
        <w:left w:val="none" w:sz="0" w:space="0" w:color="auto"/>
        <w:bottom w:val="none" w:sz="0" w:space="0" w:color="auto"/>
        <w:right w:val="none" w:sz="0" w:space="0" w:color="auto"/>
      </w:divBdr>
    </w:div>
    <w:div w:id="93865566">
      <w:bodyDiv w:val="1"/>
      <w:marLeft w:val="0"/>
      <w:marRight w:val="0"/>
      <w:marTop w:val="0"/>
      <w:marBottom w:val="0"/>
      <w:divBdr>
        <w:top w:val="none" w:sz="0" w:space="0" w:color="auto"/>
        <w:left w:val="none" w:sz="0" w:space="0" w:color="auto"/>
        <w:bottom w:val="none" w:sz="0" w:space="0" w:color="auto"/>
        <w:right w:val="none" w:sz="0" w:space="0" w:color="auto"/>
      </w:divBdr>
    </w:div>
    <w:div w:id="94442979">
      <w:bodyDiv w:val="1"/>
      <w:marLeft w:val="0"/>
      <w:marRight w:val="0"/>
      <w:marTop w:val="0"/>
      <w:marBottom w:val="0"/>
      <w:divBdr>
        <w:top w:val="none" w:sz="0" w:space="0" w:color="auto"/>
        <w:left w:val="none" w:sz="0" w:space="0" w:color="auto"/>
        <w:bottom w:val="none" w:sz="0" w:space="0" w:color="auto"/>
        <w:right w:val="none" w:sz="0" w:space="0" w:color="auto"/>
      </w:divBdr>
    </w:div>
    <w:div w:id="94983551">
      <w:bodyDiv w:val="1"/>
      <w:marLeft w:val="0"/>
      <w:marRight w:val="0"/>
      <w:marTop w:val="0"/>
      <w:marBottom w:val="0"/>
      <w:divBdr>
        <w:top w:val="none" w:sz="0" w:space="0" w:color="auto"/>
        <w:left w:val="none" w:sz="0" w:space="0" w:color="auto"/>
        <w:bottom w:val="none" w:sz="0" w:space="0" w:color="auto"/>
        <w:right w:val="none" w:sz="0" w:space="0" w:color="auto"/>
      </w:divBdr>
    </w:div>
    <w:div w:id="95172603">
      <w:bodyDiv w:val="1"/>
      <w:marLeft w:val="0"/>
      <w:marRight w:val="0"/>
      <w:marTop w:val="0"/>
      <w:marBottom w:val="0"/>
      <w:divBdr>
        <w:top w:val="none" w:sz="0" w:space="0" w:color="auto"/>
        <w:left w:val="none" w:sz="0" w:space="0" w:color="auto"/>
        <w:bottom w:val="none" w:sz="0" w:space="0" w:color="auto"/>
        <w:right w:val="none" w:sz="0" w:space="0" w:color="auto"/>
      </w:divBdr>
    </w:div>
    <w:div w:id="95296298">
      <w:bodyDiv w:val="1"/>
      <w:marLeft w:val="0"/>
      <w:marRight w:val="0"/>
      <w:marTop w:val="0"/>
      <w:marBottom w:val="0"/>
      <w:divBdr>
        <w:top w:val="none" w:sz="0" w:space="0" w:color="auto"/>
        <w:left w:val="none" w:sz="0" w:space="0" w:color="auto"/>
        <w:bottom w:val="none" w:sz="0" w:space="0" w:color="auto"/>
        <w:right w:val="none" w:sz="0" w:space="0" w:color="auto"/>
      </w:divBdr>
    </w:div>
    <w:div w:id="95710809">
      <w:bodyDiv w:val="1"/>
      <w:marLeft w:val="0"/>
      <w:marRight w:val="0"/>
      <w:marTop w:val="0"/>
      <w:marBottom w:val="0"/>
      <w:divBdr>
        <w:top w:val="none" w:sz="0" w:space="0" w:color="auto"/>
        <w:left w:val="none" w:sz="0" w:space="0" w:color="auto"/>
        <w:bottom w:val="none" w:sz="0" w:space="0" w:color="auto"/>
        <w:right w:val="none" w:sz="0" w:space="0" w:color="auto"/>
      </w:divBdr>
    </w:div>
    <w:div w:id="97413113">
      <w:bodyDiv w:val="1"/>
      <w:marLeft w:val="0"/>
      <w:marRight w:val="0"/>
      <w:marTop w:val="0"/>
      <w:marBottom w:val="0"/>
      <w:divBdr>
        <w:top w:val="none" w:sz="0" w:space="0" w:color="auto"/>
        <w:left w:val="none" w:sz="0" w:space="0" w:color="auto"/>
        <w:bottom w:val="none" w:sz="0" w:space="0" w:color="auto"/>
        <w:right w:val="none" w:sz="0" w:space="0" w:color="auto"/>
      </w:divBdr>
    </w:div>
    <w:div w:id="97914866">
      <w:bodyDiv w:val="1"/>
      <w:marLeft w:val="0"/>
      <w:marRight w:val="0"/>
      <w:marTop w:val="0"/>
      <w:marBottom w:val="0"/>
      <w:divBdr>
        <w:top w:val="none" w:sz="0" w:space="0" w:color="auto"/>
        <w:left w:val="none" w:sz="0" w:space="0" w:color="auto"/>
        <w:bottom w:val="none" w:sz="0" w:space="0" w:color="auto"/>
        <w:right w:val="none" w:sz="0" w:space="0" w:color="auto"/>
      </w:divBdr>
    </w:div>
    <w:div w:id="98641699">
      <w:bodyDiv w:val="1"/>
      <w:marLeft w:val="0"/>
      <w:marRight w:val="0"/>
      <w:marTop w:val="0"/>
      <w:marBottom w:val="0"/>
      <w:divBdr>
        <w:top w:val="none" w:sz="0" w:space="0" w:color="auto"/>
        <w:left w:val="none" w:sz="0" w:space="0" w:color="auto"/>
        <w:bottom w:val="none" w:sz="0" w:space="0" w:color="auto"/>
        <w:right w:val="none" w:sz="0" w:space="0" w:color="auto"/>
      </w:divBdr>
    </w:div>
    <w:div w:id="100608342">
      <w:bodyDiv w:val="1"/>
      <w:marLeft w:val="0"/>
      <w:marRight w:val="0"/>
      <w:marTop w:val="0"/>
      <w:marBottom w:val="0"/>
      <w:divBdr>
        <w:top w:val="none" w:sz="0" w:space="0" w:color="auto"/>
        <w:left w:val="none" w:sz="0" w:space="0" w:color="auto"/>
        <w:bottom w:val="none" w:sz="0" w:space="0" w:color="auto"/>
        <w:right w:val="none" w:sz="0" w:space="0" w:color="auto"/>
      </w:divBdr>
    </w:div>
    <w:div w:id="100878967">
      <w:bodyDiv w:val="1"/>
      <w:marLeft w:val="0"/>
      <w:marRight w:val="0"/>
      <w:marTop w:val="0"/>
      <w:marBottom w:val="0"/>
      <w:divBdr>
        <w:top w:val="none" w:sz="0" w:space="0" w:color="auto"/>
        <w:left w:val="none" w:sz="0" w:space="0" w:color="auto"/>
        <w:bottom w:val="none" w:sz="0" w:space="0" w:color="auto"/>
        <w:right w:val="none" w:sz="0" w:space="0" w:color="auto"/>
      </w:divBdr>
    </w:div>
    <w:div w:id="100882747">
      <w:bodyDiv w:val="1"/>
      <w:marLeft w:val="0"/>
      <w:marRight w:val="0"/>
      <w:marTop w:val="0"/>
      <w:marBottom w:val="0"/>
      <w:divBdr>
        <w:top w:val="none" w:sz="0" w:space="0" w:color="auto"/>
        <w:left w:val="none" w:sz="0" w:space="0" w:color="auto"/>
        <w:bottom w:val="none" w:sz="0" w:space="0" w:color="auto"/>
        <w:right w:val="none" w:sz="0" w:space="0" w:color="auto"/>
      </w:divBdr>
    </w:div>
    <w:div w:id="102500907">
      <w:bodyDiv w:val="1"/>
      <w:marLeft w:val="0"/>
      <w:marRight w:val="0"/>
      <w:marTop w:val="0"/>
      <w:marBottom w:val="0"/>
      <w:divBdr>
        <w:top w:val="none" w:sz="0" w:space="0" w:color="auto"/>
        <w:left w:val="none" w:sz="0" w:space="0" w:color="auto"/>
        <w:bottom w:val="none" w:sz="0" w:space="0" w:color="auto"/>
        <w:right w:val="none" w:sz="0" w:space="0" w:color="auto"/>
      </w:divBdr>
    </w:div>
    <w:div w:id="103309631">
      <w:bodyDiv w:val="1"/>
      <w:marLeft w:val="0"/>
      <w:marRight w:val="0"/>
      <w:marTop w:val="0"/>
      <w:marBottom w:val="0"/>
      <w:divBdr>
        <w:top w:val="none" w:sz="0" w:space="0" w:color="auto"/>
        <w:left w:val="none" w:sz="0" w:space="0" w:color="auto"/>
        <w:bottom w:val="none" w:sz="0" w:space="0" w:color="auto"/>
        <w:right w:val="none" w:sz="0" w:space="0" w:color="auto"/>
      </w:divBdr>
    </w:div>
    <w:div w:id="104203647">
      <w:bodyDiv w:val="1"/>
      <w:marLeft w:val="0"/>
      <w:marRight w:val="0"/>
      <w:marTop w:val="0"/>
      <w:marBottom w:val="0"/>
      <w:divBdr>
        <w:top w:val="none" w:sz="0" w:space="0" w:color="auto"/>
        <w:left w:val="none" w:sz="0" w:space="0" w:color="auto"/>
        <w:bottom w:val="none" w:sz="0" w:space="0" w:color="auto"/>
        <w:right w:val="none" w:sz="0" w:space="0" w:color="auto"/>
      </w:divBdr>
    </w:div>
    <w:div w:id="104348954">
      <w:bodyDiv w:val="1"/>
      <w:marLeft w:val="0"/>
      <w:marRight w:val="0"/>
      <w:marTop w:val="0"/>
      <w:marBottom w:val="0"/>
      <w:divBdr>
        <w:top w:val="none" w:sz="0" w:space="0" w:color="auto"/>
        <w:left w:val="none" w:sz="0" w:space="0" w:color="auto"/>
        <w:bottom w:val="none" w:sz="0" w:space="0" w:color="auto"/>
        <w:right w:val="none" w:sz="0" w:space="0" w:color="auto"/>
      </w:divBdr>
    </w:div>
    <w:div w:id="104738206">
      <w:bodyDiv w:val="1"/>
      <w:marLeft w:val="0"/>
      <w:marRight w:val="0"/>
      <w:marTop w:val="0"/>
      <w:marBottom w:val="0"/>
      <w:divBdr>
        <w:top w:val="none" w:sz="0" w:space="0" w:color="auto"/>
        <w:left w:val="none" w:sz="0" w:space="0" w:color="auto"/>
        <w:bottom w:val="none" w:sz="0" w:space="0" w:color="auto"/>
        <w:right w:val="none" w:sz="0" w:space="0" w:color="auto"/>
      </w:divBdr>
    </w:div>
    <w:div w:id="105200088">
      <w:bodyDiv w:val="1"/>
      <w:marLeft w:val="0"/>
      <w:marRight w:val="0"/>
      <w:marTop w:val="0"/>
      <w:marBottom w:val="0"/>
      <w:divBdr>
        <w:top w:val="none" w:sz="0" w:space="0" w:color="auto"/>
        <w:left w:val="none" w:sz="0" w:space="0" w:color="auto"/>
        <w:bottom w:val="none" w:sz="0" w:space="0" w:color="auto"/>
        <w:right w:val="none" w:sz="0" w:space="0" w:color="auto"/>
      </w:divBdr>
    </w:div>
    <w:div w:id="105395037">
      <w:bodyDiv w:val="1"/>
      <w:marLeft w:val="0"/>
      <w:marRight w:val="0"/>
      <w:marTop w:val="0"/>
      <w:marBottom w:val="0"/>
      <w:divBdr>
        <w:top w:val="none" w:sz="0" w:space="0" w:color="auto"/>
        <w:left w:val="none" w:sz="0" w:space="0" w:color="auto"/>
        <w:bottom w:val="none" w:sz="0" w:space="0" w:color="auto"/>
        <w:right w:val="none" w:sz="0" w:space="0" w:color="auto"/>
      </w:divBdr>
    </w:div>
    <w:div w:id="107310774">
      <w:bodyDiv w:val="1"/>
      <w:marLeft w:val="0"/>
      <w:marRight w:val="0"/>
      <w:marTop w:val="0"/>
      <w:marBottom w:val="0"/>
      <w:divBdr>
        <w:top w:val="none" w:sz="0" w:space="0" w:color="auto"/>
        <w:left w:val="none" w:sz="0" w:space="0" w:color="auto"/>
        <w:bottom w:val="none" w:sz="0" w:space="0" w:color="auto"/>
        <w:right w:val="none" w:sz="0" w:space="0" w:color="auto"/>
      </w:divBdr>
    </w:div>
    <w:div w:id="107430657">
      <w:bodyDiv w:val="1"/>
      <w:marLeft w:val="0"/>
      <w:marRight w:val="0"/>
      <w:marTop w:val="0"/>
      <w:marBottom w:val="0"/>
      <w:divBdr>
        <w:top w:val="none" w:sz="0" w:space="0" w:color="auto"/>
        <w:left w:val="none" w:sz="0" w:space="0" w:color="auto"/>
        <w:bottom w:val="none" w:sz="0" w:space="0" w:color="auto"/>
        <w:right w:val="none" w:sz="0" w:space="0" w:color="auto"/>
      </w:divBdr>
    </w:div>
    <w:div w:id="107437908">
      <w:bodyDiv w:val="1"/>
      <w:marLeft w:val="0"/>
      <w:marRight w:val="0"/>
      <w:marTop w:val="0"/>
      <w:marBottom w:val="0"/>
      <w:divBdr>
        <w:top w:val="none" w:sz="0" w:space="0" w:color="auto"/>
        <w:left w:val="none" w:sz="0" w:space="0" w:color="auto"/>
        <w:bottom w:val="none" w:sz="0" w:space="0" w:color="auto"/>
        <w:right w:val="none" w:sz="0" w:space="0" w:color="auto"/>
      </w:divBdr>
    </w:div>
    <w:div w:id="107624247">
      <w:bodyDiv w:val="1"/>
      <w:marLeft w:val="0"/>
      <w:marRight w:val="0"/>
      <w:marTop w:val="0"/>
      <w:marBottom w:val="0"/>
      <w:divBdr>
        <w:top w:val="none" w:sz="0" w:space="0" w:color="auto"/>
        <w:left w:val="none" w:sz="0" w:space="0" w:color="auto"/>
        <w:bottom w:val="none" w:sz="0" w:space="0" w:color="auto"/>
        <w:right w:val="none" w:sz="0" w:space="0" w:color="auto"/>
      </w:divBdr>
    </w:div>
    <w:div w:id="108279659">
      <w:bodyDiv w:val="1"/>
      <w:marLeft w:val="0"/>
      <w:marRight w:val="0"/>
      <w:marTop w:val="0"/>
      <w:marBottom w:val="0"/>
      <w:divBdr>
        <w:top w:val="none" w:sz="0" w:space="0" w:color="auto"/>
        <w:left w:val="none" w:sz="0" w:space="0" w:color="auto"/>
        <w:bottom w:val="none" w:sz="0" w:space="0" w:color="auto"/>
        <w:right w:val="none" w:sz="0" w:space="0" w:color="auto"/>
      </w:divBdr>
    </w:div>
    <w:div w:id="108357394">
      <w:bodyDiv w:val="1"/>
      <w:marLeft w:val="0"/>
      <w:marRight w:val="0"/>
      <w:marTop w:val="0"/>
      <w:marBottom w:val="0"/>
      <w:divBdr>
        <w:top w:val="none" w:sz="0" w:space="0" w:color="auto"/>
        <w:left w:val="none" w:sz="0" w:space="0" w:color="auto"/>
        <w:bottom w:val="none" w:sz="0" w:space="0" w:color="auto"/>
        <w:right w:val="none" w:sz="0" w:space="0" w:color="auto"/>
      </w:divBdr>
    </w:div>
    <w:div w:id="108747350">
      <w:bodyDiv w:val="1"/>
      <w:marLeft w:val="0"/>
      <w:marRight w:val="0"/>
      <w:marTop w:val="0"/>
      <w:marBottom w:val="0"/>
      <w:divBdr>
        <w:top w:val="none" w:sz="0" w:space="0" w:color="auto"/>
        <w:left w:val="none" w:sz="0" w:space="0" w:color="auto"/>
        <w:bottom w:val="none" w:sz="0" w:space="0" w:color="auto"/>
        <w:right w:val="none" w:sz="0" w:space="0" w:color="auto"/>
      </w:divBdr>
    </w:div>
    <w:div w:id="109131680">
      <w:bodyDiv w:val="1"/>
      <w:marLeft w:val="0"/>
      <w:marRight w:val="0"/>
      <w:marTop w:val="0"/>
      <w:marBottom w:val="0"/>
      <w:divBdr>
        <w:top w:val="none" w:sz="0" w:space="0" w:color="auto"/>
        <w:left w:val="none" w:sz="0" w:space="0" w:color="auto"/>
        <w:bottom w:val="none" w:sz="0" w:space="0" w:color="auto"/>
        <w:right w:val="none" w:sz="0" w:space="0" w:color="auto"/>
      </w:divBdr>
    </w:div>
    <w:div w:id="109865817">
      <w:bodyDiv w:val="1"/>
      <w:marLeft w:val="0"/>
      <w:marRight w:val="0"/>
      <w:marTop w:val="0"/>
      <w:marBottom w:val="0"/>
      <w:divBdr>
        <w:top w:val="none" w:sz="0" w:space="0" w:color="auto"/>
        <w:left w:val="none" w:sz="0" w:space="0" w:color="auto"/>
        <w:bottom w:val="none" w:sz="0" w:space="0" w:color="auto"/>
        <w:right w:val="none" w:sz="0" w:space="0" w:color="auto"/>
      </w:divBdr>
    </w:div>
    <w:div w:id="109982730">
      <w:bodyDiv w:val="1"/>
      <w:marLeft w:val="0"/>
      <w:marRight w:val="0"/>
      <w:marTop w:val="0"/>
      <w:marBottom w:val="0"/>
      <w:divBdr>
        <w:top w:val="none" w:sz="0" w:space="0" w:color="auto"/>
        <w:left w:val="none" w:sz="0" w:space="0" w:color="auto"/>
        <w:bottom w:val="none" w:sz="0" w:space="0" w:color="auto"/>
        <w:right w:val="none" w:sz="0" w:space="0" w:color="auto"/>
      </w:divBdr>
    </w:div>
    <w:div w:id="110513685">
      <w:bodyDiv w:val="1"/>
      <w:marLeft w:val="0"/>
      <w:marRight w:val="0"/>
      <w:marTop w:val="0"/>
      <w:marBottom w:val="0"/>
      <w:divBdr>
        <w:top w:val="none" w:sz="0" w:space="0" w:color="auto"/>
        <w:left w:val="none" w:sz="0" w:space="0" w:color="auto"/>
        <w:bottom w:val="none" w:sz="0" w:space="0" w:color="auto"/>
        <w:right w:val="none" w:sz="0" w:space="0" w:color="auto"/>
      </w:divBdr>
    </w:div>
    <w:div w:id="111900859">
      <w:bodyDiv w:val="1"/>
      <w:marLeft w:val="0"/>
      <w:marRight w:val="0"/>
      <w:marTop w:val="0"/>
      <w:marBottom w:val="0"/>
      <w:divBdr>
        <w:top w:val="none" w:sz="0" w:space="0" w:color="auto"/>
        <w:left w:val="none" w:sz="0" w:space="0" w:color="auto"/>
        <w:bottom w:val="none" w:sz="0" w:space="0" w:color="auto"/>
        <w:right w:val="none" w:sz="0" w:space="0" w:color="auto"/>
      </w:divBdr>
    </w:div>
    <w:div w:id="112332620">
      <w:bodyDiv w:val="1"/>
      <w:marLeft w:val="0"/>
      <w:marRight w:val="0"/>
      <w:marTop w:val="0"/>
      <w:marBottom w:val="0"/>
      <w:divBdr>
        <w:top w:val="none" w:sz="0" w:space="0" w:color="auto"/>
        <w:left w:val="none" w:sz="0" w:space="0" w:color="auto"/>
        <w:bottom w:val="none" w:sz="0" w:space="0" w:color="auto"/>
        <w:right w:val="none" w:sz="0" w:space="0" w:color="auto"/>
      </w:divBdr>
    </w:div>
    <w:div w:id="114033461">
      <w:bodyDiv w:val="1"/>
      <w:marLeft w:val="0"/>
      <w:marRight w:val="0"/>
      <w:marTop w:val="0"/>
      <w:marBottom w:val="0"/>
      <w:divBdr>
        <w:top w:val="none" w:sz="0" w:space="0" w:color="auto"/>
        <w:left w:val="none" w:sz="0" w:space="0" w:color="auto"/>
        <w:bottom w:val="none" w:sz="0" w:space="0" w:color="auto"/>
        <w:right w:val="none" w:sz="0" w:space="0" w:color="auto"/>
      </w:divBdr>
    </w:div>
    <w:div w:id="114644345">
      <w:bodyDiv w:val="1"/>
      <w:marLeft w:val="0"/>
      <w:marRight w:val="0"/>
      <w:marTop w:val="0"/>
      <w:marBottom w:val="0"/>
      <w:divBdr>
        <w:top w:val="none" w:sz="0" w:space="0" w:color="auto"/>
        <w:left w:val="none" w:sz="0" w:space="0" w:color="auto"/>
        <w:bottom w:val="none" w:sz="0" w:space="0" w:color="auto"/>
        <w:right w:val="none" w:sz="0" w:space="0" w:color="auto"/>
      </w:divBdr>
    </w:div>
    <w:div w:id="115414596">
      <w:bodyDiv w:val="1"/>
      <w:marLeft w:val="0"/>
      <w:marRight w:val="0"/>
      <w:marTop w:val="0"/>
      <w:marBottom w:val="0"/>
      <w:divBdr>
        <w:top w:val="none" w:sz="0" w:space="0" w:color="auto"/>
        <w:left w:val="none" w:sz="0" w:space="0" w:color="auto"/>
        <w:bottom w:val="none" w:sz="0" w:space="0" w:color="auto"/>
        <w:right w:val="none" w:sz="0" w:space="0" w:color="auto"/>
      </w:divBdr>
    </w:div>
    <w:div w:id="115876759">
      <w:bodyDiv w:val="1"/>
      <w:marLeft w:val="0"/>
      <w:marRight w:val="0"/>
      <w:marTop w:val="0"/>
      <w:marBottom w:val="0"/>
      <w:divBdr>
        <w:top w:val="none" w:sz="0" w:space="0" w:color="auto"/>
        <w:left w:val="none" w:sz="0" w:space="0" w:color="auto"/>
        <w:bottom w:val="none" w:sz="0" w:space="0" w:color="auto"/>
        <w:right w:val="none" w:sz="0" w:space="0" w:color="auto"/>
      </w:divBdr>
      <w:divsChild>
        <w:div w:id="144052349">
          <w:marLeft w:val="0"/>
          <w:marRight w:val="0"/>
          <w:marTop w:val="0"/>
          <w:marBottom w:val="0"/>
          <w:divBdr>
            <w:top w:val="none" w:sz="0" w:space="0" w:color="auto"/>
            <w:left w:val="none" w:sz="0" w:space="0" w:color="auto"/>
            <w:bottom w:val="none" w:sz="0" w:space="0" w:color="auto"/>
            <w:right w:val="none" w:sz="0" w:space="0" w:color="auto"/>
          </w:divBdr>
          <w:divsChild>
            <w:div w:id="1778863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527142">
      <w:bodyDiv w:val="1"/>
      <w:marLeft w:val="0"/>
      <w:marRight w:val="0"/>
      <w:marTop w:val="0"/>
      <w:marBottom w:val="0"/>
      <w:divBdr>
        <w:top w:val="none" w:sz="0" w:space="0" w:color="auto"/>
        <w:left w:val="none" w:sz="0" w:space="0" w:color="auto"/>
        <w:bottom w:val="none" w:sz="0" w:space="0" w:color="auto"/>
        <w:right w:val="none" w:sz="0" w:space="0" w:color="auto"/>
      </w:divBdr>
    </w:div>
    <w:div w:id="116681150">
      <w:bodyDiv w:val="1"/>
      <w:marLeft w:val="0"/>
      <w:marRight w:val="0"/>
      <w:marTop w:val="0"/>
      <w:marBottom w:val="0"/>
      <w:divBdr>
        <w:top w:val="none" w:sz="0" w:space="0" w:color="auto"/>
        <w:left w:val="none" w:sz="0" w:space="0" w:color="auto"/>
        <w:bottom w:val="none" w:sz="0" w:space="0" w:color="auto"/>
        <w:right w:val="none" w:sz="0" w:space="0" w:color="auto"/>
      </w:divBdr>
    </w:div>
    <w:div w:id="117727169">
      <w:bodyDiv w:val="1"/>
      <w:marLeft w:val="0"/>
      <w:marRight w:val="0"/>
      <w:marTop w:val="0"/>
      <w:marBottom w:val="0"/>
      <w:divBdr>
        <w:top w:val="none" w:sz="0" w:space="0" w:color="auto"/>
        <w:left w:val="none" w:sz="0" w:space="0" w:color="auto"/>
        <w:bottom w:val="none" w:sz="0" w:space="0" w:color="auto"/>
        <w:right w:val="none" w:sz="0" w:space="0" w:color="auto"/>
      </w:divBdr>
    </w:div>
    <w:div w:id="118037972">
      <w:bodyDiv w:val="1"/>
      <w:marLeft w:val="0"/>
      <w:marRight w:val="0"/>
      <w:marTop w:val="0"/>
      <w:marBottom w:val="0"/>
      <w:divBdr>
        <w:top w:val="none" w:sz="0" w:space="0" w:color="auto"/>
        <w:left w:val="none" w:sz="0" w:space="0" w:color="auto"/>
        <w:bottom w:val="none" w:sz="0" w:space="0" w:color="auto"/>
        <w:right w:val="none" w:sz="0" w:space="0" w:color="auto"/>
      </w:divBdr>
    </w:div>
    <w:div w:id="118577170">
      <w:bodyDiv w:val="1"/>
      <w:marLeft w:val="0"/>
      <w:marRight w:val="0"/>
      <w:marTop w:val="0"/>
      <w:marBottom w:val="0"/>
      <w:divBdr>
        <w:top w:val="none" w:sz="0" w:space="0" w:color="auto"/>
        <w:left w:val="none" w:sz="0" w:space="0" w:color="auto"/>
        <w:bottom w:val="none" w:sz="0" w:space="0" w:color="auto"/>
        <w:right w:val="none" w:sz="0" w:space="0" w:color="auto"/>
      </w:divBdr>
    </w:div>
    <w:div w:id="120611058">
      <w:bodyDiv w:val="1"/>
      <w:marLeft w:val="0"/>
      <w:marRight w:val="0"/>
      <w:marTop w:val="0"/>
      <w:marBottom w:val="0"/>
      <w:divBdr>
        <w:top w:val="none" w:sz="0" w:space="0" w:color="auto"/>
        <w:left w:val="none" w:sz="0" w:space="0" w:color="auto"/>
        <w:bottom w:val="none" w:sz="0" w:space="0" w:color="auto"/>
        <w:right w:val="none" w:sz="0" w:space="0" w:color="auto"/>
      </w:divBdr>
    </w:div>
    <w:div w:id="120660414">
      <w:bodyDiv w:val="1"/>
      <w:marLeft w:val="0"/>
      <w:marRight w:val="0"/>
      <w:marTop w:val="0"/>
      <w:marBottom w:val="0"/>
      <w:divBdr>
        <w:top w:val="none" w:sz="0" w:space="0" w:color="auto"/>
        <w:left w:val="none" w:sz="0" w:space="0" w:color="auto"/>
        <w:bottom w:val="none" w:sz="0" w:space="0" w:color="auto"/>
        <w:right w:val="none" w:sz="0" w:space="0" w:color="auto"/>
      </w:divBdr>
    </w:div>
    <w:div w:id="120853593">
      <w:bodyDiv w:val="1"/>
      <w:marLeft w:val="0"/>
      <w:marRight w:val="0"/>
      <w:marTop w:val="0"/>
      <w:marBottom w:val="0"/>
      <w:divBdr>
        <w:top w:val="none" w:sz="0" w:space="0" w:color="auto"/>
        <w:left w:val="none" w:sz="0" w:space="0" w:color="auto"/>
        <w:bottom w:val="none" w:sz="0" w:space="0" w:color="auto"/>
        <w:right w:val="none" w:sz="0" w:space="0" w:color="auto"/>
      </w:divBdr>
    </w:div>
    <w:div w:id="121046230">
      <w:bodyDiv w:val="1"/>
      <w:marLeft w:val="0"/>
      <w:marRight w:val="0"/>
      <w:marTop w:val="0"/>
      <w:marBottom w:val="0"/>
      <w:divBdr>
        <w:top w:val="none" w:sz="0" w:space="0" w:color="auto"/>
        <w:left w:val="none" w:sz="0" w:space="0" w:color="auto"/>
        <w:bottom w:val="none" w:sz="0" w:space="0" w:color="auto"/>
        <w:right w:val="none" w:sz="0" w:space="0" w:color="auto"/>
      </w:divBdr>
    </w:div>
    <w:div w:id="121534433">
      <w:bodyDiv w:val="1"/>
      <w:marLeft w:val="0"/>
      <w:marRight w:val="0"/>
      <w:marTop w:val="0"/>
      <w:marBottom w:val="0"/>
      <w:divBdr>
        <w:top w:val="none" w:sz="0" w:space="0" w:color="auto"/>
        <w:left w:val="none" w:sz="0" w:space="0" w:color="auto"/>
        <w:bottom w:val="none" w:sz="0" w:space="0" w:color="auto"/>
        <w:right w:val="none" w:sz="0" w:space="0" w:color="auto"/>
      </w:divBdr>
    </w:div>
    <w:div w:id="122236491">
      <w:bodyDiv w:val="1"/>
      <w:marLeft w:val="0"/>
      <w:marRight w:val="0"/>
      <w:marTop w:val="0"/>
      <w:marBottom w:val="0"/>
      <w:divBdr>
        <w:top w:val="none" w:sz="0" w:space="0" w:color="auto"/>
        <w:left w:val="none" w:sz="0" w:space="0" w:color="auto"/>
        <w:bottom w:val="none" w:sz="0" w:space="0" w:color="auto"/>
        <w:right w:val="none" w:sz="0" w:space="0" w:color="auto"/>
      </w:divBdr>
    </w:div>
    <w:div w:id="122240110">
      <w:bodyDiv w:val="1"/>
      <w:marLeft w:val="0"/>
      <w:marRight w:val="0"/>
      <w:marTop w:val="0"/>
      <w:marBottom w:val="0"/>
      <w:divBdr>
        <w:top w:val="none" w:sz="0" w:space="0" w:color="auto"/>
        <w:left w:val="none" w:sz="0" w:space="0" w:color="auto"/>
        <w:bottom w:val="none" w:sz="0" w:space="0" w:color="auto"/>
        <w:right w:val="none" w:sz="0" w:space="0" w:color="auto"/>
      </w:divBdr>
    </w:div>
    <w:div w:id="122356856">
      <w:bodyDiv w:val="1"/>
      <w:marLeft w:val="0"/>
      <w:marRight w:val="0"/>
      <w:marTop w:val="0"/>
      <w:marBottom w:val="0"/>
      <w:divBdr>
        <w:top w:val="none" w:sz="0" w:space="0" w:color="auto"/>
        <w:left w:val="none" w:sz="0" w:space="0" w:color="auto"/>
        <w:bottom w:val="none" w:sz="0" w:space="0" w:color="auto"/>
        <w:right w:val="none" w:sz="0" w:space="0" w:color="auto"/>
      </w:divBdr>
    </w:div>
    <w:div w:id="122620432">
      <w:bodyDiv w:val="1"/>
      <w:marLeft w:val="0"/>
      <w:marRight w:val="0"/>
      <w:marTop w:val="0"/>
      <w:marBottom w:val="0"/>
      <w:divBdr>
        <w:top w:val="none" w:sz="0" w:space="0" w:color="auto"/>
        <w:left w:val="none" w:sz="0" w:space="0" w:color="auto"/>
        <w:bottom w:val="none" w:sz="0" w:space="0" w:color="auto"/>
        <w:right w:val="none" w:sz="0" w:space="0" w:color="auto"/>
      </w:divBdr>
    </w:div>
    <w:div w:id="123039034">
      <w:bodyDiv w:val="1"/>
      <w:marLeft w:val="0"/>
      <w:marRight w:val="0"/>
      <w:marTop w:val="0"/>
      <w:marBottom w:val="0"/>
      <w:divBdr>
        <w:top w:val="none" w:sz="0" w:space="0" w:color="auto"/>
        <w:left w:val="none" w:sz="0" w:space="0" w:color="auto"/>
        <w:bottom w:val="none" w:sz="0" w:space="0" w:color="auto"/>
        <w:right w:val="none" w:sz="0" w:space="0" w:color="auto"/>
      </w:divBdr>
    </w:div>
    <w:div w:id="123427702">
      <w:bodyDiv w:val="1"/>
      <w:marLeft w:val="0"/>
      <w:marRight w:val="0"/>
      <w:marTop w:val="0"/>
      <w:marBottom w:val="0"/>
      <w:divBdr>
        <w:top w:val="none" w:sz="0" w:space="0" w:color="auto"/>
        <w:left w:val="none" w:sz="0" w:space="0" w:color="auto"/>
        <w:bottom w:val="none" w:sz="0" w:space="0" w:color="auto"/>
        <w:right w:val="none" w:sz="0" w:space="0" w:color="auto"/>
      </w:divBdr>
    </w:div>
    <w:div w:id="123473094">
      <w:bodyDiv w:val="1"/>
      <w:marLeft w:val="0"/>
      <w:marRight w:val="0"/>
      <w:marTop w:val="0"/>
      <w:marBottom w:val="0"/>
      <w:divBdr>
        <w:top w:val="none" w:sz="0" w:space="0" w:color="auto"/>
        <w:left w:val="none" w:sz="0" w:space="0" w:color="auto"/>
        <w:bottom w:val="none" w:sz="0" w:space="0" w:color="auto"/>
        <w:right w:val="none" w:sz="0" w:space="0" w:color="auto"/>
      </w:divBdr>
    </w:div>
    <w:div w:id="124399643">
      <w:bodyDiv w:val="1"/>
      <w:marLeft w:val="0"/>
      <w:marRight w:val="0"/>
      <w:marTop w:val="0"/>
      <w:marBottom w:val="0"/>
      <w:divBdr>
        <w:top w:val="none" w:sz="0" w:space="0" w:color="auto"/>
        <w:left w:val="none" w:sz="0" w:space="0" w:color="auto"/>
        <w:bottom w:val="none" w:sz="0" w:space="0" w:color="auto"/>
        <w:right w:val="none" w:sz="0" w:space="0" w:color="auto"/>
      </w:divBdr>
    </w:div>
    <w:div w:id="124780670">
      <w:bodyDiv w:val="1"/>
      <w:marLeft w:val="0"/>
      <w:marRight w:val="0"/>
      <w:marTop w:val="0"/>
      <w:marBottom w:val="0"/>
      <w:divBdr>
        <w:top w:val="none" w:sz="0" w:space="0" w:color="auto"/>
        <w:left w:val="none" w:sz="0" w:space="0" w:color="auto"/>
        <w:bottom w:val="none" w:sz="0" w:space="0" w:color="auto"/>
        <w:right w:val="none" w:sz="0" w:space="0" w:color="auto"/>
      </w:divBdr>
    </w:div>
    <w:div w:id="124783877">
      <w:bodyDiv w:val="1"/>
      <w:marLeft w:val="0"/>
      <w:marRight w:val="0"/>
      <w:marTop w:val="0"/>
      <w:marBottom w:val="0"/>
      <w:divBdr>
        <w:top w:val="none" w:sz="0" w:space="0" w:color="auto"/>
        <w:left w:val="none" w:sz="0" w:space="0" w:color="auto"/>
        <w:bottom w:val="none" w:sz="0" w:space="0" w:color="auto"/>
        <w:right w:val="none" w:sz="0" w:space="0" w:color="auto"/>
      </w:divBdr>
    </w:div>
    <w:div w:id="126356461">
      <w:bodyDiv w:val="1"/>
      <w:marLeft w:val="0"/>
      <w:marRight w:val="0"/>
      <w:marTop w:val="0"/>
      <w:marBottom w:val="0"/>
      <w:divBdr>
        <w:top w:val="none" w:sz="0" w:space="0" w:color="auto"/>
        <w:left w:val="none" w:sz="0" w:space="0" w:color="auto"/>
        <w:bottom w:val="none" w:sz="0" w:space="0" w:color="auto"/>
        <w:right w:val="none" w:sz="0" w:space="0" w:color="auto"/>
      </w:divBdr>
    </w:div>
    <w:div w:id="127012638">
      <w:bodyDiv w:val="1"/>
      <w:marLeft w:val="0"/>
      <w:marRight w:val="0"/>
      <w:marTop w:val="0"/>
      <w:marBottom w:val="0"/>
      <w:divBdr>
        <w:top w:val="none" w:sz="0" w:space="0" w:color="auto"/>
        <w:left w:val="none" w:sz="0" w:space="0" w:color="auto"/>
        <w:bottom w:val="none" w:sz="0" w:space="0" w:color="auto"/>
        <w:right w:val="none" w:sz="0" w:space="0" w:color="auto"/>
      </w:divBdr>
    </w:div>
    <w:div w:id="127551301">
      <w:bodyDiv w:val="1"/>
      <w:marLeft w:val="0"/>
      <w:marRight w:val="0"/>
      <w:marTop w:val="0"/>
      <w:marBottom w:val="0"/>
      <w:divBdr>
        <w:top w:val="none" w:sz="0" w:space="0" w:color="auto"/>
        <w:left w:val="none" w:sz="0" w:space="0" w:color="auto"/>
        <w:bottom w:val="none" w:sz="0" w:space="0" w:color="auto"/>
        <w:right w:val="none" w:sz="0" w:space="0" w:color="auto"/>
      </w:divBdr>
    </w:div>
    <w:div w:id="128792847">
      <w:bodyDiv w:val="1"/>
      <w:marLeft w:val="0"/>
      <w:marRight w:val="0"/>
      <w:marTop w:val="0"/>
      <w:marBottom w:val="0"/>
      <w:divBdr>
        <w:top w:val="none" w:sz="0" w:space="0" w:color="auto"/>
        <w:left w:val="none" w:sz="0" w:space="0" w:color="auto"/>
        <w:bottom w:val="none" w:sz="0" w:space="0" w:color="auto"/>
        <w:right w:val="none" w:sz="0" w:space="0" w:color="auto"/>
      </w:divBdr>
    </w:div>
    <w:div w:id="129132425">
      <w:bodyDiv w:val="1"/>
      <w:marLeft w:val="0"/>
      <w:marRight w:val="0"/>
      <w:marTop w:val="0"/>
      <w:marBottom w:val="0"/>
      <w:divBdr>
        <w:top w:val="none" w:sz="0" w:space="0" w:color="auto"/>
        <w:left w:val="none" w:sz="0" w:space="0" w:color="auto"/>
        <w:bottom w:val="none" w:sz="0" w:space="0" w:color="auto"/>
        <w:right w:val="none" w:sz="0" w:space="0" w:color="auto"/>
      </w:divBdr>
      <w:divsChild>
        <w:div w:id="686296879">
          <w:marLeft w:val="0"/>
          <w:marRight w:val="0"/>
          <w:marTop w:val="0"/>
          <w:marBottom w:val="0"/>
          <w:divBdr>
            <w:top w:val="none" w:sz="0" w:space="0" w:color="auto"/>
            <w:left w:val="none" w:sz="0" w:space="0" w:color="auto"/>
            <w:bottom w:val="none" w:sz="0" w:space="0" w:color="auto"/>
            <w:right w:val="none" w:sz="0" w:space="0" w:color="auto"/>
          </w:divBdr>
          <w:divsChild>
            <w:div w:id="1987346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88872">
      <w:bodyDiv w:val="1"/>
      <w:marLeft w:val="0"/>
      <w:marRight w:val="0"/>
      <w:marTop w:val="0"/>
      <w:marBottom w:val="0"/>
      <w:divBdr>
        <w:top w:val="none" w:sz="0" w:space="0" w:color="auto"/>
        <w:left w:val="none" w:sz="0" w:space="0" w:color="auto"/>
        <w:bottom w:val="none" w:sz="0" w:space="0" w:color="auto"/>
        <w:right w:val="none" w:sz="0" w:space="0" w:color="auto"/>
      </w:divBdr>
    </w:div>
    <w:div w:id="129978193">
      <w:bodyDiv w:val="1"/>
      <w:marLeft w:val="0"/>
      <w:marRight w:val="0"/>
      <w:marTop w:val="0"/>
      <w:marBottom w:val="0"/>
      <w:divBdr>
        <w:top w:val="none" w:sz="0" w:space="0" w:color="auto"/>
        <w:left w:val="none" w:sz="0" w:space="0" w:color="auto"/>
        <w:bottom w:val="none" w:sz="0" w:space="0" w:color="auto"/>
        <w:right w:val="none" w:sz="0" w:space="0" w:color="auto"/>
      </w:divBdr>
    </w:div>
    <w:div w:id="130053278">
      <w:bodyDiv w:val="1"/>
      <w:marLeft w:val="0"/>
      <w:marRight w:val="0"/>
      <w:marTop w:val="0"/>
      <w:marBottom w:val="0"/>
      <w:divBdr>
        <w:top w:val="none" w:sz="0" w:space="0" w:color="auto"/>
        <w:left w:val="none" w:sz="0" w:space="0" w:color="auto"/>
        <w:bottom w:val="none" w:sz="0" w:space="0" w:color="auto"/>
        <w:right w:val="none" w:sz="0" w:space="0" w:color="auto"/>
      </w:divBdr>
    </w:div>
    <w:div w:id="130371042">
      <w:bodyDiv w:val="1"/>
      <w:marLeft w:val="0"/>
      <w:marRight w:val="0"/>
      <w:marTop w:val="0"/>
      <w:marBottom w:val="0"/>
      <w:divBdr>
        <w:top w:val="none" w:sz="0" w:space="0" w:color="auto"/>
        <w:left w:val="none" w:sz="0" w:space="0" w:color="auto"/>
        <w:bottom w:val="none" w:sz="0" w:space="0" w:color="auto"/>
        <w:right w:val="none" w:sz="0" w:space="0" w:color="auto"/>
      </w:divBdr>
    </w:div>
    <w:div w:id="132144646">
      <w:bodyDiv w:val="1"/>
      <w:marLeft w:val="0"/>
      <w:marRight w:val="0"/>
      <w:marTop w:val="0"/>
      <w:marBottom w:val="0"/>
      <w:divBdr>
        <w:top w:val="none" w:sz="0" w:space="0" w:color="auto"/>
        <w:left w:val="none" w:sz="0" w:space="0" w:color="auto"/>
        <w:bottom w:val="none" w:sz="0" w:space="0" w:color="auto"/>
        <w:right w:val="none" w:sz="0" w:space="0" w:color="auto"/>
      </w:divBdr>
    </w:div>
    <w:div w:id="132598428">
      <w:bodyDiv w:val="1"/>
      <w:marLeft w:val="0"/>
      <w:marRight w:val="0"/>
      <w:marTop w:val="0"/>
      <w:marBottom w:val="0"/>
      <w:divBdr>
        <w:top w:val="none" w:sz="0" w:space="0" w:color="auto"/>
        <w:left w:val="none" w:sz="0" w:space="0" w:color="auto"/>
        <w:bottom w:val="none" w:sz="0" w:space="0" w:color="auto"/>
        <w:right w:val="none" w:sz="0" w:space="0" w:color="auto"/>
      </w:divBdr>
    </w:div>
    <w:div w:id="132605692">
      <w:bodyDiv w:val="1"/>
      <w:marLeft w:val="0"/>
      <w:marRight w:val="0"/>
      <w:marTop w:val="0"/>
      <w:marBottom w:val="0"/>
      <w:divBdr>
        <w:top w:val="none" w:sz="0" w:space="0" w:color="auto"/>
        <w:left w:val="none" w:sz="0" w:space="0" w:color="auto"/>
        <w:bottom w:val="none" w:sz="0" w:space="0" w:color="auto"/>
        <w:right w:val="none" w:sz="0" w:space="0" w:color="auto"/>
      </w:divBdr>
    </w:div>
    <w:div w:id="132724432">
      <w:bodyDiv w:val="1"/>
      <w:marLeft w:val="0"/>
      <w:marRight w:val="0"/>
      <w:marTop w:val="0"/>
      <w:marBottom w:val="0"/>
      <w:divBdr>
        <w:top w:val="none" w:sz="0" w:space="0" w:color="auto"/>
        <w:left w:val="none" w:sz="0" w:space="0" w:color="auto"/>
        <w:bottom w:val="none" w:sz="0" w:space="0" w:color="auto"/>
        <w:right w:val="none" w:sz="0" w:space="0" w:color="auto"/>
      </w:divBdr>
    </w:div>
    <w:div w:id="133448055">
      <w:bodyDiv w:val="1"/>
      <w:marLeft w:val="0"/>
      <w:marRight w:val="0"/>
      <w:marTop w:val="0"/>
      <w:marBottom w:val="0"/>
      <w:divBdr>
        <w:top w:val="none" w:sz="0" w:space="0" w:color="auto"/>
        <w:left w:val="none" w:sz="0" w:space="0" w:color="auto"/>
        <w:bottom w:val="none" w:sz="0" w:space="0" w:color="auto"/>
        <w:right w:val="none" w:sz="0" w:space="0" w:color="auto"/>
      </w:divBdr>
    </w:div>
    <w:div w:id="134032100">
      <w:bodyDiv w:val="1"/>
      <w:marLeft w:val="0"/>
      <w:marRight w:val="0"/>
      <w:marTop w:val="0"/>
      <w:marBottom w:val="0"/>
      <w:divBdr>
        <w:top w:val="none" w:sz="0" w:space="0" w:color="auto"/>
        <w:left w:val="none" w:sz="0" w:space="0" w:color="auto"/>
        <w:bottom w:val="none" w:sz="0" w:space="0" w:color="auto"/>
        <w:right w:val="none" w:sz="0" w:space="0" w:color="auto"/>
      </w:divBdr>
    </w:div>
    <w:div w:id="134034029">
      <w:bodyDiv w:val="1"/>
      <w:marLeft w:val="0"/>
      <w:marRight w:val="0"/>
      <w:marTop w:val="0"/>
      <w:marBottom w:val="0"/>
      <w:divBdr>
        <w:top w:val="none" w:sz="0" w:space="0" w:color="auto"/>
        <w:left w:val="none" w:sz="0" w:space="0" w:color="auto"/>
        <w:bottom w:val="none" w:sz="0" w:space="0" w:color="auto"/>
        <w:right w:val="none" w:sz="0" w:space="0" w:color="auto"/>
      </w:divBdr>
    </w:div>
    <w:div w:id="135923665">
      <w:bodyDiv w:val="1"/>
      <w:marLeft w:val="0"/>
      <w:marRight w:val="0"/>
      <w:marTop w:val="0"/>
      <w:marBottom w:val="0"/>
      <w:divBdr>
        <w:top w:val="none" w:sz="0" w:space="0" w:color="auto"/>
        <w:left w:val="none" w:sz="0" w:space="0" w:color="auto"/>
        <w:bottom w:val="none" w:sz="0" w:space="0" w:color="auto"/>
        <w:right w:val="none" w:sz="0" w:space="0" w:color="auto"/>
      </w:divBdr>
    </w:div>
    <w:div w:id="136336028">
      <w:bodyDiv w:val="1"/>
      <w:marLeft w:val="0"/>
      <w:marRight w:val="0"/>
      <w:marTop w:val="0"/>
      <w:marBottom w:val="0"/>
      <w:divBdr>
        <w:top w:val="none" w:sz="0" w:space="0" w:color="auto"/>
        <w:left w:val="none" w:sz="0" w:space="0" w:color="auto"/>
        <w:bottom w:val="none" w:sz="0" w:space="0" w:color="auto"/>
        <w:right w:val="none" w:sz="0" w:space="0" w:color="auto"/>
      </w:divBdr>
    </w:div>
    <w:div w:id="137654264">
      <w:bodyDiv w:val="1"/>
      <w:marLeft w:val="0"/>
      <w:marRight w:val="0"/>
      <w:marTop w:val="0"/>
      <w:marBottom w:val="0"/>
      <w:divBdr>
        <w:top w:val="none" w:sz="0" w:space="0" w:color="auto"/>
        <w:left w:val="none" w:sz="0" w:space="0" w:color="auto"/>
        <w:bottom w:val="none" w:sz="0" w:space="0" w:color="auto"/>
        <w:right w:val="none" w:sz="0" w:space="0" w:color="auto"/>
      </w:divBdr>
    </w:div>
    <w:div w:id="137845961">
      <w:bodyDiv w:val="1"/>
      <w:marLeft w:val="0"/>
      <w:marRight w:val="0"/>
      <w:marTop w:val="0"/>
      <w:marBottom w:val="0"/>
      <w:divBdr>
        <w:top w:val="none" w:sz="0" w:space="0" w:color="auto"/>
        <w:left w:val="none" w:sz="0" w:space="0" w:color="auto"/>
        <w:bottom w:val="none" w:sz="0" w:space="0" w:color="auto"/>
        <w:right w:val="none" w:sz="0" w:space="0" w:color="auto"/>
      </w:divBdr>
    </w:div>
    <w:div w:id="138153038">
      <w:bodyDiv w:val="1"/>
      <w:marLeft w:val="0"/>
      <w:marRight w:val="0"/>
      <w:marTop w:val="0"/>
      <w:marBottom w:val="0"/>
      <w:divBdr>
        <w:top w:val="none" w:sz="0" w:space="0" w:color="auto"/>
        <w:left w:val="none" w:sz="0" w:space="0" w:color="auto"/>
        <w:bottom w:val="none" w:sz="0" w:space="0" w:color="auto"/>
        <w:right w:val="none" w:sz="0" w:space="0" w:color="auto"/>
      </w:divBdr>
    </w:div>
    <w:div w:id="138616453">
      <w:bodyDiv w:val="1"/>
      <w:marLeft w:val="0"/>
      <w:marRight w:val="0"/>
      <w:marTop w:val="0"/>
      <w:marBottom w:val="0"/>
      <w:divBdr>
        <w:top w:val="none" w:sz="0" w:space="0" w:color="auto"/>
        <w:left w:val="none" w:sz="0" w:space="0" w:color="auto"/>
        <w:bottom w:val="none" w:sz="0" w:space="0" w:color="auto"/>
        <w:right w:val="none" w:sz="0" w:space="0" w:color="auto"/>
      </w:divBdr>
    </w:div>
    <w:div w:id="139469824">
      <w:bodyDiv w:val="1"/>
      <w:marLeft w:val="0"/>
      <w:marRight w:val="0"/>
      <w:marTop w:val="0"/>
      <w:marBottom w:val="0"/>
      <w:divBdr>
        <w:top w:val="none" w:sz="0" w:space="0" w:color="auto"/>
        <w:left w:val="none" w:sz="0" w:space="0" w:color="auto"/>
        <w:bottom w:val="none" w:sz="0" w:space="0" w:color="auto"/>
        <w:right w:val="none" w:sz="0" w:space="0" w:color="auto"/>
      </w:divBdr>
    </w:div>
    <w:div w:id="140658754">
      <w:bodyDiv w:val="1"/>
      <w:marLeft w:val="0"/>
      <w:marRight w:val="0"/>
      <w:marTop w:val="0"/>
      <w:marBottom w:val="0"/>
      <w:divBdr>
        <w:top w:val="none" w:sz="0" w:space="0" w:color="auto"/>
        <w:left w:val="none" w:sz="0" w:space="0" w:color="auto"/>
        <w:bottom w:val="none" w:sz="0" w:space="0" w:color="auto"/>
        <w:right w:val="none" w:sz="0" w:space="0" w:color="auto"/>
      </w:divBdr>
    </w:div>
    <w:div w:id="140931224">
      <w:bodyDiv w:val="1"/>
      <w:marLeft w:val="0"/>
      <w:marRight w:val="0"/>
      <w:marTop w:val="0"/>
      <w:marBottom w:val="0"/>
      <w:divBdr>
        <w:top w:val="none" w:sz="0" w:space="0" w:color="auto"/>
        <w:left w:val="none" w:sz="0" w:space="0" w:color="auto"/>
        <w:bottom w:val="none" w:sz="0" w:space="0" w:color="auto"/>
        <w:right w:val="none" w:sz="0" w:space="0" w:color="auto"/>
      </w:divBdr>
    </w:div>
    <w:div w:id="141317654">
      <w:bodyDiv w:val="1"/>
      <w:marLeft w:val="0"/>
      <w:marRight w:val="0"/>
      <w:marTop w:val="0"/>
      <w:marBottom w:val="0"/>
      <w:divBdr>
        <w:top w:val="none" w:sz="0" w:space="0" w:color="auto"/>
        <w:left w:val="none" w:sz="0" w:space="0" w:color="auto"/>
        <w:bottom w:val="none" w:sz="0" w:space="0" w:color="auto"/>
        <w:right w:val="none" w:sz="0" w:space="0" w:color="auto"/>
      </w:divBdr>
    </w:div>
    <w:div w:id="142086526">
      <w:bodyDiv w:val="1"/>
      <w:marLeft w:val="0"/>
      <w:marRight w:val="0"/>
      <w:marTop w:val="0"/>
      <w:marBottom w:val="0"/>
      <w:divBdr>
        <w:top w:val="none" w:sz="0" w:space="0" w:color="auto"/>
        <w:left w:val="none" w:sz="0" w:space="0" w:color="auto"/>
        <w:bottom w:val="none" w:sz="0" w:space="0" w:color="auto"/>
        <w:right w:val="none" w:sz="0" w:space="0" w:color="auto"/>
      </w:divBdr>
    </w:div>
    <w:div w:id="142625463">
      <w:bodyDiv w:val="1"/>
      <w:marLeft w:val="0"/>
      <w:marRight w:val="0"/>
      <w:marTop w:val="0"/>
      <w:marBottom w:val="0"/>
      <w:divBdr>
        <w:top w:val="none" w:sz="0" w:space="0" w:color="auto"/>
        <w:left w:val="none" w:sz="0" w:space="0" w:color="auto"/>
        <w:bottom w:val="none" w:sz="0" w:space="0" w:color="auto"/>
        <w:right w:val="none" w:sz="0" w:space="0" w:color="auto"/>
      </w:divBdr>
    </w:div>
    <w:div w:id="142814796">
      <w:bodyDiv w:val="1"/>
      <w:marLeft w:val="0"/>
      <w:marRight w:val="0"/>
      <w:marTop w:val="0"/>
      <w:marBottom w:val="0"/>
      <w:divBdr>
        <w:top w:val="none" w:sz="0" w:space="0" w:color="auto"/>
        <w:left w:val="none" w:sz="0" w:space="0" w:color="auto"/>
        <w:bottom w:val="none" w:sz="0" w:space="0" w:color="auto"/>
        <w:right w:val="none" w:sz="0" w:space="0" w:color="auto"/>
      </w:divBdr>
    </w:div>
    <w:div w:id="143158431">
      <w:bodyDiv w:val="1"/>
      <w:marLeft w:val="0"/>
      <w:marRight w:val="0"/>
      <w:marTop w:val="0"/>
      <w:marBottom w:val="0"/>
      <w:divBdr>
        <w:top w:val="none" w:sz="0" w:space="0" w:color="auto"/>
        <w:left w:val="none" w:sz="0" w:space="0" w:color="auto"/>
        <w:bottom w:val="none" w:sz="0" w:space="0" w:color="auto"/>
        <w:right w:val="none" w:sz="0" w:space="0" w:color="auto"/>
      </w:divBdr>
    </w:div>
    <w:div w:id="143742395">
      <w:bodyDiv w:val="1"/>
      <w:marLeft w:val="0"/>
      <w:marRight w:val="0"/>
      <w:marTop w:val="0"/>
      <w:marBottom w:val="0"/>
      <w:divBdr>
        <w:top w:val="none" w:sz="0" w:space="0" w:color="auto"/>
        <w:left w:val="none" w:sz="0" w:space="0" w:color="auto"/>
        <w:bottom w:val="none" w:sz="0" w:space="0" w:color="auto"/>
        <w:right w:val="none" w:sz="0" w:space="0" w:color="auto"/>
      </w:divBdr>
    </w:div>
    <w:div w:id="144006657">
      <w:bodyDiv w:val="1"/>
      <w:marLeft w:val="0"/>
      <w:marRight w:val="0"/>
      <w:marTop w:val="0"/>
      <w:marBottom w:val="0"/>
      <w:divBdr>
        <w:top w:val="none" w:sz="0" w:space="0" w:color="auto"/>
        <w:left w:val="none" w:sz="0" w:space="0" w:color="auto"/>
        <w:bottom w:val="none" w:sz="0" w:space="0" w:color="auto"/>
        <w:right w:val="none" w:sz="0" w:space="0" w:color="auto"/>
      </w:divBdr>
    </w:div>
    <w:div w:id="144130032">
      <w:bodyDiv w:val="1"/>
      <w:marLeft w:val="0"/>
      <w:marRight w:val="0"/>
      <w:marTop w:val="0"/>
      <w:marBottom w:val="0"/>
      <w:divBdr>
        <w:top w:val="none" w:sz="0" w:space="0" w:color="auto"/>
        <w:left w:val="none" w:sz="0" w:space="0" w:color="auto"/>
        <w:bottom w:val="none" w:sz="0" w:space="0" w:color="auto"/>
        <w:right w:val="none" w:sz="0" w:space="0" w:color="auto"/>
      </w:divBdr>
    </w:div>
    <w:div w:id="144321352">
      <w:bodyDiv w:val="1"/>
      <w:marLeft w:val="0"/>
      <w:marRight w:val="0"/>
      <w:marTop w:val="0"/>
      <w:marBottom w:val="0"/>
      <w:divBdr>
        <w:top w:val="none" w:sz="0" w:space="0" w:color="auto"/>
        <w:left w:val="none" w:sz="0" w:space="0" w:color="auto"/>
        <w:bottom w:val="none" w:sz="0" w:space="0" w:color="auto"/>
        <w:right w:val="none" w:sz="0" w:space="0" w:color="auto"/>
      </w:divBdr>
    </w:div>
    <w:div w:id="144400982">
      <w:bodyDiv w:val="1"/>
      <w:marLeft w:val="0"/>
      <w:marRight w:val="0"/>
      <w:marTop w:val="0"/>
      <w:marBottom w:val="0"/>
      <w:divBdr>
        <w:top w:val="none" w:sz="0" w:space="0" w:color="auto"/>
        <w:left w:val="none" w:sz="0" w:space="0" w:color="auto"/>
        <w:bottom w:val="none" w:sz="0" w:space="0" w:color="auto"/>
        <w:right w:val="none" w:sz="0" w:space="0" w:color="auto"/>
      </w:divBdr>
    </w:div>
    <w:div w:id="145435220">
      <w:bodyDiv w:val="1"/>
      <w:marLeft w:val="0"/>
      <w:marRight w:val="0"/>
      <w:marTop w:val="0"/>
      <w:marBottom w:val="0"/>
      <w:divBdr>
        <w:top w:val="none" w:sz="0" w:space="0" w:color="auto"/>
        <w:left w:val="none" w:sz="0" w:space="0" w:color="auto"/>
        <w:bottom w:val="none" w:sz="0" w:space="0" w:color="auto"/>
        <w:right w:val="none" w:sz="0" w:space="0" w:color="auto"/>
      </w:divBdr>
    </w:div>
    <w:div w:id="146409810">
      <w:bodyDiv w:val="1"/>
      <w:marLeft w:val="0"/>
      <w:marRight w:val="0"/>
      <w:marTop w:val="0"/>
      <w:marBottom w:val="0"/>
      <w:divBdr>
        <w:top w:val="none" w:sz="0" w:space="0" w:color="auto"/>
        <w:left w:val="none" w:sz="0" w:space="0" w:color="auto"/>
        <w:bottom w:val="none" w:sz="0" w:space="0" w:color="auto"/>
        <w:right w:val="none" w:sz="0" w:space="0" w:color="auto"/>
      </w:divBdr>
    </w:div>
    <w:div w:id="146626939">
      <w:bodyDiv w:val="1"/>
      <w:marLeft w:val="0"/>
      <w:marRight w:val="0"/>
      <w:marTop w:val="0"/>
      <w:marBottom w:val="0"/>
      <w:divBdr>
        <w:top w:val="none" w:sz="0" w:space="0" w:color="auto"/>
        <w:left w:val="none" w:sz="0" w:space="0" w:color="auto"/>
        <w:bottom w:val="none" w:sz="0" w:space="0" w:color="auto"/>
        <w:right w:val="none" w:sz="0" w:space="0" w:color="auto"/>
      </w:divBdr>
    </w:div>
    <w:div w:id="146824737">
      <w:bodyDiv w:val="1"/>
      <w:marLeft w:val="0"/>
      <w:marRight w:val="0"/>
      <w:marTop w:val="0"/>
      <w:marBottom w:val="0"/>
      <w:divBdr>
        <w:top w:val="none" w:sz="0" w:space="0" w:color="auto"/>
        <w:left w:val="none" w:sz="0" w:space="0" w:color="auto"/>
        <w:bottom w:val="none" w:sz="0" w:space="0" w:color="auto"/>
        <w:right w:val="none" w:sz="0" w:space="0" w:color="auto"/>
      </w:divBdr>
    </w:div>
    <w:div w:id="147521797">
      <w:bodyDiv w:val="1"/>
      <w:marLeft w:val="0"/>
      <w:marRight w:val="0"/>
      <w:marTop w:val="0"/>
      <w:marBottom w:val="0"/>
      <w:divBdr>
        <w:top w:val="none" w:sz="0" w:space="0" w:color="auto"/>
        <w:left w:val="none" w:sz="0" w:space="0" w:color="auto"/>
        <w:bottom w:val="none" w:sz="0" w:space="0" w:color="auto"/>
        <w:right w:val="none" w:sz="0" w:space="0" w:color="auto"/>
      </w:divBdr>
    </w:div>
    <w:div w:id="147940487">
      <w:bodyDiv w:val="1"/>
      <w:marLeft w:val="0"/>
      <w:marRight w:val="0"/>
      <w:marTop w:val="0"/>
      <w:marBottom w:val="0"/>
      <w:divBdr>
        <w:top w:val="none" w:sz="0" w:space="0" w:color="auto"/>
        <w:left w:val="none" w:sz="0" w:space="0" w:color="auto"/>
        <w:bottom w:val="none" w:sz="0" w:space="0" w:color="auto"/>
        <w:right w:val="none" w:sz="0" w:space="0" w:color="auto"/>
      </w:divBdr>
    </w:div>
    <w:div w:id="147985108">
      <w:bodyDiv w:val="1"/>
      <w:marLeft w:val="0"/>
      <w:marRight w:val="0"/>
      <w:marTop w:val="0"/>
      <w:marBottom w:val="0"/>
      <w:divBdr>
        <w:top w:val="none" w:sz="0" w:space="0" w:color="auto"/>
        <w:left w:val="none" w:sz="0" w:space="0" w:color="auto"/>
        <w:bottom w:val="none" w:sz="0" w:space="0" w:color="auto"/>
        <w:right w:val="none" w:sz="0" w:space="0" w:color="auto"/>
      </w:divBdr>
    </w:div>
    <w:div w:id="148979793">
      <w:bodyDiv w:val="1"/>
      <w:marLeft w:val="0"/>
      <w:marRight w:val="0"/>
      <w:marTop w:val="0"/>
      <w:marBottom w:val="0"/>
      <w:divBdr>
        <w:top w:val="none" w:sz="0" w:space="0" w:color="auto"/>
        <w:left w:val="none" w:sz="0" w:space="0" w:color="auto"/>
        <w:bottom w:val="none" w:sz="0" w:space="0" w:color="auto"/>
        <w:right w:val="none" w:sz="0" w:space="0" w:color="auto"/>
      </w:divBdr>
      <w:divsChild>
        <w:div w:id="779186851">
          <w:marLeft w:val="0"/>
          <w:marRight w:val="0"/>
          <w:marTop w:val="0"/>
          <w:marBottom w:val="0"/>
          <w:divBdr>
            <w:top w:val="none" w:sz="0" w:space="0" w:color="auto"/>
            <w:left w:val="none" w:sz="0" w:space="0" w:color="auto"/>
            <w:bottom w:val="none" w:sz="0" w:space="0" w:color="auto"/>
            <w:right w:val="none" w:sz="0" w:space="0" w:color="auto"/>
          </w:divBdr>
          <w:divsChild>
            <w:div w:id="1822654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36979">
      <w:bodyDiv w:val="1"/>
      <w:marLeft w:val="0"/>
      <w:marRight w:val="0"/>
      <w:marTop w:val="0"/>
      <w:marBottom w:val="0"/>
      <w:divBdr>
        <w:top w:val="none" w:sz="0" w:space="0" w:color="auto"/>
        <w:left w:val="none" w:sz="0" w:space="0" w:color="auto"/>
        <w:bottom w:val="none" w:sz="0" w:space="0" w:color="auto"/>
        <w:right w:val="none" w:sz="0" w:space="0" w:color="auto"/>
      </w:divBdr>
    </w:div>
    <w:div w:id="150753766">
      <w:bodyDiv w:val="1"/>
      <w:marLeft w:val="0"/>
      <w:marRight w:val="0"/>
      <w:marTop w:val="0"/>
      <w:marBottom w:val="0"/>
      <w:divBdr>
        <w:top w:val="none" w:sz="0" w:space="0" w:color="auto"/>
        <w:left w:val="none" w:sz="0" w:space="0" w:color="auto"/>
        <w:bottom w:val="none" w:sz="0" w:space="0" w:color="auto"/>
        <w:right w:val="none" w:sz="0" w:space="0" w:color="auto"/>
      </w:divBdr>
    </w:div>
    <w:div w:id="151526127">
      <w:bodyDiv w:val="1"/>
      <w:marLeft w:val="0"/>
      <w:marRight w:val="0"/>
      <w:marTop w:val="0"/>
      <w:marBottom w:val="0"/>
      <w:divBdr>
        <w:top w:val="none" w:sz="0" w:space="0" w:color="auto"/>
        <w:left w:val="none" w:sz="0" w:space="0" w:color="auto"/>
        <w:bottom w:val="none" w:sz="0" w:space="0" w:color="auto"/>
        <w:right w:val="none" w:sz="0" w:space="0" w:color="auto"/>
      </w:divBdr>
    </w:div>
    <w:div w:id="152529398">
      <w:bodyDiv w:val="1"/>
      <w:marLeft w:val="0"/>
      <w:marRight w:val="0"/>
      <w:marTop w:val="0"/>
      <w:marBottom w:val="0"/>
      <w:divBdr>
        <w:top w:val="none" w:sz="0" w:space="0" w:color="auto"/>
        <w:left w:val="none" w:sz="0" w:space="0" w:color="auto"/>
        <w:bottom w:val="none" w:sz="0" w:space="0" w:color="auto"/>
        <w:right w:val="none" w:sz="0" w:space="0" w:color="auto"/>
      </w:divBdr>
    </w:div>
    <w:div w:id="152643681">
      <w:bodyDiv w:val="1"/>
      <w:marLeft w:val="0"/>
      <w:marRight w:val="0"/>
      <w:marTop w:val="0"/>
      <w:marBottom w:val="0"/>
      <w:divBdr>
        <w:top w:val="none" w:sz="0" w:space="0" w:color="auto"/>
        <w:left w:val="none" w:sz="0" w:space="0" w:color="auto"/>
        <w:bottom w:val="none" w:sz="0" w:space="0" w:color="auto"/>
        <w:right w:val="none" w:sz="0" w:space="0" w:color="auto"/>
      </w:divBdr>
    </w:div>
    <w:div w:id="153575021">
      <w:bodyDiv w:val="1"/>
      <w:marLeft w:val="0"/>
      <w:marRight w:val="0"/>
      <w:marTop w:val="0"/>
      <w:marBottom w:val="0"/>
      <w:divBdr>
        <w:top w:val="none" w:sz="0" w:space="0" w:color="auto"/>
        <w:left w:val="none" w:sz="0" w:space="0" w:color="auto"/>
        <w:bottom w:val="none" w:sz="0" w:space="0" w:color="auto"/>
        <w:right w:val="none" w:sz="0" w:space="0" w:color="auto"/>
      </w:divBdr>
    </w:div>
    <w:div w:id="153881491">
      <w:bodyDiv w:val="1"/>
      <w:marLeft w:val="0"/>
      <w:marRight w:val="0"/>
      <w:marTop w:val="0"/>
      <w:marBottom w:val="0"/>
      <w:divBdr>
        <w:top w:val="none" w:sz="0" w:space="0" w:color="auto"/>
        <w:left w:val="none" w:sz="0" w:space="0" w:color="auto"/>
        <w:bottom w:val="none" w:sz="0" w:space="0" w:color="auto"/>
        <w:right w:val="none" w:sz="0" w:space="0" w:color="auto"/>
      </w:divBdr>
    </w:div>
    <w:div w:id="154612988">
      <w:bodyDiv w:val="1"/>
      <w:marLeft w:val="0"/>
      <w:marRight w:val="0"/>
      <w:marTop w:val="0"/>
      <w:marBottom w:val="0"/>
      <w:divBdr>
        <w:top w:val="none" w:sz="0" w:space="0" w:color="auto"/>
        <w:left w:val="none" w:sz="0" w:space="0" w:color="auto"/>
        <w:bottom w:val="none" w:sz="0" w:space="0" w:color="auto"/>
        <w:right w:val="none" w:sz="0" w:space="0" w:color="auto"/>
      </w:divBdr>
    </w:div>
    <w:div w:id="154690450">
      <w:bodyDiv w:val="1"/>
      <w:marLeft w:val="0"/>
      <w:marRight w:val="0"/>
      <w:marTop w:val="0"/>
      <w:marBottom w:val="0"/>
      <w:divBdr>
        <w:top w:val="none" w:sz="0" w:space="0" w:color="auto"/>
        <w:left w:val="none" w:sz="0" w:space="0" w:color="auto"/>
        <w:bottom w:val="none" w:sz="0" w:space="0" w:color="auto"/>
        <w:right w:val="none" w:sz="0" w:space="0" w:color="auto"/>
      </w:divBdr>
    </w:div>
    <w:div w:id="155268064">
      <w:bodyDiv w:val="1"/>
      <w:marLeft w:val="0"/>
      <w:marRight w:val="0"/>
      <w:marTop w:val="0"/>
      <w:marBottom w:val="0"/>
      <w:divBdr>
        <w:top w:val="none" w:sz="0" w:space="0" w:color="auto"/>
        <w:left w:val="none" w:sz="0" w:space="0" w:color="auto"/>
        <w:bottom w:val="none" w:sz="0" w:space="0" w:color="auto"/>
        <w:right w:val="none" w:sz="0" w:space="0" w:color="auto"/>
      </w:divBdr>
    </w:div>
    <w:div w:id="155459762">
      <w:bodyDiv w:val="1"/>
      <w:marLeft w:val="0"/>
      <w:marRight w:val="0"/>
      <w:marTop w:val="0"/>
      <w:marBottom w:val="0"/>
      <w:divBdr>
        <w:top w:val="none" w:sz="0" w:space="0" w:color="auto"/>
        <w:left w:val="none" w:sz="0" w:space="0" w:color="auto"/>
        <w:bottom w:val="none" w:sz="0" w:space="0" w:color="auto"/>
        <w:right w:val="none" w:sz="0" w:space="0" w:color="auto"/>
      </w:divBdr>
    </w:div>
    <w:div w:id="156120653">
      <w:bodyDiv w:val="1"/>
      <w:marLeft w:val="0"/>
      <w:marRight w:val="0"/>
      <w:marTop w:val="0"/>
      <w:marBottom w:val="0"/>
      <w:divBdr>
        <w:top w:val="none" w:sz="0" w:space="0" w:color="auto"/>
        <w:left w:val="none" w:sz="0" w:space="0" w:color="auto"/>
        <w:bottom w:val="none" w:sz="0" w:space="0" w:color="auto"/>
        <w:right w:val="none" w:sz="0" w:space="0" w:color="auto"/>
      </w:divBdr>
    </w:div>
    <w:div w:id="156237971">
      <w:bodyDiv w:val="1"/>
      <w:marLeft w:val="0"/>
      <w:marRight w:val="0"/>
      <w:marTop w:val="0"/>
      <w:marBottom w:val="0"/>
      <w:divBdr>
        <w:top w:val="none" w:sz="0" w:space="0" w:color="auto"/>
        <w:left w:val="none" w:sz="0" w:space="0" w:color="auto"/>
        <w:bottom w:val="none" w:sz="0" w:space="0" w:color="auto"/>
        <w:right w:val="none" w:sz="0" w:space="0" w:color="auto"/>
      </w:divBdr>
    </w:div>
    <w:div w:id="157112816">
      <w:bodyDiv w:val="1"/>
      <w:marLeft w:val="0"/>
      <w:marRight w:val="0"/>
      <w:marTop w:val="0"/>
      <w:marBottom w:val="0"/>
      <w:divBdr>
        <w:top w:val="none" w:sz="0" w:space="0" w:color="auto"/>
        <w:left w:val="none" w:sz="0" w:space="0" w:color="auto"/>
        <w:bottom w:val="none" w:sz="0" w:space="0" w:color="auto"/>
        <w:right w:val="none" w:sz="0" w:space="0" w:color="auto"/>
      </w:divBdr>
    </w:div>
    <w:div w:id="157773421">
      <w:bodyDiv w:val="1"/>
      <w:marLeft w:val="0"/>
      <w:marRight w:val="0"/>
      <w:marTop w:val="0"/>
      <w:marBottom w:val="0"/>
      <w:divBdr>
        <w:top w:val="none" w:sz="0" w:space="0" w:color="auto"/>
        <w:left w:val="none" w:sz="0" w:space="0" w:color="auto"/>
        <w:bottom w:val="none" w:sz="0" w:space="0" w:color="auto"/>
        <w:right w:val="none" w:sz="0" w:space="0" w:color="auto"/>
      </w:divBdr>
    </w:div>
    <w:div w:id="157968909">
      <w:bodyDiv w:val="1"/>
      <w:marLeft w:val="0"/>
      <w:marRight w:val="0"/>
      <w:marTop w:val="0"/>
      <w:marBottom w:val="0"/>
      <w:divBdr>
        <w:top w:val="none" w:sz="0" w:space="0" w:color="auto"/>
        <w:left w:val="none" w:sz="0" w:space="0" w:color="auto"/>
        <w:bottom w:val="none" w:sz="0" w:space="0" w:color="auto"/>
        <w:right w:val="none" w:sz="0" w:space="0" w:color="auto"/>
      </w:divBdr>
    </w:div>
    <w:div w:id="158540964">
      <w:bodyDiv w:val="1"/>
      <w:marLeft w:val="0"/>
      <w:marRight w:val="0"/>
      <w:marTop w:val="0"/>
      <w:marBottom w:val="0"/>
      <w:divBdr>
        <w:top w:val="none" w:sz="0" w:space="0" w:color="auto"/>
        <w:left w:val="none" w:sz="0" w:space="0" w:color="auto"/>
        <w:bottom w:val="none" w:sz="0" w:space="0" w:color="auto"/>
        <w:right w:val="none" w:sz="0" w:space="0" w:color="auto"/>
      </w:divBdr>
    </w:div>
    <w:div w:id="159277919">
      <w:bodyDiv w:val="1"/>
      <w:marLeft w:val="0"/>
      <w:marRight w:val="0"/>
      <w:marTop w:val="0"/>
      <w:marBottom w:val="0"/>
      <w:divBdr>
        <w:top w:val="none" w:sz="0" w:space="0" w:color="auto"/>
        <w:left w:val="none" w:sz="0" w:space="0" w:color="auto"/>
        <w:bottom w:val="none" w:sz="0" w:space="0" w:color="auto"/>
        <w:right w:val="none" w:sz="0" w:space="0" w:color="auto"/>
      </w:divBdr>
    </w:div>
    <w:div w:id="159582088">
      <w:bodyDiv w:val="1"/>
      <w:marLeft w:val="0"/>
      <w:marRight w:val="0"/>
      <w:marTop w:val="0"/>
      <w:marBottom w:val="0"/>
      <w:divBdr>
        <w:top w:val="none" w:sz="0" w:space="0" w:color="auto"/>
        <w:left w:val="none" w:sz="0" w:space="0" w:color="auto"/>
        <w:bottom w:val="none" w:sz="0" w:space="0" w:color="auto"/>
        <w:right w:val="none" w:sz="0" w:space="0" w:color="auto"/>
      </w:divBdr>
    </w:div>
    <w:div w:id="159850041">
      <w:bodyDiv w:val="1"/>
      <w:marLeft w:val="0"/>
      <w:marRight w:val="0"/>
      <w:marTop w:val="0"/>
      <w:marBottom w:val="0"/>
      <w:divBdr>
        <w:top w:val="none" w:sz="0" w:space="0" w:color="auto"/>
        <w:left w:val="none" w:sz="0" w:space="0" w:color="auto"/>
        <w:bottom w:val="none" w:sz="0" w:space="0" w:color="auto"/>
        <w:right w:val="none" w:sz="0" w:space="0" w:color="auto"/>
      </w:divBdr>
    </w:div>
    <w:div w:id="160434782">
      <w:bodyDiv w:val="1"/>
      <w:marLeft w:val="0"/>
      <w:marRight w:val="0"/>
      <w:marTop w:val="0"/>
      <w:marBottom w:val="0"/>
      <w:divBdr>
        <w:top w:val="none" w:sz="0" w:space="0" w:color="auto"/>
        <w:left w:val="none" w:sz="0" w:space="0" w:color="auto"/>
        <w:bottom w:val="none" w:sz="0" w:space="0" w:color="auto"/>
        <w:right w:val="none" w:sz="0" w:space="0" w:color="auto"/>
      </w:divBdr>
    </w:div>
    <w:div w:id="160892794">
      <w:bodyDiv w:val="1"/>
      <w:marLeft w:val="0"/>
      <w:marRight w:val="0"/>
      <w:marTop w:val="0"/>
      <w:marBottom w:val="0"/>
      <w:divBdr>
        <w:top w:val="none" w:sz="0" w:space="0" w:color="auto"/>
        <w:left w:val="none" w:sz="0" w:space="0" w:color="auto"/>
        <w:bottom w:val="none" w:sz="0" w:space="0" w:color="auto"/>
        <w:right w:val="none" w:sz="0" w:space="0" w:color="auto"/>
      </w:divBdr>
    </w:div>
    <w:div w:id="160898901">
      <w:bodyDiv w:val="1"/>
      <w:marLeft w:val="0"/>
      <w:marRight w:val="0"/>
      <w:marTop w:val="0"/>
      <w:marBottom w:val="0"/>
      <w:divBdr>
        <w:top w:val="none" w:sz="0" w:space="0" w:color="auto"/>
        <w:left w:val="none" w:sz="0" w:space="0" w:color="auto"/>
        <w:bottom w:val="none" w:sz="0" w:space="0" w:color="auto"/>
        <w:right w:val="none" w:sz="0" w:space="0" w:color="auto"/>
      </w:divBdr>
    </w:div>
    <w:div w:id="161354754">
      <w:bodyDiv w:val="1"/>
      <w:marLeft w:val="0"/>
      <w:marRight w:val="0"/>
      <w:marTop w:val="0"/>
      <w:marBottom w:val="0"/>
      <w:divBdr>
        <w:top w:val="none" w:sz="0" w:space="0" w:color="auto"/>
        <w:left w:val="none" w:sz="0" w:space="0" w:color="auto"/>
        <w:bottom w:val="none" w:sz="0" w:space="0" w:color="auto"/>
        <w:right w:val="none" w:sz="0" w:space="0" w:color="auto"/>
      </w:divBdr>
    </w:div>
    <w:div w:id="161816904">
      <w:bodyDiv w:val="1"/>
      <w:marLeft w:val="0"/>
      <w:marRight w:val="0"/>
      <w:marTop w:val="0"/>
      <w:marBottom w:val="0"/>
      <w:divBdr>
        <w:top w:val="none" w:sz="0" w:space="0" w:color="auto"/>
        <w:left w:val="none" w:sz="0" w:space="0" w:color="auto"/>
        <w:bottom w:val="none" w:sz="0" w:space="0" w:color="auto"/>
        <w:right w:val="none" w:sz="0" w:space="0" w:color="auto"/>
      </w:divBdr>
    </w:div>
    <w:div w:id="162015718">
      <w:bodyDiv w:val="1"/>
      <w:marLeft w:val="0"/>
      <w:marRight w:val="0"/>
      <w:marTop w:val="0"/>
      <w:marBottom w:val="0"/>
      <w:divBdr>
        <w:top w:val="none" w:sz="0" w:space="0" w:color="auto"/>
        <w:left w:val="none" w:sz="0" w:space="0" w:color="auto"/>
        <w:bottom w:val="none" w:sz="0" w:space="0" w:color="auto"/>
        <w:right w:val="none" w:sz="0" w:space="0" w:color="auto"/>
      </w:divBdr>
    </w:div>
    <w:div w:id="162742635">
      <w:bodyDiv w:val="1"/>
      <w:marLeft w:val="0"/>
      <w:marRight w:val="0"/>
      <w:marTop w:val="0"/>
      <w:marBottom w:val="0"/>
      <w:divBdr>
        <w:top w:val="none" w:sz="0" w:space="0" w:color="auto"/>
        <w:left w:val="none" w:sz="0" w:space="0" w:color="auto"/>
        <w:bottom w:val="none" w:sz="0" w:space="0" w:color="auto"/>
        <w:right w:val="none" w:sz="0" w:space="0" w:color="auto"/>
      </w:divBdr>
    </w:div>
    <w:div w:id="163933984">
      <w:bodyDiv w:val="1"/>
      <w:marLeft w:val="0"/>
      <w:marRight w:val="0"/>
      <w:marTop w:val="0"/>
      <w:marBottom w:val="0"/>
      <w:divBdr>
        <w:top w:val="none" w:sz="0" w:space="0" w:color="auto"/>
        <w:left w:val="none" w:sz="0" w:space="0" w:color="auto"/>
        <w:bottom w:val="none" w:sz="0" w:space="0" w:color="auto"/>
        <w:right w:val="none" w:sz="0" w:space="0" w:color="auto"/>
      </w:divBdr>
    </w:div>
    <w:div w:id="164516325">
      <w:bodyDiv w:val="1"/>
      <w:marLeft w:val="0"/>
      <w:marRight w:val="0"/>
      <w:marTop w:val="0"/>
      <w:marBottom w:val="0"/>
      <w:divBdr>
        <w:top w:val="none" w:sz="0" w:space="0" w:color="auto"/>
        <w:left w:val="none" w:sz="0" w:space="0" w:color="auto"/>
        <w:bottom w:val="none" w:sz="0" w:space="0" w:color="auto"/>
        <w:right w:val="none" w:sz="0" w:space="0" w:color="auto"/>
      </w:divBdr>
    </w:div>
    <w:div w:id="166406204">
      <w:bodyDiv w:val="1"/>
      <w:marLeft w:val="0"/>
      <w:marRight w:val="0"/>
      <w:marTop w:val="0"/>
      <w:marBottom w:val="0"/>
      <w:divBdr>
        <w:top w:val="none" w:sz="0" w:space="0" w:color="auto"/>
        <w:left w:val="none" w:sz="0" w:space="0" w:color="auto"/>
        <w:bottom w:val="none" w:sz="0" w:space="0" w:color="auto"/>
        <w:right w:val="none" w:sz="0" w:space="0" w:color="auto"/>
      </w:divBdr>
    </w:div>
    <w:div w:id="167672690">
      <w:bodyDiv w:val="1"/>
      <w:marLeft w:val="0"/>
      <w:marRight w:val="0"/>
      <w:marTop w:val="0"/>
      <w:marBottom w:val="0"/>
      <w:divBdr>
        <w:top w:val="none" w:sz="0" w:space="0" w:color="auto"/>
        <w:left w:val="none" w:sz="0" w:space="0" w:color="auto"/>
        <w:bottom w:val="none" w:sz="0" w:space="0" w:color="auto"/>
        <w:right w:val="none" w:sz="0" w:space="0" w:color="auto"/>
      </w:divBdr>
    </w:div>
    <w:div w:id="167796467">
      <w:bodyDiv w:val="1"/>
      <w:marLeft w:val="0"/>
      <w:marRight w:val="0"/>
      <w:marTop w:val="0"/>
      <w:marBottom w:val="0"/>
      <w:divBdr>
        <w:top w:val="none" w:sz="0" w:space="0" w:color="auto"/>
        <w:left w:val="none" w:sz="0" w:space="0" w:color="auto"/>
        <w:bottom w:val="none" w:sz="0" w:space="0" w:color="auto"/>
        <w:right w:val="none" w:sz="0" w:space="0" w:color="auto"/>
      </w:divBdr>
    </w:div>
    <w:div w:id="168720412">
      <w:bodyDiv w:val="1"/>
      <w:marLeft w:val="0"/>
      <w:marRight w:val="0"/>
      <w:marTop w:val="0"/>
      <w:marBottom w:val="0"/>
      <w:divBdr>
        <w:top w:val="none" w:sz="0" w:space="0" w:color="auto"/>
        <w:left w:val="none" w:sz="0" w:space="0" w:color="auto"/>
        <w:bottom w:val="none" w:sz="0" w:space="0" w:color="auto"/>
        <w:right w:val="none" w:sz="0" w:space="0" w:color="auto"/>
      </w:divBdr>
    </w:div>
    <w:div w:id="168830763">
      <w:bodyDiv w:val="1"/>
      <w:marLeft w:val="0"/>
      <w:marRight w:val="0"/>
      <w:marTop w:val="0"/>
      <w:marBottom w:val="0"/>
      <w:divBdr>
        <w:top w:val="none" w:sz="0" w:space="0" w:color="auto"/>
        <w:left w:val="none" w:sz="0" w:space="0" w:color="auto"/>
        <w:bottom w:val="none" w:sz="0" w:space="0" w:color="auto"/>
        <w:right w:val="none" w:sz="0" w:space="0" w:color="auto"/>
      </w:divBdr>
    </w:div>
    <w:div w:id="169032320">
      <w:bodyDiv w:val="1"/>
      <w:marLeft w:val="0"/>
      <w:marRight w:val="0"/>
      <w:marTop w:val="0"/>
      <w:marBottom w:val="0"/>
      <w:divBdr>
        <w:top w:val="none" w:sz="0" w:space="0" w:color="auto"/>
        <w:left w:val="none" w:sz="0" w:space="0" w:color="auto"/>
        <w:bottom w:val="none" w:sz="0" w:space="0" w:color="auto"/>
        <w:right w:val="none" w:sz="0" w:space="0" w:color="auto"/>
      </w:divBdr>
    </w:div>
    <w:div w:id="170068097">
      <w:bodyDiv w:val="1"/>
      <w:marLeft w:val="0"/>
      <w:marRight w:val="0"/>
      <w:marTop w:val="0"/>
      <w:marBottom w:val="0"/>
      <w:divBdr>
        <w:top w:val="none" w:sz="0" w:space="0" w:color="auto"/>
        <w:left w:val="none" w:sz="0" w:space="0" w:color="auto"/>
        <w:bottom w:val="none" w:sz="0" w:space="0" w:color="auto"/>
        <w:right w:val="none" w:sz="0" w:space="0" w:color="auto"/>
      </w:divBdr>
    </w:div>
    <w:div w:id="170994806">
      <w:bodyDiv w:val="1"/>
      <w:marLeft w:val="0"/>
      <w:marRight w:val="0"/>
      <w:marTop w:val="0"/>
      <w:marBottom w:val="0"/>
      <w:divBdr>
        <w:top w:val="none" w:sz="0" w:space="0" w:color="auto"/>
        <w:left w:val="none" w:sz="0" w:space="0" w:color="auto"/>
        <w:bottom w:val="none" w:sz="0" w:space="0" w:color="auto"/>
        <w:right w:val="none" w:sz="0" w:space="0" w:color="auto"/>
      </w:divBdr>
    </w:div>
    <w:div w:id="171115699">
      <w:bodyDiv w:val="1"/>
      <w:marLeft w:val="0"/>
      <w:marRight w:val="0"/>
      <w:marTop w:val="0"/>
      <w:marBottom w:val="0"/>
      <w:divBdr>
        <w:top w:val="none" w:sz="0" w:space="0" w:color="auto"/>
        <w:left w:val="none" w:sz="0" w:space="0" w:color="auto"/>
        <w:bottom w:val="none" w:sz="0" w:space="0" w:color="auto"/>
        <w:right w:val="none" w:sz="0" w:space="0" w:color="auto"/>
      </w:divBdr>
    </w:div>
    <w:div w:id="173811242">
      <w:bodyDiv w:val="1"/>
      <w:marLeft w:val="0"/>
      <w:marRight w:val="0"/>
      <w:marTop w:val="0"/>
      <w:marBottom w:val="0"/>
      <w:divBdr>
        <w:top w:val="none" w:sz="0" w:space="0" w:color="auto"/>
        <w:left w:val="none" w:sz="0" w:space="0" w:color="auto"/>
        <w:bottom w:val="none" w:sz="0" w:space="0" w:color="auto"/>
        <w:right w:val="none" w:sz="0" w:space="0" w:color="auto"/>
      </w:divBdr>
    </w:div>
    <w:div w:id="174197010">
      <w:bodyDiv w:val="1"/>
      <w:marLeft w:val="0"/>
      <w:marRight w:val="0"/>
      <w:marTop w:val="0"/>
      <w:marBottom w:val="0"/>
      <w:divBdr>
        <w:top w:val="none" w:sz="0" w:space="0" w:color="auto"/>
        <w:left w:val="none" w:sz="0" w:space="0" w:color="auto"/>
        <w:bottom w:val="none" w:sz="0" w:space="0" w:color="auto"/>
        <w:right w:val="none" w:sz="0" w:space="0" w:color="auto"/>
      </w:divBdr>
      <w:divsChild>
        <w:div w:id="1443571578">
          <w:marLeft w:val="0"/>
          <w:marRight w:val="0"/>
          <w:marTop w:val="0"/>
          <w:marBottom w:val="0"/>
          <w:divBdr>
            <w:top w:val="none" w:sz="0" w:space="0" w:color="auto"/>
            <w:left w:val="none" w:sz="0" w:space="0" w:color="auto"/>
            <w:bottom w:val="none" w:sz="0" w:space="0" w:color="auto"/>
            <w:right w:val="none" w:sz="0" w:space="0" w:color="auto"/>
          </w:divBdr>
          <w:divsChild>
            <w:div w:id="1267621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12464">
      <w:bodyDiv w:val="1"/>
      <w:marLeft w:val="0"/>
      <w:marRight w:val="0"/>
      <w:marTop w:val="0"/>
      <w:marBottom w:val="0"/>
      <w:divBdr>
        <w:top w:val="none" w:sz="0" w:space="0" w:color="auto"/>
        <w:left w:val="none" w:sz="0" w:space="0" w:color="auto"/>
        <w:bottom w:val="none" w:sz="0" w:space="0" w:color="auto"/>
        <w:right w:val="none" w:sz="0" w:space="0" w:color="auto"/>
      </w:divBdr>
    </w:div>
    <w:div w:id="175776131">
      <w:bodyDiv w:val="1"/>
      <w:marLeft w:val="0"/>
      <w:marRight w:val="0"/>
      <w:marTop w:val="0"/>
      <w:marBottom w:val="0"/>
      <w:divBdr>
        <w:top w:val="none" w:sz="0" w:space="0" w:color="auto"/>
        <w:left w:val="none" w:sz="0" w:space="0" w:color="auto"/>
        <w:bottom w:val="none" w:sz="0" w:space="0" w:color="auto"/>
        <w:right w:val="none" w:sz="0" w:space="0" w:color="auto"/>
      </w:divBdr>
    </w:div>
    <w:div w:id="175927187">
      <w:bodyDiv w:val="1"/>
      <w:marLeft w:val="0"/>
      <w:marRight w:val="0"/>
      <w:marTop w:val="0"/>
      <w:marBottom w:val="0"/>
      <w:divBdr>
        <w:top w:val="none" w:sz="0" w:space="0" w:color="auto"/>
        <w:left w:val="none" w:sz="0" w:space="0" w:color="auto"/>
        <w:bottom w:val="none" w:sz="0" w:space="0" w:color="auto"/>
        <w:right w:val="none" w:sz="0" w:space="0" w:color="auto"/>
      </w:divBdr>
    </w:div>
    <w:div w:id="177165272">
      <w:bodyDiv w:val="1"/>
      <w:marLeft w:val="0"/>
      <w:marRight w:val="0"/>
      <w:marTop w:val="0"/>
      <w:marBottom w:val="0"/>
      <w:divBdr>
        <w:top w:val="none" w:sz="0" w:space="0" w:color="auto"/>
        <w:left w:val="none" w:sz="0" w:space="0" w:color="auto"/>
        <w:bottom w:val="none" w:sz="0" w:space="0" w:color="auto"/>
        <w:right w:val="none" w:sz="0" w:space="0" w:color="auto"/>
      </w:divBdr>
    </w:div>
    <w:div w:id="177282292">
      <w:bodyDiv w:val="1"/>
      <w:marLeft w:val="0"/>
      <w:marRight w:val="0"/>
      <w:marTop w:val="0"/>
      <w:marBottom w:val="0"/>
      <w:divBdr>
        <w:top w:val="none" w:sz="0" w:space="0" w:color="auto"/>
        <w:left w:val="none" w:sz="0" w:space="0" w:color="auto"/>
        <w:bottom w:val="none" w:sz="0" w:space="0" w:color="auto"/>
        <w:right w:val="none" w:sz="0" w:space="0" w:color="auto"/>
      </w:divBdr>
    </w:div>
    <w:div w:id="177350838">
      <w:bodyDiv w:val="1"/>
      <w:marLeft w:val="0"/>
      <w:marRight w:val="0"/>
      <w:marTop w:val="0"/>
      <w:marBottom w:val="0"/>
      <w:divBdr>
        <w:top w:val="none" w:sz="0" w:space="0" w:color="auto"/>
        <w:left w:val="none" w:sz="0" w:space="0" w:color="auto"/>
        <w:bottom w:val="none" w:sz="0" w:space="0" w:color="auto"/>
        <w:right w:val="none" w:sz="0" w:space="0" w:color="auto"/>
      </w:divBdr>
    </w:div>
    <w:div w:id="177501146">
      <w:bodyDiv w:val="1"/>
      <w:marLeft w:val="0"/>
      <w:marRight w:val="0"/>
      <w:marTop w:val="0"/>
      <w:marBottom w:val="0"/>
      <w:divBdr>
        <w:top w:val="none" w:sz="0" w:space="0" w:color="auto"/>
        <w:left w:val="none" w:sz="0" w:space="0" w:color="auto"/>
        <w:bottom w:val="none" w:sz="0" w:space="0" w:color="auto"/>
        <w:right w:val="none" w:sz="0" w:space="0" w:color="auto"/>
      </w:divBdr>
    </w:div>
    <w:div w:id="177621054">
      <w:bodyDiv w:val="1"/>
      <w:marLeft w:val="0"/>
      <w:marRight w:val="0"/>
      <w:marTop w:val="0"/>
      <w:marBottom w:val="0"/>
      <w:divBdr>
        <w:top w:val="none" w:sz="0" w:space="0" w:color="auto"/>
        <w:left w:val="none" w:sz="0" w:space="0" w:color="auto"/>
        <w:bottom w:val="none" w:sz="0" w:space="0" w:color="auto"/>
        <w:right w:val="none" w:sz="0" w:space="0" w:color="auto"/>
      </w:divBdr>
    </w:div>
    <w:div w:id="178086859">
      <w:bodyDiv w:val="1"/>
      <w:marLeft w:val="0"/>
      <w:marRight w:val="0"/>
      <w:marTop w:val="0"/>
      <w:marBottom w:val="0"/>
      <w:divBdr>
        <w:top w:val="none" w:sz="0" w:space="0" w:color="auto"/>
        <w:left w:val="none" w:sz="0" w:space="0" w:color="auto"/>
        <w:bottom w:val="none" w:sz="0" w:space="0" w:color="auto"/>
        <w:right w:val="none" w:sz="0" w:space="0" w:color="auto"/>
      </w:divBdr>
    </w:div>
    <w:div w:id="178280457">
      <w:bodyDiv w:val="1"/>
      <w:marLeft w:val="0"/>
      <w:marRight w:val="0"/>
      <w:marTop w:val="0"/>
      <w:marBottom w:val="0"/>
      <w:divBdr>
        <w:top w:val="none" w:sz="0" w:space="0" w:color="auto"/>
        <w:left w:val="none" w:sz="0" w:space="0" w:color="auto"/>
        <w:bottom w:val="none" w:sz="0" w:space="0" w:color="auto"/>
        <w:right w:val="none" w:sz="0" w:space="0" w:color="auto"/>
      </w:divBdr>
    </w:div>
    <w:div w:id="179046160">
      <w:bodyDiv w:val="1"/>
      <w:marLeft w:val="0"/>
      <w:marRight w:val="0"/>
      <w:marTop w:val="0"/>
      <w:marBottom w:val="0"/>
      <w:divBdr>
        <w:top w:val="none" w:sz="0" w:space="0" w:color="auto"/>
        <w:left w:val="none" w:sz="0" w:space="0" w:color="auto"/>
        <w:bottom w:val="none" w:sz="0" w:space="0" w:color="auto"/>
        <w:right w:val="none" w:sz="0" w:space="0" w:color="auto"/>
      </w:divBdr>
    </w:div>
    <w:div w:id="179590750">
      <w:bodyDiv w:val="1"/>
      <w:marLeft w:val="0"/>
      <w:marRight w:val="0"/>
      <w:marTop w:val="0"/>
      <w:marBottom w:val="0"/>
      <w:divBdr>
        <w:top w:val="none" w:sz="0" w:space="0" w:color="auto"/>
        <w:left w:val="none" w:sz="0" w:space="0" w:color="auto"/>
        <w:bottom w:val="none" w:sz="0" w:space="0" w:color="auto"/>
        <w:right w:val="none" w:sz="0" w:space="0" w:color="auto"/>
      </w:divBdr>
    </w:div>
    <w:div w:id="180054966">
      <w:bodyDiv w:val="1"/>
      <w:marLeft w:val="0"/>
      <w:marRight w:val="0"/>
      <w:marTop w:val="0"/>
      <w:marBottom w:val="0"/>
      <w:divBdr>
        <w:top w:val="none" w:sz="0" w:space="0" w:color="auto"/>
        <w:left w:val="none" w:sz="0" w:space="0" w:color="auto"/>
        <w:bottom w:val="none" w:sz="0" w:space="0" w:color="auto"/>
        <w:right w:val="none" w:sz="0" w:space="0" w:color="auto"/>
      </w:divBdr>
    </w:div>
    <w:div w:id="180517029">
      <w:bodyDiv w:val="1"/>
      <w:marLeft w:val="0"/>
      <w:marRight w:val="0"/>
      <w:marTop w:val="0"/>
      <w:marBottom w:val="0"/>
      <w:divBdr>
        <w:top w:val="none" w:sz="0" w:space="0" w:color="auto"/>
        <w:left w:val="none" w:sz="0" w:space="0" w:color="auto"/>
        <w:bottom w:val="none" w:sz="0" w:space="0" w:color="auto"/>
        <w:right w:val="none" w:sz="0" w:space="0" w:color="auto"/>
      </w:divBdr>
    </w:div>
    <w:div w:id="180818884">
      <w:bodyDiv w:val="1"/>
      <w:marLeft w:val="0"/>
      <w:marRight w:val="0"/>
      <w:marTop w:val="0"/>
      <w:marBottom w:val="0"/>
      <w:divBdr>
        <w:top w:val="none" w:sz="0" w:space="0" w:color="auto"/>
        <w:left w:val="none" w:sz="0" w:space="0" w:color="auto"/>
        <w:bottom w:val="none" w:sz="0" w:space="0" w:color="auto"/>
        <w:right w:val="none" w:sz="0" w:space="0" w:color="auto"/>
      </w:divBdr>
    </w:div>
    <w:div w:id="180901767">
      <w:bodyDiv w:val="1"/>
      <w:marLeft w:val="0"/>
      <w:marRight w:val="0"/>
      <w:marTop w:val="0"/>
      <w:marBottom w:val="0"/>
      <w:divBdr>
        <w:top w:val="none" w:sz="0" w:space="0" w:color="auto"/>
        <w:left w:val="none" w:sz="0" w:space="0" w:color="auto"/>
        <w:bottom w:val="none" w:sz="0" w:space="0" w:color="auto"/>
        <w:right w:val="none" w:sz="0" w:space="0" w:color="auto"/>
      </w:divBdr>
    </w:div>
    <w:div w:id="181238096">
      <w:bodyDiv w:val="1"/>
      <w:marLeft w:val="0"/>
      <w:marRight w:val="0"/>
      <w:marTop w:val="0"/>
      <w:marBottom w:val="0"/>
      <w:divBdr>
        <w:top w:val="none" w:sz="0" w:space="0" w:color="auto"/>
        <w:left w:val="none" w:sz="0" w:space="0" w:color="auto"/>
        <w:bottom w:val="none" w:sz="0" w:space="0" w:color="auto"/>
        <w:right w:val="none" w:sz="0" w:space="0" w:color="auto"/>
      </w:divBdr>
    </w:div>
    <w:div w:id="181405438">
      <w:bodyDiv w:val="1"/>
      <w:marLeft w:val="0"/>
      <w:marRight w:val="0"/>
      <w:marTop w:val="0"/>
      <w:marBottom w:val="0"/>
      <w:divBdr>
        <w:top w:val="none" w:sz="0" w:space="0" w:color="auto"/>
        <w:left w:val="none" w:sz="0" w:space="0" w:color="auto"/>
        <w:bottom w:val="none" w:sz="0" w:space="0" w:color="auto"/>
        <w:right w:val="none" w:sz="0" w:space="0" w:color="auto"/>
      </w:divBdr>
    </w:div>
    <w:div w:id="181556866">
      <w:bodyDiv w:val="1"/>
      <w:marLeft w:val="0"/>
      <w:marRight w:val="0"/>
      <w:marTop w:val="0"/>
      <w:marBottom w:val="0"/>
      <w:divBdr>
        <w:top w:val="none" w:sz="0" w:space="0" w:color="auto"/>
        <w:left w:val="none" w:sz="0" w:space="0" w:color="auto"/>
        <w:bottom w:val="none" w:sz="0" w:space="0" w:color="auto"/>
        <w:right w:val="none" w:sz="0" w:space="0" w:color="auto"/>
      </w:divBdr>
    </w:div>
    <w:div w:id="181746522">
      <w:bodyDiv w:val="1"/>
      <w:marLeft w:val="0"/>
      <w:marRight w:val="0"/>
      <w:marTop w:val="0"/>
      <w:marBottom w:val="0"/>
      <w:divBdr>
        <w:top w:val="none" w:sz="0" w:space="0" w:color="auto"/>
        <w:left w:val="none" w:sz="0" w:space="0" w:color="auto"/>
        <w:bottom w:val="none" w:sz="0" w:space="0" w:color="auto"/>
        <w:right w:val="none" w:sz="0" w:space="0" w:color="auto"/>
      </w:divBdr>
    </w:div>
    <w:div w:id="183133487">
      <w:bodyDiv w:val="1"/>
      <w:marLeft w:val="0"/>
      <w:marRight w:val="0"/>
      <w:marTop w:val="0"/>
      <w:marBottom w:val="0"/>
      <w:divBdr>
        <w:top w:val="none" w:sz="0" w:space="0" w:color="auto"/>
        <w:left w:val="none" w:sz="0" w:space="0" w:color="auto"/>
        <w:bottom w:val="none" w:sz="0" w:space="0" w:color="auto"/>
        <w:right w:val="none" w:sz="0" w:space="0" w:color="auto"/>
      </w:divBdr>
    </w:div>
    <w:div w:id="184102334">
      <w:bodyDiv w:val="1"/>
      <w:marLeft w:val="0"/>
      <w:marRight w:val="0"/>
      <w:marTop w:val="0"/>
      <w:marBottom w:val="0"/>
      <w:divBdr>
        <w:top w:val="none" w:sz="0" w:space="0" w:color="auto"/>
        <w:left w:val="none" w:sz="0" w:space="0" w:color="auto"/>
        <w:bottom w:val="none" w:sz="0" w:space="0" w:color="auto"/>
        <w:right w:val="none" w:sz="0" w:space="0" w:color="auto"/>
      </w:divBdr>
    </w:div>
    <w:div w:id="184486164">
      <w:bodyDiv w:val="1"/>
      <w:marLeft w:val="0"/>
      <w:marRight w:val="0"/>
      <w:marTop w:val="0"/>
      <w:marBottom w:val="0"/>
      <w:divBdr>
        <w:top w:val="none" w:sz="0" w:space="0" w:color="auto"/>
        <w:left w:val="none" w:sz="0" w:space="0" w:color="auto"/>
        <w:bottom w:val="none" w:sz="0" w:space="0" w:color="auto"/>
        <w:right w:val="none" w:sz="0" w:space="0" w:color="auto"/>
      </w:divBdr>
    </w:div>
    <w:div w:id="185751587">
      <w:bodyDiv w:val="1"/>
      <w:marLeft w:val="0"/>
      <w:marRight w:val="0"/>
      <w:marTop w:val="0"/>
      <w:marBottom w:val="0"/>
      <w:divBdr>
        <w:top w:val="none" w:sz="0" w:space="0" w:color="auto"/>
        <w:left w:val="none" w:sz="0" w:space="0" w:color="auto"/>
        <w:bottom w:val="none" w:sz="0" w:space="0" w:color="auto"/>
        <w:right w:val="none" w:sz="0" w:space="0" w:color="auto"/>
      </w:divBdr>
    </w:div>
    <w:div w:id="185752462">
      <w:bodyDiv w:val="1"/>
      <w:marLeft w:val="0"/>
      <w:marRight w:val="0"/>
      <w:marTop w:val="0"/>
      <w:marBottom w:val="0"/>
      <w:divBdr>
        <w:top w:val="none" w:sz="0" w:space="0" w:color="auto"/>
        <w:left w:val="none" w:sz="0" w:space="0" w:color="auto"/>
        <w:bottom w:val="none" w:sz="0" w:space="0" w:color="auto"/>
        <w:right w:val="none" w:sz="0" w:space="0" w:color="auto"/>
      </w:divBdr>
    </w:div>
    <w:div w:id="186647968">
      <w:bodyDiv w:val="1"/>
      <w:marLeft w:val="0"/>
      <w:marRight w:val="0"/>
      <w:marTop w:val="0"/>
      <w:marBottom w:val="0"/>
      <w:divBdr>
        <w:top w:val="none" w:sz="0" w:space="0" w:color="auto"/>
        <w:left w:val="none" w:sz="0" w:space="0" w:color="auto"/>
        <w:bottom w:val="none" w:sz="0" w:space="0" w:color="auto"/>
        <w:right w:val="none" w:sz="0" w:space="0" w:color="auto"/>
      </w:divBdr>
    </w:div>
    <w:div w:id="187569824">
      <w:bodyDiv w:val="1"/>
      <w:marLeft w:val="0"/>
      <w:marRight w:val="0"/>
      <w:marTop w:val="0"/>
      <w:marBottom w:val="0"/>
      <w:divBdr>
        <w:top w:val="none" w:sz="0" w:space="0" w:color="auto"/>
        <w:left w:val="none" w:sz="0" w:space="0" w:color="auto"/>
        <w:bottom w:val="none" w:sz="0" w:space="0" w:color="auto"/>
        <w:right w:val="none" w:sz="0" w:space="0" w:color="auto"/>
      </w:divBdr>
    </w:div>
    <w:div w:id="187718416">
      <w:bodyDiv w:val="1"/>
      <w:marLeft w:val="0"/>
      <w:marRight w:val="0"/>
      <w:marTop w:val="0"/>
      <w:marBottom w:val="0"/>
      <w:divBdr>
        <w:top w:val="none" w:sz="0" w:space="0" w:color="auto"/>
        <w:left w:val="none" w:sz="0" w:space="0" w:color="auto"/>
        <w:bottom w:val="none" w:sz="0" w:space="0" w:color="auto"/>
        <w:right w:val="none" w:sz="0" w:space="0" w:color="auto"/>
      </w:divBdr>
    </w:div>
    <w:div w:id="188182985">
      <w:bodyDiv w:val="1"/>
      <w:marLeft w:val="0"/>
      <w:marRight w:val="0"/>
      <w:marTop w:val="0"/>
      <w:marBottom w:val="0"/>
      <w:divBdr>
        <w:top w:val="none" w:sz="0" w:space="0" w:color="auto"/>
        <w:left w:val="none" w:sz="0" w:space="0" w:color="auto"/>
        <w:bottom w:val="none" w:sz="0" w:space="0" w:color="auto"/>
        <w:right w:val="none" w:sz="0" w:space="0" w:color="auto"/>
      </w:divBdr>
    </w:div>
    <w:div w:id="188183832">
      <w:bodyDiv w:val="1"/>
      <w:marLeft w:val="0"/>
      <w:marRight w:val="0"/>
      <w:marTop w:val="0"/>
      <w:marBottom w:val="0"/>
      <w:divBdr>
        <w:top w:val="none" w:sz="0" w:space="0" w:color="auto"/>
        <w:left w:val="none" w:sz="0" w:space="0" w:color="auto"/>
        <w:bottom w:val="none" w:sz="0" w:space="0" w:color="auto"/>
        <w:right w:val="none" w:sz="0" w:space="0" w:color="auto"/>
      </w:divBdr>
    </w:div>
    <w:div w:id="188229193">
      <w:bodyDiv w:val="1"/>
      <w:marLeft w:val="0"/>
      <w:marRight w:val="0"/>
      <w:marTop w:val="0"/>
      <w:marBottom w:val="0"/>
      <w:divBdr>
        <w:top w:val="none" w:sz="0" w:space="0" w:color="auto"/>
        <w:left w:val="none" w:sz="0" w:space="0" w:color="auto"/>
        <w:bottom w:val="none" w:sz="0" w:space="0" w:color="auto"/>
        <w:right w:val="none" w:sz="0" w:space="0" w:color="auto"/>
      </w:divBdr>
    </w:div>
    <w:div w:id="188640245">
      <w:bodyDiv w:val="1"/>
      <w:marLeft w:val="0"/>
      <w:marRight w:val="0"/>
      <w:marTop w:val="0"/>
      <w:marBottom w:val="0"/>
      <w:divBdr>
        <w:top w:val="none" w:sz="0" w:space="0" w:color="auto"/>
        <w:left w:val="none" w:sz="0" w:space="0" w:color="auto"/>
        <w:bottom w:val="none" w:sz="0" w:space="0" w:color="auto"/>
        <w:right w:val="none" w:sz="0" w:space="0" w:color="auto"/>
      </w:divBdr>
    </w:div>
    <w:div w:id="188644244">
      <w:bodyDiv w:val="1"/>
      <w:marLeft w:val="0"/>
      <w:marRight w:val="0"/>
      <w:marTop w:val="0"/>
      <w:marBottom w:val="0"/>
      <w:divBdr>
        <w:top w:val="none" w:sz="0" w:space="0" w:color="auto"/>
        <w:left w:val="none" w:sz="0" w:space="0" w:color="auto"/>
        <w:bottom w:val="none" w:sz="0" w:space="0" w:color="auto"/>
        <w:right w:val="none" w:sz="0" w:space="0" w:color="auto"/>
      </w:divBdr>
    </w:div>
    <w:div w:id="188764855">
      <w:bodyDiv w:val="1"/>
      <w:marLeft w:val="0"/>
      <w:marRight w:val="0"/>
      <w:marTop w:val="0"/>
      <w:marBottom w:val="0"/>
      <w:divBdr>
        <w:top w:val="none" w:sz="0" w:space="0" w:color="auto"/>
        <w:left w:val="none" w:sz="0" w:space="0" w:color="auto"/>
        <w:bottom w:val="none" w:sz="0" w:space="0" w:color="auto"/>
        <w:right w:val="none" w:sz="0" w:space="0" w:color="auto"/>
      </w:divBdr>
    </w:div>
    <w:div w:id="190339366">
      <w:bodyDiv w:val="1"/>
      <w:marLeft w:val="0"/>
      <w:marRight w:val="0"/>
      <w:marTop w:val="0"/>
      <w:marBottom w:val="0"/>
      <w:divBdr>
        <w:top w:val="none" w:sz="0" w:space="0" w:color="auto"/>
        <w:left w:val="none" w:sz="0" w:space="0" w:color="auto"/>
        <w:bottom w:val="none" w:sz="0" w:space="0" w:color="auto"/>
        <w:right w:val="none" w:sz="0" w:space="0" w:color="auto"/>
      </w:divBdr>
    </w:div>
    <w:div w:id="190608008">
      <w:bodyDiv w:val="1"/>
      <w:marLeft w:val="0"/>
      <w:marRight w:val="0"/>
      <w:marTop w:val="0"/>
      <w:marBottom w:val="0"/>
      <w:divBdr>
        <w:top w:val="none" w:sz="0" w:space="0" w:color="auto"/>
        <w:left w:val="none" w:sz="0" w:space="0" w:color="auto"/>
        <w:bottom w:val="none" w:sz="0" w:space="0" w:color="auto"/>
        <w:right w:val="none" w:sz="0" w:space="0" w:color="auto"/>
      </w:divBdr>
    </w:div>
    <w:div w:id="191842226">
      <w:bodyDiv w:val="1"/>
      <w:marLeft w:val="0"/>
      <w:marRight w:val="0"/>
      <w:marTop w:val="0"/>
      <w:marBottom w:val="0"/>
      <w:divBdr>
        <w:top w:val="none" w:sz="0" w:space="0" w:color="auto"/>
        <w:left w:val="none" w:sz="0" w:space="0" w:color="auto"/>
        <w:bottom w:val="none" w:sz="0" w:space="0" w:color="auto"/>
        <w:right w:val="none" w:sz="0" w:space="0" w:color="auto"/>
      </w:divBdr>
    </w:div>
    <w:div w:id="191967740">
      <w:bodyDiv w:val="1"/>
      <w:marLeft w:val="0"/>
      <w:marRight w:val="0"/>
      <w:marTop w:val="0"/>
      <w:marBottom w:val="0"/>
      <w:divBdr>
        <w:top w:val="none" w:sz="0" w:space="0" w:color="auto"/>
        <w:left w:val="none" w:sz="0" w:space="0" w:color="auto"/>
        <w:bottom w:val="none" w:sz="0" w:space="0" w:color="auto"/>
        <w:right w:val="none" w:sz="0" w:space="0" w:color="auto"/>
      </w:divBdr>
    </w:div>
    <w:div w:id="192767441">
      <w:bodyDiv w:val="1"/>
      <w:marLeft w:val="0"/>
      <w:marRight w:val="0"/>
      <w:marTop w:val="0"/>
      <w:marBottom w:val="0"/>
      <w:divBdr>
        <w:top w:val="none" w:sz="0" w:space="0" w:color="auto"/>
        <w:left w:val="none" w:sz="0" w:space="0" w:color="auto"/>
        <w:bottom w:val="none" w:sz="0" w:space="0" w:color="auto"/>
        <w:right w:val="none" w:sz="0" w:space="0" w:color="auto"/>
      </w:divBdr>
    </w:div>
    <w:div w:id="193080480">
      <w:bodyDiv w:val="1"/>
      <w:marLeft w:val="0"/>
      <w:marRight w:val="0"/>
      <w:marTop w:val="0"/>
      <w:marBottom w:val="0"/>
      <w:divBdr>
        <w:top w:val="none" w:sz="0" w:space="0" w:color="auto"/>
        <w:left w:val="none" w:sz="0" w:space="0" w:color="auto"/>
        <w:bottom w:val="none" w:sz="0" w:space="0" w:color="auto"/>
        <w:right w:val="none" w:sz="0" w:space="0" w:color="auto"/>
      </w:divBdr>
    </w:div>
    <w:div w:id="194512607">
      <w:bodyDiv w:val="1"/>
      <w:marLeft w:val="0"/>
      <w:marRight w:val="0"/>
      <w:marTop w:val="0"/>
      <w:marBottom w:val="0"/>
      <w:divBdr>
        <w:top w:val="none" w:sz="0" w:space="0" w:color="auto"/>
        <w:left w:val="none" w:sz="0" w:space="0" w:color="auto"/>
        <w:bottom w:val="none" w:sz="0" w:space="0" w:color="auto"/>
        <w:right w:val="none" w:sz="0" w:space="0" w:color="auto"/>
      </w:divBdr>
    </w:div>
    <w:div w:id="196697720">
      <w:bodyDiv w:val="1"/>
      <w:marLeft w:val="0"/>
      <w:marRight w:val="0"/>
      <w:marTop w:val="0"/>
      <w:marBottom w:val="0"/>
      <w:divBdr>
        <w:top w:val="none" w:sz="0" w:space="0" w:color="auto"/>
        <w:left w:val="none" w:sz="0" w:space="0" w:color="auto"/>
        <w:bottom w:val="none" w:sz="0" w:space="0" w:color="auto"/>
        <w:right w:val="none" w:sz="0" w:space="0" w:color="auto"/>
      </w:divBdr>
    </w:div>
    <w:div w:id="196820209">
      <w:bodyDiv w:val="1"/>
      <w:marLeft w:val="0"/>
      <w:marRight w:val="0"/>
      <w:marTop w:val="0"/>
      <w:marBottom w:val="0"/>
      <w:divBdr>
        <w:top w:val="none" w:sz="0" w:space="0" w:color="auto"/>
        <w:left w:val="none" w:sz="0" w:space="0" w:color="auto"/>
        <w:bottom w:val="none" w:sz="0" w:space="0" w:color="auto"/>
        <w:right w:val="none" w:sz="0" w:space="0" w:color="auto"/>
      </w:divBdr>
    </w:div>
    <w:div w:id="196937452">
      <w:bodyDiv w:val="1"/>
      <w:marLeft w:val="0"/>
      <w:marRight w:val="0"/>
      <w:marTop w:val="0"/>
      <w:marBottom w:val="0"/>
      <w:divBdr>
        <w:top w:val="none" w:sz="0" w:space="0" w:color="auto"/>
        <w:left w:val="none" w:sz="0" w:space="0" w:color="auto"/>
        <w:bottom w:val="none" w:sz="0" w:space="0" w:color="auto"/>
        <w:right w:val="none" w:sz="0" w:space="0" w:color="auto"/>
      </w:divBdr>
      <w:divsChild>
        <w:div w:id="748620921">
          <w:marLeft w:val="0"/>
          <w:marRight w:val="0"/>
          <w:marTop w:val="0"/>
          <w:marBottom w:val="0"/>
          <w:divBdr>
            <w:top w:val="none" w:sz="0" w:space="0" w:color="auto"/>
            <w:left w:val="none" w:sz="0" w:space="0" w:color="auto"/>
            <w:bottom w:val="none" w:sz="0" w:space="0" w:color="auto"/>
            <w:right w:val="none" w:sz="0" w:space="0" w:color="auto"/>
          </w:divBdr>
          <w:divsChild>
            <w:div w:id="1542474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09190">
      <w:bodyDiv w:val="1"/>
      <w:marLeft w:val="0"/>
      <w:marRight w:val="0"/>
      <w:marTop w:val="0"/>
      <w:marBottom w:val="0"/>
      <w:divBdr>
        <w:top w:val="none" w:sz="0" w:space="0" w:color="auto"/>
        <w:left w:val="none" w:sz="0" w:space="0" w:color="auto"/>
        <w:bottom w:val="none" w:sz="0" w:space="0" w:color="auto"/>
        <w:right w:val="none" w:sz="0" w:space="0" w:color="auto"/>
      </w:divBdr>
    </w:div>
    <w:div w:id="197284196">
      <w:bodyDiv w:val="1"/>
      <w:marLeft w:val="0"/>
      <w:marRight w:val="0"/>
      <w:marTop w:val="0"/>
      <w:marBottom w:val="0"/>
      <w:divBdr>
        <w:top w:val="none" w:sz="0" w:space="0" w:color="auto"/>
        <w:left w:val="none" w:sz="0" w:space="0" w:color="auto"/>
        <w:bottom w:val="none" w:sz="0" w:space="0" w:color="auto"/>
        <w:right w:val="none" w:sz="0" w:space="0" w:color="auto"/>
      </w:divBdr>
      <w:divsChild>
        <w:div w:id="1037698412">
          <w:marLeft w:val="0"/>
          <w:marRight w:val="0"/>
          <w:marTop w:val="0"/>
          <w:marBottom w:val="0"/>
          <w:divBdr>
            <w:top w:val="none" w:sz="0" w:space="0" w:color="auto"/>
            <w:left w:val="none" w:sz="0" w:space="0" w:color="auto"/>
            <w:bottom w:val="none" w:sz="0" w:space="0" w:color="auto"/>
            <w:right w:val="none" w:sz="0" w:space="0" w:color="auto"/>
          </w:divBdr>
          <w:divsChild>
            <w:div w:id="1808862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53386">
      <w:bodyDiv w:val="1"/>
      <w:marLeft w:val="0"/>
      <w:marRight w:val="0"/>
      <w:marTop w:val="0"/>
      <w:marBottom w:val="0"/>
      <w:divBdr>
        <w:top w:val="none" w:sz="0" w:space="0" w:color="auto"/>
        <w:left w:val="none" w:sz="0" w:space="0" w:color="auto"/>
        <w:bottom w:val="none" w:sz="0" w:space="0" w:color="auto"/>
        <w:right w:val="none" w:sz="0" w:space="0" w:color="auto"/>
      </w:divBdr>
    </w:div>
    <w:div w:id="198006733">
      <w:bodyDiv w:val="1"/>
      <w:marLeft w:val="0"/>
      <w:marRight w:val="0"/>
      <w:marTop w:val="0"/>
      <w:marBottom w:val="0"/>
      <w:divBdr>
        <w:top w:val="none" w:sz="0" w:space="0" w:color="auto"/>
        <w:left w:val="none" w:sz="0" w:space="0" w:color="auto"/>
        <w:bottom w:val="none" w:sz="0" w:space="0" w:color="auto"/>
        <w:right w:val="none" w:sz="0" w:space="0" w:color="auto"/>
      </w:divBdr>
    </w:div>
    <w:div w:id="198663405">
      <w:bodyDiv w:val="1"/>
      <w:marLeft w:val="0"/>
      <w:marRight w:val="0"/>
      <w:marTop w:val="0"/>
      <w:marBottom w:val="0"/>
      <w:divBdr>
        <w:top w:val="none" w:sz="0" w:space="0" w:color="auto"/>
        <w:left w:val="none" w:sz="0" w:space="0" w:color="auto"/>
        <w:bottom w:val="none" w:sz="0" w:space="0" w:color="auto"/>
        <w:right w:val="none" w:sz="0" w:space="0" w:color="auto"/>
      </w:divBdr>
    </w:div>
    <w:div w:id="199056889">
      <w:bodyDiv w:val="1"/>
      <w:marLeft w:val="0"/>
      <w:marRight w:val="0"/>
      <w:marTop w:val="0"/>
      <w:marBottom w:val="0"/>
      <w:divBdr>
        <w:top w:val="none" w:sz="0" w:space="0" w:color="auto"/>
        <w:left w:val="none" w:sz="0" w:space="0" w:color="auto"/>
        <w:bottom w:val="none" w:sz="0" w:space="0" w:color="auto"/>
        <w:right w:val="none" w:sz="0" w:space="0" w:color="auto"/>
      </w:divBdr>
    </w:div>
    <w:div w:id="199780720">
      <w:bodyDiv w:val="1"/>
      <w:marLeft w:val="0"/>
      <w:marRight w:val="0"/>
      <w:marTop w:val="0"/>
      <w:marBottom w:val="0"/>
      <w:divBdr>
        <w:top w:val="none" w:sz="0" w:space="0" w:color="auto"/>
        <w:left w:val="none" w:sz="0" w:space="0" w:color="auto"/>
        <w:bottom w:val="none" w:sz="0" w:space="0" w:color="auto"/>
        <w:right w:val="none" w:sz="0" w:space="0" w:color="auto"/>
      </w:divBdr>
    </w:div>
    <w:div w:id="200290472">
      <w:bodyDiv w:val="1"/>
      <w:marLeft w:val="0"/>
      <w:marRight w:val="0"/>
      <w:marTop w:val="0"/>
      <w:marBottom w:val="0"/>
      <w:divBdr>
        <w:top w:val="none" w:sz="0" w:space="0" w:color="auto"/>
        <w:left w:val="none" w:sz="0" w:space="0" w:color="auto"/>
        <w:bottom w:val="none" w:sz="0" w:space="0" w:color="auto"/>
        <w:right w:val="none" w:sz="0" w:space="0" w:color="auto"/>
      </w:divBdr>
    </w:div>
    <w:div w:id="200629969">
      <w:bodyDiv w:val="1"/>
      <w:marLeft w:val="0"/>
      <w:marRight w:val="0"/>
      <w:marTop w:val="0"/>
      <w:marBottom w:val="0"/>
      <w:divBdr>
        <w:top w:val="none" w:sz="0" w:space="0" w:color="auto"/>
        <w:left w:val="none" w:sz="0" w:space="0" w:color="auto"/>
        <w:bottom w:val="none" w:sz="0" w:space="0" w:color="auto"/>
        <w:right w:val="none" w:sz="0" w:space="0" w:color="auto"/>
      </w:divBdr>
    </w:div>
    <w:div w:id="201286010">
      <w:bodyDiv w:val="1"/>
      <w:marLeft w:val="0"/>
      <w:marRight w:val="0"/>
      <w:marTop w:val="0"/>
      <w:marBottom w:val="0"/>
      <w:divBdr>
        <w:top w:val="none" w:sz="0" w:space="0" w:color="auto"/>
        <w:left w:val="none" w:sz="0" w:space="0" w:color="auto"/>
        <w:bottom w:val="none" w:sz="0" w:space="0" w:color="auto"/>
        <w:right w:val="none" w:sz="0" w:space="0" w:color="auto"/>
      </w:divBdr>
    </w:div>
    <w:div w:id="201669293">
      <w:bodyDiv w:val="1"/>
      <w:marLeft w:val="0"/>
      <w:marRight w:val="0"/>
      <w:marTop w:val="0"/>
      <w:marBottom w:val="0"/>
      <w:divBdr>
        <w:top w:val="none" w:sz="0" w:space="0" w:color="auto"/>
        <w:left w:val="none" w:sz="0" w:space="0" w:color="auto"/>
        <w:bottom w:val="none" w:sz="0" w:space="0" w:color="auto"/>
        <w:right w:val="none" w:sz="0" w:space="0" w:color="auto"/>
      </w:divBdr>
    </w:div>
    <w:div w:id="201794905">
      <w:bodyDiv w:val="1"/>
      <w:marLeft w:val="0"/>
      <w:marRight w:val="0"/>
      <w:marTop w:val="0"/>
      <w:marBottom w:val="0"/>
      <w:divBdr>
        <w:top w:val="none" w:sz="0" w:space="0" w:color="auto"/>
        <w:left w:val="none" w:sz="0" w:space="0" w:color="auto"/>
        <w:bottom w:val="none" w:sz="0" w:space="0" w:color="auto"/>
        <w:right w:val="none" w:sz="0" w:space="0" w:color="auto"/>
      </w:divBdr>
      <w:divsChild>
        <w:div w:id="415521999">
          <w:marLeft w:val="0"/>
          <w:marRight w:val="0"/>
          <w:marTop w:val="0"/>
          <w:marBottom w:val="0"/>
          <w:divBdr>
            <w:top w:val="none" w:sz="0" w:space="0" w:color="auto"/>
            <w:left w:val="none" w:sz="0" w:space="0" w:color="auto"/>
            <w:bottom w:val="none" w:sz="0" w:space="0" w:color="auto"/>
            <w:right w:val="none" w:sz="0" w:space="0" w:color="auto"/>
          </w:divBdr>
          <w:divsChild>
            <w:div w:id="910457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88332">
      <w:bodyDiv w:val="1"/>
      <w:marLeft w:val="0"/>
      <w:marRight w:val="0"/>
      <w:marTop w:val="0"/>
      <w:marBottom w:val="0"/>
      <w:divBdr>
        <w:top w:val="none" w:sz="0" w:space="0" w:color="auto"/>
        <w:left w:val="none" w:sz="0" w:space="0" w:color="auto"/>
        <w:bottom w:val="none" w:sz="0" w:space="0" w:color="auto"/>
        <w:right w:val="none" w:sz="0" w:space="0" w:color="auto"/>
      </w:divBdr>
    </w:div>
    <w:div w:id="202063713">
      <w:bodyDiv w:val="1"/>
      <w:marLeft w:val="0"/>
      <w:marRight w:val="0"/>
      <w:marTop w:val="0"/>
      <w:marBottom w:val="0"/>
      <w:divBdr>
        <w:top w:val="none" w:sz="0" w:space="0" w:color="auto"/>
        <w:left w:val="none" w:sz="0" w:space="0" w:color="auto"/>
        <w:bottom w:val="none" w:sz="0" w:space="0" w:color="auto"/>
        <w:right w:val="none" w:sz="0" w:space="0" w:color="auto"/>
      </w:divBdr>
    </w:div>
    <w:div w:id="202134356">
      <w:bodyDiv w:val="1"/>
      <w:marLeft w:val="0"/>
      <w:marRight w:val="0"/>
      <w:marTop w:val="0"/>
      <w:marBottom w:val="0"/>
      <w:divBdr>
        <w:top w:val="none" w:sz="0" w:space="0" w:color="auto"/>
        <w:left w:val="none" w:sz="0" w:space="0" w:color="auto"/>
        <w:bottom w:val="none" w:sz="0" w:space="0" w:color="auto"/>
        <w:right w:val="none" w:sz="0" w:space="0" w:color="auto"/>
      </w:divBdr>
    </w:div>
    <w:div w:id="202251353">
      <w:bodyDiv w:val="1"/>
      <w:marLeft w:val="0"/>
      <w:marRight w:val="0"/>
      <w:marTop w:val="0"/>
      <w:marBottom w:val="0"/>
      <w:divBdr>
        <w:top w:val="none" w:sz="0" w:space="0" w:color="auto"/>
        <w:left w:val="none" w:sz="0" w:space="0" w:color="auto"/>
        <w:bottom w:val="none" w:sz="0" w:space="0" w:color="auto"/>
        <w:right w:val="none" w:sz="0" w:space="0" w:color="auto"/>
      </w:divBdr>
    </w:div>
    <w:div w:id="203370654">
      <w:bodyDiv w:val="1"/>
      <w:marLeft w:val="0"/>
      <w:marRight w:val="0"/>
      <w:marTop w:val="0"/>
      <w:marBottom w:val="0"/>
      <w:divBdr>
        <w:top w:val="none" w:sz="0" w:space="0" w:color="auto"/>
        <w:left w:val="none" w:sz="0" w:space="0" w:color="auto"/>
        <w:bottom w:val="none" w:sz="0" w:space="0" w:color="auto"/>
        <w:right w:val="none" w:sz="0" w:space="0" w:color="auto"/>
      </w:divBdr>
    </w:div>
    <w:div w:id="204025966">
      <w:bodyDiv w:val="1"/>
      <w:marLeft w:val="0"/>
      <w:marRight w:val="0"/>
      <w:marTop w:val="0"/>
      <w:marBottom w:val="0"/>
      <w:divBdr>
        <w:top w:val="none" w:sz="0" w:space="0" w:color="auto"/>
        <w:left w:val="none" w:sz="0" w:space="0" w:color="auto"/>
        <w:bottom w:val="none" w:sz="0" w:space="0" w:color="auto"/>
        <w:right w:val="none" w:sz="0" w:space="0" w:color="auto"/>
      </w:divBdr>
    </w:div>
    <w:div w:id="204216151">
      <w:bodyDiv w:val="1"/>
      <w:marLeft w:val="0"/>
      <w:marRight w:val="0"/>
      <w:marTop w:val="0"/>
      <w:marBottom w:val="0"/>
      <w:divBdr>
        <w:top w:val="none" w:sz="0" w:space="0" w:color="auto"/>
        <w:left w:val="none" w:sz="0" w:space="0" w:color="auto"/>
        <w:bottom w:val="none" w:sz="0" w:space="0" w:color="auto"/>
        <w:right w:val="none" w:sz="0" w:space="0" w:color="auto"/>
      </w:divBdr>
    </w:div>
    <w:div w:id="204484182">
      <w:bodyDiv w:val="1"/>
      <w:marLeft w:val="0"/>
      <w:marRight w:val="0"/>
      <w:marTop w:val="0"/>
      <w:marBottom w:val="0"/>
      <w:divBdr>
        <w:top w:val="none" w:sz="0" w:space="0" w:color="auto"/>
        <w:left w:val="none" w:sz="0" w:space="0" w:color="auto"/>
        <w:bottom w:val="none" w:sz="0" w:space="0" w:color="auto"/>
        <w:right w:val="none" w:sz="0" w:space="0" w:color="auto"/>
      </w:divBdr>
    </w:div>
    <w:div w:id="204610703">
      <w:bodyDiv w:val="1"/>
      <w:marLeft w:val="0"/>
      <w:marRight w:val="0"/>
      <w:marTop w:val="0"/>
      <w:marBottom w:val="0"/>
      <w:divBdr>
        <w:top w:val="none" w:sz="0" w:space="0" w:color="auto"/>
        <w:left w:val="none" w:sz="0" w:space="0" w:color="auto"/>
        <w:bottom w:val="none" w:sz="0" w:space="0" w:color="auto"/>
        <w:right w:val="none" w:sz="0" w:space="0" w:color="auto"/>
      </w:divBdr>
    </w:div>
    <w:div w:id="205795401">
      <w:bodyDiv w:val="1"/>
      <w:marLeft w:val="0"/>
      <w:marRight w:val="0"/>
      <w:marTop w:val="0"/>
      <w:marBottom w:val="0"/>
      <w:divBdr>
        <w:top w:val="none" w:sz="0" w:space="0" w:color="auto"/>
        <w:left w:val="none" w:sz="0" w:space="0" w:color="auto"/>
        <w:bottom w:val="none" w:sz="0" w:space="0" w:color="auto"/>
        <w:right w:val="none" w:sz="0" w:space="0" w:color="auto"/>
      </w:divBdr>
    </w:div>
    <w:div w:id="206722507">
      <w:bodyDiv w:val="1"/>
      <w:marLeft w:val="0"/>
      <w:marRight w:val="0"/>
      <w:marTop w:val="0"/>
      <w:marBottom w:val="0"/>
      <w:divBdr>
        <w:top w:val="none" w:sz="0" w:space="0" w:color="auto"/>
        <w:left w:val="none" w:sz="0" w:space="0" w:color="auto"/>
        <w:bottom w:val="none" w:sz="0" w:space="0" w:color="auto"/>
        <w:right w:val="none" w:sz="0" w:space="0" w:color="auto"/>
      </w:divBdr>
    </w:div>
    <w:div w:id="206798369">
      <w:bodyDiv w:val="1"/>
      <w:marLeft w:val="0"/>
      <w:marRight w:val="0"/>
      <w:marTop w:val="0"/>
      <w:marBottom w:val="0"/>
      <w:divBdr>
        <w:top w:val="none" w:sz="0" w:space="0" w:color="auto"/>
        <w:left w:val="none" w:sz="0" w:space="0" w:color="auto"/>
        <w:bottom w:val="none" w:sz="0" w:space="0" w:color="auto"/>
        <w:right w:val="none" w:sz="0" w:space="0" w:color="auto"/>
      </w:divBdr>
    </w:div>
    <w:div w:id="207306173">
      <w:bodyDiv w:val="1"/>
      <w:marLeft w:val="0"/>
      <w:marRight w:val="0"/>
      <w:marTop w:val="0"/>
      <w:marBottom w:val="0"/>
      <w:divBdr>
        <w:top w:val="none" w:sz="0" w:space="0" w:color="auto"/>
        <w:left w:val="none" w:sz="0" w:space="0" w:color="auto"/>
        <w:bottom w:val="none" w:sz="0" w:space="0" w:color="auto"/>
        <w:right w:val="none" w:sz="0" w:space="0" w:color="auto"/>
      </w:divBdr>
    </w:div>
    <w:div w:id="207376399">
      <w:bodyDiv w:val="1"/>
      <w:marLeft w:val="0"/>
      <w:marRight w:val="0"/>
      <w:marTop w:val="0"/>
      <w:marBottom w:val="0"/>
      <w:divBdr>
        <w:top w:val="none" w:sz="0" w:space="0" w:color="auto"/>
        <w:left w:val="none" w:sz="0" w:space="0" w:color="auto"/>
        <w:bottom w:val="none" w:sz="0" w:space="0" w:color="auto"/>
        <w:right w:val="none" w:sz="0" w:space="0" w:color="auto"/>
      </w:divBdr>
    </w:div>
    <w:div w:id="207956149">
      <w:bodyDiv w:val="1"/>
      <w:marLeft w:val="0"/>
      <w:marRight w:val="0"/>
      <w:marTop w:val="0"/>
      <w:marBottom w:val="0"/>
      <w:divBdr>
        <w:top w:val="none" w:sz="0" w:space="0" w:color="auto"/>
        <w:left w:val="none" w:sz="0" w:space="0" w:color="auto"/>
        <w:bottom w:val="none" w:sz="0" w:space="0" w:color="auto"/>
        <w:right w:val="none" w:sz="0" w:space="0" w:color="auto"/>
      </w:divBdr>
    </w:div>
    <w:div w:id="208807121">
      <w:bodyDiv w:val="1"/>
      <w:marLeft w:val="0"/>
      <w:marRight w:val="0"/>
      <w:marTop w:val="0"/>
      <w:marBottom w:val="0"/>
      <w:divBdr>
        <w:top w:val="none" w:sz="0" w:space="0" w:color="auto"/>
        <w:left w:val="none" w:sz="0" w:space="0" w:color="auto"/>
        <w:bottom w:val="none" w:sz="0" w:space="0" w:color="auto"/>
        <w:right w:val="none" w:sz="0" w:space="0" w:color="auto"/>
      </w:divBdr>
    </w:div>
    <w:div w:id="208880394">
      <w:bodyDiv w:val="1"/>
      <w:marLeft w:val="0"/>
      <w:marRight w:val="0"/>
      <w:marTop w:val="0"/>
      <w:marBottom w:val="0"/>
      <w:divBdr>
        <w:top w:val="none" w:sz="0" w:space="0" w:color="auto"/>
        <w:left w:val="none" w:sz="0" w:space="0" w:color="auto"/>
        <w:bottom w:val="none" w:sz="0" w:space="0" w:color="auto"/>
        <w:right w:val="none" w:sz="0" w:space="0" w:color="auto"/>
      </w:divBdr>
    </w:div>
    <w:div w:id="209925851">
      <w:bodyDiv w:val="1"/>
      <w:marLeft w:val="0"/>
      <w:marRight w:val="0"/>
      <w:marTop w:val="0"/>
      <w:marBottom w:val="0"/>
      <w:divBdr>
        <w:top w:val="none" w:sz="0" w:space="0" w:color="auto"/>
        <w:left w:val="none" w:sz="0" w:space="0" w:color="auto"/>
        <w:bottom w:val="none" w:sz="0" w:space="0" w:color="auto"/>
        <w:right w:val="none" w:sz="0" w:space="0" w:color="auto"/>
      </w:divBdr>
      <w:divsChild>
        <w:div w:id="268129486">
          <w:marLeft w:val="0"/>
          <w:marRight w:val="0"/>
          <w:marTop w:val="0"/>
          <w:marBottom w:val="0"/>
          <w:divBdr>
            <w:top w:val="none" w:sz="0" w:space="0" w:color="auto"/>
            <w:left w:val="none" w:sz="0" w:space="0" w:color="auto"/>
            <w:bottom w:val="none" w:sz="0" w:space="0" w:color="auto"/>
            <w:right w:val="none" w:sz="0" w:space="0" w:color="auto"/>
          </w:divBdr>
          <w:divsChild>
            <w:div w:id="1157841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69914">
      <w:bodyDiv w:val="1"/>
      <w:marLeft w:val="0"/>
      <w:marRight w:val="0"/>
      <w:marTop w:val="0"/>
      <w:marBottom w:val="0"/>
      <w:divBdr>
        <w:top w:val="none" w:sz="0" w:space="0" w:color="auto"/>
        <w:left w:val="none" w:sz="0" w:space="0" w:color="auto"/>
        <w:bottom w:val="none" w:sz="0" w:space="0" w:color="auto"/>
        <w:right w:val="none" w:sz="0" w:space="0" w:color="auto"/>
      </w:divBdr>
    </w:div>
    <w:div w:id="210121452">
      <w:bodyDiv w:val="1"/>
      <w:marLeft w:val="0"/>
      <w:marRight w:val="0"/>
      <w:marTop w:val="0"/>
      <w:marBottom w:val="0"/>
      <w:divBdr>
        <w:top w:val="none" w:sz="0" w:space="0" w:color="auto"/>
        <w:left w:val="none" w:sz="0" w:space="0" w:color="auto"/>
        <w:bottom w:val="none" w:sz="0" w:space="0" w:color="auto"/>
        <w:right w:val="none" w:sz="0" w:space="0" w:color="auto"/>
      </w:divBdr>
    </w:div>
    <w:div w:id="210579510">
      <w:bodyDiv w:val="1"/>
      <w:marLeft w:val="0"/>
      <w:marRight w:val="0"/>
      <w:marTop w:val="0"/>
      <w:marBottom w:val="0"/>
      <w:divBdr>
        <w:top w:val="none" w:sz="0" w:space="0" w:color="auto"/>
        <w:left w:val="none" w:sz="0" w:space="0" w:color="auto"/>
        <w:bottom w:val="none" w:sz="0" w:space="0" w:color="auto"/>
        <w:right w:val="none" w:sz="0" w:space="0" w:color="auto"/>
      </w:divBdr>
    </w:div>
    <w:div w:id="211700274">
      <w:bodyDiv w:val="1"/>
      <w:marLeft w:val="0"/>
      <w:marRight w:val="0"/>
      <w:marTop w:val="0"/>
      <w:marBottom w:val="0"/>
      <w:divBdr>
        <w:top w:val="none" w:sz="0" w:space="0" w:color="auto"/>
        <w:left w:val="none" w:sz="0" w:space="0" w:color="auto"/>
        <w:bottom w:val="none" w:sz="0" w:space="0" w:color="auto"/>
        <w:right w:val="none" w:sz="0" w:space="0" w:color="auto"/>
      </w:divBdr>
      <w:divsChild>
        <w:div w:id="701370626">
          <w:marLeft w:val="0"/>
          <w:marRight w:val="0"/>
          <w:marTop w:val="0"/>
          <w:marBottom w:val="0"/>
          <w:divBdr>
            <w:top w:val="none" w:sz="0" w:space="0" w:color="auto"/>
            <w:left w:val="none" w:sz="0" w:space="0" w:color="auto"/>
            <w:bottom w:val="none" w:sz="0" w:space="0" w:color="auto"/>
            <w:right w:val="none" w:sz="0" w:space="0" w:color="auto"/>
          </w:divBdr>
          <w:divsChild>
            <w:div w:id="97798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5431160">
      <w:bodyDiv w:val="1"/>
      <w:marLeft w:val="0"/>
      <w:marRight w:val="0"/>
      <w:marTop w:val="0"/>
      <w:marBottom w:val="0"/>
      <w:divBdr>
        <w:top w:val="none" w:sz="0" w:space="0" w:color="auto"/>
        <w:left w:val="none" w:sz="0" w:space="0" w:color="auto"/>
        <w:bottom w:val="none" w:sz="0" w:space="0" w:color="auto"/>
        <w:right w:val="none" w:sz="0" w:space="0" w:color="auto"/>
      </w:divBdr>
    </w:div>
    <w:div w:id="216019457">
      <w:bodyDiv w:val="1"/>
      <w:marLeft w:val="0"/>
      <w:marRight w:val="0"/>
      <w:marTop w:val="0"/>
      <w:marBottom w:val="0"/>
      <w:divBdr>
        <w:top w:val="none" w:sz="0" w:space="0" w:color="auto"/>
        <w:left w:val="none" w:sz="0" w:space="0" w:color="auto"/>
        <w:bottom w:val="none" w:sz="0" w:space="0" w:color="auto"/>
        <w:right w:val="none" w:sz="0" w:space="0" w:color="auto"/>
      </w:divBdr>
    </w:div>
    <w:div w:id="216283359">
      <w:bodyDiv w:val="1"/>
      <w:marLeft w:val="0"/>
      <w:marRight w:val="0"/>
      <w:marTop w:val="0"/>
      <w:marBottom w:val="0"/>
      <w:divBdr>
        <w:top w:val="none" w:sz="0" w:space="0" w:color="auto"/>
        <w:left w:val="none" w:sz="0" w:space="0" w:color="auto"/>
        <w:bottom w:val="none" w:sz="0" w:space="0" w:color="auto"/>
        <w:right w:val="none" w:sz="0" w:space="0" w:color="auto"/>
      </w:divBdr>
    </w:div>
    <w:div w:id="217208207">
      <w:bodyDiv w:val="1"/>
      <w:marLeft w:val="0"/>
      <w:marRight w:val="0"/>
      <w:marTop w:val="0"/>
      <w:marBottom w:val="0"/>
      <w:divBdr>
        <w:top w:val="none" w:sz="0" w:space="0" w:color="auto"/>
        <w:left w:val="none" w:sz="0" w:space="0" w:color="auto"/>
        <w:bottom w:val="none" w:sz="0" w:space="0" w:color="auto"/>
        <w:right w:val="none" w:sz="0" w:space="0" w:color="auto"/>
      </w:divBdr>
    </w:div>
    <w:div w:id="217866775">
      <w:bodyDiv w:val="1"/>
      <w:marLeft w:val="0"/>
      <w:marRight w:val="0"/>
      <w:marTop w:val="0"/>
      <w:marBottom w:val="0"/>
      <w:divBdr>
        <w:top w:val="none" w:sz="0" w:space="0" w:color="auto"/>
        <w:left w:val="none" w:sz="0" w:space="0" w:color="auto"/>
        <w:bottom w:val="none" w:sz="0" w:space="0" w:color="auto"/>
        <w:right w:val="none" w:sz="0" w:space="0" w:color="auto"/>
      </w:divBdr>
    </w:div>
    <w:div w:id="217935454">
      <w:bodyDiv w:val="1"/>
      <w:marLeft w:val="0"/>
      <w:marRight w:val="0"/>
      <w:marTop w:val="0"/>
      <w:marBottom w:val="0"/>
      <w:divBdr>
        <w:top w:val="none" w:sz="0" w:space="0" w:color="auto"/>
        <w:left w:val="none" w:sz="0" w:space="0" w:color="auto"/>
        <w:bottom w:val="none" w:sz="0" w:space="0" w:color="auto"/>
        <w:right w:val="none" w:sz="0" w:space="0" w:color="auto"/>
      </w:divBdr>
    </w:div>
    <w:div w:id="218053015">
      <w:bodyDiv w:val="1"/>
      <w:marLeft w:val="0"/>
      <w:marRight w:val="0"/>
      <w:marTop w:val="0"/>
      <w:marBottom w:val="0"/>
      <w:divBdr>
        <w:top w:val="none" w:sz="0" w:space="0" w:color="auto"/>
        <w:left w:val="none" w:sz="0" w:space="0" w:color="auto"/>
        <w:bottom w:val="none" w:sz="0" w:space="0" w:color="auto"/>
        <w:right w:val="none" w:sz="0" w:space="0" w:color="auto"/>
      </w:divBdr>
    </w:div>
    <w:div w:id="218132151">
      <w:bodyDiv w:val="1"/>
      <w:marLeft w:val="0"/>
      <w:marRight w:val="0"/>
      <w:marTop w:val="0"/>
      <w:marBottom w:val="0"/>
      <w:divBdr>
        <w:top w:val="none" w:sz="0" w:space="0" w:color="auto"/>
        <w:left w:val="none" w:sz="0" w:space="0" w:color="auto"/>
        <w:bottom w:val="none" w:sz="0" w:space="0" w:color="auto"/>
        <w:right w:val="none" w:sz="0" w:space="0" w:color="auto"/>
      </w:divBdr>
    </w:div>
    <w:div w:id="220287961">
      <w:bodyDiv w:val="1"/>
      <w:marLeft w:val="0"/>
      <w:marRight w:val="0"/>
      <w:marTop w:val="0"/>
      <w:marBottom w:val="0"/>
      <w:divBdr>
        <w:top w:val="none" w:sz="0" w:space="0" w:color="auto"/>
        <w:left w:val="none" w:sz="0" w:space="0" w:color="auto"/>
        <w:bottom w:val="none" w:sz="0" w:space="0" w:color="auto"/>
        <w:right w:val="none" w:sz="0" w:space="0" w:color="auto"/>
      </w:divBdr>
    </w:div>
    <w:div w:id="220867591">
      <w:bodyDiv w:val="1"/>
      <w:marLeft w:val="0"/>
      <w:marRight w:val="0"/>
      <w:marTop w:val="0"/>
      <w:marBottom w:val="0"/>
      <w:divBdr>
        <w:top w:val="none" w:sz="0" w:space="0" w:color="auto"/>
        <w:left w:val="none" w:sz="0" w:space="0" w:color="auto"/>
        <w:bottom w:val="none" w:sz="0" w:space="0" w:color="auto"/>
        <w:right w:val="none" w:sz="0" w:space="0" w:color="auto"/>
      </w:divBdr>
    </w:div>
    <w:div w:id="220989649">
      <w:bodyDiv w:val="1"/>
      <w:marLeft w:val="0"/>
      <w:marRight w:val="0"/>
      <w:marTop w:val="0"/>
      <w:marBottom w:val="0"/>
      <w:divBdr>
        <w:top w:val="none" w:sz="0" w:space="0" w:color="auto"/>
        <w:left w:val="none" w:sz="0" w:space="0" w:color="auto"/>
        <w:bottom w:val="none" w:sz="0" w:space="0" w:color="auto"/>
        <w:right w:val="none" w:sz="0" w:space="0" w:color="auto"/>
      </w:divBdr>
    </w:div>
    <w:div w:id="221405241">
      <w:bodyDiv w:val="1"/>
      <w:marLeft w:val="0"/>
      <w:marRight w:val="0"/>
      <w:marTop w:val="0"/>
      <w:marBottom w:val="0"/>
      <w:divBdr>
        <w:top w:val="none" w:sz="0" w:space="0" w:color="auto"/>
        <w:left w:val="none" w:sz="0" w:space="0" w:color="auto"/>
        <w:bottom w:val="none" w:sz="0" w:space="0" w:color="auto"/>
        <w:right w:val="none" w:sz="0" w:space="0" w:color="auto"/>
      </w:divBdr>
    </w:div>
    <w:div w:id="221673038">
      <w:bodyDiv w:val="1"/>
      <w:marLeft w:val="0"/>
      <w:marRight w:val="0"/>
      <w:marTop w:val="0"/>
      <w:marBottom w:val="0"/>
      <w:divBdr>
        <w:top w:val="none" w:sz="0" w:space="0" w:color="auto"/>
        <w:left w:val="none" w:sz="0" w:space="0" w:color="auto"/>
        <w:bottom w:val="none" w:sz="0" w:space="0" w:color="auto"/>
        <w:right w:val="none" w:sz="0" w:space="0" w:color="auto"/>
      </w:divBdr>
    </w:div>
    <w:div w:id="222181520">
      <w:bodyDiv w:val="1"/>
      <w:marLeft w:val="0"/>
      <w:marRight w:val="0"/>
      <w:marTop w:val="0"/>
      <w:marBottom w:val="0"/>
      <w:divBdr>
        <w:top w:val="none" w:sz="0" w:space="0" w:color="auto"/>
        <w:left w:val="none" w:sz="0" w:space="0" w:color="auto"/>
        <w:bottom w:val="none" w:sz="0" w:space="0" w:color="auto"/>
        <w:right w:val="none" w:sz="0" w:space="0" w:color="auto"/>
      </w:divBdr>
    </w:div>
    <w:div w:id="222372461">
      <w:bodyDiv w:val="1"/>
      <w:marLeft w:val="0"/>
      <w:marRight w:val="0"/>
      <w:marTop w:val="0"/>
      <w:marBottom w:val="0"/>
      <w:divBdr>
        <w:top w:val="none" w:sz="0" w:space="0" w:color="auto"/>
        <w:left w:val="none" w:sz="0" w:space="0" w:color="auto"/>
        <w:bottom w:val="none" w:sz="0" w:space="0" w:color="auto"/>
        <w:right w:val="none" w:sz="0" w:space="0" w:color="auto"/>
      </w:divBdr>
    </w:div>
    <w:div w:id="223373165">
      <w:bodyDiv w:val="1"/>
      <w:marLeft w:val="0"/>
      <w:marRight w:val="0"/>
      <w:marTop w:val="0"/>
      <w:marBottom w:val="0"/>
      <w:divBdr>
        <w:top w:val="none" w:sz="0" w:space="0" w:color="auto"/>
        <w:left w:val="none" w:sz="0" w:space="0" w:color="auto"/>
        <w:bottom w:val="none" w:sz="0" w:space="0" w:color="auto"/>
        <w:right w:val="none" w:sz="0" w:space="0" w:color="auto"/>
      </w:divBdr>
    </w:div>
    <w:div w:id="224340934">
      <w:bodyDiv w:val="1"/>
      <w:marLeft w:val="0"/>
      <w:marRight w:val="0"/>
      <w:marTop w:val="0"/>
      <w:marBottom w:val="0"/>
      <w:divBdr>
        <w:top w:val="none" w:sz="0" w:space="0" w:color="auto"/>
        <w:left w:val="none" w:sz="0" w:space="0" w:color="auto"/>
        <w:bottom w:val="none" w:sz="0" w:space="0" w:color="auto"/>
        <w:right w:val="none" w:sz="0" w:space="0" w:color="auto"/>
      </w:divBdr>
    </w:div>
    <w:div w:id="224951299">
      <w:bodyDiv w:val="1"/>
      <w:marLeft w:val="0"/>
      <w:marRight w:val="0"/>
      <w:marTop w:val="0"/>
      <w:marBottom w:val="0"/>
      <w:divBdr>
        <w:top w:val="none" w:sz="0" w:space="0" w:color="auto"/>
        <w:left w:val="none" w:sz="0" w:space="0" w:color="auto"/>
        <w:bottom w:val="none" w:sz="0" w:space="0" w:color="auto"/>
        <w:right w:val="none" w:sz="0" w:space="0" w:color="auto"/>
      </w:divBdr>
    </w:div>
    <w:div w:id="224990491">
      <w:bodyDiv w:val="1"/>
      <w:marLeft w:val="0"/>
      <w:marRight w:val="0"/>
      <w:marTop w:val="0"/>
      <w:marBottom w:val="0"/>
      <w:divBdr>
        <w:top w:val="none" w:sz="0" w:space="0" w:color="auto"/>
        <w:left w:val="none" w:sz="0" w:space="0" w:color="auto"/>
        <w:bottom w:val="none" w:sz="0" w:space="0" w:color="auto"/>
        <w:right w:val="none" w:sz="0" w:space="0" w:color="auto"/>
      </w:divBdr>
    </w:div>
    <w:div w:id="225075161">
      <w:bodyDiv w:val="1"/>
      <w:marLeft w:val="0"/>
      <w:marRight w:val="0"/>
      <w:marTop w:val="0"/>
      <w:marBottom w:val="0"/>
      <w:divBdr>
        <w:top w:val="none" w:sz="0" w:space="0" w:color="auto"/>
        <w:left w:val="none" w:sz="0" w:space="0" w:color="auto"/>
        <w:bottom w:val="none" w:sz="0" w:space="0" w:color="auto"/>
        <w:right w:val="none" w:sz="0" w:space="0" w:color="auto"/>
      </w:divBdr>
    </w:div>
    <w:div w:id="225725222">
      <w:bodyDiv w:val="1"/>
      <w:marLeft w:val="0"/>
      <w:marRight w:val="0"/>
      <w:marTop w:val="0"/>
      <w:marBottom w:val="0"/>
      <w:divBdr>
        <w:top w:val="none" w:sz="0" w:space="0" w:color="auto"/>
        <w:left w:val="none" w:sz="0" w:space="0" w:color="auto"/>
        <w:bottom w:val="none" w:sz="0" w:space="0" w:color="auto"/>
        <w:right w:val="none" w:sz="0" w:space="0" w:color="auto"/>
      </w:divBdr>
    </w:div>
    <w:div w:id="225844735">
      <w:bodyDiv w:val="1"/>
      <w:marLeft w:val="0"/>
      <w:marRight w:val="0"/>
      <w:marTop w:val="0"/>
      <w:marBottom w:val="0"/>
      <w:divBdr>
        <w:top w:val="none" w:sz="0" w:space="0" w:color="auto"/>
        <w:left w:val="none" w:sz="0" w:space="0" w:color="auto"/>
        <w:bottom w:val="none" w:sz="0" w:space="0" w:color="auto"/>
        <w:right w:val="none" w:sz="0" w:space="0" w:color="auto"/>
      </w:divBdr>
    </w:div>
    <w:div w:id="225996450">
      <w:bodyDiv w:val="1"/>
      <w:marLeft w:val="0"/>
      <w:marRight w:val="0"/>
      <w:marTop w:val="0"/>
      <w:marBottom w:val="0"/>
      <w:divBdr>
        <w:top w:val="none" w:sz="0" w:space="0" w:color="auto"/>
        <w:left w:val="none" w:sz="0" w:space="0" w:color="auto"/>
        <w:bottom w:val="none" w:sz="0" w:space="0" w:color="auto"/>
        <w:right w:val="none" w:sz="0" w:space="0" w:color="auto"/>
      </w:divBdr>
    </w:div>
    <w:div w:id="226305226">
      <w:bodyDiv w:val="1"/>
      <w:marLeft w:val="0"/>
      <w:marRight w:val="0"/>
      <w:marTop w:val="0"/>
      <w:marBottom w:val="0"/>
      <w:divBdr>
        <w:top w:val="none" w:sz="0" w:space="0" w:color="auto"/>
        <w:left w:val="none" w:sz="0" w:space="0" w:color="auto"/>
        <w:bottom w:val="none" w:sz="0" w:space="0" w:color="auto"/>
        <w:right w:val="none" w:sz="0" w:space="0" w:color="auto"/>
      </w:divBdr>
    </w:div>
    <w:div w:id="228344779">
      <w:bodyDiv w:val="1"/>
      <w:marLeft w:val="0"/>
      <w:marRight w:val="0"/>
      <w:marTop w:val="0"/>
      <w:marBottom w:val="0"/>
      <w:divBdr>
        <w:top w:val="none" w:sz="0" w:space="0" w:color="auto"/>
        <w:left w:val="none" w:sz="0" w:space="0" w:color="auto"/>
        <w:bottom w:val="none" w:sz="0" w:space="0" w:color="auto"/>
        <w:right w:val="none" w:sz="0" w:space="0" w:color="auto"/>
      </w:divBdr>
    </w:div>
    <w:div w:id="228351716">
      <w:bodyDiv w:val="1"/>
      <w:marLeft w:val="0"/>
      <w:marRight w:val="0"/>
      <w:marTop w:val="0"/>
      <w:marBottom w:val="0"/>
      <w:divBdr>
        <w:top w:val="none" w:sz="0" w:space="0" w:color="auto"/>
        <w:left w:val="none" w:sz="0" w:space="0" w:color="auto"/>
        <w:bottom w:val="none" w:sz="0" w:space="0" w:color="auto"/>
        <w:right w:val="none" w:sz="0" w:space="0" w:color="auto"/>
      </w:divBdr>
    </w:div>
    <w:div w:id="228738200">
      <w:bodyDiv w:val="1"/>
      <w:marLeft w:val="0"/>
      <w:marRight w:val="0"/>
      <w:marTop w:val="0"/>
      <w:marBottom w:val="0"/>
      <w:divBdr>
        <w:top w:val="none" w:sz="0" w:space="0" w:color="auto"/>
        <w:left w:val="none" w:sz="0" w:space="0" w:color="auto"/>
        <w:bottom w:val="none" w:sz="0" w:space="0" w:color="auto"/>
        <w:right w:val="none" w:sz="0" w:space="0" w:color="auto"/>
      </w:divBdr>
    </w:div>
    <w:div w:id="230622363">
      <w:bodyDiv w:val="1"/>
      <w:marLeft w:val="0"/>
      <w:marRight w:val="0"/>
      <w:marTop w:val="0"/>
      <w:marBottom w:val="0"/>
      <w:divBdr>
        <w:top w:val="none" w:sz="0" w:space="0" w:color="auto"/>
        <w:left w:val="none" w:sz="0" w:space="0" w:color="auto"/>
        <w:bottom w:val="none" w:sz="0" w:space="0" w:color="auto"/>
        <w:right w:val="none" w:sz="0" w:space="0" w:color="auto"/>
      </w:divBdr>
    </w:div>
    <w:div w:id="231934568">
      <w:bodyDiv w:val="1"/>
      <w:marLeft w:val="0"/>
      <w:marRight w:val="0"/>
      <w:marTop w:val="0"/>
      <w:marBottom w:val="0"/>
      <w:divBdr>
        <w:top w:val="none" w:sz="0" w:space="0" w:color="auto"/>
        <w:left w:val="none" w:sz="0" w:space="0" w:color="auto"/>
        <w:bottom w:val="none" w:sz="0" w:space="0" w:color="auto"/>
        <w:right w:val="none" w:sz="0" w:space="0" w:color="auto"/>
      </w:divBdr>
    </w:div>
    <w:div w:id="232198699">
      <w:bodyDiv w:val="1"/>
      <w:marLeft w:val="0"/>
      <w:marRight w:val="0"/>
      <w:marTop w:val="0"/>
      <w:marBottom w:val="0"/>
      <w:divBdr>
        <w:top w:val="none" w:sz="0" w:space="0" w:color="auto"/>
        <w:left w:val="none" w:sz="0" w:space="0" w:color="auto"/>
        <w:bottom w:val="none" w:sz="0" w:space="0" w:color="auto"/>
        <w:right w:val="none" w:sz="0" w:space="0" w:color="auto"/>
      </w:divBdr>
    </w:div>
    <w:div w:id="232588042">
      <w:bodyDiv w:val="1"/>
      <w:marLeft w:val="0"/>
      <w:marRight w:val="0"/>
      <w:marTop w:val="0"/>
      <w:marBottom w:val="0"/>
      <w:divBdr>
        <w:top w:val="none" w:sz="0" w:space="0" w:color="auto"/>
        <w:left w:val="none" w:sz="0" w:space="0" w:color="auto"/>
        <w:bottom w:val="none" w:sz="0" w:space="0" w:color="auto"/>
        <w:right w:val="none" w:sz="0" w:space="0" w:color="auto"/>
      </w:divBdr>
    </w:div>
    <w:div w:id="233012264">
      <w:bodyDiv w:val="1"/>
      <w:marLeft w:val="0"/>
      <w:marRight w:val="0"/>
      <w:marTop w:val="0"/>
      <w:marBottom w:val="0"/>
      <w:divBdr>
        <w:top w:val="none" w:sz="0" w:space="0" w:color="auto"/>
        <w:left w:val="none" w:sz="0" w:space="0" w:color="auto"/>
        <w:bottom w:val="none" w:sz="0" w:space="0" w:color="auto"/>
        <w:right w:val="none" w:sz="0" w:space="0" w:color="auto"/>
      </w:divBdr>
    </w:div>
    <w:div w:id="233324043">
      <w:bodyDiv w:val="1"/>
      <w:marLeft w:val="0"/>
      <w:marRight w:val="0"/>
      <w:marTop w:val="0"/>
      <w:marBottom w:val="0"/>
      <w:divBdr>
        <w:top w:val="none" w:sz="0" w:space="0" w:color="auto"/>
        <w:left w:val="none" w:sz="0" w:space="0" w:color="auto"/>
        <w:bottom w:val="none" w:sz="0" w:space="0" w:color="auto"/>
        <w:right w:val="none" w:sz="0" w:space="0" w:color="auto"/>
      </w:divBdr>
    </w:div>
    <w:div w:id="233660161">
      <w:bodyDiv w:val="1"/>
      <w:marLeft w:val="0"/>
      <w:marRight w:val="0"/>
      <w:marTop w:val="0"/>
      <w:marBottom w:val="0"/>
      <w:divBdr>
        <w:top w:val="none" w:sz="0" w:space="0" w:color="auto"/>
        <w:left w:val="none" w:sz="0" w:space="0" w:color="auto"/>
        <w:bottom w:val="none" w:sz="0" w:space="0" w:color="auto"/>
        <w:right w:val="none" w:sz="0" w:space="0" w:color="auto"/>
      </w:divBdr>
    </w:div>
    <w:div w:id="233901144">
      <w:bodyDiv w:val="1"/>
      <w:marLeft w:val="0"/>
      <w:marRight w:val="0"/>
      <w:marTop w:val="0"/>
      <w:marBottom w:val="0"/>
      <w:divBdr>
        <w:top w:val="none" w:sz="0" w:space="0" w:color="auto"/>
        <w:left w:val="none" w:sz="0" w:space="0" w:color="auto"/>
        <w:bottom w:val="none" w:sz="0" w:space="0" w:color="auto"/>
        <w:right w:val="none" w:sz="0" w:space="0" w:color="auto"/>
      </w:divBdr>
    </w:div>
    <w:div w:id="235095749">
      <w:bodyDiv w:val="1"/>
      <w:marLeft w:val="0"/>
      <w:marRight w:val="0"/>
      <w:marTop w:val="0"/>
      <w:marBottom w:val="0"/>
      <w:divBdr>
        <w:top w:val="none" w:sz="0" w:space="0" w:color="auto"/>
        <w:left w:val="none" w:sz="0" w:space="0" w:color="auto"/>
        <w:bottom w:val="none" w:sz="0" w:space="0" w:color="auto"/>
        <w:right w:val="none" w:sz="0" w:space="0" w:color="auto"/>
      </w:divBdr>
    </w:div>
    <w:div w:id="235480004">
      <w:bodyDiv w:val="1"/>
      <w:marLeft w:val="0"/>
      <w:marRight w:val="0"/>
      <w:marTop w:val="0"/>
      <w:marBottom w:val="0"/>
      <w:divBdr>
        <w:top w:val="none" w:sz="0" w:space="0" w:color="auto"/>
        <w:left w:val="none" w:sz="0" w:space="0" w:color="auto"/>
        <w:bottom w:val="none" w:sz="0" w:space="0" w:color="auto"/>
        <w:right w:val="none" w:sz="0" w:space="0" w:color="auto"/>
      </w:divBdr>
    </w:div>
    <w:div w:id="235552808">
      <w:bodyDiv w:val="1"/>
      <w:marLeft w:val="0"/>
      <w:marRight w:val="0"/>
      <w:marTop w:val="0"/>
      <w:marBottom w:val="0"/>
      <w:divBdr>
        <w:top w:val="none" w:sz="0" w:space="0" w:color="auto"/>
        <w:left w:val="none" w:sz="0" w:space="0" w:color="auto"/>
        <w:bottom w:val="none" w:sz="0" w:space="0" w:color="auto"/>
        <w:right w:val="none" w:sz="0" w:space="0" w:color="auto"/>
      </w:divBdr>
      <w:divsChild>
        <w:div w:id="1171604158">
          <w:marLeft w:val="0"/>
          <w:marRight w:val="0"/>
          <w:marTop w:val="0"/>
          <w:marBottom w:val="0"/>
          <w:divBdr>
            <w:top w:val="none" w:sz="0" w:space="0" w:color="auto"/>
            <w:left w:val="none" w:sz="0" w:space="0" w:color="auto"/>
            <w:bottom w:val="none" w:sz="0" w:space="0" w:color="auto"/>
            <w:right w:val="none" w:sz="0" w:space="0" w:color="auto"/>
          </w:divBdr>
          <w:divsChild>
            <w:div w:id="569466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213744">
      <w:bodyDiv w:val="1"/>
      <w:marLeft w:val="0"/>
      <w:marRight w:val="0"/>
      <w:marTop w:val="0"/>
      <w:marBottom w:val="0"/>
      <w:divBdr>
        <w:top w:val="none" w:sz="0" w:space="0" w:color="auto"/>
        <w:left w:val="none" w:sz="0" w:space="0" w:color="auto"/>
        <w:bottom w:val="none" w:sz="0" w:space="0" w:color="auto"/>
        <w:right w:val="none" w:sz="0" w:space="0" w:color="auto"/>
      </w:divBdr>
    </w:div>
    <w:div w:id="236477842">
      <w:bodyDiv w:val="1"/>
      <w:marLeft w:val="0"/>
      <w:marRight w:val="0"/>
      <w:marTop w:val="0"/>
      <w:marBottom w:val="0"/>
      <w:divBdr>
        <w:top w:val="none" w:sz="0" w:space="0" w:color="auto"/>
        <w:left w:val="none" w:sz="0" w:space="0" w:color="auto"/>
        <w:bottom w:val="none" w:sz="0" w:space="0" w:color="auto"/>
        <w:right w:val="none" w:sz="0" w:space="0" w:color="auto"/>
      </w:divBdr>
    </w:div>
    <w:div w:id="236524992">
      <w:bodyDiv w:val="1"/>
      <w:marLeft w:val="0"/>
      <w:marRight w:val="0"/>
      <w:marTop w:val="0"/>
      <w:marBottom w:val="0"/>
      <w:divBdr>
        <w:top w:val="none" w:sz="0" w:space="0" w:color="auto"/>
        <w:left w:val="none" w:sz="0" w:space="0" w:color="auto"/>
        <w:bottom w:val="none" w:sz="0" w:space="0" w:color="auto"/>
        <w:right w:val="none" w:sz="0" w:space="0" w:color="auto"/>
      </w:divBdr>
    </w:div>
    <w:div w:id="236667708">
      <w:bodyDiv w:val="1"/>
      <w:marLeft w:val="0"/>
      <w:marRight w:val="0"/>
      <w:marTop w:val="0"/>
      <w:marBottom w:val="0"/>
      <w:divBdr>
        <w:top w:val="none" w:sz="0" w:space="0" w:color="auto"/>
        <w:left w:val="none" w:sz="0" w:space="0" w:color="auto"/>
        <w:bottom w:val="none" w:sz="0" w:space="0" w:color="auto"/>
        <w:right w:val="none" w:sz="0" w:space="0" w:color="auto"/>
      </w:divBdr>
    </w:div>
    <w:div w:id="236937795">
      <w:bodyDiv w:val="1"/>
      <w:marLeft w:val="0"/>
      <w:marRight w:val="0"/>
      <w:marTop w:val="0"/>
      <w:marBottom w:val="0"/>
      <w:divBdr>
        <w:top w:val="none" w:sz="0" w:space="0" w:color="auto"/>
        <w:left w:val="none" w:sz="0" w:space="0" w:color="auto"/>
        <w:bottom w:val="none" w:sz="0" w:space="0" w:color="auto"/>
        <w:right w:val="none" w:sz="0" w:space="0" w:color="auto"/>
      </w:divBdr>
    </w:div>
    <w:div w:id="237250399">
      <w:bodyDiv w:val="1"/>
      <w:marLeft w:val="0"/>
      <w:marRight w:val="0"/>
      <w:marTop w:val="0"/>
      <w:marBottom w:val="0"/>
      <w:divBdr>
        <w:top w:val="none" w:sz="0" w:space="0" w:color="auto"/>
        <w:left w:val="none" w:sz="0" w:space="0" w:color="auto"/>
        <w:bottom w:val="none" w:sz="0" w:space="0" w:color="auto"/>
        <w:right w:val="none" w:sz="0" w:space="0" w:color="auto"/>
      </w:divBdr>
    </w:div>
    <w:div w:id="237909429">
      <w:bodyDiv w:val="1"/>
      <w:marLeft w:val="0"/>
      <w:marRight w:val="0"/>
      <w:marTop w:val="0"/>
      <w:marBottom w:val="0"/>
      <w:divBdr>
        <w:top w:val="none" w:sz="0" w:space="0" w:color="auto"/>
        <w:left w:val="none" w:sz="0" w:space="0" w:color="auto"/>
        <w:bottom w:val="none" w:sz="0" w:space="0" w:color="auto"/>
        <w:right w:val="none" w:sz="0" w:space="0" w:color="auto"/>
      </w:divBdr>
    </w:div>
    <w:div w:id="239146992">
      <w:bodyDiv w:val="1"/>
      <w:marLeft w:val="0"/>
      <w:marRight w:val="0"/>
      <w:marTop w:val="0"/>
      <w:marBottom w:val="0"/>
      <w:divBdr>
        <w:top w:val="none" w:sz="0" w:space="0" w:color="auto"/>
        <w:left w:val="none" w:sz="0" w:space="0" w:color="auto"/>
        <w:bottom w:val="none" w:sz="0" w:space="0" w:color="auto"/>
        <w:right w:val="none" w:sz="0" w:space="0" w:color="auto"/>
      </w:divBdr>
    </w:div>
    <w:div w:id="245696004">
      <w:bodyDiv w:val="1"/>
      <w:marLeft w:val="0"/>
      <w:marRight w:val="0"/>
      <w:marTop w:val="0"/>
      <w:marBottom w:val="0"/>
      <w:divBdr>
        <w:top w:val="none" w:sz="0" w:space="0" w:color="auto"/>
        <w:left w:val="none" w:sz="0" w:space="0" w:color="auto"/>
        <w:bottom w:val="none" w:sz="0" w:space="0" w:color="auto"/>
        <w:right w:val="none" w:sz="0" w:space="0" w:color="auto"/>
      </w:divBdr>
    </w:div>
    <w:div w:id="245770937">
      <w:bodyDiv w:val="1"/>
      <w:marLeft w:val="0"/>
      <w:marRight w:val="0"/>
      <w:marTop w:val="0"/>
      <w:marBottom w:val="0"/>
      <w:divBdr>
        <w:top w:val="none" w:sz="0" w:space="0" w:color="auto"/>
        <w:left w:val="none" w:sz="0" w:space="0" w:color="auto"/>
        <w:bottom w:val="none" w:sz="0" w:space="0" w:color="auto"/>
        <w:right w:val="none" w:sz="0" w:space="0" w:color="auto"/>
      </w:divBdr>
    </w:div>
    <w:div w:id="245916743">
      <w:bodyDiv w:val="1"/>
      <w:marLeft w:val="0"/>
      <w:marRight w:val="0"/>
      <w:marTop w:val="0"/>
      <w:marBottom w:val="0"/>
      <w:divBdr>
        <w:top w:val="none" w:sz="0" w:space="0" w:color="auto"/>
        <w:left w:val="none" w:sz="0" w:space="0" w:color="auto"/>
        <w:bottom w:val="none" w:sz="0" w:space="0" w:color="auto"/>
        <w:right w:val="none" w:sz="0" w:space="0" w:color="auto"/>
      </w:divBdr>
    </w:div>
    <w:div w:id="246114736">
      <w:bodyDiv w:val="1"/>
      <w:marLeft w:val="0"/>
      <w:marRight w:val="0"/>
      <w:marTop w:val="0"/>
      <w:marBottom w:val="0"/>
      <w:divBdr>
        <w:top w:val="none" w:sz="0" w:space="0" w:color="auto"/>
        <w:left w:val="none" w:sz="0" w:space="0" w:color="auto"/>
        <w:bottom w:val="none" w:sz="0" w:space="0" w:color="auto"/>
        <w:right w:val="none" w:sz="0" w:space="0" w:color="auto"/>
      </w:divBdr>
    </w:div>
    <w:div w:id="246578392">
      <w:bodyDiv w:val="1"/>
      <w:marLeft w:val="0"/>
      <w:marRight w:val="0"/>
      <w:marTop w:val="0"/>
      <w:marBottom w:val="0"/>
      <w:divBdr>
        <w:top w:val="none" w:sz="0" w:space="0" w:color="auto"/>
        <w:left w:val="none" w:sz="0" w:space="0" w:color="auto"/>
        <w:bottom w:val="none" w:sz="0" w:space="0" w:color="auto"/>
        <w:right w:val="none" w:sz="0" w:space="0" w:color="auto"/>
      </w:divBdr>
    </w:div>
    <w:div w:id="246811203">
      <w:bodyDiv w:val="1"/>
      <w:marLeft w:val="0"/>
      <w:marRight w:val="0"/>
      <w:marTop w:val="0"/>
      <w:marBottom w:val="0"/>
      <w:divBdr>
        <w:top w:val="none" w:sz="0" w:space="0" w:color="auto"/>
        <w:left w:val="none" w:sz="0" w:space="0" w:color="auto"/>
        <w:bottom w:val="none" w:sz="0" w:space="0" w:color="auto"/>
        <w:right w:val="none" w:sz="0" w:space="0" w:color="auto"/>
      </w:divBdr>
    </w:div>
    <w:div w:id="246884855">
      <w:bodyDiv w:val="1"/>
      <w:marLeft w:val="0"/>
      <w:marRight w:val="0"/>
      <w:marTop w:val="0"/>
      <w:marBottom w:val="0"/>
      <w:divBdr>
        <w:top w:val="none" w:sz="0" w:space="0" w:color="auto"/>
        <w:left w:val="none" w:sz="0" w:space="0" w:color="auto"/>
        <w:bottom w:val="none" w:sz="0" w:space="0" w:color="auto"/>
        <w:right w:val="none" w:sz="0" w:space="0" w:color="auto"/>
      </w:divBdr>
    </w:div>
    <w:div w:id="247006550">
      <w:bodyDiv w:val="1"/>
      <w:marLeft w:val="0"/>
      <w:marRight w:val="0"/>
      <w:marTop w:val="0"/>
      <w:marBottom w:val="0"/>
      <w:divBdr>
        <w:top w:val="none" w:sz="0" w:space="0" w:color="auto"/>
        <w:left w:val="none" w:sz="0" w:space="0" w:color="auto"/>
        <w:bottom w:val="none" w:sz="0" w:space="0" w:color="auto"/>
        <w:right w:val="none" w:sz="0" w:space="0" w:color="auto"/>
      </w:divBdr>
    </w:div>
    <w:div w:id="248850331">
      <w:bodyDiv w:val="1"/>
      <w:marLeft w:val="0"/>
      <w:marRight w:val="0"/>
      <w:marTop w:val="0"/>
      <w:marBottom w:val="0"/>
      <w:divBdr>
        <w:top w:val="none" w:sz="0" w:space="0" w:color="auto"/>
        <w:left w:val="none" w:sz="0" w:space="0" w:color="auto"/>
        <w:bottom w:val="none" w:sz="0" w:space="0" w:color="auto"/>
        <w:right w:val="none" w:sz="0" w:space="0" w:color="auto"/>
      </w:divBdr>
    </w:div>
    <w:div w:id="248855782">
      <w:bodyDiv w:val="1"/>
      <w:marLeft w:val="0"/>
      <w:marRight w:val="0"/>
      <w:marTop w:val="0"/>
      <w:marBottom w:val="0"/>
      <w:divBdr>
        <w:top w:val="none" w:sz="0" w:space="0" w:color="auto"/>
        <w:left w:val="none" w:sz="0" w:space="0" w:color="auto"/>
        <w:bottom w:val="none" w:sz="0" w:space="0" w:color="auto"/>
        <w:right w:val="none" w:sz="0" w:space="0" w:color="auto"/>
      </w:divBdr>
    </w:div>
    <w:div w:id="249002476">
      <w:bodyDiv w:val="1"/>
      <w:marLeft w:val="0"/>
      <w:marRight w:val="0"/>
      <w:marTop w:val="0"/>
      <w:marBottom w:val="0"/>
      <w:divBdr>
        <w:top w:val="none" w:sz="0" w:space="0" w:color="auto"/>
        <w:left w:val="none" w:sz="0" w:space="0" w:color="auto"/>
        <w:bottom w:val="none" w:sz="0" w:space="0" w:color="auto"/>
        <w:right w:val="none" w:sz="0" w:space="0" w:color="auto"/>
      </w:divBdr>
    </w:div>
    <w:div w:id="250086422">
      <w:bodyDiv w:val="1"/>
      <w:marLeft w:val="0"/>
      <w:marRight w:val="0"/>
      <w:marTop w:val="0"/>
      <w:marBottom w:val="0"/>
      <w:divBdr>
        <w:top w:val="none" w:sz="0" w:space="0" w:color="auto"/>
        <w:left w:val="none" w:sz="0" w:space="0" w:color="auto"/>
        <w:bottom w:val="none" w:sz="0" w:space="0" w:color="auto"/>
        <w:right w:val="none" w:sz="0" w:space="0" w:color="auto"/>
      </w:divBdr>
    </w:div>
    <w:div w:id="250239340">
      <w:bodyDiv w:val="1"/>
      <w:marLeft w:val="0"/>
      <w:marRight w:val="0"/>
      <w:marTop w:val="0"/>
      <w:marBottom w:val="0"/>
      <w:divBdr>
        <w:top w:val="none" w:sz="0" w:space="0" w:color="auto"/>
        <w:left w:val="none" w:sz="0" w:space="0" w:color="auto"/>
        <w:bottom w:val="none" w:sz="0" w:space="0" w:color="auto"/>
        <w:right w:val="none" w:sz="0" w:space="0" w:color="auto"/>
      </w:divBdr>
    </w:div>
    <w:div w:id="251399728">
      <w:bodyDiv w:val="1"/>
      <w:marLeft w:val="0"/>
      <w:marRight w:val="0"/>
      <w:marTop w:val="0"/>
      <w:marBottom w:val="0"/>
      <w:divBdr>
        <w:top w:val="none" w:sz="0" w:space="0" w:color="auto"/>
        <w:left w:val="none" w:sz="0" w:space="0" w:color="auto"/>
        <w:bottom w:val="none" w:sz="0" w:space="0" w:color="auto"/>
        <w:right w:val="none" w:sz="0" w:space="0" w:color="auto"/>
      </w:divBdr>
    </w:div>
    <w:div w:id="251478174">
      <w:bodyDiv w:val="1"/>
      <w:marLeft w:val="0"/>
      <w:marRight w:val="0"/>
      <w:marTop w:val="0"/>
      <w:marBottom w:val="0"/>
      <w:divBdr>
        <w:top w:val="none" w:sz="0" w:space="0" w:color="auto"/>
        <w:left w:val="none" w:sz="0" w:space="0" w:color="auto"/>
        <w:bottom w:val="none" w:sz="0" w:space="0" w:color="auto"/>
        <w:right w:val="none" w:sz="0" w:space="0" w:color="auto"/>
      </w:divBdr>
    </w:div>
    <w:div w:id="252203915">
      <w:bodyDiv w:val="1"/>
      <w:marLeft w:val="0"/>
      <w:marRight w:val="0"/>
      <w:marTop w:val="0"/>
      <w:marBottom w:val="0"/>
      <w:divBdr>
        <w:top w:val="none" w:sz="0" w:space="0" w:color="auto"/>
        <w:left w:val="none" w:sz="0" w:space="0" w:color="auto"/>
        <w:bottom w:val="none" w:sz="0" w:space="0" w:color="auto"/>
        <w:right w:val="none" w:sz="0" w:space="0" w:color="auto"/>
      </w:divBdr>
    </w:div>
    <w:div w:id="252471046">
      <w:bodyDiv w:val="1"/>
      <w:marLeft w:val="0"/>
      <w:marRight w:val="0"/>
      <w:marTop w:val="0"/>
      <w:marBottom w:val="0"/>
      <w:divBdr>
        <w:top w:val="none" w:sz="0" w:space="0" w:color="auto"/>
        <w:left w:val="none" w:sz="0" w:space="0" w:color="auto"/>
        <w:bottom w:val="none" w:sz="0" w:space="0" w:color="auto"/>
        <w:right w:val="none" w:sz="0" w:space="0" w:color="auto"/>
      </w:divBdr>
    </w:div>
    <w:div w:id="252782634">
      <w:bodyDiv w:val="1"/>
      <w:marLeft w:val="0"/>
      <w:marRight w:val="0"/>
      <w:marTop w:val="0"/>
      <w:marBottom w:val="0"/>
      <w:divBdr>
        <w:top w:val="none" w:sz="0" w:space="0" w:color="auto"/>
        <w:left w:val="none" w:sz="0" w:space="0" w:color="auto"/>
        <w:bottom w:val="none" w:sz="0" w:space="0" w:color="auto"/>
        <w:right w:val="none" w:sz="0" w:space="0" w:color="auto"/>
      </w:divBdr>
    </w:div>
    <w:div w:id="253167699">
      <w:bodyDiv w:val="1"/>
      <w:marLeft w:val="0"/>
      <w:marRight w:val="0"/>
      <w:marTop w:val="0"/>
      <w:marBottom w:val="0"/>
      <w:divBdr>
        <w:top w:val="none" w:sz="0" w:space="0" w:color="auto"/>
        <w:left w:val="none" w:sz="0" w:space="0" w:color="auto"/>
        <w:bottom w:val="none" w:sz="0" w:space="0" w:color="auto"/>
        <w:right w:val="none" w:sz="0" w:space="0" w:color="auto"/>
      </w:divBdr>
    </w:div>
    <w:div w:id="253705950">
      <w:bodyDiv w:val="1"/>
      <w:marLeft w:val="0"/>
      <w:marRight w:val="0"/>
      <w:marTop w:val="0"/>
      <w:marBottom w:val="0"/>
      <w:divBdr>
        <w:top w:val="none" w:sz="0" w:space="0" w:color="auto"/>
        <w:left w:val="none" w:sz="0" w:space="0" w:color="auto"/>
        <w:bottom w:val="none" w:sz="0" w:space="0" w:color="auto"/>
        <w:right w:val="none" w:sz="0" w:space="0" w:color="auto"/>
      </w:divBdr>
    </w:div>
    <w:div w:id="253706112">
      <w:bodyDiv w:val="1"/>
      <w:marLeft w:val="0"/>
      <w:marRight w:val="0"/>
      <w:marTop w:val="0"/>
      <w:marBottom w:val="0"/>
      <w:divBdr>
        <w:top w:val="none" w:sz="0" w:space="0" w:color="auto"/>
        <w:left w:val="none" w:sz="0" w:space="0" w:color="auto"/>
        <w:bottom w:val="none" w:sz="0" w:space="0" w:color="auto"/>
        <w:right w:val="none" w:sz="0" w:space="0" w:color="auto"/>
      </w:divBdr>
    </w:div>
    <w:div w:id="254048767">
      <w:bodyDiv w:val="1"/>
      <w:marLeft w:val="0"/>
      <w:marRight w:val="0"/>
      <w:marTop w:val="0"/>
      <w:marBottom w:val="0"/>
      <w:divBdr>
        <w:top w:val="none" w:sz="0" w:space="0" w:color="auto"/>
        <w:left w:val="none" w:sz="0" w:space="0" w:color="auto"/>
        <w:bottom w:val="none" w:sz="0" w:space="0" w:color="auto"/>
        <w:right w:val="none" w:sz="0" w:space="0" w:color="auto"/>
      </w:divBdr>
    </w:div>
    <w:div w:id="254940140">
      <w:bodyDiv w:val="1"/>
      <w:marLeft w:val="0"/>
      <w:marRight w:val="0"/>
      <w:marTop w:val="0"/>
      <w:marBottom w:val="0"/>
      <w:divBdr>
        <w:top w:val="none" w:sz="0" w:space="0" w:color="auto"/>
        <w:left w:val="none" w:sz="0" w:space="0" w:color="auto"/>
        <w:bottom w:val="none" w:sz="0" w:space="0" w:color="auto"/>
        <w:right w:val="none" w:sz="0" w:space="0" w:color="auto"/>
      </w:divBdr>
    </w:div>
    <w:div w:id="255090204">
      <w:bodyDiv w:val="1"/>
      <w:marLeft w:val="0"/>
      <w:marRight w:val="0"/>
      <w:marTop w:val="0"/>
      <w:marBottom w:val="0"/>
      <w:divBdr>
        <w:top w:val="none" w:sz="0" w:space="0" w:color="auto"/>
        <w:left w:val="none" w:sz="0" w:space="0" w:color="auto"/>
        <w:bottom w:val="none" w:sz="0" w:space="0" w:color="auto"/>
        <w:right w:val="none" w:sz="0" w:space="0" w:color="auto"/>
      </w:divBdr>
    </w:div>
    <w:div w:id="255792815">
      <w:bodyDiv w:val="1"/>
      <w:marLeft w:val="0"/>
      <w:marRight w:val="0"/>
      <w:marTop w:val="0"/>
      <w:marBottom w:val="0"/>
      <w:divBdr>
        <w:top w:val="none" w:sz="0" w:space="0" w:color="auto"/>
        <w:left w:val="none" w:sz="0" w:space="0" w:color="auto"/>
        <w:bottom w:val="none" w:sz="0" w:space="0" w:color="auto"/>
        <w:right w:val="none" w:sz="0" w:space="0" w:color="auto"/>
      </w:divBdr>
    </w:div>
    <w:div w:id="257107201">
      <w:bodyDiv w:val="1"/>
      <w:marLeft w:val="0"/>
      <w:marRight w:val="0"/>
      <w:marTop w:val="0"/>
      <w:marBottom w:val="0"/>
      <w:divBdr>
        <w:top w:val="none" w:sz="0" w:space="0" w:color="auto"/>
        <w:left w:val="none" w:sz="0" w:space="0" w:color="auto"/>
        <w:bottom w:val="none" w:sz="0" w:space="0" w:color="auto"/>
        <w:right w:val="none" w:sz="0" w:space="0" w:color="auto"/>
      </w:divBdr>
    </w:div>
    <w:div w:id="257449728">
      <w:bodyDiv w:val="1"/>
      <w:marLeft w:val="0"/>
      <w:marRight w:val="0"/>
      <w:marTop w:val="0"/>
      <w:marBottom w:val="0"/>
      <w:divBdr>
        <w:top w:val="none" w:sz="0" w:space="0" w:color="auto"/>
        <w:left w:val="none" w:sz="0" w:space="0" w:color="auto"/>
        <w:bottom w:val="none" w:sz="0" w:space="0" w:color="auto"/>
        <w:right w:val="none" w:sz="0" w:space="0" w:color="auto"/>
      </w:divBdr>
    </w:div>
    <w:div w:id="257520021">
      <w:bodyDiv w:val="1"/>
      <w:marLeft w:val="0"/>
      <w:marRight w:val="0"/>
      <w:marTop w:val="0"/>
      <w:marBottom w:val="0"/>
      <w:divBdr>
        <w:top w:val="none" w:sz="0" w:space="0" w:color="auto"/>
        <w:left w:val="none" w:sz="0" w:space="0" w:color="auto"/>
        <w:bottom w:val="none" w:sz="0" w:space="0" w:color="auto"/>
        <w:right w:val="none" w:sz="0" w:space="0" w:color="auto"/>
      </w:divBdr>
    </w:div>
    <w:div w:id="257715615">
      <w:bodyDiv w:val="1"/>
      <w:marLeft w:val="0"/>
      <w:marRight w:val="0"/>
      <w:marTop w:val="0"/>
      <w:marBottom w:val="0"/>
      <w:divBdr>
        <w:top w:val="none" w:sz="0" w:space="0" w:color="auto"/>
        <w:left w:val="none" w:sz="0" w:space="0" w:color="auto"/>
        <w:bottom w:val="none" w:sz="0" w:space="0" w:color="auto"/>
        <w:right w:val="none" w:sz="0" w:space="0" w:color="auto"/>
      </w:divBdr>
    </w:div>
    <w:div w:id="258101767">
      <w:bodyDiv w:val="1"/>
      <w:marLeft w:val="0"/>
      <w:marRight w:val="0"/>
      <w:marTop w:val="0"/>
      <w:marBottom w:val="0"/>
      <w:divBdr>
        <w:top w:val="none" w:sz="0" w:space="0" w:color="auto"/>
        <w:left w:val="none" w:sz="0" w:space="0" w:color="auto"/>
        <w:bottom w:val="none" w:sz="0" w:space="0" w:color="auto"/>
        <w:right w:val="none" w:sz="0" w:space="0" w:color="auto"/>
      </w:divBdr>
    </w:div>
    <w:div w:id="258414181">
      <w:bodyDiv w:val="1"/>
      <w:marLeft w:val="0"/>
      <w:marRight w:val="0"/>
      <w:marTop w:val="0"/>
      <w:marBottom w:val="0"/>
      <w:divBdr>
        <w:top w:val="none" w:sz="0" w:space="0" w:color="auto"/>
        <w:left w:val="none" w:sz="0" w:space="0" w:color="auto"/>
        <w:bottom w:val="none" w:sz="0" w:space="0" w:color="auto"/>
        <w:right w:val="none" w:sz="0" w:space="0" w:color="auto"/>
      </w:divBdr>
    </w:div>
    <w:div w:id="258562614">
      <w:bodyDiv w:val="1"/>
      <w:marLeft w:val="0"/>
      <w:marRight w:val="0"/>
      <w:marTop w:val="0"/>
      <w:marBottom w:val="0"/>
      <w:divBdr>
        <w:top w:val="none" w:sz="0" w:space="0" w:color="auto"/>
        <w:left w:val="none" w:sz="0" w:space="0" w:color="auto"/>
        <w:bottom w:val="none" w:sz="0" w:space="0" w:color="auto"/>
        <w:right w:val="none" w:sz="0" w:space="0" w:color="auto"/>
      </w:divBdr>
    </w:div>
    <w:div w:id="259266240">
      <w:bodyDiv w:val="1"/>
      <w:marLeft w:val="0"/>
      <w:marRight w:val="0"/>
      <w:marTop w:val="0"/>
      <w:marBottom w:val="0"/>
      <w:divBdr>
        <w:top w:val="none" w:sz="0" w:space="0" w:color="auto"/>
        <w:left w:val="none" w:sz="0" w:space="0" w:color="auto"/>
        <w:bottom w:val="none" w:sz="0" w:space="0" w:color="auto"/>
        <w:right w:val="none" w:sz="0" w:space="0" w:color="auto"/>
      </w:divBdr>
    </w:div>
    <w:div w:id="259607563">
      <w:bodyDiv w:val="1"/>
      <w:marLeft w:val="0"/>
      <w:marRight w:val="0"/>
      <w:marTop w:val="0"/>
      <w:marBottom w:val="0"/>
      <w:divBdr>
        <w:top w:val="none" w:sz="0" w:space="0" w:color="auto"/>
        <w:left w:val="none" w:sz="0" w:space="0" w:color="auto"/>
        <w:bottom w:val="none" w:sz="0" w:space="0" w:color="auto"/>
        <w:right w:val="none" w:sz="0" w:space="0" w:color="auto"/>
      </w:divBdr>
    </w:div>
    <w:div w:id="259795050">
      <w:bodyDiv w:val="1"/>
      <w:marLeft w:val="0"/>
      <w:marRight w:val="0"/>
      <w:marTop w:val="0"/>
      <w:marBottom w:val="0"/>
      <w:divBdr>
        <w:top w:val="none" w:sz="0" w:space="0" w:color="auto"/>
        <w:left w:val="none" w:sz="0" w:space="0" w:color="auto"/>
        <w:bottom w:val="none" w:sz="0" w:space="0" w:color="auto"/>
        <w:right w:val="none" w:sz="0" w:space="0" w:color="auto"/>
      </w:divBdr>
    </w:div>
    <w:div w:id="260185097">
      <w:bodyDiv w:val="1"/>
      <w:marLeft w:val="0"/>
      <w:marRight w:val="0"/>
      <w:marTop w:val="0"/>
      <w:marBottom w:val="0"/>
      <w:divBdr>
        <w:top w:val="none" w:sz="0" w:space="0" w:color="auto"/>
        <w:left w:val="none" w:sz="0" w:space="0" w:color="auto"/>
        <w:bottom w:val="none" w:sz="0" w:space="0" w:color="auto"/>
        <w:right w:val="none" w:sz="0" w:space="0" w:color="auto"/>
      </w:divBdr>
    </w:div>
    <w:div w:id="261837144">
      <w:bodyDiv w:val="1"/>
      <w:marLeft w:val="0"/>
      <w:marRight w:val="0"/>
      <w:marTop w:val="0"/>
      <w:marBottom w:val="0"/>
      <w:divBdr>
        <w:top w:val="none" w:sz="0" w:space="0" w:color="auto"/>
        <w:left w:val="none" w:sz="0" w:space="0" w:color="auto"/>
        <w:bottom w:val="none" w:sz="0" w:space="0" w:color="auto"/>
        <w:right w:val="none" w:sz="0" w:space="0" w:color="auto"/>
      </w:divBdr>
    </w:div>
    <w:div w:id="261883448">
      <w:bodyDiv w:val="1"/>
      <w:marLeft w:val="0"/>
      <w:marRight w:val="0"/>
      <w:marTop w:val="0"/>
      <w:marBottom w:val="0"/>
      <w:divBdr>
        <w:top w:val="none" w:sz="0" w:space="0" w:color="auto"/>
        <w:left w:val="none" w:sz="0" w:space="0" w:color="auto"/>
        <w:bottom w:val="none" w:sz="0" w:space="0" w:color="auto"/>
        <w:right w:val="none" w:sz="0" w:space="0" w:color="auto"/>
      </w:divBdr>
    </w:div>
    <w:div w:id="262229688">
      <w:bodyDiv w:val="1"/>
      <w:marLeft w:val="0"/>
      <w:marRight w:val="0"/>
      <w:marTop w:val="0"/>
      <w:marBottom w:val="0"/>
      <w:divBdr>
        <w:top w:val="none" w:sz="0" w:space="0" w:color="auto"/>
        <w:left w:val="none" w:sz="0" w:space="0" w:color="auto"/>
        <w:bottom w:val="none" w:sz="0" w:space="0" w:color="auto"/>
        <w:right w:val="none" w:sz="0" w:space="0" w:color="auto"/>
      </w:divBdr>
    </w:div>
    <w:div w:id="262305394">
      <w:bodyDiv w:val="1"/>
      <w:marLeft w:val="0"/>
      <w:marRight w:val="0"/>
      <w:marTop w:val="0"/>
      <w:marBottom w:val="0"/>
      <w:divBdr>
        <w:top w:val="none" w:sz="0" w:space="0" w:color="auto"/>
        <w:left w:val="none" w:sz="0" w:space="0" w:color="auto"/>
        <w:bottom w:val="none" w:sz="0" w:space="0" w:color="auto"/>
        <w:right w:val="none" w:sz="0" w:space="0" w:color="auto"/>
      </w:divBdr>
    </w:div>
    <w:div w:id="263192659">
      <w:bodyDiv w:val="1"/>
      <w:marLeft w:val="0"/>
      <w:marRight w:val="0"/>
      <w:marTop w:val="0"/>
      <w:marBottom w:val="0"/>
      <w:divBdr>
        <w:top w:val="none" w:sz="0" w:space="0" w:color="auto"/>
        <w:left w:val="none" w:sz="0" w:space="0" w:color="auto"/>
        <w:bottom w:val="none" w:sz="0" w:space="0" w:color="auto"/>
        <w:right w:val="none" w:sz="0" w:space="0" w:color="auto"/>
      </w:divBdr>
    </w:div>
    <w:div w:id="263198250">
      <w:bodyDiv w:val="1"/>
      <w:marLeft w:val="0"/>
      <w:marRight w:val="0"/>
      <w:marTop w:val="0"/>
      <w:marBottom w:val="0"/>
      <w:divBdr>
        <w:top w:val="none" w:sz="0" w:space="0" w:color="auto"/>
        <w:left w:val="none" w:sz="0" w:space="0" w:color="auto"/>
        <w:bottom w:val="none" w:sz="0" w:space="0" w:color="auto"/>
        <w:right w:val="none" w:sz="0" w:space="0" w:color="auto"/>
      </w:divBdr>
    </w:div>
    <w:div w:id="263345881">
      <w:bodyDiv w:val="1"/>
      <w:marLeft w:val="0"/>
      <w:marRight w:val="0"/>
      <w:marTop w:val="0"/>
      <w:marBottom w:val="0"/>
      <w:divBdr>
        <w:top w:val="none" w:sz="0" w:space="0" w:color="auto"/>
        <w:left w:val="none" w:sz="0" w:space="0" w:color="auto"/>
        <w:bottom w:val="none" w:sz="0" w:space="0" w:color="auto"/>
        <w:right w:val="none" w:sz="0" w:space="0" w:color="auto"/>
      </w:divBdr>
    </w:div>
    <w:div w:id="263924811">
      <w:bodyDiv w:val="1"/>
      <w:marLeft w:val="0"/>
      <w:marRight w:val="0"/>
      <w:marTop w:val="0"/>
      <w:marBottom w:val="0"/>
      <w:divBdr>
        <w:top w:val="none" w:sz="0" w:space="0" w:color="auto"/>
        <w:left w:val="none" w:sz="0" w:space="0" w:color="auto"/>
        <w:bottom w:val="none" w:sz="0" w:space="0" w:color="auto"/>
        <w:right w:val="none" w:sz="0" w:space="0" w:color="auto"/>
      </w:divBdr>
    </w:div>
    <w:div w:id="265162142">
      <w:bodyDiv w:val="1"/>
      <w:marLeft w:val="0"/>
      <w:marRight w:val="0"/>
      <w:marTop w:val="0"/>
      <w:marBottom w:val="0"/>
      <w:divBdr>
        <w:top w:val="none" w:sz="0" w:space="0" w:color="auto"/>
        <w:left w:val="none" w:sz="0" w:space="0" w:color="auto"/>
        <w:bottom w:val="none" w:sz="0" w:space="0" w:color="auto"/>
        <w:right w:val="none" w:sz="0" w:space="0" w:color="auto"/>
      </w:divBdr>
    </w:div>
    <w:div w:id="266617696">
      <w:bodyDiv w:val="1"/>
      <w:marLeft w:val="0"/>
      <w:marRight w:val="0"/>
      <w:marTop w:val="0"/>
      <w:marBottom w:val="0"/>
      <w:divBdr>
        <w:top w:val="none" w:sz="0" w:space="0" w:color="auto"/>
        <w:left w:val="none" w:sz="0" w:space="0" w:color="auto"/>
        <w:bottom w:val="none" w:sz="0" w:space="0" w:color="auto"/>
        <w:right w:val="none" w:sz="0" w:space="0" w:color="auto"/>
      </w:divBdr>
    </w:div>
    <w:div w:id="267204763">
      <w:bodyDiv w:val="1"/>
      <w:marLeft w:val="0"/>
      <w:marRight w:val="0"/>
      <w:marTop w:val="0"/>
      <w:marBottom w:val="0"/>
      <w:divBdr>
        <w:top w:val="none" w:sz="0" w:space="0" w:color="auto"/>
        <w:left w:val="none" w:sz="0" w:space="0" w:color="auto"/>
        <w:bottom w:val="none" w:sz="0" w:space="0" w:color="auto"/>
        <w:right w:val="none" w:sz="0" w:space="0" w:color="auto"/>
      </w:divBdr>
    </w:div>
    <w:div w:id="267584092">
      <w:bodyDiv w:val="1"/>
      <w:marLeft w:val="0"/>
      <w:marRight w:val="0"/>
      <w:marTop w:val="0"/>
      <w:marBottom w:val="0"/>
      <w:divBdr>
        <w:top w:val="none" w:sz="0" w:space="0" w:color="auto"/>
        <w:left w:val="none" w:sz="0" w:space="0" w:color="auto"/>
        <w:bottom w:val="none" w:sz="0" w:space="0" w:color="auto"/>
        <w:right w:val="none" w:sz="0" w:space="0" w:color="auto"/>
      </w:divBdr>
    </w:div>
    <w:div w:id="269699320">
      <w:bodyDiv w:val="1"/>
      <w:marLeft w:val="0"/>
      <w:marRight w:val="0"/>
      <w:marTop w:val="0"/>
      <w:marBottom w:val="0"/>
      <w:divBdr>
        <w:top w:val="none" w:sz="0" w:space="0" w:color="auto"/>
        <w:left w:val="none" w:sz="0" w:space="0" w:color="auto"/>
        <w:bottom w:val="none" w:sz="0" w:space="0" w:color="auto"/>
        <w:right w:val="none" w:sz="0" w:space="0" w:color="auto"/>
      </w:divBdr>
    </w:div>
    <w:div w:id="270472621">
      <w:bodyDiv w:val="1"/>
      <w:marLeft w:val="0"/>
      <w:marRight w:val="0"/>
      <w:marTop w:val="0"/>
      <w:marBottom w:val="0"/>
      <w:divBdr>
        <w:top w:val="none" w:sz="0" w:space="0" w:color="auto"/>
        <w:left w:val="none" w:sz="0" w:space="0" w:color="auto"/>
        <w:bottom w:val="none" w:sz="0" w:space="0" w:color="auto"/>
        <w:right w:val="none" w:sz="0" w:space="0" w:color="auto"/>
      </w:divBdr>
    </w:div>
    <w:div w:id="270552197">
      <w:bodyDiv w:val="1"/>
      <w:marLeft w:val="0"/>
      <w:marRight w:val="0"/>
      <w:marTop w:val="0"/>
      <w:marBottom w:val="0"/>
      <w:divBdr>
        <w:top w:val="none" w:sz="0" w:space="0" w:color="auto"/>
        <w:left w:val="none" w:sz="0" w:space="0" w:color="auto"/>
        <w:bottom w:val="none" w:sz="0" w:space="0" w:color="auto"/>
        <w:right w:val="none" w:sz="0" w:space="0" w:color="auto"/>
      </w:divBdr>
    </w:div>
    <w:div w:id="270599741">
      <w:bodyDiv w:val="1"/>
      <w:marLeft w:val="0"/>
      <w:marRight w:val="0"/>
      <w:marTop w:val="0"/>
      <w:marBottom w:val="0"/>
      <w:divBdr>
        <w:top w:val="none" w:sz="0" w:space="0" w:color="auto"/>
        <w:left w:val="none" w:sz="0" w:space="0" w:color="auto"/>
        <w:bottom w:val="none" w:sz="0" w:space="0" w:color="auto"/>
        <w:right w:val="none" w:sz="0" w:space="0" w:color="auto"/>
      </w:divBdr>
    </w:div>
    <w:div w:id="271129063">
      <w:bodyDiv w:val="1"/>
      <w:marLeft w:val="0"/>
      <w:marRight w:val="0"/>
      <w:marTop w:val="0"/>
      <w:marBottom w:val="0"/>
      <w:divBdr>
        <w:top w:val="none" w:sz="0" w:space="0" w:color="auto"/>
        <w:left w:val="none" w:sz="0" w:space="0" w:color="auto"/>
        <w:bottom w:val="none" w:sz="0" w:space="0" w:color="auto"/>
        <w:right w:val="none" w:sz="0" w:space="0" w:color="auto"/>
      </w:divBdr>
    </w:div>
    <w:div w:id="272322170">
      <w:bodyDiv w:val="1"/>
      <w:marLeft w:val="0"/>
      <w:marRight w:val="0"/>
      <w:marTop w:val="0"/>
      <w:marBottom w:val="0"/>
      <w:divBdr>
        <w:top w:val="none" w:sz="0" w:space="0" w:color="auto"/>
        <w:left w:val="none" w:sz="0" w:space="0" w:color="auto"/>
        <w:bottom w:val="none" w:sz="0" w:space="0" w:color="auto"/>
        <w:right w:val="none" w:sz="0" w:space="0" w:color="auto"/>
      </w:divBdr>
    </w:div>
    <w:div w:id="274095799">
      <w:bodyDiv w:val="1"/>
      <w:marLeft w:val="0"/>
      <w:marRight w:val="0"/>
      <w:marTop w:val="0"/>
      <w:marBottom w:val="0"/>
      <w:divBdr>
        <w:top w:val="none" w:sz="0" w:space="0" w:color="auto"/>
        <w:left w:val="none" w:sz="0" w:space="0" w:color="auto"/>
        <w:bottom w:val="none" w:sz="0" w:space="0" w:color="auto"/>
        <w:right w:val="none" w:sz="0" w:space="0" w:color="auto"/>
      </w:divBdr>
    </w:div>
    <w:div w:id="274482370">
      <w:bodyDiv w:val="1"/>
      <w:marLeft w:val="0"/>
      <w:marRight w:val="0"/>
      <w:marTop w:val="0"/>
      <w:marBottom w:val="0"/>
      <w:divBdr>
        <w:top w:val="none" w:sz="0" w:space="0" w:color="auto"/>
        <w:left w:val="none" w:sz="0" w:space="0" w:color="auto"/>
        <w:bottom w:val="none" w:sz="0" w:space="0" w:color="auto"/>
        <w:right w:val="none" w:sz="0" w:space="0" w:color="auto"/>
      </w:divBdr>
    </w:div>
    <w:div w:id="274482923">
      <w:bodyDiv w:val="1"/>
      <w:marLeft w:val="0"/>
      <w:marRight w:val="0"/>
      <w:marTop w:val="0"/>
      <w:marBottom w:val="0"/>
      <w:divBdr>
        <w:top w:val="none" w:sz="0" w:space="0" w:color="auto"/>
        <w:left w:val="none" w:sz="0" w:space="0" w:color="auto"/>
        <w:bottom w:val="none" w:sz="0" w:space="0" w:color="auto"/>
        <w:right w:val="none" w:sz="0" w:space="0" w:color="auto"/>
      </w:divBdr>
    </w:div>
    <w:div w:id="277104287">
      <w:bodyDiv w:val="1"/>
      <w:marLeft w:val="0"/>
      <w:marRight w:val="0"/>
      <w:marTop w:val="0"/>
      <w:marBottom w:val="0"/>
      <w:divBdr>
        <w:top w:val="none" w:sz="0" w:space="0" w:color="auto"/>
        <w:left w:val="none" w:sz="0" w:space="0" w:color="auto"/>
        <w:bottom w:val="none" w:sz="0" w:space="0" w:color="auto"/>
        <w:right w:val="none" w:sz="0" w:space="0" w:color="auto"/>
      </w:divBdr>
    </w:div>
    <w:div w:id="277493950">
      <w:bodyDiv w:val="1"/>
      <w:marLeft w:val="0"/>
      <w:marRight w:val="0"/>
      <w:marTop w:val="0"/>
      <w:marBottom w:val="0"/>
      <w:divBdr>
        <w:top w:val="none" w:sz="0" w:space="0" w:color="auto"/>
        <w:left w:val="none" w:sz="0" w:space="0" w:color="auto"/>
        <w:bottom w:val="none" w:sz="0" w:space="0" w:color="auto"/>
        <w:right w:val="none" w:sz="0" w:space="0" w:color="auto"/>
      </w:divBdr>
    </w:div>
    <w:div w:id="277565720">
      <w:bodyDiv w:val="1"/>
      <w:marLeft w:val="0"/>
      <w:marRight w:val="0"/>
      <w:marTop w:val="0"/>
      <w:marBottom w:val="0"/>
      <w:divBdr>
        <w:top w:val="none" w:sz="0" w:space="0" w:color="auto"/>
        <w:left w:val="none" w:sz="0" w:space="0" w:color="auto"/>
        <w:bottom w:val="none" w:sz="0" w:space="0" w:color="auto"/>
        <w:right w:val="none" w:sz="0" w:space="0" w:color="auto"/>
      </w:divBdr>
    </w:div>
    <w:div w:id="278033862">
      <w:bodyDiv w:val="1"/>
      <w:marLeft w:val="0"/>
      <w:marRight w:val="0"/>
      <w:marTop w:val="0"/>
      <w:marBottom w:val="0"/>
      <w:divBdr>
        <w:top w:val="none" w:sz="0" w:space="0" w:color="auto"/>
        <w:left w:val="none" w:sz="0" w:space="0" w:color="auto"/>
        <w:bottom w:val="none" w:sz="0" w:space="0" w:color="auto"/>
        <w:right w:val="none" w:sz="0" w:space="0" w:color="auto"/>
      </w:divBdr>
    </w:div>
    <w:div w:id="278949544">
      <w:bodyDiv w:val="1"/>
      <w:marLeft w:val="0"/>
      <w:marRight w:val="0"/>
      <w:marTop w:val="0"/>
      <w:marBottom w:val="0"/>
      <w:divBdr>
        <w:top w:val="none" w:sz="0" w:space="0" w:color="auto"/>
        <w:left w:val="none" w:sz="0" w:space="0" w:color="auto"/>
        <w:bottom w:val="none" w:sz="0" w:space="0" w:color="auto"/>
        <w:right w:val="none" w:sz="0" w:space="0" w:color="auto"/>
      </w:divBdr>
    </w:div>
    <w:div w:id="279455075">
      <w:bodyDiv w:val="1"/>
      <w:marLeft w:val="0"/>
      <w:marRight w:val="0"/>
      <w:marTop w:val="0"/>
      <w:marBottom w:val="0"/>
      <w:divBdr>
        <w:top w:val="none" w:sz="0" w:space="0" w:color="auto"/>
        <w:left w:val="none" w:sz="0" w:space="0" w:color="auto"/>
        <w:bottom w:val="none" w:sz="0" w:space="0" w:color="auto"/>
        <w:right w:val="none" w:sz="0" w:space="0" w:color="auto"/>
      </w:divBdr>
    </w:div>
    <w:div w:id="280649978">
      <w:bodyDiv w:val="1"/>
      <w:marLeft w:val="0"/>
      <w:marRight w:val="0"/>
      <w:marTop w:val="0"/>
      <w:marBottom w:val="0"/>
      <w:divBdr>
        <w:top w:val="none" w:sz="0" w:space="0" w:color="auto"/>
        <w:left w:val="none" w:sz="0" w:space="0" w:color="auto"/>
        <w:bottom w:val="none" w:sz="0" w:space="0" w:color="auto"/>
        <w:right w:val="none" w:sz="0" w:space="0" w:color="auto"/>
      </w:divBdr>
    </w:div>
    <w:div w:id="282003520">
      <w:bodyDiv w:val="1"/>
      <w:marLeft w:val="0"/>
      <w:marRight w:val="0"/>
      <w:marTop w:val="0"/>
      <w:marBottom w:val="0"/>
      <w:divBdr>
        <w:top w:val="none" w:sz="0" w:space="0" w:color="auto"/>
        <w:left w:val="none" w:sz="0" w:space="0" w:color="auto"/>
        <w:bottom w:val="none" w:sz="0" w:space="0" w:color="auto"/>
        <w:right w:val="none" w:sz="0" w:space="0" w:color="auto"/>
      </w:divBdr>
    </w:div>
    <w:div w:id="282348889">
      <w:bodyDiv w:val="1"/>
      <w:marLeft w:val="0"/>
      <w:marRight w:val="0"/>
      <w:marTop w:val="0"/>
      <w:marBottom w:val="0"/>
      <w:divBdr>
        <w:top w:val="none" w:sz="0" w:space="0" w:color="auto"/>
        <w:left w:val="none" w:sz="0" w:space="0" w:color="auto"/>
        <w:bottom w:val="none" w:sz="0" w:space="0" w:color="auto"/>
        <w:right w:val="none" w:sz="0" w:space="0" w:color="auto"/>
      </w:divBdr>
    </w:div>
    <w:div w:id="282807294">
      <w:bodyDiv w:val="1"/>
      <w:marLeft w:val="0"/>
      <w:marRight w:val="0"/>
      <w:marTop w:val="0"/>
      <w:marBottom w:val="0"/>
      <w:divBdr>
        <w:top w:val="none" w:sz="0" w:space="0" w:color="auto"/>
        <w:left w:val="none" w:sz="0" w:space="0" w:color="auto"/>
        <w:bottom w:val="none" w:sz="0" w:space="0" w:color="auto"/>
        <w:right w:val="none" w:sz="0" w:space="0" w:color="auto"/>
      </w:divBdr>
    </w:div>
    <w:div w:id="283313642">
      <w:bodyDiv w:val="1"/>
      <w:marLeft w:val="0"/>
      <w:marRight w:val="0"/>
      <w:marTop w:val="0"/>
      <w:marBottom w:val="0"/>
      <w:divBdr>
        <w:top w:val="none" w:sz="0" w:space="0" w:color="auto"/>
        <w:left w:val="none" w:sz="0" w:space="0" w:color="auto"/>
        <w:bottom w:val="none" w:sz="0" w:space="0" w:color="auto"/>
        <w:right w:val="none" w:sz="0" w:space="0" w:color="auto"/>
      </w:divBdr>
    </w:div>
    <w:div w:id="283384873">
      <w:bodyDiv w:val="1"/>
      <w:marLeft w:val="0"/>
      <w:marRight w:val="0"/>
      <w:marTop w:val="0"/>
      <w:marBottom w:val="0"/>
      <w:divBdr>
        <w:top w:val="none" w:sz="0" w:space="0" w:color="auto"/>
        <w:left w:val="none" w:sz="0" w:space="0" w:color="auto"/>
        <w:bottom w:val="none" w:sz="0" w:space="0" w:color="auto"/>
        <w:right w:val="none" w:sz="0" w:space="0" w:color="auto"/>
      </w:divBdr>
    </w:div>
    <w:div w:id="283778414">
      <w:bodyDiv w:val="1"/>
      <w:marLeft w:val="0"/>
      <w:marRight w:val="0"/>
      <w:marTop w:val="0"/>
      <w:marBottom w:val="0"/>
      <w:divBdr>
        <w:top w:val="none" w:sz="0" w:space="0" w:color="auto"/>
        <w:left w:val="none" w:sz="0" w:space="0" w:color="auto"/>
        <w:bottom w:val="none" w:sz="0" w:space="0" w:color="auto"/>
        <w:right w:val="none" w:sz="0" w:space="0" w:color="auto"/>
      </w:divBdr>
    </w:div>
    <w:div w:id="283970440">
      <w:bodyDiv w:val="1"/>
      <w:marLeft w:val="0"/>
      <w:marRight w:val="0"/>
      <w:marTop w:val="0"/>
      <w:marBottom w:val="0"/>
      <w:divBdr>
        <w:top w:val="none" w:sz="0" w:space="0" w:color="auto"/>
        <w:left w:val="none" w:sz="0" w:space="0" w:color="auto"/>
        <w:bottom w:val="none" w:sz="0" w:space="0" w:color="auto"/>
        <w:right w:val="none" w:sz="0" w:space="0" w:color="auto"/>
      </w:divBdr>
    </w:div>
    <w:div w:id="284040630">
      <w:bodyDiv w:val="1"/>
      <w:marLeft w:val="0"/>
      <w:marRight w:val="0"/>
      <w:marTop w:val="0"/>
      <w:marBottom w:val="0"/>
      <w:divBdr>
        <w:top w:val="none" w:sz="0" w:space="0" w:color="auto"/>
        <w:left w:val="none" w:sz="0" w:space="0" w:color="auto"/>
        <w:bottom w:val="none" w:sz="0" w:space="0" w:color="auto"/>
        <w:right w:val="none" w:sz="0" w:space="0" w:color="auto"/>
      </w:divBdr>
    </w:div>
    <w:div w:id="285427752">
      <w:bodyDiv w:val="1"/>
      <w:marLeft w:val="0"/>
      <w:marRight w:val="0"/>
      <w:marTop w:val="0"/>
      <w:marBottom w:val="0"/>
      <w:divBdr>
        <w:top w:val="none" w:sz="0" w:space="0" w:color="auto"/>
        <w:left w:val="none" w:sz="0" w:space="0" w:color="auto"/>
        <w:bottom w:val="none" w:sz="0" w:space="0" w:color="auto"/>
        <w:right w:val="none" w:sz="0" w:space="0" w:color="auto"/>
      </w:divBdr>
    </w:div>
    <w:div w:id="285504081">
      <w:bodyDiv w:val="1"/>
      <w:marLeft w:val="0"/>
      <w:marRight w:val="0"/>
      <w:marTop w:val="0"/>
      <w:marBottom w:val="0"/>
      <w:divBdr>
        <w:top w:val="none" w:sz="0" w:space="0" w:color="auto"/>
        <w:left w:val="none" w:sz="0" w:space="0" w:color="auto"/>
        <w:bottom w:val="none" w:sz="0" w:space="0" w:color="auto"/>
        <w:right w:val="none" w:sz="0" w:space="0" w:color="auto"/>
      </w:divBdr>
    </w:div>
    <w:div w:id="285745584">
      <w:bodyDiv w:val="1"/>
      <w:marLeft w:val="0"/>
      <w:marRight w:val="0"/>
      <w:marTop w:val="0"/>
      <w:marBottom w:val="0"/>
      <w:divBdr>
        <w:top w:val="none" w:sz="0" w:space="0" w:color="auto"/>
        <w:left w:val="none" w:sz="0" w:space="0" w:color="auto"/>
        <w:bottom w:val="none" w:sz="0" w:space="0" w:color="auto"/>
        <w:right w:val="none" w:sz="0" w:space="0" w:color="auto"/>
      </w:divBdr>
    </w:div>
    <w:div w:id="286282024">
      <w:bodyDiv w:val="1"/>
      <w:marLeft w:val="0"/>
      <w:marRight w:val="0"/>
      <w:marTop w:val="0"/>
      <w:marBottom w:val="0"/>
      <w:divBdr>
        <w:top w:val="none" w:sz="0" w:space="0" w:color="auto"/>
        <w:left w:val="none" w:sz="0" w:space="0" w:color="auto"/>
        <w:bottom w:val="none" w:sz="0" w:space="0" w:color="auto"/>
        <w:right w:val="none" w:sz="0" w:space="0" w:color="auto"/>
      </w:divBdr>
    </w:div>
    <w:div w:id="286859747">
      <w:bodyDiv w:val="1"/>
      <w:marLeft w:val="0"/>
      <w:marRight w:val="0"/>
      <w:marTop w:val="0"/>
      <w:marBottom w:val="0"/>
      <w:divBdr>
        <w:top w:val="none" w:sz="0" w:space="0" w:color="auto"/>
        <w:left w:val="none" w:sz="0" w:space="0" w:color="auto"/>
        <w:bottom w:val="none" w:sz="0" w:space="0" w:color="auto"/>
        <w:right w:val="none" w:sz="0" w:space="0" w:color="auto"/>
      </w:divBdr>
    </w:div>
    <w:div w:id="289551891">
      <w:bodyDiv w:val="1"/>
      <w:marLeft w:val="0"/>
      <w:marRight w:val="0"/>
      <w:marTop w:val="0"/>
      <w:marBottom w:val="0"/>
      <w:divBdr>
        <w:top w:val="none" w:sz="0" w:space="0" w:color="auto"/>
        <w:left w:val="none" w:sz="0" w:space="0" w:color="auto"/>
        <w:bottom w:val="none" w:sz="0" w:space="0" w:color="auto"/>
        <w:right w:val="none" w:sz="0" w:space="0" w:color="auto"/>
      </w:divBdr>
    </w:div>
    <w:div w:id="289677535">
      <w:bodyDiv w:val="1"/>
      <w:marLeft w:val="0"/>
      <w:marRight w:val="0"/>
      <w:marTop w:val="0"/>
      <w:marBottom w:val="0"/>
      <w:divBdr>
        <w:top w:val="none" w:sz="0" w:space="0" w:color="auto"/>
        <w:left w:val="none" w:sz="0" w:space="0" w:color="auto"/>
        <w:bottom w:val="none" w:sz="0" w:space="0" w:color="auto"/>
        <w:right w:val="none" w:sz="0" w:space="0" w:color="auto"/>
      </w:divBdr>
    </w:div>
    <w:div w:id="289819352">
      <w:bodyDiv w:val="1"/>
      <w:marLeft w:val="0"/>
      <w:marRight w:val="0"/>
      <w:marTop w:val="0"/>
      <w:marBottom w:val="0"/>
      <w:divBdr>
        <w:top w:val="none" w:sz="0" w:space="0" w:color="auto"/>
        <w:left w:val="none" w:sz="0" w:space="0" w:color="auto"/>
        <w:bottom w:val="none" w:sz="0" w:space="0" w:color="auto"/>
        <w:right w:val="none" w:sz="0" w:space="0" w:color="auto"/>
      </w:divBdr>
      <w:divsChild>
        <w:div w:id="687754025">
          <w:marLeft w:val="0"/>
          <w:marRight w:val="0"/>
          <w:marTop w:val="0"/>
          <w:marBottom w:val="0"/>
          <w:divBdr>
            <w:top w:val="none" w:sz="0" w:space="0" w:color="auto"/>
            <w:left w:val="none" w:sz="0" w:space="0" w:color="auto"/>
            <w:bottom w:val="none" w:sz="0" w:space="0" w:color="auto"/>
            <w:right w:val="none" w:sz="0" w:space="0" w:color="auto"/>
          </w:divBdr>
          <w:divsChild>
            <w:div w:id="701904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524119">
      <w:bodyDiv w:val="1"/>
      <w:marLeft w:val="0"/>
      <w:marRight w:val="0"/>
      <w:marTop w:val="0"/>
      <w:marBottom w:val="0"/>
      <w:divBdr>
        <w:top w:val="none" w:sz="0" w:space="0" w:color="auto"/>
        <w:left w:val="none" w:sz="0" w:space="0" w:color="auto"/>
        <w:bottom w:val="none" w:sz="0" w:space="0" w:color="auto"/>
        <w:right w:val="none" w:sz="0" w:space="0" w:color="auto"/>
      </w:divBdr>
    </w:div>
    <w:div w:id="290673570">
      <w:bodyDiv w:val="1"/>
      <w:marLeft w:val="0"/>
      <w:marRight w:val="0"/>
      <w:marTop w:val="0"/>
      <w:marBottom w:val="0"/>
      <w:divBdr>
        <w:top w:val="none" w:sz="0" w:space="0" w:color="auto"/>
        <w:left w:val="none" w:sz="0" w:space="0" w:color="auto"/>
        <w:bottom w:val="none" w:sz="0" w:space="0" w:color="auto"/>
        <w:right w:val="none" w:sz="0" w:space="0" w:color="auto"/>
      </w:divBdr>
    </w:div>
    <w:div w:id="291596652">
      <w:bodyDiv w:val="1"/>
      <w:marLeft w:val="0"/>
      <w:marRight w:val="0"/>
      <w:marTop w:val="0"/>
      <w:marBottom w:val="0"/>
      <w:divBdr>
        <w:top w:val="none" w:sz="0" w:space="0" w:color="auto"/>
        <w:left w:val="none" w:sz="0" w:space="0" w:color="auto"/>
        <w:bottom w:val="none" w:sz="0" w:space="0" w:color="auto"/>
        <w:right w:val="none" w:sz="0" w:space="0" w:color="auto"/>
      </w:divBdr>
    </w:div>
    <w:div w:id="293025519">
      <w:bodyDiv w:val="1"/>
      <w:marLeft w:val="0"/>
      <w:marRight w:val="0"/>
      <w:marTop w:val="0"/>
      <w:marBottom w:val="0"/>
      <w:divBdr>
        <w:top w:val="none" w:sz="0" w:space="0" w:color="auto"/>
        <w:left w:val="none" w:sz="0" w:space="0" w:color="auto"/>
        <w:bottom w:val="none" w:sz="0" w:space="0" w:color="auto"/>
        <w:right w:val="none" w:sz="0" w:space="0" w:color="auto"/>
      </w:divBdr>
    </w:div>
    <w:div w:id="293172952">
      <w:bodyDiv w:val="1"/>
      <w:marLeft w:val="0"/>
      <w:marRight w:val="0"/>
      <w:marTop w:val="0"/>
      <w:marBottom w:val="0"/>
      <w:divBdr>
        <w:top w:val="none" w:sz="0" w:space="0" w:color="auto"/>
        <w:left w:val="none" w:sz="0" w:space="0" w:color="auto"/>
        <w:bottom w:val="none" w:sz="0" w:space="0" w:color="auto"/>
        <w:right w:val="none" w:sz="0" w:space="0" w:color="auto"/>
      </w:divBdr>
    </w:div>
    <w:div w:id="293291352">
      <w:bodyDiv w:val="1"/>
      <w:marLeft w:val="0"/>
      <w:marRight w:val="0"/>
      <w:marTop w:val="0"/>
      <w:marBottom w:val="0"/>
      <w:divBdr>
        <w:top w:val="none" w:sz="0" w:space="0" w:color="auto"/>
        <w:left w:val="none" w:sz="0" w:space="0" w:color="auto"/>
        <w:bottom w:val="none" w:sz="0" w:space="0" w:color="auto"/>
        <w:right w:val="none" w:sz="0" w:space="0" w:color="auto"/>
      </w:divBdr>
    </w:div>
    <w:div w:id="294915323">
      <w:bodyDiv w:val="1"/>
      <w:marLeft w:val="0"/>
      <w:marRight w:val="0"/>
      <w:marTop w:val="0"/>
      <w:marBottom w:val="0"/>
      <w:divBdr>
        <w:top w:val="none" w:sz="0" w:space="0" w:color="auto"/>
        <w:left w:val="none" w:sz="0" w:space="0" w:color="auto"/>
        <w:bottom w:val="none" w:sz="0" w:space="0" w:color="auto"/>
        <w:right w:val="none" w:sz="0" w:space="0" w:color="auto"/>
      </w:divBdr>
    </w:div>
    <w:div w:id="296030940">
      <w:bodyDiv w:val="1"/>
      <w:marLeft w:val="0"/>
      <w:marRight w:val="0"/>
      <w:marTop w:val="0"/>
      <w:marBottom w:val="0"/>
      <w:divBdr>
        <w:top w:val="none" w:sz="0" w:space="0" w:color="auto"/>
        <w:left w:val="none" w:sz="0" w:space="0" w:color="auto"/>
        <w:bottom w:val="none" w:sz="0" w:space="0" w:color="auto"/>
        <w:right w:val="none" w:sz="0" w:space="0" w:color="auto"/>
      </w:divBdr>
    </w:div>
    <w:div w:id="296835268">
      <w:bodyDiv w:val="1"/>
      <w:marLeft w:val="0"/>
      <w:marRight w:val="0"/>
      <w:marTop w:val="0"/>
      <w:marBottom w:val="0"/>
      <w:divBdr>
        <w:top w:val="none" w:sz="0" w:space="0" w:color="auto"/>
        <w:left w:val="none" w:sz="0" w:space="0" w:color="auto"/>
        <w:bottom w:val="none" w:sz="0" w:space="0" w:color="auto"/>
        <w:right w:val="none" w:sz="0" w:space="0" w:color="auto"/>
      </w:divBdr>
    </w:div>
    <w:div w:id="297423443">
      <w:bodyDiv w:val="1"/>
      <w:marLeft w:val="0"/>
      <w:marRight w:val="0"/>
      <w:marTop w:val="0"/>
      <w:marBottom w:val="0"/>
      <w:divBdr>
        <w:top w:val="none" w:sz="0" w:space="0" w:color="auto"/>
        <w:left w:val="none" w:sz="0" w:space="0" w:color="auto"/>
        <w:bottom w:val="none" w:sz="0" w:space="0" w:color="auto"/>
        <w:right w:val="none" w:sz="0" w:space="0" w:color="auto"/>
      </w:divBdr>
    </w:div>
    <w:div w:id="299112223">
      <w:bodyDiv w:val="1"/>
      <w:marLeft w:val="0"/>
      <w:marRight w:val="0"/>
      <w:marTop w:val="0"/>
      <w:marBottom w:val="0"/>
      <w:divBdr>
        <w:top w:val="none" w:sz="0" w:space="0" w:color="auto"/>
        <w:left w:val="none" w:sz="0" w:space="0" w:color="auto"/>
        <w:bottom w:val="none" w:sz="0" w:space="0" w:color="auto"/>
        <w:right w:val="none" w:sz="0" w:space="0" w:color="auto"/>
      </w:divBdr>
    </w:div>
    <w:div w:id="301037595">
      <w:bodyDiv w:val="1"/>
      <w:marLeft w:val="0"/>
      <w:marRight w:val="0"/>
      <w:marTop w:val="0"/>
      <w:marBottom w:val="0"/>
      <w:divBdr>
        <w:top w:val="none" w:sz="0" w:space="0" w:color="auto"/>
        <w:left w:val="none" w:sz="0" w:space="0" w:color="auto"/>
        <w:bottom w:val="none" w:sz="0" w:space="0" w:color="auto"/>
        <w:right w:val="none" w:sz="0" w:space="0" w:color="auto"/>
      </w:divBdr>
    </w:div>
    <w:div w:id="302009549">
      <w:bodyDiv w:val="1"/>
      <w:marLeft w:val="0"/>
      <w:marRight w:val="0"/>
      <w:marTop w:val="0"/>
      <w:marBottom w:val="0"/>
      <w:divBdr>
        <w:top w:val="none" w:sz="0" w:space="0" w:color="auto"/>
        <w:left w:val="none" w:sz="0" w:space="0" w:color="auto"/>
        <w:bottom w:val="none" w:sz="0" w:space="0" w:color="auto"/>
        <w:right w:val="none" w:sz="0" w:space="0" w:color="auto"/>
      </w:divBdr>
    </w:div>
    <w:div w:id="304554057">
      <w:bodyDiv w:val="1"/>
      <w:marLeft w:val="0"/>
      <w:marRight w:val="0"/>
      <w:marTop w:val="0"/>
      <w:marBottom w:val="0"/>
      <w:divBdr>
        <w:top w:val="none" w:sz="0" w:space="0" w:color="auto"/>
        <w:left w:val="none" w:sz="0" w:space="0" w:color="auto"/>
        <w:bottom w:val="none" w:sz="0" w:space="0" w:color="auto"/>
        <w:right w:val="none" w:sz="0" w:space="0" w:color="auto"/>
      </w:divBdr>
    </w:div>
    <w:div w:id="305136142">
      <w:bodyDiv w:val="1"/>
      <w:marLeft w:val="0"/>
      <w:marRight w:val="0"/>
      <w:marTop w:val="0"/>
      <w:marBottom w:val="0"/>
      <w:divBdr>
        <w:top w:val="none" w:sz="0" w:space="0" w:color="auto"/>
        <w:left w:val="none" w:sz="0" w:space="0" w:color="auto"/>
        <w:bottom w:val="none" w:sz="0" w:space="0" w:color="auto"/>
        <w:right w:val="none" w:sz="0" w:space="0" w:color="auto"/>
      </w:divBdr>
    </w:div>
    <w:div w:id="305399942">
      <w:bodyDiv w:val="1"/>
      <w:marLeft w:val="0"/>
      <w:marRight w:val="0"/>
      <w:marTop w:val="0"/>
      <w:marBottom w:val="0"/>
      <w:divBdr>
        <w:top w:val="none" w:sz="0" w:space="0" w:color="auto"/>
        <w:left w:val="none" w:sz="0" w:space="0" w:color="auto"/>
        <w:bottom w:val="none" w:sz="0" w:space="0" w:color="auto"/>
        <w:right w:val="none" w:sz="0" w:space="0" w:color="auto"/>
      </w:divBdr>
    </w:div>
    <w:div w:id="305622072">
      <w:bodyDiv w:val="1"/>
      <w:marLeft w:val="0"/>
      <w:marRight w:val="0"/>
      <w:marTop w:val="0"/>
      <w:marBottom w:val="0"/>
      <w:divBdr>
        <w:top w:val="none" w:sz="0" w:space="0" w:color="auto"/>
        <w:left w:val="none" w:sz="0" w:space="0" w:color="auto"/>
        <w:bottom w:val="none" w:sz="0" w:space="0" w:color="auto"/>
        <w:right w:val="none" w:sz="0" w:space="0" w:color="auto"/>
      </w:divBdr>
    </w:div>
    <w:div w:id="305670791">
      <w:bodyDiv w:val="1"/>
      <w:marLeft w:val="0"/>
      <w:marRight w:val="0"/>
      <w:marTop w:val="0"/>
      <w:marBottom w:val="0"/>
      <w:divBdr>
        <w:top w:val="none" w:sz="0" w:space="0" w:color="auto"/>
        <w:left w:val="none" w:sz="0" w:space="0" w:color="auto"/>
        <w:bottom w:val="none" w:sz="0" w:space="0" w:color="auto"/>
        <w:right w:val="none" w:sz="0" w:space="0" w:color="auto"/>
      </w:divBdr>
    </w:div>
    <w:div w:id="306206296">
      <w:bodyDiv w:val="1"/>
      <w:marLeft w:val="0"/>
      <w:marRight w:val="0"/>
      <w:marTop w:val="0"/>
      <w:marBottom w:val="0"/>
      <w:divBdr>
        <w:top w:val="none" w:sz="0" w:space="0" w:color="auto"/>
        <w:left w:val="none" w:sz="0" w:space="0" w:color="auto"/>
        <w:bottom w:val="none" w:sz="0" w:space="0" w:color="auto"/>
        <w:right w:val="none" w:sz="0" w:space="0" w:color="auto"/>
      </w:divBdr>
    </w:div>
    <w:div w:id="306588340">
      <w:bodyDiv w:val="1"/>
      <w:marLeft w:val="0"/>
      <w:marRight w:val="0"/>
      <w:marTop w:val="0"/>
      <w:marBottom w:val="0"/>
      <w:divBdr>
        <w:top w:val="none" w:sz="0" w:space="0" w:color="auto"/>
        <w:left w:val="none" w:sz="0" w:space="0" w:color="auto"/>
        <w:bottom w:val="none" w:sz="0" w:space="0" w:color="auto"/>
        <w:right w:val="none" w:sz="0" w:space="0" w:color="auto"/>
      </w:divBdr>
    </w:div>
    <w:div w:id="308171533">
      <w:bodyDiv w:val="1"/>
      <w:marLeft w:val="0"/>
      <w:marRight w:val="0"/>
      <w:marTop w:val="0"/>
      <w:marBottom w:val="0"/>
      <w:divBdr>
        <w:top w:val="none" w:sz="0" w:space="0" w:color="auto"/>
        <w:left w:val="none" w:sz="0" w:space="0" w:color="auto"/>
        <w:bottom w:val="none" w:sz="0" w:space="0" w:color="auto"/>
        <w:right w:val="none" w:sz="0" w:space="0" w:color="auto"/>
      </w:divBdr>
    </w:div>
    <w:div w:id="308361544">
      <w:bodyDiv w:val="1"/>
      <w:marLeft w:val="0"/>
      <w:marRight w:val="0"/>
      <w:marTop w:val="0"/>
      <w:marBottom w:val="0"/>
      <w:divBdr>
        <w:top w:val="none" w:sz="0" w:space="0" w:color="auto"/>
        <w:left w:val="none" w:sz="0" w:space="0" w:color="auto"/>
        <w:bottom w:val="none" w:sz="0" w:space="0" w:color="auto"/>
        <w:right w:val="none" w:sz="0" w:space="0" w:color="auto"/>
      </w:divBdr>
    </w:div>
    <w:div w:id="308362408">
      <w:bodyDiv w:val="1"/>
      <w:marLeft w:val="0"/>
      <w:marRight w:val="0"/>
      <w:marTop w:val="0"/>
      <w:marBottom w:val="0"/>
      <w:divBdr>
        <w:top w:val="none" w:sz="0" w:space="0" w:color="auto"/>
        <w:left w:val="none" w:sz="0" w:space="0" w:color="auto"/>
        <w:bottom w:val="none" w:sz="0" w:space="0" w:color="auto"/>
        <w:right w:val="none" w:sz="0" w:space="0" w:color="auto"/>
      </w:divBdr>
    </w:div>
    <w:div w:id="308704253">
      <w:bodyDiv w:val="1"/>
      <w:marLeft w:val="0"/>
      <w:marRight w:val="0"/>
      <w:marTop w:val="0"/>
      <w:marBottom w:val="0"/>
      <w:divBdr>
        <w:top w:val="none" w:sz="0" w:space="0" w:color="auto"/>
        <w:left w:val="none" w:sz="0" w:space="0" w:color="auto"/>
        <w:bottom w:val="none" w:sz="0" w:space="0" w:color="auto"/>
        <w:right w:val="none" w:sz="0" w:space="0" w:color="auto"/>
      </w:divBdr>
    </w:div>
    <w:div w:id="309406054">
      <w:bodyDiv w:val="1"/>
      <w:marLeft w:val="0"/>
      <w:marRight w:val="0"/>
      <w:marTop w:val="0"/>
      <w:marBottom w:val="0"/>
      <w:divBdr>
        <w:top w:val="none" w:sz="0" w:space="0" w:color="auto"/>
        <w:left w:val="none" w:sz="0" w:space="0" w:color="auto"/>
        <w:bottom w:val="none" w:sz="0" w:space="0" w:color="auto"/>
        <w:right w:val="none" w:sz="0" w:space="0" w:color="auto"/>
      </w:divBdr>
    </w:div>
    <w:div w:id="310213268">
      <w:bodyDiv w:val="1"/>
      <w:marLeft w:val="0"/>
      <w:marRight w:val="0"/>
      <w:marTop w:val="0"/>
      <w:marBottom w:val="0"/>
      <w:divBdr>
        <w:top w:val="none" w:sz="0" w:space="0" w:color="auto"/>
        <w:left w:val="none" w:sz="0" w:space="0" w:color="auto"/>
        <w:bottom w:val="none" w:sz="0" w:space="0" w:color="auto"/>
        <w:right w:val="none" w:sz="0" w:space="0" w:color="auto"/>
      </w:divBdr>
    </w:div>
    <w:div w:id="310331364">
      <w:bodyDiv w:val="1"/>
      <w:marLeft w:val="0"/>
      <w:marRight w:val="0"/>
      <w:marTop w:val="0"/>
      <w:marBottom w:val="0"/>
      <w:divBdr>
        <w:top w:val="none" w:sz="0" w:space="0" w:color="auto"/>
        <w:left w:val="none" w:sz="0" w:space="0" w:color="auto"/>
        <w:bottom w:val="none" w:sz="0" w:space="0" w:color="auto"/>
        <w:right w:val="none" w:sz="0" w:space="0" w:color="auto"/>
      </w:divBdr>
    </w:div>
    <w:div w:id="311251381">
      <w:bodyDiv w:val="1"/>
      <w:marLeft w:val="0"/>
      <w:marRight w:val="0"/>
      <w:marTop w:val="0"/>
      <w:marBottom w:val="0"/>
      <w:divBdr>
        <w:top w:val="none" w:sz="0" w:space="0" w:color="auto"/>
        <w:left w:val="none" w:sz="0" w:space="0" w:color="auto"/>
        <w:bottom w:val="none" w:sz="0" w:space="0" w:color="auto"/>
        <w:right w:val="none" w:sz="0" w:space="0" w:color="auto"/>
      </w:divBdr>
    </w:div>
    <w:div w:id="311254307">
      <w:bodyDiv w:val="1"/>
      <w:marLeft w:val="0"/>
      <w:marRight w:val="0"/>
      <w:marTop w:val="0"/>
      <w:marBottom w:val="0"/>
      <w:divBdr>
        <w:top w:val="none" w:sz="0" w:space="0" w:color="auto"/>
        <w:left w:val="none" w:sz="0" w:space="0" w:color="auto"/>
        <w:bottom w:val="none" w:sz="0" w:space="0" w:color="auto"/>
        <w:right w:val="none" w:sz="0" w:space="0" w:color="auto"/>
      </w:divBdr>
    </w:div>
    <w:div w:id="311721141">
      <w:bodyDiv w:val="1"/>
      <w:marLeft w:val="0"/>
      <w:marRight w:val="0"/>
      <w:marTop w:val="0"/>
      <w:marBottom w:val="0"/>
      <w:divBdr>
        <w:top w:val="none" w:sz="0" w:space="0" w:color="auto"/>
        <w:left w:val="none" w:sz="0" w:space="0" w:color="auto"/>
        <w:bottom w:val="none" w:sz="0" w:space="0" w:color="auto"/>
        <w:right w:val="none" w:sz="0" w:space="0" w:color="auto"/>
      </w:divBdr>
    </w:div>
    <w:div w:id="312294869">
      <w:bodyDiv w:val="1"/>
      <w:marLeft w:val="0"/>
      <w:marRight w:val="0"/>
      <w:marTop w:val="0"/>
      <w:marBottom w:val="0"/>
      <w:divBdr>
        <w:top w:val="none" w:sz="0" w:space="0" w:color="auto"/>
        <w:left w:val="none" w:sz="0" w:space="0" w:color="auto"/>
        <w:bottom w:val="none" w:sz="0" w:space="0" w:color="auto"/>
        <w:right w:val="none" w:sz="0" w:space="0" w:color="auto"/>
      </w:divBdr>
    </w:div>
    <w:div w:id="313146903">
      <w:bodyDiv w:val="1"/>
      <w:marLeft w:val="0"/>
      <w:marRight w:val="0"/>
      <w:marTop w:val="0"/>
      <w:marBottom w:val="0"/>
      <w:divBdr>
        <w:top w:val="none" w:sz="0" w:space="0" w:color="auto"/>
        <w:left w:val="none" w:sz="0" w:space="0" w:color="auto"/>
        <w:bottom w:val="none" w:sz="0" w:space="0" w:color="auto"/>
        <w:right w:val="none" w:sz="0" w:space="0" w:color="auto"/>
      </w:divBdr>
    </w:div>
    <w:div w:id="313535736">
      <w:bodyDiv w:val="1"/>
      <w:marLeft w:val="0"/>
      <w:marRight w:val="0"/>
      <w:marTop w:val="0"/>
      <w:marBottom w:val="0"/>
      <w:divBdr>
        <w:top w:val="none" w:sz="0" w:space="0" w:color="auto"/>
        <w:left w:val="none" w:sz="0" w:space="0" w:color="auto"/>
        <w:bottom w:val="none" w:sz="0" w:space="0" w:color="auto"/>
        <w:right w:val="none" w:sz="0" w:space="0" w:color="auto"/>
      </w:divBdr>
    </w:div>
    <w:div w:id="313873119">
      <w:bodyDiv w:val="1"/>
      <w:marLeft w:val="0"/>
      <w:marRight w:val="0"/>
      <w:marTop w:val="0"/>
      <w:marBottom w:val="0"/>
      <w:divBdr>
        <w:top w:val="none" w:sz="0" w:space="0" w:color="auto"/>
        <w:left w:val="none" w:sz="0" w:space="0" w:color="auto"/>
        <w:bottom w:val="none" w:sz="0" w:space="0" w:color="auto"/>
        <w:right w:val="none" w:sz="0" w:space="0" w:color="auto"/>
      </w:divBdr>
    </w:div>
    <w:div w:id="314336479">
      <w:bodyDiv w:val="1"/>
      <w:marLeft w:val="0"/>
      <w:marRight w:val="0"/>
      <w:marTop w:val="0"/>
      <w:marBottom w:val="0"/>
      <w:divBdr>
        <w:top w:val="none" w:sz="0" w:space="0" w:color="auto"/>
        <w:left w:val="none" w:sz="0" w:space="0" w:color="auto"/>
        <w:bottom w:val="none" w:sz="0" w:space="0" w:color="auto"/>
        <w:right w:val="none" w:sz="0" w:space="0" w:color="auto"/>
      </w:divBdr>
    </w:div>
    <w:div w:id="315451554">
      <w:bodyDiv w:val="1"/>
      <w:marLeft w:val="0"/>
      <w:marRight w:val="0"/>
      <w:marTop w:val="0"/>
      <w:marBottom w:val="0"/>
      <w:divBdr>
        <w:top w:val="none" w:sz="0" w:space="0" w:color="auto"/>
        <w:left w:val="none" w:sz="0" w:space="0" w:color="auto"/>
        <w:bottom w:val="none" w:sz="0" w:space="0" w:color="auto"/>
        <w:right w:val="none" w:sz="0" w:space="0" w:color="auto"/>
      </w:divBdr>
    </w:div>
    <w:div w:id="315764512">
      <w:bodyDiv w:val="1"/>
      <w:marLeft w:val="0"/>
      <w:marRight w:val="0"/>
      <w:marTop w:val="0"/>
      <w:marBottom w:val="0"/>
      <w:divBdr>
        <w:top w:val="none" w:sz="0" w:space="0" w:color="auto"/>
        <w:left w:val="none" w:sz="0" w:space="0" w:color="auto"/>
        <w:bottom w:val="none" w:sz="0" w:space="0" w:color="auto"/>
        <w:right w:val="none" w:sz="0" w:space="0" w:color="auto"/>
      </w:divBdr>
    </w:div>
    <w:div w:id="316035334">
      <w:bodyDiv w:val="1"/>
      <w:marLeft w:val="0"/>
      <w:marRight w:val="0"/>
      <w:marTop w:val="0"/>
      <w:marBottom w:val="0"/>
      <w:divBdr>
        <w:top w:val="none" w:sz="0" w:space="0" w:color="auto"/>
        <w:left w:val="none" w:sz="0" w:space="0" w:color="auto"/>
        <w:bottom w:val="none" w:sz="0" w:space="0" w:color="auto"/>
        <w:right w:val="none" w:sz="0" w:space="0" w:color="auto"/>
      </w:divBdr>
    </w:div>
    <w:div w:id="316539884">
      <w:bodyDiv w:val="1"/>
      <w:marLeft w:val="0"/>
      <w:marRight w:val="0"/>
      <w:marTop w:val="0"/>
      <w:marBottom w:val="0"/>
      <w:divBdr>
        <w:top w:val="none" w:sz="0" w:space="0" w:color="auto"/>
        <w:left w:val="none" w:sz="0" w:space="0" w:color="auto"/>
        <w:bottom w:val="none" w:sz="0" w:space="0" w:color="auto"/>
        <w:right w:val="none" w:sz="0" w:space="0" w:color="auto"/>
      </w:divBdr>
    </w:div>
    <w:div w:id="316692284">
      <w:bodyDiv w:val="1"/>
      <w:marLeft w:val="0"/>
      <w:marRight w:val="0"/>
      <w:marTop w:val="0"/>
      <w:marBottom w:val="0"/>
      <w:divBdr>
        <w:top w:val="none" w:sz="0" w:space="0" w:color="auto"/>
        <w:left w:val="none" w:sz="0" w:space="0" w:color="auto"/>
        <w:bottom w:val="none" w:sz="0" w:space="0" w:color="auto"/>
        <w:right w:val="none" w:sz="0" w:space="0" w:color="auto"/>
      </w:divBdr>
    </w:div>
    <w:div w:id="317541958">
      <w:bodyDiv w:val="1"/>
      <w:marLeft w:val="0"/>
      <w:marRight w:val="0"/>
      <w:marTop w:val="0"/>
      <w:marBottom w:val="0"/>
      <w:divBdr>
        <w:top w:val="none" w:sz="0" w:space="0" w:color="auto"/>
        <w:left w:val="none" w:sz="0" w:space="0" w:color="auto"/>
        <w:bottom w:val="none" w:sz="0" w:space="0" w:color="auto"/>
        <w:right w:val="none" w:sz="0" w:space="0" w:color="auto"/>
      </w:divBdr>
    </w:div>
    <w:div w:id="317730616">
      <w:bodyDiv w:val="1"/>
      <w:marLeft w:val="0"/>
      <w:marRight w:val="0"/>
      <w:marTop w:val="0"/>
      <w:marBottom w:val="0"/>
      <w:divBdr>
        <w:top w:val="none" w:sz="0" w:space="0" w:color="auto"/>
        <w:left w:val="none" w:sz="0" w:space="0" w:color="auto"/>
        <w:bottom w:val="none" w:sz="0" w:space="0" w:color="auto"/>
        <w:right w:val="none" w:sz="0" w:space="0" w:color="auto"/>
      </w:divBdr>
    </w:div>
    <w:div w:id="317734291">
      <w:bodyDiv w:val="1"/>
      <w:marLeft w:val="0"/>
      <w:marRight w:val="0"/>
      <w:marTop w:val="0"/>
      <w:marBottom w:val="0"/>
      <w:divBdr>
        <w:top w:val="none" w:sz="0" w:space="0" w:color="auto"/>
        <w:left w:val="none" w:sz="0" w:space="0" w:color="auto"/>
        <w:bottom w:val="none" w:sz="0" w:space="0" w:color="auto"/>
        <w:right w:val="none" w:sz="0" w:space="0" w:color="auto"/>
      </w:divBdr>
    </w:div>
    <w:div w:id="318384705">
      <w:bodyDiv w:val="1"/>
      <w:marLeft w:val="0"/>
      <w:marRight w:val="0"/>
      <w:marTop w:val="0"/>
      <w:marBottom w:val="0"/>
      <w:divBdr>
        <w:top w:val="none" w:sz="0" w:space="0" w:color="auto"/>
        <w:left w:val="none" w:sz="0" w:space="0" w:color="auto"/>
        <w:bottom w:val="none" w:sz="0" w:space="0" w:color="auto"/>
        <w:right w:val="none" w:sz="0" w:space="0" w:color="auto"/>
      </w:divBdr>
    </w:div>
    <w:div w:id="320163500">
      <w:bodyDiv w:val="1"/>
      <w:marLeft w:val="0"/>
      <w:marRight w:val="0"/>
      <w:marTop w:val="0"/>
      <w:marBottom w:val="0"/>
      <w:divBdr>
        <w:top w:val="none" w:sz="0" w:space="0" w:color="auto"/>
        <w:left w:val="none" w:sz="0" w:space="0" w:color="auto"/>
        <w:bottom w:val="none" w:sz="0" w:space="0" w:color="auto"/>
        <w:right w:val="none" w:sz="0" w:space="0" w:color="auto"/>
      </w:divBdr>
    </w:div>
    <w:div w:id="323242839">
      <w:bodyDiv w:val="1"/>
      <w:marLeft w:val="0"/>
      <w:marRight w:val="0"/>
      <w:marTop w:val="0"/>
      <w:marBottom w:val="0"/>
      <w:divBdr>
        <w:top w:val="none" w:sz="0" w:space="0" w:color="auto"/>
        <w:left w:val="none" w:sz="0" w:space="0" w:color="auto"/>
        <w:bottom w:val="none" w:sz="0" w:space="0" w:color="auto"/>
        <w:right w:val="none" w:sz="0" w:space="0" w:color="auto"/>
      </w:divBdr>
    </w:div>
    <w:div w:id="323360545">
      <w:bodyDiv w:val="1"/>
      <w:marLeft w:val="0"/>
      <w:marRight w:val="0"/>
      <w:marTop w:val="0"/>
      <w:marBottom w:val="0"/>
      <w:divBdr>
        <w:top w:val="none" w:sz="0" w:space="0" w:color="auto"/>
        <w:left w:val="none" w:sz="0" w:space="0" w:color="auto"/>
        <w:bottom w:val="none" w:sz="0" w:space="0" w:color="auto"/>
        <w:right w:val="none" w:sz="0" w:space="0" w:color="auto"/>
      </w:divBdr>
    </w:div>
    <w:div w:id="325743880">
      <w:bodyDiv w:val="1"/>
      <w:marLeft w:val="0"/>
      <w:marRight w:val="0"/>
      <w:marTop w:val="0"/>
      <w:marBottom w:val="0"/>
      <w:divBdr>
        <w:top w:val="none" w:sz="0" w:space="0" w:color="auto"/>
        <w:left w:val="none" w:sz="0" w:space="0" w:color="auto"/>
        <w:bottom w:val="none" w:sz="0" w:space="0" w:color="auto"/>
        <w:right w:val="none" w:sz="0" w:space="0" w:color="auto"/>
      </w:divBdr>
    </w:div>
    <w:div w:id="326593700">
      <w:bodyDiv w:val="1"/>
      <w:marLeft w:val="0"/>
      <w:marRight w:val="0"/>
      <w:marTop w:val="0"/>
      <w:marBottom w:val="0"/>
      <w:divBdr>
        <w:top w:val="none" w:sz="0" w:space="0" w:color="auto"/>
        <w:left w:val="none" w:sz="0" w:space="0" w:color="auto"/>
        <w:bottom w:val="none" w:sz="0" w:space="0" w:color="auto"/>
        <w:right w:val="none" w:sz="0" w:space="0" w:color="auto"/>
      </w:divBdr>
    </w:div>
    <w:div w:id="327291365">
      <w:bodyDiv w:val="1"/>
      <w:marLeft w:val="0"/>
      <w:marRight w:val="0"/>
      <w:marTop w:val="0"/>
      <w:marBottom w:val="0"/>
      <w:divBdr>
        <w:top w:val="none" w:sz="0" w:space="0" w:color="auto"/>
        <w:left w:val="none" w:sz="0" w:space="0" w:color="auto"/>
        <w:bottom w:val="none" w:sz="0" w:space="0" w:color="auto"/>
        <w:right w:val="none" w:sz="0" w:space="0" w:color="auto"/>
      </w:divBdr>
    </w:div>
    <w:div w:id="327947133">
      <w:bodyDiv w:val="1"/>
      <w:marLeft w:val="0"/>
      <w:marRight w:val="0"/>
      <w:marTop w:val="0"/>
      <w:marBottom w:val="0"/>
      <w:divBdr>
        <w:top w:val="none" w:sz="0" w:space="0" w:color="auto"/>
        <w:left w:val="none" w:sz="0" w:space="0" w:color="auto"/>
        <w:bottom w:val="none" w:sz="0" w:space="0" w:color="auto"/>
        <w:right w:val="none" w:sz="0" w:space="0" w:color="auto"/>
      </w:divBdr>
    </w:div>
    <w:div w:id="329254056">
      <w:bodyDiv w:val="1"/>
      <w:marLeft w:val="0"/>
      <w:marRight w:val="0"/>
      <w:marTop w:val="0"/>
      <w:marBottom w:val="0"/>
      <w:divBdr>
        <w:top w:val="none" w:sz="0" w:space="0" w:color="auto"/>
        <w:left w:val="none" w:sz="0" w:space="0" w:color="auto"/>
        <w:bottom w:val="none" w:sz="0" w:space="0" w:color="auto"/>
        <w:right w:val="none" w:sz="0" w:space="0" w:color="auto"/>
      </w:divBdr>
    </w:div>
    <w:div w:id="334189197">
      <w:bodyDiv w:val="1"/>
      <w:marLeft w:val="0"/>
      <w:marRight w:val="0"/>
      <w:marTop w:val="0"/>
      <w:marBottom w:val="0"/>
      <w:divBdr>
        <w:top w:val="none" w:sz="0" w:space="0" w:color="auto"/>
        <w:left w:val="none" w:sz="0" w:space="0" w:color="auto"/>
        <w:bottom w:val="none" w:sz="0" w:space="0" w:color="auto"/>
        <w:right w:val="none" w:sz="0" w:space="0" w:color="auto"/>
      </w:divBdr>
    </w:div>
    <w:div w:id="334496227">
      <w:bodyDiv w:val="1"/>
      <w:marLeft w:val="0"/>
      <w:marRight w:val="0"/>
      <w:marTop w:val="0"/>
      <w:marBottom w:val="0"/>
      <w:divBdr>
        <w:top w:val="none" w:sz="0" w:space="0" w:color="auto"/>
        <w:left w:val="none" w:sz="0" w:space="0" w:color="auto"/>
        <w:bottom w:val="none" w:sz="0" w:space="0" w:color="auto"/>
        <w:right w:val="none" w:sz="0" w:space="0" w:color="auto"/>
      </w:divBdr>
    </w:div>
    <w:div w:id="335305490">
      <w:bodyDiv w:val="1"/>
      <w:marLeft w:val="0"/>
      <w:marRight w:val="0"/>
      <w:marTop w:val="0"/>
      <w:marBottom w:val="0"/>
      <w:divBdr>
        <w:top w:val="none" w:sz="0" w:space="0" w:color="auto"/>
        <w:left w:val="none" w:sz="0" w:space="0" w:color="auto"/>
        <w:bottom w:val="none" w:sz="0" w:space="0" w:color="auto"/>
        <w:right w:val="none" w:sz="0" w:space="0" w:color="auto"/>
      </w:divBdr>
    </w:div>
    <w:div w:id="335309607">
      <w:bodyDiv w:val="1"/>
      <w:marLeft w:val="0"/>
      <w:marRight w:val="0"/>
      <w:marTop w:val="0"/>
      <w:marBottom w:val="0"/>
      <w:divBdr>
        <w:top w:val="none" w:sz="0" w:space="0" w:color="auto"/>
        <w:left w:val="none" w:sz="0" w:space="0" w:color="auto"/>
        <w:bottom w:val="none" w:sz="0" w:space="0" w:color="auto"/>
        <w:right w:val="none" w:sz="0" w:space="0" w:color="auto"/>
      </w:divBdr>
    </w:div>
    <w:div w:id="335813414">
      <w:bodyDiv w:val="1"/>
      <w:marLeft w:val="0"/>
      <w:marRight w:val="0"/>
      <w:marTop w:val="0"/>
      <w:marBottom w:val="0"/>
      <w:divBdr>
        <w:top w:val="none" w:sz="0" w:space="0" w:color="auto"/>
        <w:left w:val="none" w:sz="0" w:space="0" w:color="auto"/>
        <w:bottom w:val="none" w:sz="0" w:space="0" w:color="auto"/>
        <w:right w:val="none" w:sz="0" w:space="0" w:color="auto"/>
      </w:divBdr>
    </w:div>
    <w:div w:id="336424904">
      <w:bodyDiv w:val="1"/>
      <w:marLeft w:val="0"/>
      <w:marRight w:val="0"/>
      <w:marTop w:val="0"/>
      <w:marBottom w:val="0"/>
      <w:divBdr>
        <w:top w:val="none" w:sz="0" w:space="0" w:color="auto"/>
        <w:left w:val="none" w:sz="0" w:space="0" w:color="auto"/>
        <w:bottom w:val="none" w:sz="0" w:space="0" w:color="auto"/>
        <w:right w:val="none" w:sz="0" w:space="0" w:color="auto"/>
      </w:divBdr>
    </w:div>
    <w:div w:id="337079007">
      <w:bodyDiv w:val="1"/>
      <w:marLeft w:val="0"/>
      <w:marRight w:val="0"/>
      <w:marTop w:val="0"/>
      <w:marBottom w:val="0"/>
      <w:divBdr>
        <w:top w:val="none" w:sz="0" w:space="0" w:color="auto"/>
        <w:left w:val="none" w:sz="0" w:space="0" w:color="auto"/>
        <w:bottom w:val="none" w:sz="0" w:space="0" w:color="auto"/>
        <w:right w:val="none" w:sz="0" w:space="0" w:color="auto"/>
      </w:divBdr>
    </w:div>
    <w:div w:id="337124123">
      <w:bodyDiv w:val="1"/>
      <w:marLeft w:val="0"/>
      <w:marRight w:val="0"/>
      <w:marTop w:val="0"/>
      <w:marBottom w:val="0"/>
      <w:divBdr>
        <w:top w:val="none" w:sz="0" w:space="0" w:color="auto"/>
        <w:left w:val="none" w:sz="0" w:space="0" w:color="auto"/>
        <w:bottom w:val="none" w:sz="0" w:space="0" w:color="auto"/>
        <w:right w:val="none" w:sz="0" w:space="0" w:color="auto"/>
      </w:divBdr>
    </w:div>
    <w:div w:id="337269476">
      <w:bodyDiv w:val="1"/>
      <w:marLeft w:val="0"/>
      <w:marRight w:val="0"/>
      <w:marTop w:val="0"/>
      <w:marBottom w:val="0"/>
      <w:divBdr>
        <w:top w:val="none" w:sz="0" w:space="0" w:color="auto"/>
        <w:left w:val="none" w:sz="0" w:space="0" w:color="auto"/>
        <w:bottom w:val="none" w:sz="0" w:space="0" w:color="auto"/>
        <w:right w:val="none" w:sz="0" w:space="0" w:color="auto"/>
      </w:divBdr>
    </w:div>
    <w:div w:id="337510615">
      <w:bodyDiv w:val="1"/>
      <w:marLeft w:val="0"/>
      <w:marRight w:val="0"/>
      <w:marTop w:val="0"/>
      <w:marBottom w:val="0"/>
      <w:divBdr>
        <w:top w:val="none" w:sz="0" w:space="0" w:color="auto"/>
        <w:left w:val="none" w:sz="0" w:space="0" w:color="auto"/>
        <w:bottom w:val="none" w:sz="0" w:space="0" w:color="auto"/>
        <w:right w:val="none" w:sz="0" w:space="0" w:color="auto"/>
      </w:divBdr>
    </w:div>
    <w:div w:id="339281188">
      <w:bodyDiv w:val="1"/>
      <w:marLeft w:val="0"/>
      <w:marRight w:val="0"/>
      <w:marTop w:val="0"/>
      <w:marBottom w:val="0"/>
      <w:divBdr>
        <w:top w:val="none" w:sz="0" w:space="0" w:color="auto"/>
        <w:left w:val="none" w:sz="0" w:space="0" w:color="auto"/>
        <w:bottom w:val="none" w:sz="0" w:space="0" w:color="auto"/>
        <w:right w:val="none" w:sz="0" w:space="0" w:color="auto"/>
      </w:divBdr>
    </w:div>
    <w:div w:id="339434578">
      <w:bodyDiv w:val="1"/>
      <w:marLeft w:val="0"/>
      <w:marRight w:val="0"/>
      <w:marTop w:val="0"/>
      <w:marBottom w:val="0"/>
      <w:divBdr>
        <w:top w:val="none" w:sz="0" w:space="0" w:color="auto"/>
        <w:left w:val="none" w:sz="0" w:space="0" w:color="auto"/>
        <w:bottom w:val="none" w:sz="0" w:space="0" w:color="auto"/>
        <w:right w:val="none" w:sz="0" w:space="0" w:color="auto"/>
      </w:divBdr>
    </w:div>
    <w:div w:id="339626569">
      <w:bodyDiv w:val="1"/>
      <w:marLeft w:val="0"/>
      <w:marRight w:val="0"/>
      <w:marTop w:val="0"/>
      <w:marBottom w:val="0"/>
      <w:divBdr>
        <w:top w:val="none" w:sz="0" w:space="0" w:color="auto"/>
        <w:left w:val="none" w:sz="0" w:space="0" w:color="auto"/>
        <w:bottom w:val="none" w:sz="0" w:space="0" w:color="auto"/>
        <w:right w:val="none" w:sz="0" w:space="0" w:color="auto"/>
      </w:divBdr>
    </w:div>
    <w:div w:id="339771244">
      <w:bodyDiv w:val="1"/>
      <w:marLeft w:val="0"/>
      <w:marRight w:val="0"/>
      <w:marTop w:val="0"/>
      <w:marBottom w:val="0"/>
      <w:divBdr>
        <w:top w:val="none" w:sz="0" w:space="0" w:color="auto"/>
        <w:left w:val="none" w:sz="0" w:space="0" w:color="auto"/>
        <w:bottom w:val="none" w:sz="0" w:space="0" w:color="auto"/>
        <w:right w:val="none" w:sz="0" w:space="0" w:color="auto"/>
      </w:divBdr>
    </w:div>
    <w:div w:id="340082615">
      <w:bodyDiv w:val="1"/>
      <w:marLeft w:val="0"/>
      <w:marRight w:val="0"/>
      <w:marTop w:val="0"/>
      <w:marBottom w:val="0"/>
      <w:divBdr>
        <w:top w:val="none" w:sz="0" w:space="0" w:color="auto"/>
        <w:left w:val="none" w:sz="0" w:space="0" w:color="auto"/>
        <w:bottom w:val="none" w:sz="0" w:space="0" w:color="auto"/>
        <w:right w:val="none" w:sz="0" w:space="0" w:color="auto"/>
      </w:divBdr>
    </w:div>
    <w:div w:id="340278543">
      <w:bodyDiv w:val="1"/>
      <w:marLeft w:val="0"/>
      <w:marRight w:val="0"/>
      <w:marTop w:val="0"/>
      <w:marBottom w:val="0"/>
      <w:divBdr>
        <w:top w:val="none" w:sz="0" w:space="0" w:color="auto"/>
        <w:left w:val="none" w:sz="0" w:space="0" w:color="auto"/>
        <w:bottom w:val="none" w:sz="0" w:space="0" w:color="auto"/>
        <w:right w:val="none" w:sz="0" w:space="0" w:color="auto"/>
      </w:divBdr>
    </w:div>
    <w:div w:id="340621930">
      <w:bodyDiv w:val="1"/>
      <w:marLeft w:val="0"/>
      <w:marRight w:val="0"/>
      <w:marTop w:val="0"/>
      <w:marBottom w:val="0"/>
      <w:divBdr>
        <w:top w:val="none" w:sz="0" w:space="0" w:color="auto"/>
        <w:left w:val="none" w:sz="0" w:space="0" w:color="auto"/>
        <w:bottom w:val="none" w:sz="0" w:space="0" w:color="auto"/>
        <w:right w:val="none" w:sz="0" w:space="0" w:color="auto"/>
      </w:divBdr>
    </w:div>
    <w:div w:id="341248362">
      <w:bodyDiv w:val="1"/>
      <w:marLeft w:val="0"/>
      <w:marRight w:val="0"/>
      <w:marTop w:val="0"/>
      <w:marBottom w:val="0"/>
      <w:divBdr>
        <w:top w:val="none" w:sz="0" w:space="0" w:color="auto"/>
        <w:left w:val="none" w:sz="0" w:space="0" w:color="auto"/>
        <w:bottom w:val="none" w:sz="0" w:space="0" w:color="auto"/>
        <w:right w:val="none" w:sz="0" w:space="0" w:color="auto"/>
      </w:divBdr>
    </w:div>
    <w:div w:id="343168212">
      <w:bodyDiv w:val="1"/>
      <w:marLeft w:val="0"/>
      <w:marRight w:val="0"/>
      <w:marTop w:val="0"/>
      <w:marBottom w:val="0"/>
      <w:divBdr>
        <w:top w:val="none" w:sz="0" w:space="0" w:color="auto"/>
        <w:left w:val="none" w:sz="0" w:space="0" w:color="auto"/>
        <w:bottom w:val="none" w:sz="0" w:space="0" w:color="auto"/>
        <w:right w:val="none" w:sz="0" w:space="0" w:color="auto"/>
      </w:divBdr>
    </w:div>
    <w:div w:id="343283251">
      <w:bodyDiv w:val="1"/>
      <w:marLeft w:val="0"/>
      <w:marRight w:val="0"/>
      <w:marTop w:val="0"/>
      <w:marBottom w:val="0"/>
      <w:divBdr>
        <w:top w:val="none" w:sz="0" w:space="0" w:color="auto"/>
        <w:left w:val="none" w:sz="0" w:space="0" w:color="auto"/>
        <w:bottom w:val="none" w:sz="0" w:space="0" w:color="auto"/>
        <w:right w:val="none" w:sz="0" w:space="0" w:color="auto"/>
      </w:divBdr>
    </w:div>
    <w:div w:id="345249385">
      <w:bodyDiv w:val="1"/>
      <w:marLeft w:val="0"/>
      <w:marRight w:val="0"/>
      <w:marTop w:val="0"/>
      <w:marBottom w:val="0"/>
      <w:divBdr>
        <w:top w:val="none" w:sz="0" w:space="0" w:color="auto"/>
        <w:left w:val="none" w:sz="0" w:space="0" w:color="auto"/>
        <w:bottom w:val="none" w:sz="0" w:space="0" w:color="auto"/>
        <w:right w:val="none" w:sz="0" w:space="0" w:color="auto"/>
      </w:divBdr>
    </w:div>
    <w:div w:id="345602137">
      <w:bodyDiv w:val="1"/>
      <w:marLeft w:val="0"/>
      <w:marRight w:val="0"/>
      <w:marTop w:val="0"/>
      <w:marBottom w:val="0"/>
      <w:divBdr>
        <w:top w:val="none" w:sz="0" w:space="0" w:color="auto"/>
        <w:left w:val="none" w:sz="0" w:space="0" w:color="auto"/>
        <w:bottom w:val="none" w:sz="0" w:space="0" w:color="auto"/>
        <w:right w:val="none" w:sz="0" w:space="0" w:color="auto"/>
      </w:divBdr>
    </w:div>
    <w:div w:id="345644309">
      <w:bodyDiv w:val="1"/>
      <w:marLeft w:val="0"/>
      <w:marRight w:val="0"/>
      <w:marTop w:val="0"/>
      <w:marBottom w:val="0"/>
      <w:divBdr>
        <w:top w:val="none" w:sz="0" w:space="0" w:color="auto"/>
        <w:left w:val="none" w:sz="0" w:space="0" w:color="auto"/>
        <w:bottom w:val="none" w:sz="0" w:space="0" w:color="auto"/>
        <w:right w:val="none" w:sz="0" w:space="0" w:color="auto"/>
      </w:divBdr>
    </w:div>
    <w:div w:id="346181421">
      <w:bodyDiv w:val="1"/>
      <w:marLeft w:val="0"/>
      <w:marRight w:val="0"/>
      <w:marTop w:val="0"/>
      <w:marBottom w:val="0"/>
      <w:divBdr>
        <w:top w:val="none" w:sz="0" w:space="0" w:color="auto"/>
        <w:left w:val="none" w:sz="0" w:space="0" w:color="auto"/>
        <w:bottom w:val="none" w:sz="0" w:space="0" w:color="auto"/>
        <w:right w:val="none" w:sz="0" w:space="0" w:color="auto"/>
      </w:divBdr>
    </w:div>
    <w:div w:id="346449579">
      <w:bodyDiv w:val="1"/>
      <w:marLeft w:val="0"/>
      <w:marRight w:val="0"/>
      <w:marTop w:val="0"/>
      <w:marBottom w:val="0"/>
      <w:divBdr>
        <w:top w:val="none" w:sz="0" w:space="0" w:color="auto"/>
        <w:left w:val="none" w:sz="0" w:space="0" w:color="auto"/>
        <w:bottom w:val="none" w:sz="0" w:space="0" w:color="auto"/>
        <w:right w:val="none" w:sz="0" w:space="0" w:color="auto"/>
      </w:divBdr>
    </w:div>
    <w:div w:id="349456581">
      <w:bodyDiv w:val="1"/>
      <w:marLeft w:val="0"/>
      <w:marRight w:val="0"/>
      <w:marTop w:val="0"/>
      <w:marBottom w:val="0"/>
      <w:divBdr>
        <w:top w:val="none" w:sz="0" w:space="0" w:color="auto"/>
        <w:left w:val="none" w:sz="0" w:space="0" w:color="auto"/>
        <w:bottom w:val="none" w:sz="0" w:space="0" w:color="auto"/>
        <w:right w:val="none" w:sz="0" w:space="0" w:color="auto"/>
      </w:divBdr>
    </w:div>
    <w:div w:id="349458210">
      <w:bodyDiv w:val="1"/>
      <w:marLeft w:val="0"/>
      <w:marRight w:val="0"/>
      <w:marTop w:val="0"/>
      <w:marBottom w:val="0"/>
      <w:divBdr>
        <w:top w:val="none" w:sz="0" w:space="0" w:color="auto"/>
        <w:left w:val="none" w:sz="0" w:space="0" w:color="auto"/>
        <w:bottom w:val="none" w:sz="0" w:space="0" w:color="auto"/>
        <w:right w:val="none" w:sz="0" w:space="0" w:color="auto"/>
      </w:divBdr>
    </w:div>
    <w:div w:id="349724811">
      <w:bodyDiv w:val="1"/>
      <w:marLeft w:val="0"/>
      <w:marRight w:val="0"/>
      <w:marTop w:val="0"/>
      <w:marBottom w:val="0"/>
      <w:divBdr>
        <w:top w:val="none" w:sz="0" w:space="0" w:color="auto"/>
        <w:left w:val="none" w:sz="0" w:space="0" w:color="auto"/>
        <w:bottom w:val="none" w:sz="0" w:space="0" w:color="auto"/>
        <w:right w:val="none" w:sz="0" w:space="0" w:color="auto"/>
      </w:divBdr>
    </w:div>
    <w:div w:id="349840086">
      <w:bodyDiv w:val="1"/>
      <w:marLeft w:val="0"/>
      <w:marRight w:val="0"/>
      <w:marTop w:val="0"/>
      <w:marBottom w:val="0"/>
      <w:divBdr>
        <w:top w:val="none" w:sz="0" w:space="0" w:color="auto"/>
        <w:left w:val="none" w:sz="0" w:space="0" w:color="auto"/>
        <w:bottom w:val="none" w:sz="0" w:space="0" w:color="auto"/>
        <w:right w:val="none" w:sz="0" w:space="0" w:color="auto"/>
      </w:divBdr>
    </w:div>
    <w:div w:id="349919771">
      <w:bodyDiv w:val="1"/>
      <w:marLeft w:val="0"/>
      <w:marRight w:val="0"/>
      <w:marTop w:val="0"/>
      <w:marBottom w:val="0"/>
      <w:divBdr>
        <w:top w:val="none" w:sz="0" w:space="0" w:color="auto"/>
        <w:left w:val="none" w:sz="0" w:space="0" w:color="auto"/>
        <w:bottom w:val="none" w:sz="0" w:space="0" w:color="auto"/>
        <w:right w:val="none" w:sz="0" w:space="0" w:color="auto"/>
      </w:divBdr>
    </w:div>
    <w:div w:id="350642034">
      <w:bodyDiv w:val="1"/>
      <w:marLeft w:val="0"/>
      <w:marRight w:val="0"/>
      <w:marTop w:val="0"/>
      <w:marBottom w:val="0"/>
      <w:divBdr>
        <w:top w:val="none" w:sz="0" w:space="0" w:color="auto"/>
        <w:left w:val="none" w:sz="0" w:space="0" w:color="auto"/>
        <w:bottom w:val="none" w:sz="0" w:space="0" w:color="auto"/>
        <w:right w:val="none" w:sz="0" w:space="0" w:color="auto"/>
      </w:divBdr>
    </w:div>
    <w:div w:id="350649158">
      <w:bodyDiv w:val="1"/>
      <w:marLeft w:val="0"/>
      <w:marRight w:val="0"/>
      <w:marTop w:val="0"/>
      <w:marBottom w:val="0"/>
      <w:divBdr>
        <w:top w:val="none" w:sz="0" w:space="0" w:color="auto"/>
        <w:left w:val="none" w:sz="0" w:space="0" w:color="auto"/>
        <w:bottom w:val="none" w:sz="0" w:space="0" w:color="auto"/>
        <w:right w:val="none" w:sz="0" w:space="0" w:color="auto"/>
      </w:divBdr>
      <w:divsChild>
        <w:div w:id="1548448983">
          <w:marLeft w:val="0"/>
          <w:marRight w:val="0"/>
          <w:marTop w:val="0"/>
          <w:marBottom w:val="0"/>
          <w:divBdr>
            <w:top w:val="none" w:sz="0" w:space="0" w:color="auto"/>
            <w:left w:val="none" w:sz="0" w:space="0" w:color="auto"/>
            <w:bottom w:val="none" w:sz="0" w:space="0" w:color="auto"/>
            <w:right w:val="none" w:sz="0" w:space="0" w:color="auto"/>
          </w:divBdr>
          <w:divsChild>
            <w:div w:id="1868760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1885031">
      <w:bodyDiv w:val="1"/>
      <w:marLeft w:val="0"/>
      <w:marRight w:val="0"/>
      <w:marTop w:val="0"/>
      <w:marBottom w:val="0"/>
      <w:divBdr>
        <w:top w:val="none" w:sz="0" w:space="0" w:color="auto"/>
        <w:left w:val="none" w:sz="0" w:space="0" w:color="auto"/>
        <w:bottom w:val="none" w:sz="0" w:space="0" w:color="auto"/>
        <w:right w:val="none" w:sz="0" w:space="0" w:color="auto"/>
      </w:divBdr>
    </w:div>
    <w:div w:id="353651750">
      <w:bodyDiv w:val="1"/>
      <w:marLeft w:val="0"/>
      <w:marRight w:val="0"/>
      <w:marTop w:val="0"/>
      <w:marBottom w:val="0"/>
      <w:divBdr>
        <w:top w:val="none" w:sz="0" w:space="0" w:color="auto"/>
        <w:left w:val="none" w:sz="0" w:space="0" w:color="auto"/>
        <w:bottom w:val="none" w:sz="0" w:space="0" w:color="auto"/>
        <w:right w:val="none" w:sz="0" w:space="0" w:color="auto"/>
      </w:divBdr>
    </w:div>
    <w:div w:id="355355038">
      <w:bodyDiv w:val="1"/>
      <w:marLeft w:val="0"/>
      <w:marRight w:val="0"/>
      <w:marTop w:val="0"/>
      <w:marBottom w:val="0"/>
      <w:divBdr>
        <w:top w:val="none" w:sz="0" w:space="0" w:color="auto"/>
        <w:left w:val="none" w:sz="0" w:space="0" w:color="auto"/>
        <w:bottom w:val="none" w:sz="0" w:space="0" w:color="auto"/>
        <w:right w:val="none" w:sz="0" w:space="0" w:color="auto"/>
      </w:divBdr>
    </w:div>
    <w:div w:id="356272954">
      <w:bodyDiv w:val="1"/>
      <w:marLeft w:val="0"/>
      <w:marRight w:val="0"/>
      <w:marTop w:val="0"/>
      <w:marBottom w:val="0"/>
      <w:divBdr>
        <w:top w:val="none" w:sz="0" w:space="0" w:color="auto"/>
        <w:left w:val="none" w:sz="0" w:space="0" w:color="auto"/>
        <w:bottom w:val="none" w:sz="0" w:space="0" w:color="auto"/>
        <w:right w:val="none" w:sz="0" w:space="0" w:color="auto"/>
      </w:divBdr>
    </w:div>
    <w:div w:id="356471925">
      <w:bodyDiv w:val="1"/>
      <w:marLeft w:val="0"/>
      <w:marRight w:val="0"/>
      <w:marTop w:val="0"/>
      <w:marBottom w:val="0"/>
      <w:divBdr>
        <w:top w:val="none" w:sz="0" w:space="0" w:color="auto"/>
        <w:left w:val="none" w:sz="0" w:space="0" w:color="auto"/>
        <w:bottom w:val="none" w:sz="0" w:space="0" w:color="auto"/>
        <w:right w:val="none" w:sz="0" w:space="0" w:color="auto"/>
      </w:divBdr>
    </w:div>
    <w:div w:id="357436058">
      <w:bodyDiv w:val="1"/>
      <w:marLeft w:val="0"/>
      <w:marRight w:val="0"/>
      <w:marTop w:val="0"/>
      <w:marBottom w:val="0"/>
      <w:divBdr>
        <w:top w:val="none" w:sz="0" w:space="0" w:color="auto"/>
        <w:left w:val="none" w:sz="0" w:space="0" w:color="auto"/>
        <w:bottom w:val="none" w:sz="0" w:space="0" w:color="auto"/>
        <w:right w:val="none" w:sz="0" w:space="0" w:color="auto"/>
      </w:divBdr>
    </w:div>
    <w:div w:id="357437416">
      <w:bodyDiv w:val="1"/>
      <w:marLeft w:val="0"/>
      <w:marRight w:val="0"/>
      <w:marTop w:val="0"/>
      <w:marBottom w:val="0"/>
      <w:divBdr>
        <w:top w:val="none" w:sz="0" w:space="0" w:color="auto"/>
        <w:left w:val="none" w:sz="0" w:space="0" w:color="auto"/>
        <w:bottom w:val="none" w:sz="0" w:space="0" w:color="auto"/>
        <w:right w:val="none" w:sz="0" w:space="0" w:color="auto"/>
      </w:divBdr>
    </w:div>
    <w:div w:id="358551776">
      <w:bodyDiv w:val="1"/>
      <w:marLeft w:val="0"/>
      <w:marRight w:val="0"/>
      <w:marTop w:val="0"/>
      <w:marBottom w:val="0"/>
      <w:divBdr>
        <w:top w:val="none" w:sz="0" w:space="0" w:color="auto"/>
        <w:left w:val="none" w:sz="0" w:space="0" w:color="auto"/>
        <w:bottom w:val="none" w:sz="0" w:space="0" w:color="auto"/>
        <w:right w:val="none" w:sz="0" w:space="0" w:color="auto"/>
      </w:divBdr>
    </w:div>
    <w:div w:id="358701606">
      <w:bodyDiv w:val="1"/>
      <w:marLeft w:val="0"/>
      <w:marRight w:val="0"/>
      <w:marTop w:val="0"/>
      <w:marBottom w:val="0"/>
      <w:divBdr>
        <w:top w:val="none" w:sz="0" w:space="0" w:color="auto"/>
        <w:left w:val="none" w:sz="0" w:space="0" w:color="auto"/>
        <w:bottom w:val="none" w:sz="0" w:space="0" w:color="auto"/>
        <w:right w:val="none" w:sz="0" w:space="0" w:color="auto"/>
      </w:divBdr>
    </w:div>
    <w:div w:id="358969959">
      <w:bodyDiv w:val="1"/>
      <w:marLeft w:val="0"/>
      <w:marRight w:val="0"/>
      <w:marTop w:val="0"/>
      <w:marBottom w:val="0"/>
      <w:divBdr>
        <w:top w:val="none" w:sz="0" w:space="0" w:color="auto"/>
        <w:left w:val="none" w:sz="0" w:space="0" w:color="auto"/>
        <w:bottom w:val="none" w:sz="0" w:space="0" w:color="auto"/>
        <w:right w:val="none" w:sz="0" w:space="0" w:color="auto"/>
      </w:divBdr>
    </w:div>
    <w:div w:id="360055371">
      <w:bodyDiv w:val="1"/>
      <w:marLeft w:val="0"/>
      <w:marRight w:val="0"/>
      <w:marTop w:val="0"/>
      <w:marBottom w:val="0"/>
      <w:divBdr>
        <w:top w:val="none" w:sz="0" w:space="0" w:color="auto"/>
        <w:left w:val="none" w:sz="0" w:space="0" w:color="auto"/>
        <w:bottom w:val="none" w:sz="0" w:space="0" w:color="auto"/>
        <w:right w:val="none" w:sz="0" w:space="0" w:color="auto"/>
      </w:divBdr>
    </w:div>
    <w:div w:id="361053930">
      <w:bodyDiv w:val="1"/>
      <w:marLeft w:val="0"/>
      <w:marRight w:val="0"/>
      <w:marTop w:val="0"/>
      <w:marBottom w:val="0"/>
      <w:divBdr>
        <w:top w:val="none" w:sz="0" w:space="0" w:color="auto"/>
        <w:left w:val="none" w:sz="0" w:space="0" w:color="auto"/>
        <w:bottom w:val="none" w:sz="0" w:space="0" w:color="auto"/>
        <w:right w:val="none" w:sz="0" w:space="0" w:color="auto"/>
      </w:divBdr>
    </w:div>
    <w:div w:id="362217861">
      <w:bodyDiv w:val="1"/>
      <w:marLeft w:val="0"/>
      <w:marRight w:val="0"/>
      <w:marTop w:val="0"/>
      <w:marBottom w:val="0"/>
      <w:divBdr>
        <w:top w:val="none" w:sz="0" w:space="0" w:color="auto"/>
        <w:left w:val="none" w:sz="0" w:space="0" w:color="auto"/>
        <w:bottom w:val="none" w:sz="0" w:space="0" w:color="auto"/>
        <w:right w:val="none" w:sz="0" w:space="0" w:color="auto"/>
      </w:divBdr>
    </w:div>
    <w:div w:id="363097740">
      <w:bodyDiv w:val="1"/>
      <w:marLeft w:val="0"/>
      <w:marRight w:val="0"/>
      <w:marTop w:val="0"/>
      <w:marBottom w:val="0"/>
      <w:divBdr>
        <w:top w:val="none" w:sz="0" w:space="0" w:color="auto"/>
        <w:left w:val="none" w:sz="0" w:space="0" w:color="auto"/>
        <w:bottom w:val="none" w:sz="0" w:space="0" w:color="auto"/>
        <w:right w:val="none" w:sz="0" w:space="0" w:color="auto"/>
      </w:divBdr>
    </w:div>
    <w:div w:id="363560569">
      <w:bodyDiv w:val="1"/>
      <w:marLeft w:val="0"/>
      <w:marRight w:val="0"/>
      <w:marTop w:val="0"/>
      <w:marBottom w:val="0"/>
      <w:divBdr>
        <w:top w:val="none" w:sz="0" w:space="0" w:color="auto"/>
        <w:left w:val="none" w:sz="0" w:space="0" w:color="auto"/>
        <w:bottom w:val="none" w:sz="0" w:space="0" w:color="auto"/>
        <w:right w:val="none" w:sz="0" w:space="0" w:color="auto"/>
      </w:divBdr>
    </w:div>
    <w:div w:id="365642984">
      <w:bodyDiv w:val="1"/>
      <w:marLeft w:val="0"/>
      <w:marRight w:val="0"/>
      <w:marTop w:val="0"/>
      <w:marBottom w:val="0"/>
      <w:divBdr>
        <w:top w:val="none" w:sz="0" w:space="0" w:color="auto"/>
        <w:left w:val="none" w:sz="0" w:space="0" w:color="auto"/>
        <w:bottom w:val="none" w:sz="0" w:space="0" w:color="auto"/>
        <w:right w:val="none" w:sz="0" w:space="0" w:color="auto"/>
      </w:divBdr>
    </w:div>
    <w:div w:id="366763420">
      <w:bodyDiv w:val="1"/>
      <w:marLeft w:val="0"/>
      <w:marRight w:val="0"/>
      <w:marTop w:val="0"/>
      <w:marBottom w:val="0"/>
      <w:divBdr>
        <w:top w:val="none" w:sz="0" w:space="0" w:color="auto"/>
        <w:left w:val="none" w:sz="0" w:space="0" w:color="auto"/>
        <w:bottom w:val="none" w:sz="0" w:space="0" w:color="auto"/>
        <w:right w:val="none" w:sz="0" w:space="0" w:color="auto"/>
      </w:divBdr>
    </w:div>
    <w:div w:id="367683621">
      <w:bodyDiv w:val="1"/>
      <w:marLeft w:val="0"/>
      <w:marRight w:val="0"/>
      <w:marTop w:val="0"/>
      <w:marBottom w:val="0"/>
      <w:divBdr>
        <w:top w:val="none" w:sz="0" w:space="0" w:color="auto"/>
        <w:left w:val="none" w:sz="0" w:space="0" w:color="auto"/>
        <w:bottom w:val="none" w:sz="0" w:space="0" w:color="auto"/>
        <w:right w:val="none" w:sz="0" w:space="0" w:color="auto"/>
      </w:divBdr>
    </w:div>
    <w:div w:id="367727850">
      <w:bodyDiv w:val="1"/>
      <w:marLeft w:val="0"/>
      <w:marRight w:val="0"/>
      <w:marTop w:val="0"/>
      <w:marBottom w:val="0"/>
      <w:divBdr>
        <w:top w:val="none" w:sz="0" w:space="0" w:color="auto"/>
        <w:left w:val="none" w:sz="0" w:space="0" w:color="auto"/>
        <w:bottom w:val="none" w:sz="0" w:space="0" w:color="auto"/>
        <w:right w:val="none" w:sz="0" w:space="0" w:color="auto"/>
      </w:divBdr>
    </w:div>
    <w:div w:id="368334624">
      <w:bodyDiv w:val="1"/>
      <w:marLeft w:val="0"/>
      <w:marRight w:val="0"/>
      <w:marTop w:val="0"/>
      <w:marBottom w:val="0"/>
      <w:divBdr>
        <w:top w:val="none" w:sz="0" w:space="0" w:color="auto"/>
        <w:left w:val="none" w:sz="0" w:space="0" w:color="auto"/>
        <w:bottom w:val="none" w:sz="0" w:space="0" w:color="auto"/>
        <w:right w:val="none" w:sz="0" w:space="0" w:color="auto"/>
      </w:divBdr>
    </w:div>
    <w:div w:id="368383340">
      <w:bodyDiv w:val="1"/>
      <w:marLeft w:val="0"/>
      <w:marRight w:val="0"/>
      <w:marTop w:val="0"/>
      <w:marBottom w:val="0"/>
      <w:divBdr>
        <w:top w:val="none" w:sz="0" w:space="0" w:color="auto"/>
        <w:left w:val="none" w:sz="0" w:space="0" w:color="auto"/>
        <w:bottom w:val="none" w:sz="0" w:space="0" w:color="auto"/>
        <w:right w:val="none" w:sz="0" w:space="0" w:color="auto"/>
      </w:divBdr>
    </w:div>
    <w:div w:id="368652912">
      <w:bodyDiv w:val="1"/>
      <w:marLeft w:val="0"/>
      <w:marRight w:val="0"/>
      <w:marTop w:val="0"/>
      <w:marBottom w:val="0"/>
      <w:divBdr>
        <w:top w:val="none" w:sz="0" w:space="0" w:color="auto"/>
        <w:left w:val="none" w:sz="0" w:space="0" w:color="auto"/>
        <w:bottom w:val="none" w:sz="0" w:space="0" w:color="auto"/>
        <w:right w:val="none" w:sz="0" w:space="0" w:color="auto"/>
      </w:divBdr>
    </w:div>
    <w:div w:id="368843424">
      <w:bodyDiv w:val="1"/>
      <w:marLeft w:val="0"/>
      <w:marRight w:val="0"/>
      <w:marTop w:val="0"/>
      <w:marBottom w:val="0"/>
      <w:divBdr>
        <w:top w:val="none" w:sz="0" w:space="0" w:color="auto"/>
        <w:left w:val="none" w:sz="0" w:space="0" w:color="auto"/>
        <w:bottom w:val="none" w:sz="0" w:space="0" w:color="auto"/>
        <w:right w:val="none" w:sz="0" w:space="0" w:color="auto"/>
      </w:divBdr>
    </w:div>
    <w:div w:id="368914079">
      <w:bodyDiv w:val="1"/>
      <w:marLeft w:val="0"/>
      <w:marRight w:val="0"/>
      <w:marTop w:val="0"/>
      <w:marBottom w:val="0"/>
      <w:divBdr>
        <w:top w:val="none" w:sz="0" w:space="0" w:color="auto"/>
        <w:left w:val="none" w:sz="0" w:space="0" w:color="auto"/>
        <w:bottom w:val="none" w:sz="0" w:space="0" w:color="auto"/>
        <w:right w:val="none" w:sz="0" w:space="0" w:color="auto"/>
      </w:divBdr>
    </w:div>
    <w:div w:id="369770997">
      <w:bodyDiv w:val="1"/>
      <w:marLeft w:val="0"/>
      <w:marRight w:val="0"/>
      <w:marTop w:val="0"/>
      <w:marBottom w:val="0"/>
      <w:divBdr>
        <w:top w:val="none" w:sz="0" w:space="0" w:color="auto"/>
        <w:left w:val="none" w:sz="0" w:space="0" w:color="auto"/>
        <w:bottom w:val="none" w:sz="0" w:space="0" w:color="auto"/>
        <w:right w:val="none" w:sz="0" w:space="0" w:color="auto"/>
      </w:divBdr>
    </w:div>
    <w:div w:id="371461868">
      <w:bodyDiv w:val="1"/>
      <w:marLeft w:val="0"/>
      <w:marRight w:val="0"/>
      <w:marTop w:val="0"/>
      <w:marBottom w:val="0"/>
      <w:divBdr>
        <w:top w:val="none" w:sz="0" w:space="0" w:color="auto"/>
        <w:left w:val="none" w:sz="0" w:space="0" w:color="auto"/>
        <w:bottom w:val="none" w:sz="0" w:space="0" w:color="auto"/>
        <w:right w:val="none" w:sz="0" w:space="0" w:color="auto"/>
      </w:divBdr>
    </w:div>
    <w:div w:id="372966713">
      <w:bodyDiv w:val="1"/>
      <w:marLeft w:val="0"/>
      <w:marRight w:val="0"/>
      <w:marTop w:val="0"/>
      <w:marBottom w:val="0"/>
      <w:divBdr>
        <w:top w:val="none" w:sz="0" w:space="0" w:color="auto"/>
        <w:left w:val="none" w:sz="0" w:space="0" w:color="auto"/>
        <w:bottom w:val="none" w:sz="0" w:space="0" w:color="auto"/>
        <w:right w:val="none" w:sz="0" w:space="0" w:color="auto"/>
      </w:divBdr>
    </w:div>
    <w:div w:id="374358381">
      <w:bodyDiv w:val="1"/>
      <w:marLeft w:val="0"/>
      <w:marRight w:val="0"/>
      <w:marTop w:val="0"/>
      <w:marBottom w:val="0"/>
      <w:divBdr>
        <w:top w:val="none" w:sz="0" w:space="0" w:color="auto"/>
        <w:left w:val="none" w:sz="0" w:space="0" w:color="auto"/>
        <w:bottom w:val="none" w:sz="0" w:space="0" w:color="auto"/>
        <w:right w:val="none" w:sz="0" w:space="0" w:color="auto"/>
      </w:divBdr>
    </w:div>
    <w:div w:id="374500615">
      <w:bodyDiv w:val="1"/>
      <w:marLeft w:val="0"/>
      <w:marRight w:val="0"/>
      <w:marTop w:val="0"/>
      <w:marBottom w:val="0"/>
      <w:divBdr>
        <w:top w:val="none" w:sz="0" w:space="0" w:color="auto"/>
        <w:left w:val="none" w:sz="0" w:space="0" w:color="auto"/>
        <w:bottom w:val="none" w:sz="0" w:space="0" w:color="auto"/>
        <w:right w:val="none" w:sz="0" w:space="0" w:color="auto"/>
      </w:divBdr>
    </w:div>
    <w:div w:id="376853931">
      <w:bodyDiv w:val="1"/>
      <w:marLeft w:val="0"/>
      <w:marRight w:val="0"/>
      <w:marTop w:val="0"/>
      <w:marBottom w:val="0"/>
      <w:divBdr>
        <w:top w:val="none" w:sz="0" w:space="0" w:color="auto"/>
        <w:left w:val="none" w:sz="0" w:space="0" w:color="auto"/>
        <w:bottom w:val="none" w:sz="0" w:space="0" w:color="auto"/>
        <w:right w:val="none" w:sz="0" w:space="0" w:color="auto"/>
      </w:divBdr>
    </w:div>
    <w:div w:id="377510355">
      <w:bodyDiv w:val="1"/>
      <w:marLeft w:val="0"/>
      <w:marRight w:val="0"/>
      <w:marTop w:val="0"/>
      <w:marBottom w:val="0"/>
      <w:divBdr>
        <w:top w:val="none" w:sz="0" w:space="0" w:color="auto"/>
        <w:left w:val="none" w:sz="0" w:space="0" w:color="auto"/>
        <w:bottom w:val="none" w:sz="0" w:space="0" w:color="auto"/>
        <w:right w:val="none" w:sz="0" w:space="0" w:color="auto"/>
      </w:divBdr>
    </w:div>
    <w:div w:id="377781995">
      <w:bodyDiv w:val="1"/>
      <w:marLeft w:val="0"/>
      <w:marRight w:val="0"/>
      <w:marTop w:val="0"/>
      <w:marBottom w:val="0"/>
      <w:divBdr>
        <w:top w:val="none" w:sz="0" w:space="0" w:color="auto"/>
        <w:left w:val="none" w:sz="0" w:space="0" w:color="auto"/>
        <w:bottom w:val="none" w:sz="0" w:space="0" w:color="auto"/>
        <w:right w:val="none" w:sz="0" w:space="0" w:color="auto"/>
      </w:divBdr>
    </w:div>
    <w:div w:id="378209311">
      <w:bodyDiv w:val="1"/>
      <w:marLeft w:val="0"/>
      <w:marRight w:val="0"/>
      <w:marTop w:val="0"/>
      <w:marBottom w:val="0"/>
      <w:divBdr>
        <w:top w:val="none" w:sz="0" w:space="0" w:color="auto"/>
        <w:left w:val="none" w:sz="0" w:space="0" w:color="auto"/>
        <w:bottom w:val="none" w:sz="0" w:space="0" w:color="auto"/>
        <w:right w:val="none" w:sz="0" w:space="0" w:color="auto"/>
      </w:divBdr>
    </w:div>
    <w:div w:id="378554353">
      <w:bodyDiv w:val="1"/>
      <w:marLeft w:val="0"/>
      <w:marRight w:val="0"/>
      <w:marTop w:val="0"/>
      <w:marBottom w:val="0"/>
      <w:divBdr>
        <w:top w:val="none" w:sz="0" w:space="0" w:color="auto"/>
        <w:left w:val="none" w:sz="0" w:space="0" w:color="auto"/>
        <w:bottom w:val="none" w:sz="0" w:space="0" w:color="auto"/>
        <w:right w:val="none" w:sz="0" w:space="0" w:color="auto"/>
      </w:divBdr>
    </w:div>
    <w:div w:id="378555493">
      <w:bodyDiv w:val="1"/>
      <w:marLeft w:val="0"/>
      <w:marRight w:val="0"/>
      <w:marTop w:val="0"/>
      <w:marBottom w:val="0"/>
      <w:divBdr>
        <w:top w:val="none" w:sz="0" w:space="0" w:color="auto"/>
        <w:left w:val="none" w:sz="0" w:space="0" w:color="auto"/>
        <w:bottom w:val="none" w:sz="0" w:space="0" w:color="auto"/>
        <w:right w:val="none" w:sz="0" w:space="0" w:color="auto"/>
      </w:divBdr>
    </w:div>
    <w:div w:id="378826385">
      <w:bodyDiv w:val="1"/>
      <w:marLeft w:val="0"/>
      <w:marRight w:val="0"/>
      <w:marTop w:val="0"/>
      <w:marBottom w:val="0"/>
      <w:divBdr>
        <w:top w:val="none" w:sz="0" w:space="0" w:color="auto"/>
        <w:left w:val="none" w:sz="0" w:space="0" w:color="auto"/>
        <w:bottom w:val="none" w:sz="0" w:space="0" w:color="auto"/>
        <w:right w:val="none" w:sz="0" w:space="0" w:color="auto"/>
      </w:divBdr>
    </w:div>
    <w:div w:id="379015434">
      <w:bodyDiv w:val="1"/>
      <w:marLeft w:val="0"/>
      <w:marRight w:val="0"/>
      <w:marTop w:val="0"/>
      <w:marBottom w:val="0"/>
      <w:divBdr>
        <w:top w:val="none" w:sz="0" w:space="0" w:color="auto"/>
        <w:left w:val="none" w:sz="0" w:space="0" w:color="auto"/>
        <w:bottom w:val="none" w:sz="0" w:space="0" w:color="auto"/>
        <w:right w:val="none" w:sz="0" w:space="0" w:color="auto"/>
      </w:divBdr>
    </w:div>
    <w:div w:id="379521545">
      <w:bodyDiv w:val="1"/>
      <w:marLeft w:val="0"/>
      <w:marRight w:val="0"/>
      <w:marTop w:val="0"/>
      <w:marBottom w:val="0"/>
      <w:divBdr>
        <w:top w:val="none" w:sz="0" w:space="0" w:color="auto"/>
        <w:left w:val="none" w:sz="0" w:space="0" w:color="auto"/>
        <w:bottom w:val="none" w:sz="0" w:space="0" w:color="auto"/>
        <w:right w:val="none" w:sz="0" w:space="0" w:color="auto"/>
      </w:divBdr>
    </w:div>
    <w:div w:id="380131573">
      <w:bodyDiv w:val="1"/>
      <w:marLeft w:val="0"/>
      <w:marRight w:val="0"/>
      <w:marTop w:val="0"/>
      <w:marBottom w:val="0"/>
      <w:divBdr>
        <w:top w:val="none" w:sz="0" w:space="0" w:color="auto"/>
        <w:left w:val="none" w:sz="0" w:space="0" w:color="auto"/>
        <w:bottom w:val="none" w:sz="0" w:space="0" w:color="auto"/>
        <w:right w:val="none" w:sz="0" w:space="0" w:color="auto"/>
      </w:divBdr>
    </w:div>
    <w:div w:id="380520424">
      <w:bodyDiv w:val="1"/>
      <w:marLeft w:val="0"/>
      <w:marRight w:val="0"/>
      <w:marTop w:val="0"/>
      <w:marBottom w:val="0"/>
      <w:divBdr>
        <w:top w:val="none" w:sz="0" w:space="0" w:color="auto"/>
        <w:left w:val="none" w:sz="0" w:space="0" w:color="auto"/>
        <w:bottom w:val="none" w:sz="0" w:space="0" w:color="auto"/>
        <w:right w:val="none" w:sz="0" w:space="0" w:color="auto"/>
      </w:divBdr>
    </w:div>
    <w:div w:id="381442764">
      <w:bodyDiv w:val="1"/>
      <w:marLeft w:val="0"/>
      <w:marRight w:val="0"/>
      <w:marTop w:val="0"/>
      <w:marBottom w:val="0"/>
      <w:divBdr>
        <w:top w:val="none" w:sz="0" w:space="0" w:color="auto"/>
        <w:left w:val="none" w:sz="0" w:space="0" w:color="auto"/>
        <w:bottom w:val="none" w:sz="0" w:space="0" w:color="auto"/>
        <w:right w:val="none" w:sz="0" w:space="0" w:color="auto"/>
      </w:divBdr>
    </w:div>
    <w:div w:id="381632558">
      <w:bodyDiv w:val="1"/>
      <w:marLeft w:val="0"/>
      <w:marRight w:val="0"/>
      <w:marTop w:val="0"/>
      <w:marBottom w:val="0"/>
      <w:divBdr>
        <w:top w:val="none" w:sz="0" w:space="0" w:color="auto"/>
        <w:left w:val="none" w:sz="0" w:space="0" w:color="auto"/>
        <w:bottom w:val="none" w:sz="0" w:space="0" w:color="auto"/>
        <w:right w:val="none" w:sz="0" w:space="0" w:color="auto"/>
      </w:divBdr>
    </w:div>
    <w:div w:id="382872435">
      <w:bodyDiv w:val="1"/>
      <w:marLeft w:val="0"/>
      <w:marRight w:val="0"/>
      <w:marTop w:val="0"/>
      <w:marBottom w:val="0"/>
      <w:divBdr>
        <w:top w:val="none" w:sz="0" w:space="0" w:color="auto"/>
        <w:left w:val="none" w:sz="0" w:space="0" w:color="auto"/>
        <w:bottom w:val="none" w:sz="0" w:space="0" w:color="auto"/>
        <w:right w:val="none" w:sz="0" w:space="0" w:color="auto"/>
      </w:divBdr>
      <w:divsChild>
        <w:div w:id="840589256">
          <w:marLeft w:val="0"/>
          <w:marRight w:val="0"/>
          <w:marTop w:val="0"/>
          <w:marBottom w:val="0"/>
          <w:divBdr>
            <w:top w:val="none" w:sz="0" w:space="0" w:color="auto"/>
            <w:left w:val="none" w:sz="0" w:space="0" w:color="auto"/>
            <w:bottom w:val="none" w:sz="0" w:space="0" w:color="auto"/>
            <w:right w:val="none" w:sz="0" w:space="0" w:color="auto"/>
          </w:divBdr>
          <w:divsChild>
            <w:div w:id="759064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793014">
      <w:bodyDiv w:val="1"/>
      <w:marLeft w:val="0"/>
      <w:marRight w:val="0"/>
      <w:marTop w:val="0"/>
      <w:marBottom w:val="0"/>
      <w:divBdr>
        <w:top w:val="none" w:sz="0" w:space="0" w:color="auto"/>
        <w:left w:val="none" w:sz="0" w:space="0" w:color="auto"/>
        <w:bottom w:val="none" w:sz="0" w:space="0" w:color="auto"/>
        <w:right w:val="none" w:sz="0" w:space="0" w:color="auto"/>
      </w:divBdr>
    </w:div>
    <w:div w:id="384255539">
      <w:bodyDiv w:val="1"/>
      <w:marLeft w:val="0"/>
      <w:marRight w:val="0"/>
      <w:marTop w:val="0"/>
      <w:marBottom w:val="0"/>
      <w:divBdr>
        <w:top w:val="none" w:sz="0" w:space="0" w:color="auto"/>
        <w:left w:val="none" w:sz="0" w:space="0" w:color="auto"/>
        <w:bottom w:val="none" w:sz="0" w:space="0" w:color="auto"/>
        <w:right w:val="none" w:sz="0" w:space="0" w:color="auto"/>
      </w:divBdr>
    </w:div>
    <w:div w:id="384597622">
      <w:bodyDiv w:val="1"/>
      <w:marLeft w:val="0"/>
      <w:marRight w:val="0"/>
      <w:marTop w:val="0"/>
      <w:marBottom w:val="0"/>
      <w:divBdr>
        <w:top w:val="none" w:sz="0" w:space="0" w:color="auto"/>
        <w:left w:val="none" w:sz="0" w:space="0" w:color="auto"/>
        <w:bottom w:val="none" w:sz="0" w:space="0" w:color="auto"/>
        <w:right w:val="none" w:sz="0" w:space="0" w:color="auto"/>
      </w:divBdr>
    </w:div>
    <w:div w:id="385374603">
      <w:bodyDiv w:val="1"/>
      <w:marLeft w:val="0"/>
      <w:marRight w:val="0"/>
      <w:marTop w:val="0"/>
      <w:marBottom w:val="0"/>
      <w:divBdr>
        <w:top w:val="none" w:sz="0" w:space="0" w:color="auto"/>
        <w:left w:val="none" w:sz="0" w:space="0" w:color="auto"/>
        <w:bottom w:val="none" w:sz="0" w:space="0" w:color="auto"/>
        <w:right w:val="none" w:sz="0" w:space="0" w:color="auto"/>
      </w:divBdr>
    </w:div>
    <w:div w:id="385684938">
      <w:bodyDiv w:val="1"/>
      <w:marLeft w:val="0"/>
      <w:marRight w:val="0"/>
      <w:marTop w:val="0"/>
      <w:marBottom w:val="0"/>
      <w:divBdr>
        <w:top w:val="none" w:sz="0" w:space="0" w:color="auto"/>
        <w:left w:val="none" w:sz="0" w:space="0" w:color="auto"/>
        <w:bottom w:val="none" w:sz="0" w:space="0" w:color="auto"/>
        <w:right w:val="none" w:sz="0" w:space="0" w:color="auto"/>
      </w:divBdr>
    </w:div>
    <w:div w:id="386077082">
      <w:bodyDiv w:val="1"/>
      <w:marLeft w:val="0"/>
      <w:marRight w:val="0"/>
      <w:marTop w:val="0"/>
      <w:marBottom w:val="0"/>
      <w:divBdr>
        <w:top w:val="none" w:sz="0" w:space="0" w:color="auto"/>
        <w:left w:val="none" w:sz="0" w:space="0" w:color="auto"/>
        <w:bottom w:val="none" w:sz="0" w:space="0" w:color="auto"/>
        <w:right w:val="none" w:sz="0" w:space="0" w:color="auto"/>
      </w:divBdr>
    </w:div>
    <w:div w:id="386298176">
      <w:bodyDiv w:val="1"/>
      <w:marLeft w:val="0"/>
      <w:marRight w:val="0"/>
      <w:marTop w:val="0"/>
      <w:marBottom w:val="0"/>
      <w:divBdr>
        <w:top w:val="none" w:sz="0" w:space="0" w:color="auto"/>
        <w:left w:val="none" w:sz="0" w:space="0" w:color="auto"/>
        <w:bottom w:val="none" w:sz="0" w:space="0" w:color="auto"/>
        <w:right w:val="none" w:sz="0" w:space="0" w:color="auto"/>
      </w:divBdr>
    </w:div>
    <w:div w:id="386538359">
      <w:bodyDiv w:val="1"/>
      <w:marLeft w:val="0"/>
      <w:marRight w:val="0"/>
      <w:marTop w:val="0"/>
      <w:marBottom w:val="0"/>
      <w:divBdr>
        <w:top w:val="none" w:sz="0" w:space="0" w:color="auto"/>
        <w:left w:val="none" w:sz="0" w:space="0" w:color="auto"/>
        <w:bottom w:val="none" w:sz="0" w:space="0" w:color="auto"/>
        <w:right w:val="none" w:sz="0" w:space="0" w:color="auto"/>
      </w:divBdr>
    </w:div>
    <w:div w:id="388040193">
      <w:bodyDiv w:val="1"/>
      <w:marLeft w:val="0"/>
      <w:marRight w:val="0"/>
      <w:marTop w:val="0"/>
      <w:marBottom w:val="0"/>
      <w:divBdr>
        <w:top w:val="none" w:sz="0" w:space="0" w:color="auto"/>
        <w:left w:val="none" w:sz="0" w:space="0" w:color="auto"/>
        <w:bottom w:val="none" w:sz="0" w:space="0" w:color="auto"/>
        <w:right w:val="none" w:sz="0" w:space="0" w:color="auto"/>
      </w:divBdr>
    </w:div>
    <w:div w:id="388387283">
      <w:bodyDiv w:val="1"/>
      <w:marLeft w:val="0"/>
      <w:marRight w:val="0"/>
      <w:marTop w:val="0"/>
      <w:marBottom w:val="0"/>
      <w:divBdr>
        <w:top w:val="none" w:sz="0" w:space="0" w:color="auto"/>
        <w:left w:val="none" w:sz="0" w:space="0" w:color="auto"/>
        <w:bottom w:val="none" w:sz="0" w:space="0" w:color="auto"/>
        <w:right w:val="none" w:sz="0" w:space="0" w:color="auto"/>
      </w:divBdr>
    </w:div>
    <w:div w:id="389042761">
      <w:bodyDiv w:val="1"/>
      <w:marLeft w:val="0"/>
      <w:marRight w:val="0"/>
      <w:marTop w:val="0"/>
      <w:marBottom w:val="0"/>
      <w:divBdr>
        <w:top w:val="none" w:sz="0" w:space="0" w:color="auto"/>
        <w:left w:val="none" w:sz="0" w:space="0" w:color="auto"/>
        <w:bottom w:val="none" w:sz="0" w:space="0" w:color="auto"/>
        <w:right w:val="none" w:sz="0" w:space="0" w:color="auto"/>
      </w:divBdr>
    </w:div>
    <w:div w:id="390232870">
      <w:bodyDiv w:val="1"/>
      <w:marLeft w:val="0"/>
      <w:marRight w:val="0"/>
      <w:marTop w:val="0"/>
      <w:marBottom w:val="0"/>
      <w:divBdr>
        <w:top w:val="none" w:sz="0" w:space="0" w:color="auto"/>
        <w:left w:val="none" w:sz="0" w:space="0" w:color="auto"/>
        <w:bottom w:val="none" w:sz="0" w:space="0" w:color="auto"/>
        <w:right w:val="none" w:sz="0" w:space="0" w:color="auto"/>
      </w:divBdr>
    </w:div>
    <w:div w:id="390272857">
      <w:bodyDiv w:val="1"/>
      <w:marLeft w:val="0"/>
      <w:marRight w:val="0"/>
      <w:marTop w:val="0"/>
      <w:marBottom w:val="0"/>
      <w:divBdr>
        <w:top w:val="none" w:sz="0" w:space="0" w:color="auto"/>
        <w:left w:val="none" w:sz="0" w:space="0" w:color="auto"/>
        <w:bottom w:val="none" w:sz="0" w:space="0" w:color="auto"/>
        <w:right w:val="none" w:sz="0" w:space="0" w:color="auto"/>
      </w:divBdr>
    </w:div>
    <w:div w:id="390613392">
      <w:bodyDiv w:val="1"/>
      <w:marLeft w:val="0"/>
      <w:marRight w:val="0"/>
      <w:marTop w:val="0"/>
      <w:marBottom w:val="0"/>
      <w:divBdr>
        <w:top w:val="none" w:sz="0" w:space="0" w:color="auto"/>
        <w:left w:val="none" w:sz="0" w:space="0" w:color="auto"/>
        <w:bottom w:val="none" w:sz="0" w:space="0" w:color="auto"/>
        <w:right w:val="none" w:sz="0" w:space="0" w:color="auto"/>
      </w:divBdr>
    </w:div>
    <w:div w:id="391076232">
      <w:bodyDiv w:val="1"/>
      <w:marLeft w:val="0"/>
      <w:marRight w:val="0"/>
      <w:marTop w:val="0"/>
      <w:marBottom w:val="0"/>
      <w:divBdr>
        <w:top w:val="none" w:sz="0" w:space="0" w:color="auto"/>
        <w:left w:val="none" w:sz="0" w:space="0" w:color="auto"/>
        <w:bottom w:val="none" w:sz="0" w:space="0" w:color="auto"/>
        <w:right w:val="none" w:sz="0" w:space="0" w:color="auto"/>
      </w:divBdr>
    </w:div>
    <w:div w:id="391655628">
      <w:bodyDiv w:val="1"/>
      <w:marLeft w:val="0"/>
      <w:marRight w:val="0"/>
      <w:marTop w:val="0"/>
      <w:marBottom w:val="0"/>
      <w:divBdr>
        <w:top w:val="none" w:sz="0" w:space="0" w:color="auto"/>
        <w:left w:val="none" w:sz="0" w:space="0" w:color="auto"/>
        <w:bottom w:val="none" w:sz="0" w:space="0" w:color="auto"/>
        <w:right w:val="none" w:sz="0" w:space="0" w:color="auto"/>
      </w:divBdr>
    </w:div>
    <w:div w:id="391738787">
      <w:bodyDiv w:val="1"/>
      <w:marLeft w:val="0"/>
      <w:marRight w:val="0"/>
      <w:marTop w:val="0"/>
      <w:marBottom w:val="0"/>
      <w:divBdr>
        <w:top w:val="none" w:sz="0" w:space="0" w:color="auto"/>
        <w:left w:val="none" w:sz="0" w:space="0" w:color="auto"/>
        <w:bottom w:val="none" w:sz="0" w:space="0" w:color="auto"/>
        <w:right w:val="none" w:sz="0" w:space="0" w:color="auto"/>
      </w:divBdr>
    </w:div>
    <w:div w:id="391780027">
      <w:bodyDiv w:val="1"/>
      <w:marLeft w:val="0"/>
      <w:marRight w:val="0"/>
      <w:marTop w:val="0"/>
      <w:marBottom w:val="0"/>
      <w:divBdr>
        <w:top w:val="none" w:sz="0" w:space="0" w:color="auto"/>
        <w:left w:val="none" w:sz="0" w:space="0" w:color="auto"/>
        <w:bottom w:val="none" w:sz="0" w:space="0" w:color="auto"/>
        <w:right w:val="none" w:sz="0" w:space="0" w:color="auto"/>
      </w:divBdr>
    </w:div>
    <w:div w:id="391999157">
      <w:bodyDiv w:val="1"/>
      <w:marLeft w:val="0"/>
      <w:marRight w:val="0"/>
      <w:marTop w:val="0"/>
      <w:marBottom w:val="0"/>
      <w:divBdr>
        <w:top w:val="none" w:sz="0" w:space="0" w:color="auto"/>
        <w:left w:val="none" w:sz="0" w:space="0" w:color="auto"/>
        <w:bottom w:val="none" w:sz="0" w:space="0" w:color="auto"/>
        <w:right w:val="none" w:sz="0" w:space="0" w:color="auto"/>
      </w:divBdr>
      <w:divsChild>
        <w:div w:id="83769869">
          <w:marLeft w:val="0"/>
          <w:marRight w:val="0"/>
          <w:marTop w:val="0"/>
          <w:marBottom w:val="0"/>
          <w:divBdr>
            <w:top w:val="none" w:sz="0" w:space="0" w:color="auto"/>
            <w:left w:val="none" w:sz="0" w:space="0" w:color="auto"/>
            <w:bottom w:val="none" w:sz="0" w:space="0" w:color="auto"/>
            <w:right w:val="none" w:sz="0" w:space="0" w:color="auto"/>
          </w:divBdr>
          <w:divsChild>
            <w:div w:id="1874882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936159">
      <w:bodyDiv w:val="1"/>
      <w:marLeft w:val="0"/>
      <w:marRight w:val="0"/>
      <w:marTop w:val="0"/>
      <w:marBottom w:val="0"/>
      <w:divBdr>
        <w:top w:val="none" w:sz="0" w:space="0" w:color="auto"/>
        <w:left w:val="none" w:sz="0" w:space="0" w:color="auto"/>
        <w:bottom w:val="none" w:sz="0" w:space="0" w:color="auto"/>
        <w:right w:val="none" w:sz="0" w:space="0" w:color="auto"/>
      </w:divBdr>
    </w:div>
    <w:div w:id="395981913">
      <w:bodyDiv w:val="1"/>
      <w:marLeft w:val="0"/>
      <w:marRight w:val="0"/>
      <w:marTop w:val="0"/>
      <w:marBottom w:val="0"/>
      <w:divBdr>
        <w:top w:val="none" w:sz="0" w:space="0" w:color="auto"/>
        <w:left w:val="none" w:sz="0" w:space="0" w:color="auto"/>
        <w:bottom w:val="none" w:sz="0" w:space="0" w:color="auto"/>
        <w:right w:val="none" w:sz="0" w:space="0" w:color="auto"/>
      </w:divBdr>
    </w:div>
    <w:div w:id="396243208">
      <w:bodyDiv w:val="1"/>
      <w:marLeft w:val="0"/>
      <w:marRight w:val="0"/>
      <w:marTop w:val="0"/>
      <w:marBottom w:val="0"/>
      <w:divBdr>
        <w:top w:val="none" w:sz="0" w:space="0" w:color="auto"/>
        <w:left w:val="none" w:sz="0" w:space="0" w:color="auto"/>
        <w:bottom w:val="none" w:sz="0" w:space="0" w:color="auto"/>
        <w:right w:val="none" w:sz="0" w:space="0" w:color="auto"/>
      </w:divBdr>
    </w:div>
    <w:div w:id="396586809">
      <w:bodyDiv w:val="1"/>
      <w:marLeft w:val="0"/>
      <w:marRight w:val="0"/>
      <w:marTop w:val="0"/>
      <w:marBottom w:val="0"/>
      <w:divBdr>
        <w:top w:val="none" w:sz="0" w:space="0" w:color="auto"/>
        <w:left w:val="none" w:sz="0" w:space="0" w:color="auto"/>
        <w:bottom w:val="none" w:sz="0" w:space="0" w:color="auto"/>
        <w:right w:val="none" w:sz="0" w:space="0" w:color="auto"/>
      </w:divBdr>
    </w:div>
    <w:div w:id="396906341">
      <w:bodyDiv w:val="1"/>
      <w:marLeft w:val="0"/>
      <w:marRight w:val="0"/>
      <w:marTop w:val="0"/>
      <w:marBottom w:val="0"/>
      <w:divBdr>
        <w:top w:val="none" w:sz="0" w:space="0" w:color="auto"/>
        <w:left w:val="none" w:sz="0" w:space="0" w:color="auto"/>
        <w:bottom w:val="none" w:sz="0" w:space="0" w:color="auto"/>
        <w:right w:val="none" w:sz="0" w:space="0" w:color="auto"/>
      </w:divBdr>
    </w:div>
    <w:div w:id="397360694">
      <w:bodyDiv w:val="1"/>
      <w:marLeft w:val="0"/>
      <w:marRight w:val="0"/>
      <w:marTop w:val="0"/>
      <w:marBottom w:val="0"/>
      <w:divBdr>
        <w:top w:val="none" w:sz="0" w:space="0" w:color="auto"/>
        <w:left w:val="none" w:sz="0" w:space="0" w:color="auto"/>
        <w:bottom w:val="none" w:sz="0" w:space="0" w:color="auto"/>
        <w:right w:val="none" w:sz="0" w:space="0" w:color="auto"/>
      </w:divBdr>
    </w:div>
    <w:div w:id="398018612">
      <w:bodyDiv w:val="1"/>
      <w:marLeft w:val="0"/>
      <w:marRight w:val="0"/>
      <w:marTop w:val="0"/>
      <w:marBottom w:val="0"/>
      <w:divBdr>
        <w:top w:val="none" w:sz="0" w:space="0" w:color="auto"/>
        <w:left w:val="none" w:sz="0" w:space="0" w:color="auto"/>
        <w:bottom w:val="none" w:sz="0" w:space="0" w:color="auto"/>
        <w:right w:val="none" w:sz="0" w:space="0" w:color="auto"/>
      </w:divBdr>
    </w:div>
    <w:div w:id="398671579">
      <w:bodyDiv w:val="1"/>
      <w:marLeft w:val="0"/>
      <w:marRight w:val="0"/>
      <w:marTop w:val="0"/>
      <w:marBottom w:val="0"/>
      <w:divBdr>
        <w:top w:val="none" w:sz="0" w:space="0" w:color="auto"/>
        <w:left w:val="none" w:sz="0" w:space="0" w:color="auto"/>
        <w:bottom w:val="none" w:sz="0" w:space="0" w:color="auto"/>
        <w:right w:val="none" w:sz="0" w:space="0" w:color="auto"/>
      </w:divBdr>
    </w:div>
    <w:div w:id="399450152">
      <w:bodyDiv w:val="1"/>
      <w:marLeft w:val="0"/>
      <w:marRight w:val="0"/>
      <w:marTop w:val="0"/>
      <w:marBottom w:val="0"/>
      <w:divBdr>
        <w:top w:val="none" w:sz="0" w:space="0" w:color="auto"/>
        <w:left w:val="none" w:sz="0" w:space="0" w:color="auto"/>
        <w:bottom w:val="none" w:sz="0" w:space="0" w:color="auto"/>
        <w:right w:val="none" w:sz="0" w:space="0" w:color="auto"/>
      </w:divBdr>
    </w:div>
    <w:div w:id="399720725">
      <w:bodyDiv w:val="1"/>
      <w:marLeft w:val="0"/>
      <w:marRight w:val="0"/>
      <w:marTop w:val="0"/>
      <w:marBottom w:val="0"/>
      <w:divBdr>
        <w:top w:val="none" w:sz="0" w:space="0" w:color="auto"/>
        <w:left w:val="none" w:sz="0" w:space="0" w:color="auto"/>
        <w:bottom w:val="none" w:sz="0" w:space="0" w:color="auto"/>
        <w:right w:val="none" w:sz="0" w:space="0" w:color="auto"/>
      </w:divBdr>
    </w:div>
    <w:div w:id="400062394">
      <w:bodyDiv w:val="1"/>
      <w:marLeft w:val="0"/>
      <w:marRight w:val="0"/>
      <w:marTop w:val="0"/>
      <w:marBottom w:val="0"/>
      <w:divBdr>
        <w:top w:val="none" w:sz="0" w:space="0" w:color="auto"/>
        <w:left w:val="none" w:sz="0" w:space="0" w:color="auto"/>
        <w:bottom w:val="none" w:sz="0" w:space="0" w:color="auto"/>
        <w:right w:val="none" w:sz="0" w:space="0" w:color="auto"/>
      </w:divBdr>
    </w:div>
    <w:div w:id="400562719">
      <w:bodyDiv w:val="1"/>
      <w:marLeft w:val="0"/>
      <w:marRight w:val="0"/>
      <w:marTop w:val="0"/>
      <w:marBottom w:val="0"/>
      <w:divBdr>
        <w:top w:val="none" w:sz="0" w:space="0" w:color="auto"/>
        <w:left w:val="none" w:sz="0" w:space="0" w:color="auto"/>
        <w:bottom w:val="none" w:sz="0" w:space="0" w:color="auto"/>
        <w:right w:val="none" w:sz="0" w:space="0" w:color="auto"/>
      </w:divBdr>
    </w:div>
    <w:div w:id="400833483">
      <w:bodyDiv w:val="1"/>
      <w:marLeft w:val="0"/>
      <w:marRight w:val="0"/>
      <w:marTop w:val="0"/>
      <w:marBottom w:val="0"/>
      <w:divBdr>
        <w:top w:val="none" w:sz="0" w:space="0" w:color="auto"/>
        <w:left w:val="none" w:sz="0" w:space="0" w:color="auto"/>
        <w:bottom w:val="none" w:sz="0" w:space="0" w:color="auto"/>
        <w:right w:val="none" w:sz="0" w:space="0" w:color="auto"/>
      </w:divBdr>
    </w:div>
    <w:div w:id="401291187">
      <w:bodyDiv w:val="1"/>
      <w:marLeft w:val="0"/>
      <w:marRight w:val="0"/>
      <w:marTop w:val="0"/>
      <w:marBottom w:val="0"/>
      <w:divBdr>
        <w:top w:val="none" w:sz="0" w:space="0" w:color="auto"/>
        <w:left w:val="none" w:sz="0" w:space="0" w:color="auto"/>
        <w:bottom w:val="none" w:sz="0" w:space="0" w:color="auto"/>
        <w:right w:val="none" w:sz="0" w:space="0" w:color="auto"/>
      </w:divBdr>
      <w:divsChild>
        <w:div w:id="798113810">
          <w:marLeft w:val="0"/>
          <w:marRight w:val="0"/>
          <w:marTop w:val="0"/>
          <w:marBottom w:val="0"/>
          <w:divBdr>
            <w:top w:val="none" w:sz="0" w:space="0" w:color="auto"/>
            <w:left w:val="none" w:sz="0" w:space="0" w:color="auto"/>
            <w:bottom w:val="none" w:sz="0" w:space="0" w:color="auto"/>
            <w:right w:val="none" w:sz="0" w:space="0" w:color="auto"/>
          </w:divBdr>
          <w:divsChild>
            <w:div w:id="1565332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374875">
      <w:bodyDiv w:val="1"/>
      <w:marLeft w:val="0"/>
      <w:marRight w:val="0"/>
      <w:marTop w:val="0"/>
      <w:marBottom w:val="0"/>
      <w:divBdr>
        <w:top w:val="none" w:sz="0" w:space="0" w:color="auto"/>
        <w:left w:val="none" w:sz="0" w:space="0" w:color="auto"/>
        <w:bottom w:val="none" w:sz="0" w:space="0" w:color="auto"/>
        <w:right w:val="none" w:sz="0" w:space="0" w:color="auto"/>
      </w:divBdr>
    </w:div>
    <w:div w:id="405416733">
      <w:bodyDiv w:val="1"/>
      <w:marLeft w:val="0"/>
      <w:marRight w:val="0"/>
      <w:marTop w:val="0"/>
      <w:marBottom w:val="0"/>
      <w:divBdr>
        <w:top w:val="none" w:sz="0" w:space="0" w:color="auto"/>
        <w:left w:val="none" w:sz="0" w:space="0" w:color="auto"/>
        <w:bottom w:val="none" w:sz="0" w:space="0" w:color="auto"/>
        <w:right w:val="none" w:sz="0" w:space="0" w:color="auto"/>
      </w:divBdr>
    </w:div>
    <w:div w:id="405500099">
      <w:bodyDiv w:val="1"/>
      <w:marLeft w:val="0"/>
      <w:marRight w:val="0"/>
      <w:marTop w:val="0"/>
      <w:marBottom w:val="0"/>
      <w:divBdr>
        <w:top w:val="none" w:sz="0" w:space="0" w:color="auto"/>
        <w:left w:val="none" w:sz="0" w:space="0" w:color="auto"/>
        <w:bottom w:val="none" w:sz="0" w:space="0" w:color="auto"/>
        <w:right w:val="none" w:sz="0" w:space="0" w:color="auto"/>
      </w:divBdr>
    </w:div>
    <w:div w:id="406000695">
      <w:bodyDiv w:val="1"/>
      <w:marLeft w:val="0"/>
      <w:marRight w:val="0"/>
      <w:marTop w:val="0"/>
      <w:marBottom w:val="0"/>
      <w:divBdr>
        <w:top w:val="none" w:sz="0" w:space="0" w:color="auto"/>
        <w:left w:val="none" w:sz="0" w:space="0" w:color="auto"/>
        <w:bottom w:val="none" w:sz="0" w:space="0" w:color="auto"/>
        <w:right w:val="none" w:sz="0" w:space="0" w:color="auto"/>
      </w:divBdr>
    </w:div>
    <w:div w:id="406223926">
      <w:bodyDiv w:val="1"/>
      <w:marLeft w:val="0"/>
      <w:marRight w:val="0"/>
      <w:marTop w:val="0"/>
      <w:marBottom w:val="0"/>
      <w:divBdr>
        <w:top w:val="none" w:sz="0" w:space="0" w:color="auto"/>
        <w:left w:val="none" w:sz="0" w:space="0" w:color="auto"/>
        <w:bottom w:val="none" w:sz="0" w:space="0" w:color="auto"/>
        <w:right w:val="none" w:sz="0" w:space="0" w:color="auto"/>
      </w:divBdr>
    </w:div>
    <w:div w:id="406416413">
      <w:bodyDiv w:val="1"/>
      <w:marLeft w:val="0"/>
      <w:marRight w:val="0"/>
      <w:marTop w:val="0"/>
      <w:marBottom w:val="0"/>
      <w:divBdr>
        <w:top w:val="none" w:sz="0" w:space="0" w:color="auto"/>
        <w:left w:val="none" w:sz="0" w:space="0" w:color="auto"/>
        <w:bottom w:val="none" w:sz="0" w:space="0" w:color="auto"/>
        <w:right w:val="none" w:sz="0" w:space="0" w:color="auto"/>
      </w:divBdr>
    </w:div>
    <w:div w:id="407002852">
      <w:bodyDiv w:val="1"/>
      <w:marLeft w:val="0"/>
      <w:marRight w:val="0"/>
      <w:marTop w:val="0"/>
      <w:marBottom w:val="0"/>
      <w:divBdr>
        <w:top w:val="none" w:sz="0" w:space="0" w:color="auto"/>
        <w:left w:val="none" w:sz="0" w:space="0" w:color="auto"/>
        <w:bottom w:val="none" w:sz="0" w:space="0" w:color="auto"/>
        <w:right w:val="none" w:sz="0" w:space="0" w:color="auto"/>
      </w:divBdr>
    </w:div>
    <w:div w:id="407534650">
      <w:bodyDiv w:val="1"/>
      <w:marLeft w:val="0"/>
      <w:marRight w:val="0"/>
      <w:marTop w:val="0"/>
      <w:marBottom w:val="0"/>
      <w:divBdr>
        <w:top w:val="none" w:sz="0" w:space="0" w:color="auto"/>
        <w:left w:val="none" w:sz="0" w:space="0" w:color="auto"/>
        <w:bottom w:val="none" w:sz="0" w:space="0" w:color="auto"/>
        <w:right w:val="none" w:sz="0" w:space="0" w:color="auto"/>
      </w:divBdr>
    </w:div>
    <w:div w:id="408380606">
      <w:bodyDiv w:val="1"/>
      <w:marLeft w:val="0"/>
      <w:marRight w:val="0"/>
      <w:marTop w:val="0"/>
      <w:marBottom w:val="0"/>
      <w:divBdr>
        <w:top w:val="none" w:sz="0" w:space="0" w:color="auto"/>
        <w:left w:val="none" w:sz="0" w:space="0" w:color="auto"/>
        <w:bottom w:val="none" w:sz="0" w:space="0" w:color="auto"/>
        <w:right w:val="none" w:sz="0" w:space="0" w:color="auto"/>
      </w:divBdr>
    </w:div>
    <w:div w:id="409012627">
      <w:bodyDiv w:val="1"/>
      <w:marLeft w:val="0"/>
      <w:marRight w:val="0"/>
      <w:marTop w:val="0"/>
      <w:marBottom w:val="0"/>
      <w:divBdr>
        <w:top w:val="none" w:sz="0" w:space="0" w:color="auto"/>
        <w:left w:val="none" w:sz="0" w:space="0" w:color="auto"/>
        <w:bottom w:val="none" w:sz="0" w:space="0" w:color="auto"/>
        <w:right w:val="none" w:sz="0" w:space="0" w:color="auto"/>
      </w:divBdr>
    </w:div>
    <w:div w:id="410549184">
      <w:bodyDiv w:val="1"/>
      <w:marLeft w:val="0"/>
      <w:marRight w:val="0"/>
      <w:marTop w:val="0"/>
      <w:marBottom w:val="0"/>
      <w:divBdr>
        <w:top w:val="none" w:sz="0" w:space="0" w:color="auto"/>
        <w:left w:val="none" w:sz="0" w:space="0" w:color="auto"/>
        <w:bottom w:val="none" w:sz="0" w:space="0" w:color="auto"/>
        <w:right w:val="none" w:sz="0" w:space="0" w:color="auto"/>
      </w:divBdr>
    </w:div>
    <w:div w:id="411046606">
      <w:bodyDiv w:val="1"/>
      <w:marLeft w:val="0"/>
      <w:marRight w:val="0"/>
      <w:marTop w:val="0"/>
      <w:marBottom w:val="0"/>
      <w:divBdr>
        <w:top w:val="none" w:sz="0" w:space="0" w:color="auto"/>
        <w:left w:val="none" w:sz="0" w:space="0" w:color="auto"/>
        <w:bottom w:val="none" w:sz="0" w:space="0" w:color="auto"/>
        <w:right w:val="none" w:sz="0" w:space="0" w:color="auto"/>
      </w:divBdr>
    </w:div>
    <w:div w:id="411051572">
      <w:bodyDiv w:val="1"/>
      <w:marLeft w:val="0"/>
      <w:marRight w:val="0"/>
      <w:marTop w:val="0"/>
      <w:marBottom w:val="0"/>
      <w:divBdr>
        <w:top w:val="none" w:sz="0" w:space="0" w:color="auto"/>
        <w:left w:val="none" w:sz="0" w:space="0" w:color="auto"/>
        <w:bottom w:val="none" w:sz="0" w:space="0" w:color="auto"/>
        <w:right w:val="none" w:sz="0" w:space="0" w:color="auto"/>
      </w:divBdr>
    </w:div>
    <w:div w:id="411394146">
      <w:bodyDiv w:val="1"/>
      <w:marLeft w:val="0"/>
      <w:marRight w:val="0"/>
      <w:marTop w:val="0"/>
      <w:marBottom w:val="0"/>
      <w:divBdr>
        <w:top w:val="none" w:sz="0" w:space="0" w:color="auto"/>
        <w:left w:val="none" w:sz="0" w:space="0" w:color="auto"/>
        <w:bottom w:val="none" w:sz="0" w:space="0" w:color="auto"/>
        <w:right w:val="none" w:sz="0" w:space="0" w:color="auto"/>
      </w:divBdr>
    </w:div>
    <w:div w:id="411510874">
      <w:bodyDiv w:val="1"/>
      <w:marLeft w:val="0"/>
      <w:marRight w:val="0"/>
      <w:marTop w:val="0"/>
      <w:marBottom w:val="0"/>
      <w:divBdr>
        <w:top w:val="none" w:sz="0" w:space="0" w:color="auto"/>
        <w:left w:val="none" w:sz="0" w:space="0" w:color="auto"/>
        <w:bottom w:val="none" w:sz="0" w:space="0" w:color="auto"/>
        <w:right w:val="none" w:sz="0" w:space="0" w:color="auto"/>
      </w:divBdr>
    </w:div>
    <w:div w:id="411589932">
      <w:bodyDiv w:val="1"/>
      <w:marLeft w:val="0"/>
      <w:marRight w:val="0"/>
      <w:marTop w:val="0"/>
      <w:marBottom w:val="0"/>
      <w:divBdr>
        <w:top w:val="none" w:sz="0" w:space="0" w:color="auto"/>
        <w:left w:val="none" w:sz="0" w:space="0" w:color="auto"/>
        <w:bottom w:val="none" w:sz="0" w:space="0" w:color="auto"/>
        <w:right w:val="none" w:sz="0" w:space="0" w:color="auto"/>
      </w:divBdr>
    </w:div>
    <w:div w:id="413018518">
      <w:bodyDiv w:val="1"/>
      <w:marLeft w:val="0"/>
      <w:marRight w:val="0"/>
      <w:marTop w:val="0"/>
      <w:marBottom w:val="0"/>
      <w:divBdr>
        <w:top w:val="none" w:sz="0" w:space="0" w:color="auto"/>
        <w:left w:val="none" w:sz="0" w:space="0" w:color="auto"/>
        <w:bottom w:val="none" w:sz="0" w:space="0" w:color="auto"/>
        <w:right w:val="none" w:sz="0" w:space="0" w:color="auto"/>
      </w:divBdr>
    </w:div>
    <w:div w:id="413476812">
      <w:bodyDiv w:val="1"/>
      <w:marLeft w:val="0"/>
      <w:marRight w:val="0"/>
      <w:marTop w:val="0"/>
      <w:marBottom w:val="0"/>
      <w:divBdr>
        <w:top w:val="none" w:sz="0" w:space="0" w:color="auto"/>
        <w:left w:val="none" w:sz="0" w:space="0" w:color="auto"/>
        <w:bottom w:val="none" w:sz="0" w:space="0" w:color="auto"/>
        <w:right w:val="none" w:sz="0" w:space="0" w:color="auto"/>
      </w:divBdr>
    </w:div>
    <w:div w:id="415519415">
      <w:bodyDiv w:val="1"/>
      <w:marLeft w:val="0"/>
      <w:marRight w:val="0"/>
      <w:marTop w:val="0"/>
      <w:marBottom w:val="0"/>
      <w:divBdr>
        <w:top w:val="none" w:sz="0" w:space="0" w:color="auto"/>
        <w:left w:val="none" w:sz="0" w:space="0" w:color="auto"/>
        <w:bottom w:val="none" w:sz="0" w:space="0" w:color="auto"/>
        <w:right w:val="none" w:sz="0" w:space="0" w:color="auto"/>
      </w:divBdr>
    </w:div>
    <w:div w:id="415900447">
      <w:bodyDiv w:val="1"/>
      <w:marLeft w:val="0"/>
      <w:marRight w:val="0"/>
      <w:marTop w:val="0"/>
      <w:marBottom w:val="0"/>
      <w:divBdr>
        <w:top w:val="none" w:sz="0" w:space="0" w:color="auto"/>
        <w:left w:val="none" w:sz="0" w:space="0" w:color="auto"/>
        <w:bottom w:val="none" w:sz="0" w:space="0" w:color="auto"/>
        <w:right w:val="none" w:sz="0" w:space="0" w:color="auto"/>
      </w:divBdr>
    </w:div>
    <w:div w:id="416027191">
      <w:bodyDiv w:val="1"/>
      <w:marLeft w:val="0"/>
      <w:marRight w:val="0"/>
      <w:marTop w:val="0"/>
      <w:marBottom w:val="0"/>
      <w:divBdr>
        <w:top w:val="none" w:sz="0" w:space="0" w:color="auto"/>
        <w:left w:val="none" w:sz="0" w:space="0" w:color="auto"/>
        <w:bottom w:val="none" w:sz="0" w:space="0" w:color="auto"/>
        <w:right w:val="none" w:sz="0" w:space="0" w:color="auto"/>
      </w:divBdr>
    </w:div>
    <w:div w:id="416099335">
      <w:bodyDiv w:val="1"/>
      <w:marLeft w:val="0"/>
      <w:marRight w:val="0"/>
      <w:marTop w:val="0"/>
      <w:marBottom w:val="0"/>
      <w:divBdr>
        <w:top w:val="none" w:sz="0" w:space="0" w:color="auto"/>
        <w:left w:val="none" w:sz="0" w:space="0" w:color="auto"/>
        <w:bottom w:val="none" w:sz="0" w:space="0" w:color="auto"/>
        <w:right w:val="none" w:sz="0" w:space="0" w:color="auto"/>
      </w:divBdr>
    </w:div>
    <w:div w:id="416100317">
      <w:bodyDiv w:val="1"/>
      <w:marLeft w:val="0"/>
      <w:marRight w:val="0"/>
      <w:marTop w:val="0"/>
      <w:marBottom w:val="0"/>
      <w:divBdr>
        <w:top w:val="none" w:sz="0" w:space="0" w:color="auto"/>
        <w:left w:val="none" w:sz="0" w:space="0" w:color="auto"/>
        <w:bottom w:val="none" w:sz="0" w:space="0" w:color="auto"/>
        <w:right w:val="none" w:sz="0" w:space="0" w:color="auto"/>
      </w:divBdr>
    </w:div>
    <w:div w:id="418019433">
      <w:bodyDiv w:val="1"/>
      <w:marLeft w:val="0"/>
      <w:marRight w:val="0"/>
      <w:marTop w:val="0"/>
      <w:marBottom w:val="0"/>
      <w:divBdr>
        <w:top w:val="none" w:sz="0" w:space="0" w:color="auto"/>
        <w:left w:val="none" w:sz="0" w:space="0" w:color="auto"/>
        <w:bottom w:val="none" w:sz="0" w:space="0" w:color="auto"/>
        <w:right w:val="none" w:sz="0" w:space="0" w:color="auto"/>
      </w:divBdr>
    </w:div>
    <w:div w:id="418910995">
      <w:bodyDiv w:val="1"/>
      <w:marLeft w:val="0"/>
      <w:marRight w:val="0"/>
      <w:marTop w:val="0"/>
      <w:marBottom w:val="0"/>
      <w:divBdr>
        <w:top w:val="none" w:sz="0" w:space="0" w:color="auto"/>
        <w:left w:val="none" w:sz="0" w:space="0" w:color="auto"/>
        <w:bottom w:val="none" w:sz="0" w:space="0" w:color="auto"/>
        <w:right w:val="none" w:sz="0" w:space="0" w:color="auto"/>
      </w:divBdr>
      <w:divsChild>
        <w:div w:id="1297416813">
          <w:marLeft w:val="0"/>
          <w:marRight w:val="0"/>
          <w:marTop w:val="0"/>
          <w:marBottom w:val="0"/>
          <w:divBdr>
            <w:top w:val="none" w:sz="0" w:space="0" w:color="auto"/>
            <w:left w:val="none" w:sz="0" w:space="0" w:color="auto"/>
            <w:bottom w:val="none" w:sz="0" w:space="0" w:color="auto"/>
            <w:right w:val="none" w:sz="0" w:space="0" w:color="auto"/>
          </w:divBdr>
          <w:divsChild>
            <w:div w:id="348414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717798">
      <w:bodyDiv w:val="1"/>
      <w:marLeft w:val="0"/>
      <w:marRight w:val="0"/>
      <w:marTop w:val="0"/>
      <w:marBottom w:val="0"/>
      <w:divBdr>
        <w:top w:val="none" w:sz="0" w:space="0" w:color="auto"/>
        <w:left w:val="none" w:sz="0" w:space="0" w:color="auto"/>
        <w:bottom w:val="none" w:sz="0" w:space="0" w:color="auto"/>
        <w:right w:val="none" w:sz="0" w:space="0" w:color="auto"/>
      </w:divBdr>
    </w:div>
    <w:div w:id="420175961">
      <w:bodyDiv w:val="1"/>
      <w:marLeft w:val="0"/>
      <w:marRight w:val="0"/>
      <w:marTop w:val="0"/>
      <w:marBottom w:val="0"/>
      <w:divBdr>
        <w:top w:val="none" w:sz="0" w:space="0" w:color="auto"/>
        <w:left w:val="none" w:sz="0" w:space="0" w:color="auto"/>
        <w:bottom w:val="none" w:sz="0" w:space="0" w:color="auto"/>
        <w:right w:val="none" w:sz="0" w:space="0" w:color="auto"/>
      </w:divBdr>
    </w:div>
    <w:div w:id="420224788">
      <w:bodyDiv w:val="1"/>
      <w:marLeft w:val="0"/>
      <w:marRight w:val="0"/>
      <w:marTop w:val="0"/>
      <w:marBottom w:val="0"/>
      <w:divBdr>
        <w:top w:val="none" w:sz="0" w:space="0" w:color="auto"/>
        <w:left w:val="none" w:sz="0" w:space="0" w:color="auto"/>
        <w:bottom w:val="none" w:sz="0" w:space="0" w:color="auto"/>
        <w:right w:val="none" w:sz="0" w:space="0" w:color="auto"/>
      </w:divBdr>
    </w:div>
    <w:div w:id="420301182">
      <w:bodyDiv w:val="1"/>
      <w:marLeft w:val="0"/>
      <w:marRight w:val="0"/>
      <w:marTop w:val="0"/>
      <w:marBottom w:val="0"/>
      <w:divBdr>
        <w:top w:val="none" w:sz="0" w:space="0" w:color="auto"/>
        <w:left w:val="none" w:sz="0" w:space="0" w:color="auto"/>
        <w:bottom w:val="none" w:sz="0" w:space="0" w:color="auto"/>
        <w:right w:val="none" w:sz="0" w:space="0" w:color="auto"/>
      </w:divBdr>
    </w:div>
    <w:div w:id="420683894">
      <w:bodyDiv w:val="1"/>
      <w:marLeft w:val="0"/>
      <w:marRight w:val="0"/>
      <w:marTop w:val="0"/>
      <w:marBottom w:val="0"/>
      <w:divBdr>
        <w:top w:val="none" w:sz="0" w:space="0" w:color="auto"/>
        <w:left w:val="none" w:sz="0" w:space="0" w:color="auto"/>
        <w:bottom w:val="none" w:sz="0" w:space="0" w:color="auto"/>
        <w:right w:val="none" w:sz="0" w:space="0" w:color="auto"/>
      </w:divBdr>
    </w:div>
    <w:div w:id="421687772">
      <w:bodyDiv w:val="1"/>
      <w:marLeft w:val="0"/>
      <w:marRight w:val="0"/>
      <w:marTop w:val="0"/>
      <w:marBottom w:val="0"/>
      <w:divBdr>
        <w:top w:val="none" w:sz="0" w:space="0" w:color="auto"/>
        <w:left w:val="none" w:sz="0" w:space="0" w:color="auto"/>
        <w:bottom w:val="none" w:sz="0" w:space="0" w:color="auto"/>
        <w:right w:val="none" w:sz="0" w:space="0" w:color="auto"/>
      </w:divBdr>
    </w:div>
    <w:div w:id="421727607">
      <w:bodyDiv w:val="1"/>
      <w:marLeft w:val="0"/>
      <w:marRight w:val="0"/>
      <w:marTop w:val="0"/>
      <w:marBottom w:val="0"/>
      <w:divBdr>
        <w:top w:val="none" w:sz="0" w:space="0" w:color="auto"/>
        <w:left w:val="none" w:sz="0" w:space="0" w:color="auto"/>
        <w:bottom w:val="none" w:sz="0" w:space="0" w:color="auto"/>
        <w:right w:val="none" w:sz="0" w:space="0" w:color="auto"/>
      </w:divBdr>
    </w:div>
    <w:div w:id="422535560">
      <w:bodyDiv w:val="1"/>
      <w:marLeft w:val="0"/>
      <w:marRight w:val="0"/>
      <w:marTop w:val="0"/>
      <w:marBottom w:val="0"/>
      <w:divBdr>
        <w:top w:val="none" w:sz="0" w:space="0" w:color="auto"/>
        <w:left w:val="none" w:sz="0" w:space="0" w:color="auto"/>
        <w:bottom w:val="none" w:sz="0" w:space="0" w:color="auto"/>
        <w:right w:val="none" w:sz="0" w:space="0" w:color="auto"/>
      </w:divBdr>
    </w:div>
    <w:div w:id="423309953">
      <w:bodyDiv w:val="1"/>
      <w:marLeft w:val="0"/>
      <w:marRight w:val="0"/>
      <w:marTop w:val="0"/>
      <w:marBottom w:val="0"/>
      <w:divBdr>
        <w:top w:val="none" w:sz="0" w:space="0" w:color="auto"/>
        <w:left w:val="none" w:sz="0" w:space="0" w:color="auto"/>
        <w:bottom w:val="none" w:sz="0" w:space="0" w:color="auto"/>
        <w:right w:val="none" w:sz="0" w:space="0" w:color="auto"/>
      </w:divBdr>
    </w:div>
    <w:div w:id="423458661">
      <w:bodyDiv w:val="1"/>
      <w:marLeft w:val="0"/>
      <w:marRight w:val="0"/>
      <w:marTop w:val="0"/>
      <w:marBottom w:val="0"/>
      <w:divBdr>
        <w:top w:val="none" w:sz="0" w:space="0" w:color="auto"/>
        <w:left w:val="none" w:sz="0" w:space="0" w:color="auto"/>
        <w:bottom w:val="none" w:sz="0" w:space="0" w:color="auto"/>
        <w:right w:val="none" w:sz="0" w:space="0" w:color="auto"/>
      </w:divBdr>
    </w:div>
    <w:div w:id="424154439">
      <w:bodyDiv w:val="1"/>
      <w:marLeft w:val="0"/>
      <w:marRight w:val="0"/>
      <w:marTop w:val="0"/>
      <w:marBottom w:val="0"/>
      <w:divBdr>
        <w:top w:val="none" w:sz="0" w:space="0" w:color="auto"/>
        <w:left w:val="none" w:sz="0" w:space="0" w:color="auto"/>
        <w:bottom w:val="none" w:sz="0" w:space="0" w:color="auto"/>
        <w:right w:val="none" w:sz="0" w:space="0" w:color="auto"/>
      </w:divBdr>
    </w:div>
    <w:div w:id="425661145">
      <w:bodyDiv w:val="1"/>
      <w:marLeft w:val="0"/>
      <w:marRight w:val="0"/>
      <w:marTop w:val="0"/>
      <w:marBottom w:val="0"/>
      <w:divBdr>
        <w:top w:val="none" w:sz="0" w:space="0" w:color="auto"/>
        <w:left w:val="none" w:sz="0" w:space="0" w:color="auto"/>
        <w:bottom w:val="none" w:sz="0" w:space="0" w:color="auto"/>
        <w:right w:val="none" w:sz="0" w:space="0" w:color="auto"/>
      </w:divBdr>
    </w:div>
    <w:div w:id="425734935">
      <w:bodyDiv w:val="1"/>
      <w:marLeft w:val="0"/>
      <w:marRight w:val="0"/>
      <w:marTop w:val="0"/>
      <w:marBottom w:val="0"/>
      <w:divBdr>
        <w:top w:val="none" w:sz="0" w:space="0" w:color="auto"/>
        <w:left w:val="none" w:sz="0" w:space="0" w:color="auto"/>
        <w:bottom w:val="none" w:sz="0" w:space="0" w:color="auto"/>
        <w:right w:val="none" w:sz="0" w:space="0" w:color="auto"/>
      </w:divBdr>
    </w:div>
    <w:div w:id="425809570">
      <w:bodyDiv w:val="1"/>
      <w:marLeft w:val="0"/>
      <w:marRight w:val="0"/>
      <w:marTop w:val="0"/>
      <w:marBottom w:val="0"/>
      <w:divBdr>
        <w:top w:val="none" w:sz="0" w:space="0" w:color="auto"/>
        <w:left w:val="none" w:sz="0" w:space="0" w:color="auto"/>
        <w:bottom w:val="none" w:sz="0" w:space="0" w:color="auto"/>
        <w:right w:val="none" w:sz="0" w:space="0" w:color="auto"/>
      </w:divBdr>
    </w:div>
    <w:div w:id="426116921">
      <w:bodyDiv w:val="1"/>
      <w:marLeft w:val="0"/>
      <w:marRight w:val="0"/>
      <w:marTop w:val="0"/>
      <w:marBottom w:val="0"/>
      <w:divBdr>
        <w:top w:val="none" w:sz="0" w:space="0" w:color="auto"/>
        <w:left w:val="none" w:sz="0" w:space="0" w:color="auto"/>
        <w:bottom w:val="none" w:sz="0" w:space="0" w:color="auto"/>
        <w:right w:val="none" w:sz="0" w:space="0" w:color="auto"/>
      </w:divBdr>
    </w:div>
    <w:div w:id="426466853">
      <w:bodyDiv w:val="1"/>
      <w:marLeft w:val="0"/>
      <w:marRight w:val="0"/>
      <w:marTop w:val="0"/>
      <w:marBottom w:val="0"/>
      <w:divBdr>
        <w:top w:val="none" w:sz="0" w:space="0" w:color="auto"/>
        <w:left w:val="none" w:sz="0" w:space="0" w:color="auto"/>
        <w:bottom w:val="none" w:sz="0" w:space="0" w:color="auto"/>
        <w:right w:val="none" w:sz="0" w:space="0" w:color="auto"/>
      </w:divBdr>
    </w:div>
    <w:div w:id="426998881">
      <w:bodyDiv w:val="1"/>
      <w:marLeft w:val="0"/>
      <w:marRight w:val="0"/>
      <w:marTop w:val="0"/>
      <w:marBottom w:val="0"/>
      <w:divBdr>
        <w:top w:val="none" w:sz="0" w:space="0" w:color="auto"/>
        <w:left w:val="none" w:sz="0" w:space="0" w:color="auto"/>
        <w:bottom w:val="none" w:sz="0" w:space="0" w:color="auto"/>
        <w:right w:val="none" w:sz="0" w:space="0" w:color="auto"/>
      </w:divBdr>
    </w:div>
    <w:div w:id="428090414">
      <w:bodyDiv w:val="1"/>
      <w:marLeft w:val="0"/>
      <w:marRight w:val="0"/>
      <w:marTop w:val="0"/>
      <w:marBottom w:val="0"/>
      <w:divBdr>
        <w:top w:val="none" w:sz="0" w:space="0" w:color="auto"/>
        <w:left w:val="none" w:sz="0" w:space="0" w:color="auto"/>
        <w:bottom w:val="none" w:sz="0" w:space="0" w:color="auto"/>
        <w:right w:val="none" w:sz="0" w:space="0" w:color="auto"/>
      </w:divBdr>
    </w:div>
    <w:div w:id="429395864">
      <w:bodyDiv w:val="1"/>
      <w:marLeft w:val="0"/>
      <w:marRight w:val="0"/>
      <w:marTop w:val="0"/>
      <w:marBottom w:val="0"/>
      <w:divBdr>
        <w:top w:val="none" w:sz="0" w:space="0" w:color="auto"/>
        <w:left w:val="none" w:sz="0" w:space="0" w:color="auto"/>
        <w:bottom w:val="none" w:sz="0" w:space="0" w:color="auto"/>
        <w:right w:val="none" w:sz="0" w:space="0" w:color="auto"/>
      </w:divBdr>
    </w:div>
    <w:div w:id="429811697">
      <w:bodyDiv w:val="1"/>
      <w:marLeft w:val="0"/>
      <w:marRight w:val="0"/>
      <w:marTop w:val="0"/>
      <w:marBottom w:val="0"/>
      <w:divBdr>
        <w:top w:val="none" w:sz="0" w:space="0" w:color="auto"/>
        <w:left w:val="none" w:sz="0" w:space="0" w:color="auto"/>
        <w:bottom w:val="none" w:sz="0" w:space="0" w:color="auto"/>
        <w:right w:val="none" w:sz="0" w:space="0" w:color="auto"/>
      </w:divBdr>
    </w:div>
    <w:div w:id="430127277">
      <w:bodyDiv w:val="1"/>
      <w:marLeft w:val="0"/>
      <w:marRight w:val="0"/>
      <w:marTop w:val="0"/>
      <w:marBottom w:val="0"/>
      <w:divBdr>
        <w:top w:val="none" w:sz="0" w:space="0" w:color="auto"/>
        <w:left w:val="none" w:sz="0" w:space="0" w:color="auto"/>
        <w:bottom w:val="none" w:sz="0" w:space="0" w:color="auto"/>
        <w:right w:val="none" w:sz="0" w:space="0" w:color="auto"/>
      </w:divBdr>
    </w:div>
    <w:div w:id="430509979">
      <w:bodyDiv w:val="1"/>
      <w:marLeft w:val="0"/>
      <w:marRight w:val="0"/>
      <w:marTop w:val="0"/>
      <w:marBottom w:val="0"/>
      <w:divBdr>
        <w:top w:val="none" w:sz="0" w:space="0" w:color="auto"/>
        <w:left w:val="none" w:sz="0" w:space="0" w:color="auto"/>
        <w:bottom w:val="none" w:sz="0" w:space="0" w:color="auto"/>
        <w:right w:val="none" w:sz="0" w:space="0" w:color="auto"/>
      </w:divBdr>
    </w:div>
    <w:div w:id="430900232">
      <w:bodyDiv w:val="1"/>
      <w:marLeft w:val="0"/>
      <w:marRight w:val="0"/>
      <w:marTop w:val="0"/>
      <w:marBottom w:val="0"/>
      <w:divBdr>
        <w:top w:val="none" w:sz="0" w:space="0" w:color="auto"/>
        <w:left w:val="none" w:sz="0" w:space="0" w:color="auto"/>
        <w:bottom w:val="none" w:sz="0" w:space="0" w:color="auto"/>
        <w:right w:val="none" w:sz="0" w:space="0" w:color="auto"/>
      </w:divBdr>
    </w:div>
    <w:div w:id="430977750">
      <w:bodyDiv w:val="1"/>
      <w:marLeft w:val="0"/>
      <w:marRight w:val="0"/>
      <w:marTop w:val="0"/>
      <w:marBottom w:val="0"/>
      <w:divBdr>
        <w:top w:val="none" w:sz="0" w:space="0" w:color="auto"/>
        <w:left w:val="none" w:sz="0" w:space="0" w:color="auto"/>
        <w:bottom w:val="none" w:sz="0" w:space="0" w:color="auto"/>
        <w:right w:val="none" w:sz="0" w:space="0" w:color="auto"/>
      </w:divBdr>
    </w:div>
    <w:div w:id="431707576">
      <w:bodyDiv w:val="1"/>
      <w:marLeft w:val="0"/>
      <w:marRight w:val="0"/>
      <w:marTop w:val="0"/>
      <w:marBottom w:val="0"/>
      <w:divBdr>
        <w:top w:val="none" w:sz="0" w:space="0" w:color="auto"/>
        <w:left w:val="none" w:sz="0" w:space="0" w:color="auto"/>
        <w:bottom w:val="none" w:sz="0" w:space="0" w:color="auto"/>
        <w:right w:val="none" w:sz="0" w:space="0" w:color="auto"/>
      </w:divBdr>
    </w:div>
    <w:div w:id="432014474">
      <w:bodyDiv w:val="1"/>
      <w:marLeft w:val="0"/>
      <w:marRight w:val="0"/>
      <w:marTop w:val="0"/>
      <w:marBottom w:val="0"/>
      <w:divBdr>
        <w:top w:val="none" w:sz="0" w:space="0" w:color="auto"/>
        <w:left w:val="none" w:sz="0" w:space="0" w:color="auto"/>
        <w:bottom w:val="none" w:sz="0" w:space="0" w:color="auto"/>
        <w:right w:val="none" w:sz="0" w:space="0" w:color="auto"/>
      </w:divBdr>
    </w:div>
    <w:div w:id="432018802">
      <w:bodyDiv w:val="1"/>
      <w:marLeft w:val="0"/>
      <w:marRight w:val="0"/>
      <w:marTop w:val="0"/>
      <w:marBottom w:val="0"/>
      <w:divBdr>
        <w:top w:val="none" w:sz="0" w:space="0" w:color="auto"/>
        <w:left w:val="none" w:sz="0" w:space="0" w:color="auto"/>
        <w:bottom w:val="none" w:sz="0" w:space="0" w:color="auto"/>
        <w:right w:val="none" w:sz="0" w:space="0" w:color="auto"/>
      </w:divBdr>
    </w:div>
    <w:div w:id="433333002">
      <w:bodyDiv w:val="1"/>
      <w:marLeft w:val="0"/>
      <w:marRight w:val="0"/>
      <w:marTop w:val="0"/>
      <w:marBottom w:val="0"/>
      <w:divBdr>
        <w:top w:val="none" w:sz="0" w:space="0" w:color="auto"/>
        <w:left w:val="none" w:sz="0" w:space="0" w:color="auto"/>
        <w:bottom w:val="none" w:sz="0" w:space="0" w:color="auto"/>
        <w:right w:val="none" w:sz="0" w:space="0" w:color="auto"/>
      </w:divBdr>
    </w:div>
    <w:div w:id="433785684">
      <w:bodyDiv w:val="1"/>
      <w:marLeft w:val="0"/>
      <w:marRight w:val="0"/>
      <w:marTop w:val="0"/>
      <w:marBottom w:val="0"/>
      <w:divBdr>
        <w:top w:val="none" w:sz="0" w:space="0" w:color="auto"/>
        <w:left w:val="none" w:sz="0" w:space="0" w:color="auto"/>
        <w:bottom w:val="none" w:sz="0" w:space="0" w:color="auto"/>
        <w:right w:val="none" w:sz="0" w:space="0" w:color="auto"/>
      </w:divBdr>
    </w:div>
    <w:div w:id="434598985">
      <w:bodyDiv w:val="1"/>
      <w:marLeft w:val="0"/>
      <w:marRight w:val="0"/>
      <w:marTop w:val="0"/>
      <w:marBottom w:val="0"/>
      <w:divBdr>
        <w:top w:val="none" w:sz="0" w:space="0" w:color="auto"/>
        <w:left w:val="none" w:sz="0" w:space="0" w:color="auto"/>
        <w:bottom w:val="none" w:sz="0" w:space="0" w:color="auto"/>
        <w:right w:val="none" w:sz="0" w:space="0" w:color="auto"/>
      </w:divBdr>
    </w:div>
    <w:div w:id="435710723">
      <w:bodyDiv w:val="1"/>
      <w:marLeft w:val="0"/>
      <w:marRight w:val="0"/>
      <w:marTop w:val="0"/>
      <w:marBottom w:val="0"/>
      <w:divBdr>
        <w:top w:val="none" w:sz="0" w:space="0" w:color="auto"/>
        <w:left w:val="none" w:sz="0" w:space="0" w:color="auto"/>
        <w:bottom w:val="none" w:sz="0" w:space="0" w:color="auto"/>
        <w:right w:val="none" w:sz="0" w:space="0" w:color="auto"/>
      </w:divBdr>
    </w:div>
    <w:div w:id="435946179">
      <w:bodyDiv w:val="1"/>
      <w:marLeft w:val="0"/>
      <w:marRight w:val="0"/>
      <w:marTop w:val="0"/>
      <w:marBottom w:val="0"/>
      <w:divBdr>
        <w:top w:val="none" w:sz="0" w:space="0" w:color="auto"/>
        <w:left w:val="none" w:sz="0" w:space="0" w:color="auto"/>
        <w:bottom w:val="none" w:sz="0" w:space="0" w:color="auto"/>
        <w:right w:val="none" w:sz="0" w:space="0" w:color="auto"/>
      </w:divBdr>
    </w:div>
    <w:div w:id="436414198">
      <w:bodyDiv w:val="1"/>
      <w:marLeft w:val="0"/>
      <w:marRight w:val="0"/>
      <w:marTop w:val="0"/>
      <w:marBottom w:val="0"/>
      <w:divBdr>
        <w:top w:val="none" w:sz="0" w:space="0" w:color="auto"/>
        <w:left w:val="none" w:sz="0" w:space="0" w:color="auto"/>
        <w:bottom w:val="none" w:sz="0" w:space="0" w:color="auto"/>
        <w:right w:val="none" w:sz="0" w:space="0" w:color="auto"/>
      </w:divBdr>
    </w:div>
    <w:div w:id="436482116">
      <w:bodyDiv w:val="1"/>
      <w:marLeft w:val="0"/>
      <w:marRight w:val="0"/>
      <w:marTop w:val="0"/>
      <w:marBottom w:val="0"/>
      <w:divBdr>
        <w:top w:val="none" w:sz="0" w:space="0" w:color="auto"/>
        <w:left w:val="none" w:sz="0" w:space="0" w:color="auto"/>
        <w:bottom w:val="none" w:sz="0" w:space="0" w:color="auto"/>
        <w:right w:val="none" w:sz="0" w:space="0" w:color="auto"/>
      </w:divBdr>
    </w:div>
    <w:div w:id="436682503">
      <w:bodyDiv w:val="1"/>
      <w:marLeft w:val="0"/>
      <w:marRight w:val="0"/>
      <w:marTop w:val="0"/>
      <w:marBottom w:val="0"/>
      <w:divBdr>
        <w:top w:val="none" w:sz="0" w:space="0" w:color="auto"/>
        <w:left w:val="none" w:sz="0" w:space="0" w:color="auto"/>
        <w:bottom w:val="none" w:sz="0" w:space="0" w:color="auto"/>
        <w:right w:val="none" w:sz="0" w:space="0" w:color="auto"/>
      </w:divBdr>
    </w:div>
    <w:div w:id="437258148">
      <w:bodyDiv w:val="1"/>
      <w:marLeft w:val="0"/>
      <w:marRight w:val="0"/>
      <w:marTop w:val="0"/>
      <w:marBottom w:val="0"/>
      <w:divBdr>
        <w:top w:val="none" w:sz="0" w:space="0" w:color="auto"/>
        <w:left w:val="none" w:sz="0" w:space="0" w:color="auto"/>
        <w:bottom w:val="none" w:sz="0" w:space="0" w:color="auto"/>
        <w:right w:val="none" w:sz="0" w:space="0" w:color="auto"/>
      </w:divBdr>
      <w:divsChild>
        <w:div w:id="1411541934">
          <w:marLeft w:val="0"/>
          <w:marRight w:val="0"/>
          <w:marTop w:val="0"/>
          <w:marBottom w:val="0"/>
          <w:divBdr>
            <w:top w:val="none" w:sz="0" w:space="0" w:color="auto"/>
            <w:left w:val="none" w:sz="0" w:space="0" w:color="auto"/>
            <w:bottom w:val="none" w:sz="0" w:space="0" w:color="auto"/>
            <w:right w:val="none" w:sz="0" w:space="0" w:color="auto"/>
          </w:divBdr>
          <w:divsChild>
            <w:div w:id="1035810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256920">
      <w:bodyDiv w:val="1"/>
      <w:marLeft w:val="0"/>
      <w:marRight w:val="0"/>
      <w:marTop w:val="0"/>
      <w:marBottom w:val="0"/>
      <w:divBdr>
        <w:top w:val="none" w:sz="0" w:space="0" w:color="auto"/>
        <w:left w:val="none" w:sz="0" w:space="0" w:color="auto"/>
        <w:bottom w:val="none" w:sz="0" w:space="0" w:color="auto"/>
        <w:right w:val="none" w:sz="0" w:space="0" w:color="auto"/>
      </w:divBdr>
    </w:div>
    <w:div w:id="438842902">
      <w:bodyDiv w:val="1"/>
      <w:marLeft w:val="0"/>
      <w:marRight w:val="0"/>
      <w:marTop w:val="0"/>
      <w:marBottom w:val="0"/>
      <w:divBdr>
        <w:top w:val="none" w:sz="0" w:space="0" w:color="auto"/>
        <w:left w:val="none" w:sz="0" w:space="0" w:color="auto"/>
        <w:bottom w:val="none" w:sz="0" w:space="0" w:color="auto"/>
        <w:right w:val="none" w:sz="0" w:space="0" w:color="auto"/>
      </w:divBdr>
    </w:div>
    <w:div w:id="438909920">
      <w:bodyDiv w:val="1"/>
      <w:marLeft w:val="0"/>
      <w:marRight w:val="0"/>
      <w:marTop w:val="0"/>
      <w:marBottom w:val="0"/>
      <w:divBdr>
        <w:top w:val="none" w:sz="0" w:space="0" w:color="auto"/>
        <w:left w:val="none" w:sz="0" w:space="0" w:color="auto"/>
        <w:bottom w:val="none" w:sz="0" w:space="0" w:color="auto"/>
        <w:right w:val="none" w:sz="0" w:space="0" w:color="auto"/>
      </w:divBdr>
    </w:div>
    <w:div w:id="439296193">
      <w:bodyDiv w:val="1"/>
      <w:marLeft w:val="0"/>
      <w:marRight w:val="0"/>
      <w:marTop w:val="0"/>
      <w:marBottom w:val="0"/>
      <w:divBdr>
        <w:top w:val="none" w:sz="0" w:space="0" w:color="auto"/>
        <w:left w:val="none" w:sz="0" w:space="0" w:color="auto"/>
        <w:bottom w:val="none" w:sz="0" w:space="0" w:color="auto"/>
        <w:right w:val="none" w:sz="0" w:space="0" w:color="auto"/>
      </w:divBdr>
    </w:div>
    <w:div w:id="439569529">
      <w:bodyDiv w:val="1"/>
      <w:marLeft w:val="0"/>
      <w:marRight w:val="0"/>
      <w:marTop w:val="0"/>
      <w:marBottom w:val="0"/>
      <w:divBdr>
        <w:top w:val="none" w:sz="0" w:space="0" w:color="auto"/>
        <w:left w:val="none" w:sz="0" w:space="0" w:color="auto"/>
        <w:bottom w:val="none" w:sz="0" w:space="0" w:color="auto"/>
        <w:right w:val="none" w:sz="0" w:space="0" w:color="auto"/>
      </w:divBdr>
    </w:div>
    <w:div w:id="439691885">
      <w:bodyDiv w:val="1"/>
      <w:marLeft w:val="0"/>
      <w:marRight w:val="0"/>
      <w:marTop w:val="0"/>
      <w:marBottom w:val="0"/>
      <w:divBdr>
        <w:top w:val="none" w:sz="0" w:space="0" w:color="auto"/>
        <w:left w:val="none" w:sz="0" w:space="0" w:color="auto"/>
        <w:bottom w:val="none" w:sz="0" w:space="0" w:color="auto"/>
        <w:right w:val="none" w:sz="0" w:space="0" w:color="auto"/>
      </w:divBdr>
    </w:div>
    <w:div w:id="439840385">
      <w:bodyDiv w:val="1"/>
      <w:marLeft w:val="0"/>
      <w:marRight w:val="0"/>
      <w:marTop w:val="0"/>
      <w:marBottom w:val="0"/>
      <w:divBdr>
        <w:top w:val="none" w:sz="0" w:space="0" w:color="auto"/>
        <w:left w:val="none" w:sz="0" w:space="0" w:color="auto"/>
        <w:bottom w:val="none" w:sz="0" w:space="0" w:color="auto"/>
        <w:right w:val="none" w:sz="0" w:space="0" w:color="auto"/>
      </w:divBdr>
    </w:div>
    <w:div w:id="440036186">
      <w:bodyDiv w:val="1"/>
      <w:marLeft w:val="0"/>
      <w:marRight w:val="0"/>
      <w:marTop w:val="0"/>
      <w:marBottom w:val="0"/>
      <w:divBdr>
        <w:top w:val="none" w:sz="0" w:space="0" w:color="auto"/>
        <w:left w:val="none" w:sz="0" w:space="0" w:color="auto"/>
        <w:bottom w:val="none" w:sz="0" w:space="0" w:color="auto"/>
        <w:right w:val="none" w:sz="0" w:space="0" w:color="auto"/>
      </w:divBdr>
    </w:div>
    <w:div w:id="442110674">
      <w:bodyDiv w:val="1"/>
      <w:marLeft w:val="0"/>
      <w:marRight w:val="0"/>
      <w:marTop w:val="0"/>
      <w:marBottom w:val="0"/>
      <w:divBdr>
        <w:top w:val="none" w:sz="0" w:space="0" w:color="auto"/>
        <w:left w:val="none" w:sz="0" w:space="0" w:color="auto"/>
        <w:bottom w:val="none" w:sz="0" w:space="0" w:color="auto"/>
        <w:right w:val="none" w:sz="0" w:space="0" w:color="auto"/>
      </w:divBdr>
    </w:div>
    <w:div w:id="443887883">
      <w:bodyDiv w:val="1"/>
      <w:marLeft w:val="0"/>
      <w:marRight w:val="0"/>
      <w:marTop w:val="0"/>
      <w:marBottom w:val="0"/>
      <w:divBdr>
        <w:top w:val="none" w:sz="0" w:space="0" w:color="auto"/>
        <w:left w:val="none" w:sz="0" w:space="0" w:color="auto"/>
        <w:bottom w:val="none" w:sz="0" w:space="0" w:color="auto"/>
        <w:right w:val="none" w:sz="0" w:space="0" w:color="auto"/>
      </w:divBdr>
    </w:div>
    <w:div w:id="444545212">
      <w:bodyDiv w:val="1"/>
      <w:marLeft w:val="0"/>
      <w:marRight w:val="0"/>
      <w:marTop w:val="0"/>
      <w:marBottom w:val="0"/>
      <w:divBdr>
        <w:top w:val="none" w:sz="0" w:space="0" w:color="auto"/>
        <w:left w:val="none" w:sz="0" w:space="0" w:color="auto"/>
        <w:bottom w:val="none" w:sz="0" w:space="0" w:color="auto"/>
        <w:right w:val="none" w:sz="0" w:space="0" w:color="auto"/>
      </w:divBdr>
      <w:divsChild>
        <w:div w:id="1299218158">
          <w:marLeft w:val="0"/>
          <w:marRight w:val="0"/>
          <w:marTop w:val="0"/>
          <w:marBottom w:val="0"/>
          <w:divBdr>
            <w:top w:val="none" w:sz="0" w:space="0" w:color="auto"/>
            <w:left w:val="none" w:sz="0" w:space="0" w:color="auto"/>
            <w:bottom w:val="none" w:sz="0" w:space="0" w:color="auto"/>
            <w:right w:val="none" w:sz="0" w:space="0" w:color="auto"/>
          </w:divBdr>
          <w:divsChild>
            <w:div w:id="1142230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737118">
      <w:bodyDiv w:val="1"/>
      <w:marLeft w:val="0"/>
      <w:marRight w:val="0"/>
      <w:marTop w:val="0"/>
      <w:marBottom w:val="0"/>
      <w:divBdr>
        <w:top w:val="none" w:sz="0" w:space="0" w:color="auto"/>
        <w:left w:val="none" w:sz="0" w:space="0" w:color="auto"/>
        <w:bottom w:val="none" w:sz="0" w:space="0" w:color="auto"/>
        <w:right w:val="none" w:sz="0" w:space="0" w:color="auto"/>
      </w:divBdr>
    </w:div>
    <w:div w:id="445277404">
      <w:bodyDiv w:val="1"/>
      <w:marLeft w:val="0"/>
      <w:marRight w:val="0"/>
      <w:marTop w:val="0"/>
      <w:marBottom w:val="0"/>
      <w:divBdr>
        <w:top w:val="none" w:sz="0" w:space="0" w:color="auto"/>
        <w:left w:val="none" w:sz="0" w:space="0" w:color="auto"/>
        <w:bottom w:val="none" w:sz="0" w:space="0" w:color="auto"/>
        <w:right w:val="none" w:sz="0" w:space="0" w:color="auto"/>
      </w:divBdr>
    </w:div>
    <w:div w:id="446169146">
      <w:bodyDiv w:val="1"/>
      <w:marLeft w:val="0"/>
      <w:marRight w:val="0"/>
      <w:marTop w:val="0"/>
      <w:marBottom w:val="0"/>
      <w:divBdr>
        <w:top w:val="none" w:sz="0" w:space="0" w:color="auto"/>
        <w:left w:val="none" w:sz="0" w:space="0" w:color="auto"/>
        <w:bottom w:val="none" w:sz="0" w:space="0" w:color="auto"/>
        <w:right w:val="none" w:sz="0" w:space="0" w:color="auto"/>
      </w:divBdr>
    </w:div>
    <w:div w:id="447705158">
      <w:bodyDiv w:val="1"/>
      <w:marLeft w:val="0"/>
      <w:marRight w:val="0"/>
      <w:marTop w:val="0"/>
      <w:marBottom w:val="0"/>
      <w:divBdr>
        <w:top w:val="none" w:sz="0" w:space="0" w:color="auto"/>
        <w:left w:val="none" w:sz="0" w:space="0" w:color="auto"/>
        <w:bottom w:val="none" w:sz="0" w:space="0" w:color="auto"/>
        <w:right w:val="none" w:sz="0" w:space="0" w:color="auto"/>
      </w:divBdr>
    </w:div>
    <w:div w:id="447772678">
      <w:bodyDiv w:val="1"/>
      <w:marLeft w:val="0"/>
      <w:marRight w:val="0"/>
      <w:marTop w:val="0"/>
      <w:marBottom w:val="0"/>
      <w:divBdr>
        <w:top w:val="none" w:sz="0" w:space="0" w:color="auto"/>
        <w:left w:val="none" w:sz="0" w:space="0" w:color="auto"/>
        <w:bottom w:val="none" w:sz="0" w:space="0" w:color="auto"/>
        <w:right w:val="none" w:sz="0" w:space="0" w:color="auto"/>
      </w:divBdr>
    </w:div>
    <w:div w:id="447821320">
      <w:bodyDiv w:val="1"/>
      <w:marLeft w:val="0"/>
      <w:marRight w:val="0"/>
      <w:marTop w:val="0"/>
      <w:marBottom w:val="0"/>
      <w:divBdr>
        <w:top w:val="none" w:sz="0" w:space="0" w:color="auto"/>
        <w:left w:val="none" w:sz="0" w:space="0" w:color="auto"/>
        <w:bottom w:val="none" w:sz="0" w:space="0" w:color="auto"/>
        <w:right w:val="none" w:sz="0" w:space="0" w:color="auto"/>
      </w:divBdr>
    </w:div>
    <w:div w:id="448091131">
      <w:bodyDiv w:val="1"/>
      <w:marLeft w:val="0"/>
      <w:marRight w:val="0"/>
      <w:marTop w:val="0"/>
      <w:marBottom w:val="0"/>
      <w:divBdr>
        <w:top w:val="none" w:sz="0" w:space="0" w:color="auto"/>
        <w:left w:val="none" w:sz="0" w:space="0" w:color="auto"/>
        <w:bottom w:val="none" w:sz="0" w:space="0" w:color="auto"/>
        <w:right w:val="none" w:sz="0" w:space="0" w:color="auto"/>
      </w:divBdr>
    </w:div>
    <w:div w:id="449321706">
      <w:bodyDiv w:val="1"/>
      <w:marLeft w:val="0"/>
      <w:marRight w:val="0"/>
      <w:marTop w:val="0"/>
      <w:marBottom w:val="0"/>
      <w:divBdr>
        <w:top w:val="none" w:sz="0" w:space="0" w:color="auto"/>
        <w:left w:val="none" w:sz="0" w:space="0" w:color="auto"/>
        <w:bottom w:val="none" w:sz="0" w:space="0" w:color="auto"/>
        <w:right w:val="none" w:sz="0" w:space="0" w:color="auto"/>
      </w:divBdr>
    </w:div>
    <w:div w:id="449322229">
      <w:bodyDiv w:val="1"/>
      <w:marLeft w:val="0"/>
      <w:marRight w:val="0"/>
      <w:marTop w:val="0"/>
      <w:marBottom w:val="0"/>
      <w:divBdr>
        <w:top w:val="none" w:sz="0" w:space="0" w:color="auto"/>
        <w:left w:val="none" w:sz="0" w:space="0" w:color="auto"/>
        <w:bottom w:val="none" w:sz="0" w:space="0" w:color="auto"/>
        <w:right w:val="none" w:sz="0" w:space="0" w:color="auto"/>
      </w:divBdr>
    </w:div>
    <w:div w:id="449787911">
      <w:bodyDiv w:val="1"/>
      <w:marLeft w:val="0"/>
      <w:marRight w:val="0"/>
      <w:marTop w:val="0"/>
      <w:marBottom w:val="0"/>
      <w:divBdr>
        <w:top w:val="none" w:sz="0" w:space="0" w:color="auto"/>
        <w:left w:val="none" w:sz="0" w:space="0" w:color="auto"/>
        <w:bottom w:val="none" w:sz="0" w:space="0" w:color="auto"/>
        <w:right w:val="none" w:sz="0" w:space="0" w:color="auto"/>
      </w:divBdr>
    </w:div>
    <w:div w:id="450591146">
      <w:bodyDiv w:val="1"/>
      <w:marLeft w:val="0"/>
      <w:marRight w:val="0"/>
      <w:marTop w:val="0"/>
      <w:marBottom w:val="0"/>
      <w:divBdr>
        <w:top w:val="none" w:sz="0" w:space="0" w:color="auto"/>
        <w:left w:val="none" w:sz="0" w:space="0" w:color="auto"/>
        <w:bottom w:val="none" w:sz="0" w:space="0" w:color="auto"/>
        <w:right w:val="none" w:sz="0" w:space="0" w:color="auto"/>
      </w:divBdr>
    </w:div>
    <w:div w:id="450826749">
      <w:bodyDiv w:val="1"/>
      <w:marLeft w:val="0"/>
      <w:marRight w:val="0"/>
      <w:marTop w:val="0"/>
      <w:marBottom w:val="0"/>
      <w:divBdr>
        <w:top w:val="none" w:sz="0" w:space="0" w:color="auto"/>
        <w:left w:val="none" w:sz="0" w:space="0" w:color="auto"/>
        <w:bottom w:val="none" w:sz="0" w:space="0" w:color="auto"/>
        <w:right w:val="none" w:sz="0" w:space="0" w:color="auto"/>
      </w:divBdr>
    </w:div>
    <w:div w:id="450897589">
      <w:bodyDiv w:val="1"/>
      <w:marLeft w:val="0"/>
      <w:marRight w:val="0"/>
      <w:marTop w:val="0"/>
      <w:marBottom w:val="0"/>
      <w:divBdr>
        <w:top w:val="none" w:sz="0" w:space="0" w:color="auto"/>
        <w:left w:val="none" w:sz="0" w:space="0" w:color="auto"/>
        <w:bottom w:val="none" w:sz="0" w:space="0" w:color="auto"/>
        <w:right w:val="none" w:sz="0" w:space="0" w:color="auto"/>
      </w:divBdr>
    </w:div>
    <w:div w:id="451215570">
      <w:bodyDiv w:val="1"/>
      <w:marLeft w:val="0"/>
      <w:marRight w:val="0"/>
      <w:marTop w:val="0"/>
      <w:marBottom w:val="0"/>
      <w:divBdr>
        <w:top w:val="none" w:sz="0" w:space="0" w:color="auto"/>
        <w:left w:val="none" w:sz="0" w:space="0" w:color="auto"/>
        <w:bottom w:val="none" w:sz="0" w:space="0" w:color="auto"/>
        <w:right w:val="none" w:sz="0" w:space="0" w:color="auto"/>
      </w:divBdr>
    </w:div>
    <w:div w:id="451556361">
      <w:bodyDiv w:val="1"/>
      <w:marLeft w:val="0"/>
      <w:marRight w:val="0"/>
      <w:marTop w:val="0"/>
      <w:marBottom w:val="0"/>
      <w:divBdr>
        <w:top w:val="none" w:sz="0" w:space="0" w:color="auto"/>
        <w:left w:val="none" w:sz="0" w:space="0" w:color="auto"/>
        <w:bottom w:val="none" w:sz="0" w:space="0" w:color="auto"/>
        <w:right w:val="none" w:sz="0" w:space="0" w:color="auto"/>
      </w:divBdr>
    </w:div>
    <w:div w:id="451947360">
      <w:bodyDiv w:val="1"/>
      <w:marLeft w:val="0"/>
      <w:marRight w:val="0"/>
      <w:marTop w:val="0"/>
      <w:marBottom w:val="0"/>
      <w:divBdr>
        <w:top w:val="none" w:sz="0" w:space="0" w:color="auto"/>
        <w:left w:val="none" w:sz="0" w:space="0" w:color="auto"/>
        <w:bottom w:val="none" w:sz="0" w:space="0" w:color="auto"/>
        <w:right w:val="none" w:sz="0" w:space="0" w:color="auto"/>
      </w:divBdr>
    </w:div>
    <w:div w:id="452985191">
      <w:bodyDiv w:val="1"/>
      <w:marLeft w:val="0"/>
      <w:marRight w:val="0"/>
      <w:marTop w:val="0"/>
      <w:marBottom w:val="0"/>
      <w:divBdr>
        <w:top w:val="none" w:sz="0" w:space="0" w:color="auto"/>
        <w:left w:val="none" w:sz="0" w:space="0" w:color="auto"/>
        <w:bottom w:val="none" w:sz="0" w:space="0" w:color="auto"/>
        <w:right w:val="none" w:sz="0" w:space="0" w:color="auto"/>
      </w:divBdr>
    </w:div>
    <w:div w:id="453598281">
      <w:bodyDiv w:val="1"/>
      <w:marLeft w:val="0"/>
      <w:marRight w:val="0"/>
      <w:marTop w:val="0"/>
      <w:marBottom w:val="0"/>
      <w:divBdr>
        <w:top w:val="none" w:sz="0" w:space="0" w:color="auto"/>
        <w:left w:val="none" w:sz="0" w:space="0" w:color="auto"/>
        <w:bottom w:val="none" w:sz="0" w:space="0" w:color="auto"/>
        <w:right w:val="none" w:sz="0" w:space="0" w:color="auto"/>
      </w:divBdr>
    </w:div>
    <w:div w:id="454106053">
      <w:bodyDiv w:val="1"/>
      <w:marLeft w:val="0"/>
      <w:marRight w:val="0"/>
      <w:marTop w:val="0"/>
      <w:marBottom w:val="0"/>
      <w:divBdr>
        <w:top w:val="none" w:sz="0" w:space="0" w:color="auto"/>
        <w:left w:val="none" w:sz="0" w:space="0" w:color="auto"/>
        <w:bottom w:val="none" w:sz="0" w:space="0" w:color="auto"/>
        <w:right w:val="none" w:sz="0" w:space="0" w:color="auto"/>
      </w:divBdr>
    </w:div>
    <w:div w:id="455687419">
      <w:bodyDiv w:val="1"/>
      <w:marLeft w:val="0"/>
      <w:marRight w:val="0"/>
      <w:marTop w:val="0"/>
      <w:marBottom w:val="0"/>
      <w:divBdr>
        <w:top w:val="none" w:sz="0" w:space="0" w:color="auto"/>
        <w:left w:val="none" w:sz="0" w:space="0" w:color="auto"/>
        <w:bottom w:val="none" w:sz="0" w:space="0" w:color="auto"/>
        <w:right w:val="none" w:sz="0" w:space="0" w:color="auto"/>
      </w:divBdr>
    </w:div>
    <w:div w:id="456609916">
      <w:bodyDiv w:val="1"/>
      <w:marLeft w:val="0"/>
      <w:marRight w:val="0"/>
      <w:marTop w:val="0"/>
      <w:marBottom w:val="0"/>
      <w:divBdr>
        <w:top w:val="none" w:sz="0" w:space="0" w:color="auto"/>
        <w:left w:val="none" w:sz="0" w:space="0" w:color="auto"/>
        <w:bottom w:val="none" w:sz="0" w:space="0" w:color="auto"/>
        <w:right w:val="none" w:sz="0" w:space="0" w:color="auto"/>
      </w:divBdr>
    </w:div>
    <w:div w:id="456989926">
      <w:bodyDiv w:val="1"/>
      <w:marLeft w:val="0"/>
      <w:marRight w:val="0"/>
      <w:marTop w:val="0"/>
      <w:marBottom w:val="0"/>
      <w:divBdr>
        <w:top w:val="none" w:sz="0" w:space="0" w:color="auto"/>
        <w:left w:val="none" w:sz="0" w:space="0" w:color="auto"/>
        <w:bottom w:val="none" w:sz="0" w:space="0" w:color="auto"/>
        <w:right w:val="none" w:sz="0" w:space="0" w:color="auto"/>
      </w:divBdr>
    </w:div>
    <w:div w:id="457333376">
      <w:bodyDiv w:val="1"/>
      <w:marLeft w:val="0"/>
      <w:marRight w:val="0"/>
      <w:marTop w:val="0"/>
      <w:marBottom w:val="0"/>
      <w:divBdr>
        <w:top w:val="none" w:sz="0" w:space="0" w:color="auto"/>
        <w:left w:val="none" w:sz="0" w:space="0" w:color="auto"/>
        <w:bottom w:val="none" w:sz="0" w:space="0" w:color="auto"/>
        <w:right w:val="none" w:sz="0" w:space="0" w:color="auto"/>
      </w:divBdr>
    </w:div>
    <w:div w:id="458108497">
      <w:bodyDiv w:val="1"/>
      <w:marLeft w:val="0"/>
      <w:marRight w:val="0"/>
      <w:marTop w:val="0"/>
      <w:marBottom w:val="0"/>
      <w:divBdr>
        <w:top w:val="none" w:sz="0" w:space="0" w:color="auto"/>
        <w:left w:val="none" w:sz="0" w:space="0" w:color="auto"/>
        <w:bottom w:val="none" w:sz="0" w:space="0" w:color="auto"/>
        <w:right w:val="none" w:sz="0" w:space="0" w:color="auto"/>
      </w:divBdr>
    </w:div>
    <w:div w:id="459150135">
      <w:bodyDiv w:val="1"/>
      <w:marLeft w:val="0"/>
      <w:marRight w:val="0"/>
      <w:marTop w:val="0"/>
      <w:marBottom w:val="0"/>
      <w:divBdr>
        <w:top w:val="none" w:sz="0" w:space="0" w:color="auto"/>
        <w:left w:val="none" w:sz="0" w:space="0" w:color="auto"/>
        <w:bottom w:val="none" w:sz="0" w:space="0" w:color="auto"/>
        <w:right w:val="none" w:sz="0" w:space="0" w:color="auto"/>
      </w:divBdr>
    </w:div>
    <w:div w:id="459307041">
      <w:bodyDiv w:val="1"/>
      <w:marLeft w:val="0"/>
      <w:marRight w:val="0"/>
      <w:marTop w:val="0"/>
      <w:marBottom w:val="0"/>
      <w:divBdr>
        <w:top w:val="none" w:sz="0" w:space="0" w:color="auto"/>
        <w:left w:val="none" w:sz="0" w:space="0" w:color="auto"/>
        <w:bottom w:val="none" w:sz="0" w:space="0" w:color="auto"/>
        <w:right w:val="none" w:sz="0" w:space="0" w:color="auto"/>
      </w:divBdr>
    </w:div>
    <w:div w:id="459953474">
      <w:bodyDiv w:val="1"/>
      <w:marLeft w:val="0"/>
      <w:marRight w:val="0"/>
      <w:marTop w:val="0"/>
      <w:marBottom w:val="0"/>
      <w:divBdr>
        <w:top w:val="none" w:sz="0" w:space="0" w:color="auto"/>
        <w:left w:val="none" w:sz="0" w:space="0" w:color="auto"/>
        <w:bottom w:val="none" w:sz="0" w:space="0" w:color="auto"/>
        <w:right w:val="none" w:sz="0" w:space="0" w:color="auto"/>
      </w:divBdr>
    </w:div>
    <w:div w:id="459997736">
      <w:bodyDiv w:val="1"/>
      <w:marLeft w:val="0"/>
      <w:marRight w:val="0"/>
      <w:marTop w:val="0"/>
      <w:marBottom w:val="0"/>
      <w:divBdr>
        <w:top w:val="none" w:sz="0" w:space="0" w:color="auto"/>
        <w:left w:val="none" w:sz="0" w:space="0" w:color="auto"/>
        <w:bottom w:val="none" w:sz="0" w:space="0" w:color="auto"/>
        <w:right w:val="none" w:sz="0" w:space="0" w:color="auto"/>
      </w:divBdr>
    </w:div>
    <w:div w:id="460609167">
      <w:bodyDiv w:val="1"/>
      <w:marLeft w:val="0"/>
      <w:marRight w:val="0"/>
      <w:marTop w:val="0"/>
      <w:marBottom w:val="0"/>
      <w:divBdr>
        <w:top w:val="none" w:sz="0" w:space="0" w:color="auto"/>
        <w:left w:val="none" w:sz="0" w:space="0" w:color="auto"/>
        <w:bottom w:val="none" w:sz="0" w:space="0" w:color="auto"/>
        <w:right w:val="none" w:sz="0" w:space="0" w:color="auto"/>
      </w:divBdr>
    </w:div>
    <w:div w:id="461076072">
      <w:bodyDiv w:val="1"/>
      <w:marLeft w:val="0"/>
      <w:marRight w:val="0"/>
      <w:marTop w:val="0"/>
      <w:marBottom w:val="0"/>
      <w:divBdr>
        <w:top w:val="none" w:sz="0" w:space="0" w:color="auto"/>
        <w:left w:val="none" w:sz="0" w:space="0" w:color="auto"/>
        <w:bottom w:val="none" w:sz="0" w:space="0" w:color="auto"/>
        <w:right w:val="none" w:sz="0" w:space="0" w:color="auto"/>
      </w:divBdr>
    </w:div>
    <w:div w:id="461270496">
      <w:bodyDiv w:val="1"/>
      <w:marLeft w:val="0"/>
      <w:marRight w:val="0"/>
      <w:marTop w:val="0"/>
      <w:marBottom w:val="0"/>
      <w:divBdr>
        <w:top w:val="none" w:sz="0" w:space="0" w:color="auto"/>
        <w:left w:val="none" w:sz="0" w:space="0" w:color="auto"/>
        <w:bottom w:val="none" w:sz="0" w:space="0" w:color="auto"/>
        <w:right w:val="none" w:sz="0" w:space="0" w:color="auto"/>
      </w:divBdr>
    </w:div>
    <w:div w:id="462961327">
      <w:bodyDiv w:val="1"/>
      <w:marLeft w:val="0"/>
      <w:marRight w:val="0"/>
      <w:marTop w:val="0"/>
      <w:marBottom w:val="0"/>
      <w:divBdr>
        <w:top w:val="none" w:sz="0" w:space="0" w:color="auto"/>
        <w:left w:val="none" w:sz="0" w:space="0" w:color="auto"/>
        <w:bottom w:val="none" w:sz="0" w:space="0" w:color="auto"/>
        <w:right w:val="none" w:sz="0" w:space="0" w:color="auto"/>
      </w:divBdr>
    </w:div>
    <w:div w:id="465007308">
      <w:bodyDiv w:val="1"/>
      <w:marLeft w:val="0"/>
      <w:marRight w:val="0"/>
      <w:marTop w:val="0"/>
      <w:marBottom w:val="0"/>
      <w:divBdr>
        <w:top w:val="none" w:sz="0" w:space="0" w:color="auto"/>
        <w:left w:val="none" w:sz="0" w:space="0" w:color="auto"/>
        <w:bottom w:val="none" w:sz="0" w:space="0" w:color="auto"/>
        <w:right w:val="none" w:sz="0" w:space="0" w:color="auto"/>
      </w:divBdr>
    </w:div>
    <w:div w:id="465122560">
      <w:bodyDiv w:val="1"/>
      <w:marLeft w:val="0"/>
      <w:marRight w:val="0"/>
      <w:marTop w:val="0"/>
      <w:marBottom w:val="0"/>
      <w:divBdr>
        <w:top w:val="none" w:sz="0" w:space="0" w:color="auto"/>
        <w:left w:val="none" w:sz="0" w:space="0" w:color="auto"/>
        <w:bottom w:val="none" w:sz="0" w:space="0" w:color="auto"/>
        <w:right w:val="none" w:sz="0" w:space="0" w:color="auto"/>
      </w:divBdr>
    </w:div>
    <w:div w:id="465511917">
      <w:bodyDiv w:val="1"/>
      <w:marLeft w:val="0"/>
      <w:marRight w:val="0"/>
      <w:marTop w:val="0"/>
      <w:marBottom w:val="0"/>
      <w:divBdr>
        <w:top w:val="none" w:sz="0" w:space="0" w:color="auto"/>
        <w:left w:val="none" w:sz="0" w:space="0" w:color="auto"/>
        <w:bottom w:val="none" w:sz="0" w:space="0" w:color="auto"/>
        <w:right w:val="none" w:sz="0" w:space="0" w:color="auto"/>
      </w:divBdr>
    </w:div>
    <w:div w:id="465588873">
      <w:bodyDiv w:val="1"/>
      <w:marLeft w:val="0"/>
      <w:marRight w:val="0"/>
      <w:marTop w:val="0"/>
      <w:marBottom w:val="0"/>
      <w:divBdr>
        <w:top w:val="none" w:sz="0" w:space="0" w:color="auto"/>
        <w:left w:val="none" w:sz="0" w:space="0" w:color="auto"/>
        <w:bottom w:val="none" w:sz="0" w:space="0" w:color="auto"/>
        <w:right w:val="none" w:sz="0" w:space="0" w:color="auto"/>
      </w:divBdr>
    </w:div>
    <w:div w:id="465974929">
      <w:bodyDiv w:val="1"/>
      <w:marLeft w:val="0"/>
      <w:marRight w:val="0"/>
      <w:marTop w:val="0"/>
      <w:marBottom w:val="0"/>
      <w:divBdr>
        <w:top w:val="none" w:sz="0" w:space="0" w:color="auto"/>
        <w:left w:val="none" w:sz="0" w:space="0" w:color="auto"/>
        <w:bottom w:val="none" w:sz="0" w:space="0" w:color="auto"/>
        <w:right w:val="none" w:sz="0" w:space="0" w:color="auto"/>
      </w:divBdr>
    </w:div>
    <w:div w:id="467821247">
      <w:bodyDiv w:val="1"/>
      <w:marLeft w:val="0"/>
      <w:marRight w:val="0"/>
      <w:marTop w:val="0"/>
      <w:marBottom w:val="0"/>
      <w:divBdr>
        <w:top w:val="none" w:sz="0" w:space="0" w:color="auto"/>
        <w:left w:val="none" w:sz="0" w:space="0" w:color="auto"/>
        <w:bottom w:val="none" w:sz="0" w:space="0" w:color="auto"/>
        <w:right w:val="none" w:sz="0" w:space="0" w:color="auto"/>
      </w:divBdr>
    </w:div>
    <w:div w:id="469127427">
      <w:bodyDiv w:val="1"/>
      <w:marLeft w:val="0"/>
      <w:marRight w:val="0"/>
      <w:marTop w:val="0"/>
      <w:marBottom w:val="0"/>
      <w:divBdr>
        <w:top w:val="none" w:sz="0" w:space="0" w:color="auto"/>
        <w:left w:val="none" w:sz="0" w:space="0" w:color="auto"/>
        <w:bottom w:val="none" w:sz="0" w:space="0" w:color="auto"/>
        <w:right w:val="none" w:sz="0" w:space="0" w:color="auto"/>
      </w:divBdr>
    </w:div>
    <w:div w:id="469399177">
      <w:bodyDiv w:val="1"/>
      <w:marLeft w:val="0"/>
      <w:marRight w:val="0"/>
      <w:marTop w:val="0"/>
      <w:marBottom w:val="0"/>
      <w:divBdr>
        <w:top w:val="none" w:sz="0" w:space="0" w:color="auto"/>
        <w:left w:val="none" w:sz="0" w:space="0" w:color="auto"/>
        <w:bottom w:val="none" w:sz="0" w:space="0" w:color="auto"/>
        <w:right w:val="none" w:sz="0" w:space="0" w:color="auto"/>
      </w:divBdr>
    </w:div>
    <w:div w:id="469639814">
      <w:bodyDiv w:val="1"/>
      <w:marLeft w:val="0"/>
      <w:marRight w:val="0"/>
      <w:marTop w:val="0"/>
      <w:marBottom w:val="0"/>
      <w:divBdr>
        <w:top w:val="none" w:sz="0" w:space="0" w:color="auto"/>
        <w:left w:val="none" w:sz="0" w:space="0" w:color="auto"/>
        <w:bottom w:val="none" w:sz="0" w:space="0" w:color="auto"/>
        <w:right w:val="none" w:sz="0" w:space="0" w:color="auto"/>
      </w:divBdr>
    </w:div>
    <w:div w:id="469831949">
      <w:bodyDiv w:val="1"/>
      <w:marLeft w:val="0"/>
      <w:marRight w:val="0"/>
      <w:marTop w:val="0"/>
      <w:marBottom w:val="0"/>
      <w:divBdr>
        <w:top w:val="none" w:sz="0" w:space="0" w:color="auto"/>
        <w:left w:val="none" w:sz="0" w:space="0" w:color="auto"/>
        <w:bottom w:val="none" w:sz="0" w:space="0" w:color="auto"/>
        <w:right w:val="none" w:sz="0" w:space="0" w:color="auto"/>
      </w:divBdr>
    </w:div>
    <w:div w:id="470173767">
      <w:bodyDiv w:val="1"/>
      <w:marLeft w:val="0"/>
      <w:marRight w:val="0"/>
      <w:marTop w:val="0"/>
      <w:marBottom w:val="0"/>
      <w:divBdr>
        <w:top w:val="none" w:sz="0" w:space="0" w:color="auto"/>
        <w:left w:val="none" w:sz="0" w:space="0" w:color="auto"/>
        <w:bottom w:val="none" w:sz="0" w:space="0" w:color="auto"/>
        <w:right w:val="none" w:sz="0" w:space="0" w:color="auto"/>
      </w:divBdr>
    </w:div>
    <w:div w:id="471556919">
      <w:bodyDiv w:val="1"/>
      <w:marLeft w:val="0"/>
      <w:marRight w:val="0"/>
      <w:marTop w:val="0"/>
      <w:marBottom w:val="0"/>
      <w:divBdr>
        <w:top w:val="none" w:sz="0" w:space="0" w:color="auto"/>
        <w:left w:val="none" w:sz="0" w:space="0" w:color="auto"/>
        <w:bottom w:val="none" w:sz="0" w:space="0" w:color="auto"/>
        <w:right w:val="none" w:sz="0" w:space="0" w:color="auto"/>
      </w:divBdr>
    </w:div>
    <w:div w:id="471599654">
      <w:bodyDiv w:val="1"/>
      <w:marLeft w:val="0"/>
      <w:marRight w:val="0"/>
      <w:marTop w:val="0"/>
      <w:marBottom w:val="0"/>
      <w:divBdr>
        <w:top w:val="none" w:sz="0" w:space="0" w:color="auto"/>
        <w:left w:val="none" w:sz="0" w:space="0" w:color="auto"/>
        <w:bottom w:val="none" w:sz="0" w:space="0" w:color="auto"/>
        <w:right w:val="none" w:sz="0" w:space="0" w:color="auto"/>
      </w:divBdr>
    </w:div>
    <w:div w:id="473258037">
      <w:bodyDiv w:val="1"/>
      <w:marLeft w:val="0"/>
      <w:marRight w:val="0"/>
      <w:marTop w:val="0"/>
      <w:marBottom w:val="0"/>
      <w:divBdr>
        <w:top w:val="none" w:sz="0" w:space="0" w:color="auto"/>
        <w:left w:val="none" w:sz="0" w:space="0" w:color="auto"/>
        <w:bottom w:val="none" w:sz="0" w:space="0" w:color="auto"/>
        <w:right w:val="none" w:sz="0" w:space="0" w:color="auto"/>
      </w:divBdr>
    </w:div>
    <w:div w:id="474180672">
      <w:bodyDiv w:val="1"/>
      <w:marLeft w:val="0"/>
      <w:marRight w:val="0"/>
      <w:marTop w:val="0"/>
      <w:marBottom w:val="0"/>
      <w:divBdr>
        <w:top w:val="none" w:sz="0" w:space="0" w:color="auto"/>
        <w:left w:val="none" w:sz="0" w:space="0" w:color="auto"/>
        <w:bottom w:val="none" w:sz="0" w:space="0" w:color="auto"/>
        <w:right w:val="none" w:sz="0" w:space="0" w:color="auto"/>
      </w:divBdr>
    </w:div>
    <w:div w:id="475102210">
      <w:bodyDiv w:val="1"/>
      <w:marLeft w:val="0"/>
      <w:marRight w:val="0"/>
      <w:marTop w:val="0"/>
      <w:marBottom w:val="0"/>
      <w:divBdr>
        <w:top w:val="none" w:sz="0" w:space="0" w:color="auto"/>
        <w:left w:val="none" w:sz="0" w:space="0" w:color="auto"/>
        <w:bottom w:val="none" w:sz="0" w:space="0" w:color="auto"/>
        <w:right w:val="none" w:sz="0" w:space="0" w:color="auto"/>
      </w:divBdr>
    </w:div>
    <w:div w:id="475294518">
      <w:bodyDiv w:val="1"/>
      <w:marLeft w:val="0"/>
      <w:marRight w:val="0"/>
      <w:marTop w:val="0"/>
      <w:marBottom w:val="0"/>
      <w:divBdr>
        <w:top w:val="none" w:sz="0" w:space="0" w:color="auto"/>
        <w:left w:val="none" w:sz="0" w:space="0" w:color="auto"/>
        <w:bottom w:val="none" w:sz="0" w:space="0" w:color="auto"/>
        <w:right w:val="none" w:sz="0" w:space="0" w:color="auto"/>
      </w:divBdr>
    </w:div>
    <w:div w:id="475531108">
      <w:bodyDiv w:val="1"/>
      <w:marLeft w:val="0"/>
      <w:marRight w:val="0"/>
      <w:marTop w:val="0"/>
      <w:marBottom w:val="0"/>
      <w:divBdr>
        <w:top w:val="none" w:sz="0" w:space="0" w:color="auto"/>
        <w:left w:val="none" w:sz="0" w:space="0" w:color="auto"/>
        <w:bottom w:val="none" w:sz="0" w:space="0" w:color="auto"/>
        <w:right w:val="none" w:sz="0" w:space="0" w:color="auto"/>
      </w:divBdr>
    </w:div>
    <w:div w:id="476529798">
      <w:bodyDiv w:val="1"/>
      <w:marLeft w:val="0"/>
      <w:marRight w:val="0"/>
      <w:marTop w:val="0"/>
      <w:marBottom w:val="0"/>
      <w:divBdr>
        <w:top w:val="none" w:sz="0" w:space="0" w:color="auto"/>
        <w:left w:val="none" w:sz="0" w:space="0" w:color="auto"/>
        <w:bottom w:val="none" w:sz="0" w:space="0" w:color="auto"/>
        <w:right w:val="none" w:sz="0" w:space="0" w:color="auto"/>
      </w:divBdr>
    </w:div>
    <w:div w:id="476805297">
      <w:bodyDiv w:val="1"/>
      <w:marLeft w:val="0"/>
      <w:marRight w:val="0"/>
      <w:marTop w:val="0"/>
      <w:marBottom w:val="0"/>
      <w:divBdr>
        <w:top w:val="none" w:sz="0" w:space="0" w:color="auto"/>
        <w:left w:val="none" w:sz="0" w:space="0" w:color="auto"/>
        <w:bottom w:val="none" w:sz="0" w:space="0" w:color="auto"/>
        <w:right w:val="none" w:sz="0" w:space="0" w:color="auto"/>
      </w:divBdr>
    </w:div>
    <w:div w:id="477647187">
      <w:bodyDiv w:val="1"/>
      <w:marLeft w:val="0"/>
      <w:marRight w:val="0"/>
      <w:marTop w:val="0"/>
      <w:marBottom w:val="0"/>
      <w:divBdr>
        <w:top w:val="none" w:sz="0" w:space="0" w:color="auto"/>
        <w:left w:val="none" w:sz="0" w:space="0" w:color="auto"/>
        <w:bottom w:val="none" w:sz="0" w:space="0" w:color="auto"/>
        <w:right w:val="none" w:sz="0" w:space="0" w:color="auto"/>
      </w:divBdr>
    </w:div>
    <w:div w:id="478229968">
      <w:bodyDiv w:val="1"/>
      <w:marLeft w:val="0"/>
      <w:marRight w:val="0"/>
      <w:marTop w:val="0"/>
      <w:marBottom w:val="0"/>
      <w:divBdr>
        <w:top w:val="none" w:sz="0" w:space="0" w:color="auto"/>
        <w:left w:val="none" w:sz="0" w:space="0" w:color="auto"/>
        <w:bottom w:val="none" w:sz="0" w:space="0" w:color="auto"/>
        <w:right w:val="none" w:sz="0" w:space="0" w:color="auto"/>
      </w:divBdr>
    </w:div>
    <w:div w:id="478309615">
      <w:bodyDiv w:val="1"/>
      <w:marLeft w:val="0"/>
      <w:marRight w:val="0"/>
      <w:marTop w:val="0"/>
      <w:marBottom w:val="0"/>
      <w:divBdr>
        <w:top w:val="none" w:sz="0" w:space="0" w:color="auto"/>
        <w:left w:val="none" w:sz="0" w:space="0" w:color="auto"/>
        <w:bottom w:val="none" w:sz="0" w:space="0" w:color="auto"/>
        <w:right w:val="none" w:sz="0" w:space="0" w:color="auto"/>
      </w:divBdr>
    </w:div>
    <w:div w:id="479738700">
      <w:bodyDiv w:val="1"/>
      <w:marLeft w:val="0"/>
      <w:marRight w:val="0"/>
      <w:marTop w:val="0"/>
      <w:marBottom w:val="0"/>
      <w:divBdr>
        <w:top w:val="none" w:sz="0" w:space="0" w:color="auto"/>
        <w:left w:val="none" w:sz="0" w:space="0" w:color="auto"/>
        <w:bottom w:val="none" w:sz="0" w:space="0" w:color="auto"/>
        <w:right w:val="none" w:sz="0" w:space="0" w:color="auto"/>
      </w:divBdr>
    </w:div>
    <w:div w:id="479855778">
      <w:bodyDiv w:val="1"/>
      <w:marLeft w:val="0"/>
      <w:marRight w:val="0"/>
      <w:marTop w:val="0"/>
      <w:marBottom w:val="0"/>
      <w:divBdr>
        <w:top w:val="none" w:sz="0" w:space="0" w:color="auto"/>
        <w:left w:val="none" w:sz="0" w:space="0" w:color="auto"/>
        <w:bottom w:val="none" w:sz="0" w:space="0" w:color="auto"/>
        <w:right w:val="none" w:sz="0" w:space="0" w:color="auto"/>
      </w:divBdr>
    </w:div>
    <w:div w:id="480198575">
      <w:bodyDiv w:val="1"/>
      <w:marLeft w:val="0"/>
      <w:marRight w:val="0"/>
      <w:marTop w:val="0"/>
      <w:marBottom w:val="0"/>
      <w:divBdr>
        <w:top w:val="none" w:sz="0" w:space="0" w:color="auto"/>
        <w:left w:val="none" w:sz="0" w:space="0" w:color="auto"/>
        <w:bottom w:val="none" w:sz="0" w:space="0" w:color="auto"/>
        <w:right w:val="none" w:sz="0" w:space="0" w:color="auto"/>
      </w:divBdr>
    </w:div>
    <w:div w:id="481652836">
      <w:bodyDiv w:val="1"/>
      <w:marLeft w:val="0"/>
      <w:marRight w:val="0"/>
      <w:marTop w:val="0"/>
      <w:marBottom w:val="0"/>
      <w:divBdr>
        <w:top w:val="none" w:sz="0" w:space="0" w:color="auto"/>
        <w:left w:val="none" w:sz="0" w:space="0" w:color="auto"/>
        <w:bottom w:val="none" w:sz="0" w:space="0" w:color="auto"/>
        <w:right w:val="none" w:sz="0" w:space="0" w:color="auto"/>
      </w:divBdr>
    </w:div>
    <w:div w:id="481699721">
      <w:bodyDiv w:val="1"/>
      <w:marLeft w:val="0"/>
      <w:marRight w:val="0"/>
      <w:marTop w:val="0"/>
      <w:marBottom w:val="0"/>
      <w:divBdr>
        <w:top w:val="none" w:sz="0" w:space="0" w:color="auto"/>
        <w:left w:val="none" w:sz="0" w:space="0" w:color="auto"/>
        <w:bottom w:val="none" w:sz="0" w:space="0" w:color="auto"/>
        <w:right w:val="none" w:sz="0" w:space="0" w:color="auto"/>
      </w:divBdr>
    </w:div>
    <w:div w:id="481701194">
      <w:bodyDiv w:val="1"/>
      <w:marLeft w:val="0"/>
      <w:marRight w:val="0"/>
      <w:marTop w:val="0"/>
      <w:marBottom w:val="0"/>
      <w:divBdr>
        <w:top w:val="none" w:sz="0" w:space="0" w:color="auto"/>
        <w:left w:val="none" w:sz="0" w:space="0" w:color="auto"/>
        <w:bottom w:val="none" w:sz="0" w:space="0" w:color="auto"/>
        <w:right w:val="none" w:sz="0" w:space="0" w:color="auto"/>
      </w:divBdr>
    </w:div>
    <w:div w:id="481891859">
      <w:bodyDiv w:val="1"/>
      <w:marLeft w:val="0"/>
      <w:marRight w:val="0"/>
      <w:marTop w:val="0"/>
      <w:marBottom w:val="0"/>
      <w:divBdr>
        <w:top w:val="none" w:sz="0" w:space="0" w:color="auto"/>
        <w:left w:val="none" w:sz="0" w:space="0" w:color="auto"/>
        <w:bottom w:val="none" w:sz="0" w:space="0" w:color="auto"/>
        <w:right w:val="none" w:sz="0" w:space="0" w:color="auto"/>
      </w:divBdr>
    </w:div>
    <w:div w:id="482046535">
      <w:bodyDiv w:val="1"/>
      <w:marLeft w:val="0"/>
      <w:marRight w:val="0"/>
      <w:marTop w:val="0"/>
      <w:marBottom w:val="0"/>
      <w:divBdr>
        <w:top w:val="none" w:sz="0" w:space="0" w:color="auto"/>
        <w:left w:val="none" w:sz="0" w:space="0" w:color="auto"/>
        <w:bottom w:val="none" w:sz="0" w:space="0" w:color="auto"/>
        <w:right w:val="none" w:sz="0" w:space="0" w:color="auto"/>
      </w:divBdr>
    </w:div>
    <w:div w:id="484005389">
      <w:bodyDiv w:val="1"/>
      <w:marLeft w:val="0"/>
      <w:marRight w:val="0"/>
      <w:marTop w:val="0"/>
      <w:marBottom w:val="0"/>
      <w:divBdr>
        <w:top w:val="none" w:sz="0" w:space="0" w:color="auto"/>
        <w:left w:val="none" w:sz="0" w:space="0" w:color="auto"/>
        <w:bottom w:val="none" w:sz="0" w:space="0" w:color="auto"/>
        <w:right w:val="none" w:sz="0" w:space="0" w:color="auto"/>
      </w:divBdr>
    </w:div>
    <w:div w:id="484325419">
      <w:bodyDiv w:val="1"/>
      <w:marLeft w:val="0"/>
      <w:marRight w:val="0"/>
      <w:marTop w:val="0"/>
      <w:marBottom w:val="0"/>
      <w:divBdr>
        <w:top w:val="none" w:sz="0" w:space="0" w:color="auto"/>
        <w:left w:val="none" w:sz="0" w:space="0" w:color="auto"/>
        <w:bottom w:val="none" w:sz="0" w:space="0" w:color="auto"/>
        <w:right w:val="none" w:sz="0" w:space="0" w:color="auto"/>
      </w:divBdr>
      <w:divsChild>
        <w:div w:id="816798150">
          <w:marLeft w:val="0"/>
          <w:marRight w:val="0"/>
          <w:marTop w:val="0"/>
          <w:marBottom w:val="0"/>
          <w:divBdr>
            <w:top w:val="none" w:sz="0" w:space="0" w:color="auto"/>
            <w:left w:val="none" w:sz="0" w:space="0" w:color="auto"/>
            <w:bottom w:val="none" w:sz="0" w:space="0" w:color="auto"/>
            <w:right w:val="none" w:sz="0" w:space="0" w:color="auto"/>
          </w:divBdr>
          <w:divsChild>
            <w:div w:id="1917469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125829">
      <w:bodyDiv w:val="1"/>
      <w:marLeft w:val="0"/>
      <w:marRight w:val="0"/>
      <w:marTop w:val="0"/>
      <w:marBottom w:val="0"/>
      <w:divBdr>
        <w:top w:val="none" w:sz="0" w:space="0" w:color="auto"/>
        <w:left w:val="none" w:sz="0" w:space="0" w:color="auto"/>
        <w:bottom w:val="none" w:sz="0" w:space="0" w:color="auto"/>
        <w:right w:val="none" w:sz="0" w:space="0" w:color="auto"/>
      </w:divBdr>
    </w:div>
    <w:div w:id="485366996">
      <w:bodyDiv w:val="1"/>
      <w:marLeft w:val="0"/>
      <w:marRight w:val="0"/>
      <w:marTop w:val="0"/>
      <w:marBottom w:val="0"/>
      <w:divBdr>
        <w:top w:val="none" w:sz="0" w:space="0" w:color="auto"/>
        <w:left w:val="none" w:sz="0" w:space="0" w:color="auto"/>
        <w:bottom w:val="none" w:sz="0" w:space="0" w:color="auto"/>
        <w:right w:val="none" w:sz="0" w:space="0" w:color="auto"/>
      </w:divBdr>
    </w:div>
    <w:div w:id="486022341">
      <w:bodyDiv w:val="1"/>
      <w:marLeft w:val="0"/>
      <w:marRight w:val="0"/>
      <w:marTop w:val="0"/>
      <w:marBottom w:val="0"/>
      <w:divBdr>
        <w:top w:val="none" w:sz="0" w:space="0" w:color="auto"/>
        <w:left w:val="none" w:sz="0" w:space="0" w:color="auto"/>
        <w:bottom w:val="none" w:sz="0" w:space="0" w:color="auto"/>
        <w:right w:val="none" w:sz="0" w:space="0" w:color="auto"/>
      </w:divBdr>
    </w:div>
    <w:div w:id="486631111">
      <w:bodyDiv w:val="1"/>
      <w:marLeft w:val="0"/>
      <w:marRight w:val="0"/>
      <w:marTop w:val="0"/>
      <w:marBottom w:val="0"/>
      <w:divBdr>
        <w:top w:val="none" w:sz="0" w:space="0" w:color="auto"/>
        <w:left w:val="none" w:sz="0" w:space="0" w:color="auto"/>
        <w:bottom w:val="none" w:sz="0" w:space="0" w:color="auto"/>
        <w:right w:val="none" w:sz="0" w:space="0" w:color="auto"/>
      </w:divBdr>
    </w:div>
    <w:div w:id="487135255">
      <w:bodyDiv w:val="1"/>
      <w:marLeft w:val="0"/>
      <w:marRight w:val="0"/>
      <w:marTop w:val="0"/>
      <w:marBottom w:val="0"/>
      <w:divBdr>
        <w:top w:val="none" w:sz="0" w:space="0" w:color="auto"/>
        <w:left w:val="none" w:sz="0" w:space="0" w:color="auto"/>
        <w:bottom w:val="none" w:sz="0" w:space="0" w:color="auto"/>
        <w:right w:val="none" w:sz="0" w:space="0" w:color="auto"/>
      </w:divBdr>
    </w:div>
    <w:div w:id="488060592">
      <w:bodyDiv w:val="1"/>
      <w:marLeft w:val="0"/>
      <w:marRight w:val="0"/>
      <w:marTop w:val="0"/>
      <w:marBottom w:val="0"/>
      <w:divBdr>
        <w:top w:val="none" w:sz="0" w:space="0" w:color="auto"/>
        <w:left w:val="none" w:sz="0" w:space="0" w:color="auto"/>
        <w:bottom w:val="none" w:sz="0" w:space="0" w:color="auto"/>
        <w:right w:val="none" w:sz="0" w:space="0" w:color="auto"/>
      </w:divBdr>
    </w:div>
    <w:div w:id="488136245">
      <w:bodyDiv w:val="1"/>
      <w:marLeft w:val="0"/>
      <w:marRight w:val="0"/>
      <w:marTop w:val="0"/>
      <w:marBottom w:val="0"/>
      <w:divBdr>
        <w:top w:val="none" w:sz="0" w:space="0" w:color="auto"/>
        <w:left w:val="none" w:sz="0" w:space="0" w:color="auto"/>
        <w:bottom w:val="none" w:sz="0" w:space="0" w:color="auto"/>
        <w:right w:val="none" w:sz="0" w:space="0" w:color="auto"/>
      </w:divBdr>
    </w:div>
    <w:div w:id="488523299">
      <w:bodyDiv w:val="1"/>
      <w:marLeft w:val="0"/>
      <w:marRight w:val="0"/>
      <w:marTop w:val="0"/>
      <w:marBottom w:val="0"/>
      <w:divBdr>
        <w:top w:val="none" w:sz="0" w:space="0" w:color="auto"/>
        <w:left w:val="none" w:sz="0" w:space="0" w:color="auto"/>
        <w:bottom w:val="none" w:sz="0" w:space="0" w:color="auto"/>
        <w:right w:val="none" w:sz="0" w:space="0" w:color="auto"/>
      </w:divBdr>
    </w:div>
    <w:div w:id="488599121">
      <w:bodyDiv w:val="1"/>
      <w:marLeft w:val="0"/>
      <w:marRight w:val="0"/>
      <w:marTop w:val="0"/>
      <w:marBottom w:val="0"/>
      <w:divBdr>
        <w:top w:val="none" w:sz="0" w:space="0" w:color="auto"/>
        <w:left w:val="none" w:sz="0" w:space="0" w:color="auto"/>
        <w:bottom w:val="none" w:sz="0" w:space="0" w:color="auto"/>
        <w:right w:val="none" w:sz="0" w:space="0" w:color="auto"/>
      </w:divBdr>
    </w:div>
    <w:div w:id="489902722">
      <w:bodyDiv w:val="1"/>
      <w:marLeft w:val="0"/>
      <w:marRight w:val="0"/>
      <w:marTop w:val="0"/>
      <w:marBottom w:val="0"/>
      <w:divBdr>
        <w:top w:val="none" w:sz="0" w:space="0" w:color="auto"/>
        <w:left w:val="none" w:sz="0" w:space="0" w:color="auto"/>
        <w:bottom w:val="none" w:sz="0" w:space="0" w:color="auto"/>
        <w:right w:val="none" w:sz="0" w:space="0" w:color="auto"/>
      </w:divBdr>
    </w:div>
    <w:div w:id="491602142">
      <w:bodyDiv w:val="1"/>
      <w:marLeft w:val="0"/>
      <w:marRight w:val="0"/>
      <w:marTop w:val="0"/>
      <w:marBottom w:val="0"/>
      <w:divBdr>
        <w:top w:val="none" w:sz="0" w:space="0" w:color="auto"/>
        <w:left w:val="none" w:sz="0" w:space="0" w:color="auto"/>
        <w:bottom w:val="none" w:sz="0" w:space="0" w:color="auto"/>
        <w:right w:val="none" w:sz="0" w:space="0" w:color="auto"/>
      </w:divBdr>
    </w:div>
    <w:div w:id="491918495">
      <w:bodyDiv w:val="1"/>
      <w:marLeft w:val="0"/>
      <w:marRight w:val="0"/>
      <w:marTop w:val="0"/>
      <w:marBottom w:val="0"/>
      <w:divBdr>
        <w:top w:val="none" w:sz="0" w:space="0" w:color="auto"/>
        <w:left w:val="none" w:sz="0" w:space="0" w:color="auto"/>
        <w:bottom w:val="none" w:sz="0" w:space="0" w:color="auto"/>
        <w:right w:val="none" w:sz="0" w:space="0" w:color="auto"/>
      </w:divBdr>
    </w:div>
    <w:div w:id="492066032">
      <w:bodyDiv w:val="1"/>
      <w:marLeft w:val="0"/>
      <w:marRight w:val="0"/>
      <w:marTop w:val="0"/>
      <w:marBottom w:val="0"/>
      <w:divBdr>
        <w:top w:val="none" w:sz="0" w:space="0" w:color="auto"/>
        <w:left w:val="none" w:sz="0" w:space="0" w:color="auto"/>
        <w:bottom w:val="none" w:sz="0" w:space="0" w:color="auto"/>
        <w:right w:val="none" w:sz="0" w:space="0" w:color="auto"/>
      </w:divBdr>
    </w:div>
    <w:div w:id="493180379">
      <w:bodyDiv w:val="1"/>
      <w:marLeft w:val="0"/>
      <w:marRight w:val="0"/>
      <w:marTop w:val="0"/>
      <w:marBottom w:val="0"/>
      <w:divBdr>
        <w:top w:val="none" w:sz="0" w:space="0" w:color="auto"/>
        <w:left w:val="none" w:sz="0" w:space="0" w:color="auto"/>
        <w:bottom w:val="none" w:sz="0" w:space="0" w:color="auto"/>
        <w:right w:val="none" w:sz="0" w:space="0" w:color="auto"/>
      </w:divBdr>
    </w:div>
    <w:div w:id="493569504">
      <w:bodyDiv w:val="1"/>
      <w:marLeft w:val="0"/>
      <w:marRight w:val="0"/>
      <w:marTop w:val="0"/>
      <w:marBottom w:val="0"/>
      <w:divBdr>
        <w:top w:val="none" w:sz="0" w:space="0" w:color="auto"/>
        <w:left w:val="none" w:sz="0" w:space="0" w:color="auto"/>
        <w:bottom w:val="none" w:sz="0" w:space="0" w:color="auto"/>
        <w:right w:val="none" w:sz="0" w:space="0" w:color="auto"/>
      </w:divBdr>
    </w:div>
    <w:div w:id="494222961">
      <w:bodyDiv w:val="1"/>
      <w:marLeft w:val="0"/>
      <w:marRight w:val="0"/>
      <w:marTop w:val="0"/>
      <w:marBottom w:val="0"/>
      <w:divBdr>
        <w:top w:val="none" w:sz="0" w:space="0" w:color="auto"/>
        <w:left w:val="none" w:sz="0" w:space="0" w:color="auto"/>
        <w:bottom w:val="none" w:sz="0" w:space="0" w:color="auto"/>
        <w:right w:val="none" w:sz="0" w:space="0" w:color="auto"/>
      </w:divBdr>
    </w:div>
    <w:div w:id="494497251">
      <w:bodyDiv w:val="1"/>
      <w:marLeft w:val="0"/>
      <w:marRight w:val="0"/>
      <w:marTop w:val="0"/>
      <w:marBottom w:val="0"/>
      <w:divBdr>
        <w:top w:val="none" w:sz="0" w:space="0" w:color="auto"/>
        <w:left w:val="none" w:sz="0" w:space="0" w:color="auto"/>
        <w:bottom w:val="none" w:sz="0" w:space="0" w:color="auto"/>
        <w:right w:val="none" w:sz="0" w:space="0" w:color="auto"/>
      </w:divBdr>
    </w:div>
    <w:div w:id="494762764">
      <w:bodyDiv w:val="1"/>
      <w:marLeft w:val="0"/>
      <w:marRight w:val="0"/>
      <w:marTop w:val="0"/>
      <w:marBottom w:val="0"/>
      <w:divBdr>
        <w:top w:val="none" w:sz="0" w:space="0" w:color="auto"/>
        <w:left w:val="none" w:sz="0" w:space="0" w:color="auto"/>
        <w:bottom w:val="none" w:sz="0" w:space="0" w:color="auto"/>
        <w:right w:val="none" w:sz="0" w:space="0" w:color="auto"/>
      </w:divBdr>
    </w:div>
    <w:div w:id="495268536">
      <w:bodyDiv w:val="1"/>
      <w:marLeft w:val="0"/>
      <w:marRight w:val="0"/>
      <w:marTop w:val="0"/>
      <w:marBottom w:val="0"/>
      <w:divBdr>
        <w:top w:val="none" w:sz="0" w:space="0" w:color="auto"/>
        <w:left w:val="none" w:sz="0" w:space="0" w:color="auto"/>
        <w:bottom w:val="none" w:sz="0" w:space="0" w:color="auto"/>
        <w:right w:val="none" w:sz="0" w:space="0" w:color="auto"/>
      </w:divBdr>
    </w:div>
    <w:div w:id="496382905">
      <w:bodyDiv w:val="1"/>
      <w:marLeft w:val="0"/>
      <w:marRight w:val="0"/>
      <w:marTop w:val="0"/>
      <w:marBottom w:val="0"/>
      <w:divBdr>
        <w:top w:val="none" w:sz="0" w:space="0" w:color="auto"/>
        <w:left w:val="none" w:sz="0" w:space="0" w:color="auto"/>
        <w:bottom w:val="none" w:sz="0" w:space="0" w:color="auto"/>
        <w:right w:val="none" w:sz="0" w:space="0" w:color="auto"/>
      </w:divBdr>
    </w:div>
    <w:div w:id="496697759">
      <w:bodyDiv w:val="1"/>
      <w:marLeft w:val="0"/>
      <w:marRight w:val="0"/>
      <w:marTop w:val="0"/>
      <w:marBottom w:val="0"/>
      <w:divBdr>
        <w:top w:val="none" w:sz="0" w:space="0" w:color="auto"/>
        <w:left w:val="none" w:sz="0" w:space="0" w:color="auto"/>
        <w:bottom w:val="none" w:sz="0" w:space="0" w:color="auto"/>
        <w:right w:val="none" w:sz="0" w:space="0" w:color="auto"/>
      </w:divBdr>
    </w:div>
    <w:div w:id="497305086">
      <w:bodyDiv w:val="1"/>
      <w:marLeft w:val="0"/>
      <w:marRight w:val="0"/>
      <w:marTop w:val="0"/>
      <w:marBottom w:val="0"/>
      <w:divBdr>
        <w:top w:val="none" w:sz="0" w:space="0" w:color="auto"/>
        <w:left w:val="none" w:sz="0" w:space="0" w:color="auto"/>
        <w:bottom w:val="none" w:sz="0" w:space="0" w:color="auto"/>
        <w:right w:val="none" w:sz="0" w:space="0" w:color="auto"/>
      </w:divBdr>
    </w:div>
    <w:div w:id="497309182">
      <w:bodyDiv w:val="1"/>
      <w:marLeft w:val="0"/>
      <w:marRight w:val="0"/>
      <w:marTop w:val="0"/>
      <w:marBottom w:val="0"/>
      <w:divBdr>
        <w:top w:val="none" w:sz="0" w:space="0" w:color="auto"/>
        <w:left w:val="none" w:sz="0" w:space="0" w:color="auto"/>
        <w:bottom w:val="none" w:sz="0" w:space="0" w:color="auto"/>
        <w:right w:val="none" w:sz="0" w:space="0" w:color="auto"/>
      </w:divBdr>
    </w:div>
    <w:div w:id="497498654">
      <w:bodyDiv w:val="1"/>
      <w:marLeft w:val="0"/>
      <w:marRight w:val="0"/>
      <w:marTop w:val="0"/>
      <w:marBottom w:val="0"/>
      <w:divBdr>
        <w:top w:val="none" w:sz="0" w:space="0" w:color="auto"/>
        <w:left w:val="none" w:sz="0" w:space="0" w:color="auto"/>
        <w:bottom w:val="none" w:sz="0" w:space="0" w:color="auto"/>
        <w:right w:val="none" w:sz="0" w:space="0" w:color="auto"/>
      </w:divBdr>
    </w:div>
    <w:div w:id="498273448">
      <w:bodyDiv w:val="1"/>
      <w:marLeft w:val="0"/>
      <w:marRight w:val="0"/>
      <w:marTop w:val="0"/>
      <w:marBottom w:val="0"/>
      <w:divBdr>
        <w:top w:val="none" w:sz="0" w:space="0" w:color="auto"/>
        <w:left w:val="none" w:sz="0" w:space="0" w:color="auto"/>
        <w:bottom w:val="none" w:sz="0" w:space="0" w:color="auto"/>
        <w:right w:val="none" w:sz="0" w:space="0" w:color="auto"/>
      </w:divBdr>
    </w:div>
    <w:div w:id="498275028">
      <w:bodyDiv w:val="1"/>
      <w:marLeft w:val="0"/>
      <w:marRight w:val="0"/>
      <w:marTop w:val="0"/>
      <w:marBottom w:val="0"/>
      <w:divBdr>
        <w:top w:val="none" w:sz="0" w:space="0" w:color="auto"/>
        <w:left w:val="none" w:sz="0" w:space="0" w:color="auto"/>
        <w:bottom w:val="none" w:sz="0" w:space="0" w:color="auto"/>
        <w:right w:val="none" w:sz="0" w:space="0" w:color="auto"/>
      </w:divBdr>
    </w:div>
    <w:div w:id="498352495">
      <w:bodyDiv w:val="1"/>
      <w:marLeft w:val="0"/>
      <w:marRight w:val="0"/>
      <w:marTop w:val="0"/>
      <w:marBottom w:val="0"/>
      <w:divBdr>
        <w:top w:val="none" w:sz="0" w:space="0" w:color="auto"/>
        <w:left w:val="none" w:sz="0" w:space="0" w:color="auto"/>
        <w:bottom w:val="none" w:sz="0" w:space="0" w:color="auto"/>
        <w:right w:val="none" w:sz="0" w:space="0" w:color="auto"/>
      </w:divBdr>
    </w:div>
    <w:div w:id="499125565">
      <w:bodyDiv w:val="1"/>
      <w:marLeft w:val="0"/>
      <w:marRight w:val="0"/>
      <w:marTop w:val="0"/>
      <w:marBottom w:val="0"/>
      <w:divBdr>
        <w:top w:val="none" w:sz="0" w:space="0" w:color="auto"/>
        <w:left w:val="none" w:sz="0" w:space="0" w:color="auto"/>
        <w:bottom w:val="none" w:sz="0" w:space="0" w:color="auto"/>
        <w:right w:val="none" w:sz="0" w:space="0" w:color="auto"/>
      </w:divBdr>
      <w:divsChild>
        <w:div w:id="1892037646">
          <w:marLeft w:val="0"/>
          <w:marRight w:val="0"/>
          <w:marTop w:val="0"/>
          <w:marBottom w:val="0"/>
          <w:divBdr>
            <w:top w:val="none" w:sz="0" w:space="0" w:color="auto"/>
            <w:left w:val="none" w:sz="0" w:space="0" w:color="auto"/>
            <w:bottom w:val="none" w:sz="0" w:space="0" w:color="auto"/>
            <w:right w:val="none" w:sz="0" w:space="0" w:color="auto"/>
          </w:divBdr>
          <w:divsChild>
            <w:div w:id="465900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541693">
      <w:bodyDiv w:val="1"/>
      <w:marLeft w:val="0"/>
      <w:marRight w:val="0"/>
      <w:marTop w:val="0"/>
      <w:marBottom w:val="0"/>
      <w:divBdr>
        <w:top w:val="none" w:sz="0" w:space="0" w:color="auto"/>
        <w:left w:val="none" w:sz="0" w:space="0" w:color="auto"/>
        <w:bottom w:val="none" w:sz="0" w:space="0" w:color="auto"/>
        <w:right w:val="none" w:sz="0" w:space="0" w:color="auto"/>
      </w:divBdr>
    </w:div>
    <w:div w:id="500120427">
      <w:bodyDiv w:val="1"/>
      <w:marLeft w:val="0"/>
      <w:marRight w:val="0"/>
      <w:marTop w:val="0"/>
      <w:marBottom w:val="0"/>
      <w:divBdr>
        <w:top w:val="none" w:sz="0" w:space="0" w:color="auto"/>
        <w:left w:val="none" w:sz="0" w:space="0" w:color="auto"/>
        <w:bottom w:val="none" w:sz="0" w:space="0" w:color="auto"/>
        <w:right w:val="none" w:sz="0" w:space="0" w:color="auto"/>
      </w:divBdr>
    </w:div>
    <w:div w:id="502166431">
      <w:bodyDiv w:val="1"/>
      <w:marLeft w:val="0"/>
      <w:marRight w:val="0"/>
      <w:marTop w:val="0"/>
      <w:marBottom w:val="0"/>
      <w:divBdr>
        <w:top w:val="none" w:sz="0" w:space="0" w:color="auto"/>
        <w:left w:val="none" w:sz="0" w:space="0" w:color="auto"/>
        <w:bottom w:val="none" w:sz="0" w:space="0" w:color="auto"/>
        <w:right w:val="none" w:sz="0" w:space="0" w:color="auto"/>
      </w:divBdr>
    </w:div>
    <w:div w:id="502285352">
      <w:bodyDiv w:val="1"/>
      <w:marLeft w:val="0"/>
      <w:marRight w:val="0"/>
      <w:marTop w:val="0"/>
      <w:marBottom w:val="0"/>
      <w:divBdr>
        <w:top w:val="none" w:sz="0" w:space="0" w:color="auto"/>
        <w:left w:val="none" w:sz="0" w:space="0" w:color="auto"/>
        <w:bottom w:val="none" w:sz="0" w:space="0" w:color="auto"/>
        <w:right w:val="none" w:sz="0" w:space="0" w:color="auto"/>
      </w:divBdr>
    </w:div>
    <w:div w:id="502474887">
      <w:bodyDiv w:val="1"/>
      <w:marLeft w:val="0"/>
      <w:marRight w:val="0"/>
      <w:marTop w:val="0"/>
      <w:marBottom w:val="0"/>
      <w:divBdr>
        <w:top w:val="none" w:sz="0" w:space="0" w:color="auto"/>
        <w:left w:val="none" w:sz="0" w:space="0" w:color="auto"/>
        <w:bottom w:val="none" w:sz="0" w:space="0" w:color="auto"/>
        <w:right w:val="none" w:sz="0" w:space="0" w:color="auto"/>
      </w:divBdr>
    </w:div>
    <w:div w:id="502595656">
      <w:bodyDiv w:val="1"/>
      <w:marLeft w:val="0"/>
      <w:marRight w:val="0"/>
      <w:marTop w:val="0"/>
      <w:marBottom w:val="0"/>
      <w:divBdr>
        <w:top w:val="none" w:sz="0" w:space="0" w:color="auto"/>
        <w:left w:val="none" w:sz="0" w:space="0" w:color="auto"/>
        <w:bottom w:val="none" w:sz="0" w:space="0" w:color="auto"/>
        <w:right w:val="none" w:sz="0" w:space="0" w:color="auto"/>
      </w:divBdr>
    </w:div>
    <w:div w:id="502626972">
      <w:bodyDiv w:val="1"/>
      <w:marLeft w:val="0"/>
      <w:marRight w:val="0"/>
      <w:marTop w:val="0"/>
      <w:marBottom w:val="0"/>
      <w:divBdr>
        <w:top w:val="none" w:sz="0" w:space="0" w:color="auto"/>
        <w:left w:val="none" w:sz="0" w:space="0" w:color="auto"/>
        <w:bottom w:val="none" w:sz="0" w:space="0" w:color="auto"/>
        <w:right w:val="none" w:sz="0" w:space="0" w:color="auto"/>
      </w:divBdr>
    </w:div>
    <w:div w:id="502863469">
      <w:bodyDiv w:val="1"/>
      <w:marLeft w:val="0"/>
      <w:marRight w:val="0"/>
      <w:marTop w:val="0"/>
      <w:marBottom w:val="0"/>
      <w:divBdr>
        <w:top w:val="none" w:sz="0" w:space="0" w:color="auto"/>
        <w:left w:val="none" w:sz="0" w:space="0" w:color="auto"/>
        <w:bottom w:val="none" w:sz="0" w:space="0" w:color="auto"/>
        <w:right w:val="none" w:sz="0" w:space="0" w:color="auto"/>
      </w:divBdr>
    </w:div>
    <w:div w:id="503908647">
      <w:bodyDiv w:val="1"/>
      <w:marLeft w:val="0"/>
      <w:marRight w:val="0"/>
      <w:marTop w:val="0"/>
      <w:marBottom w:val="0"/>
      <w:divBdr>
        <w:top w:val="none" w:sz="0" w:space="0" w:color="auto"/>
        <w:left w:val="none" w:sz="0" w:space="0" w:color="auto"/>
        <w:bottom w:val="none" w:sz="0" w:space="0" w:color="auto"/>
        <w:right w:val="none" w:sz="0" w:space="0" w:color="auto"/>
      </w:divBdr>
    </w:div>
    <w:div w:id="503983343">
      <w:bodyDiv w:val="1"/>
      <w:marLeft w:val="0"/>
      <w:marRight w:val="0"/>
      <w:marTop w:val="0"/>
      <w:marBottom w:val="0"/>
      <w:divBdr>
        <w:top w:val="none" w:sz="0" w:space="0" w:color="auto"/>
        <w:left w:val="none" w:sz="0" w:space="0" w:color="auto"/>
        <w:bottom w:val="none" w:sz="0" w:space="0" w:color="auto"/>
        <w:right w:val="none" w:sz="0" w:space="0" w:color="auto"/>
      </w:divBdr>
    </w:div>
    <w:div w:id="505365358">
      <w:bodyDiv w:val="1"/>
      <w:marLeft w:val="0"/>
      <w:marRight w:val="0"/>
      <w:marTop w:val="0"/>
      <w:marBottom w:val="0"/>
      <w:divBdr>
        <w:top w:val="none" w:sz="0" w:space="0" w:color="auto"/>
        <w:left w:val="none" w:sz="0" w:space="0" w:color="auto"/>
        <w:bottom w:val="none" w:sz="0" w:space="0" w:color="auto"/>
        <w:right w:val="none" w:sz="0" w:space="0" w:color="auto"/>
      </w:divBdr>
    </w:div>
    <w:div w:id="505554980">
      <w:bodyDiv w:val="1"/>
      <w:marLeft w:val="0"/>
      <w:marRight w:val="0"/>
      <w:marTop w:val="0"/>
      <w:marBottom w:val="0"/>
      <w:divBdr>
        <w:top w:val="none" w:sz="0" w:space="0" w:color="auto"/>
        <w:left w:val="none" w:sz="0" w:space="0" w:color="auto"/>
        <w:bottom w:val="none" w:sz="0" w:space="0" w:color="auto"/>
        <w:right w:val="none" w:sz="0" w:space="0" w:color="auto"/>
      </w:divBdr>
    </w:div>
    <w:div w:id="505947232">
      <w:bodyDiv w:val="1"/>
      <w:marLeft w:val="0"/>
      <w:marRight w:val="0"/>
      <w:marTop w:val="0"/>
      <w:marBottom w:val="0"/>
      <w:divBdr>
        <w:top w:val="none" w:sz="0" w:space="0" w:color="auto"/>
        <w:left w:val="none" w:sz="0" w:space="0" w:color="auto"/>
        <w:bottom w:val="none" w:sz="0" w:space="0" w:color="auto"/>
        <w:right w:val="none" w:sz="0" w:space="0" w:color="auto"/>
      </w:divBdr>
    </w:div>
    <w:div w:id="506167278">
      <w:bodyDiv w:val="1"/>
      <w:marLeft w:val="0"/>
      <w:marRight w:val="0"/>
      <w:marTop w:val="0"/>
      <w:marBottom w:val="0"/>
      <w:divBdr>
        <w:top w:val="none" w:sz="0" w:space="0" w:color="auto"/>
        <w:left w:val="none" w:sz="0" w:space="0" w:color="auto"/>
        <w:bottom w:val="none" w:sz="0" w:space="0" w:color="auto"/>
        <w:right w:val="none" w:sz="0" w:space="0" w:color="auto"/>
      </w:divBdr>
    </w:div>
    <w:div w:id="506754629">
      <w:bodyDiv w:val="1"/>
      <w:marLeft w:val="0"/>
      <w:marRight w:val="0"/>
      <w:marTop w:val="0"/>
      <w:marBottom w:val="0"/>
      <w:divBdr>
        <w:top w:val="none" w:sz="0" w:space="0" w:color="auto"/>
        <w:left w:val="none" w:sz="0" w:space="0" w:color="auto"/>
        <w:bottom w:val="none" w:sz="0" w:space="0" w:color="auto"/>
        <w:right w:val="none" w:sz="0" w:space="0" w:color="auto"/>
      </w:divBdr>
    </w:div>
    <w:div w:id="507797261">
      <w:bodyDiv w:val="1"/>
      <w:marLeft w:val="0"/>
      <w:marRight w:val="0"/>
      <w:marTop w:val="0"/>
      <w:marBottom w:val="0"/>
      <w:divBdr>
        <w:top w:val="none" w:sz="0" w:space="0" w:color="auto"/>
        <w:left w:val="none" w:sz="0" w:space="0" w:color="auto"/>
        <w:bottom w:val="none" w:sz="0" w:space="0" w:color="auto"/>
        <w:right w:val="none" w:sz="0" w:space="0" w:color="auto"/>
      </w:divBdr>
    </w:div>
    <w:div w:id="508176562">
      <w:bodyDiv w:val="1"/>
      <w:marLeft w:val="0"/>
      <w:marRight w:val="0"/>
      <w:marTop w:val="0"/>
      <w:marBottom w:val="0"/>
      <w:divBdr>
        <w:top w:val="none" w:sz="0" w:space="0" w:color="auto"/>
        <w:left w:val="none" w:sz="0" w:space="0" w:color="auto"/>
        <w:bottom w:val="none" w:sz="0" w:space="0" w:color="auto"/>
        <w:right w:val="none" w:sz="0" w:space="0" w:color="auto"/>
      </w:divBdr>
    </w:div>
    <w:div w:id="508372040">
      <w:bodyDiv w:val="1"/>
      <w:marLeft w:val="0"/>
      <w:marRight w:val="0"/>
      <w:marTop w:val="0"/>
      <w:marBottom w:val="0"/>
      <w:divBdr>
        <w:top w:val="none" w:sz="0" w:space="0" w:color="auto"/>
        <w:left w:val="none" w:sz="0" w:space="0" w:color="auto"/>
        <w:bottom w:val="none" w:sz="0" w:space="0" w:color="auto"/>
        <w:right w:val="none" w:sz="0" w:space="0" w:color="auto"/>
      </w:divBdr>
    </w:div>
    <w:div w:id="508495284">
      <w:bodyDiv w:val="1"/>
      <w:marLeft w:val="0"/>
      <w:marRight w:val="0"/>
      <w:marTop w:val="0"/>
      <w:marBottom w:val="0"/>
      <w:divBdr>
        <w:top w:val="none" w:sz="0" w:space="0" w:color="auto"/>
        <w:left w:val="none" w:sz="0" w:space="0" w:color="auto"/>
        <w:bottom w:val="none" w:sz="0" w:space="0" w:color="auto"/>
        <w:right w:val="none" w:sz="0" w:space="0" w:color="auto"/>
      </w:divBdr>
      <w:divsChild>
        <w:div w:id="304817415">
          <w:marLeft w:val="0"/>
          <w:marRight w:val="0"/>
          <w:marTop w:val="0"/>
          <w:marBottom w:val="0"/>
          <w:divBdr>
            <w:top w:val="none" w:sz="0" w:space="0" w:color="auto"/>
            <w:left w:val="none" w:sz="0" w:space="0" w:color="auto"/>
            <w:bottom w:val="none" w:sz="0" w:space="0" w:color="auto"/>
            <w:right w:val="none" w:sz="0" w:space="0" w:color="auto"/>
          </w:divBdr>
          <w:divsChild>
            <w:div w:id="1783839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9294753">
      <w:bodyDiv w:val="1"/>
      <w:marLeft w:val="0"/>
      <w:marRight w:val="0"/>
      <w:marTop w:val="0"/>
      <w:marBottom w:val="0"/>
      <w:divBdr>
        <w:top w:val="none" w:sz="0" w:space="0" w:color="auto"/>
        <w:left w:val="none" w:sz="0" w:space="0" w:color="auto"/>
        <w:bottom w:val="none" w:sz="0" w:space="0" w:color="auto"/>
        <w:right w:val="none" w:sz="0" w:space="0" w:color="auto"/>
      </w:divBdr>
    </w:div>
    <w:div w:id="509494727">
      <w:bodyDiv w:val="1"/>
      <w:marLeft w:val="0"/>
      <w:marRight w:val="0"/>
      <w:marTop w:val="0"/>
      <w:marBottom w:val="0"/>
      <w:divBdr>
        <w:top w:val="none" w:sz="0" w:space="0" w:color="auto"/>
        <w:left w:val="none" w:sz="0" w:space="0" w:color="auto"/>
        <w:bottom w:val="none" w:sz="0" w:space="0" w:color="auto"/>
        <w:right w:val="none" w:sz="0" w:space="0" w:color="auto"/>
      </w:divBdr>
    </w:div>
    <w:div w:id="509831416">
      <w:bodyDiv w:val="1"/>
      <w:marLeft w:val="0"/>
      <w:marRight w:val="0"/>
      <w:marTop w:val="0"/>
      <w:marBottom w:val="0"/>
      <w:divBdr>
        <w:top w:val="none" w:sz="0" w:space="0" w:color="auto"/>
        <w:left w:val="none" w:sz="0" w:space="0" w:color="auto"/>
        <w:bottom w:val="none" w:sz="0" w:space="0" w:color="auto"/>
        <w:right w:val="none" w:sz="0" w:space="0" w:color="auto"/>
      </w:divBdr>
    </w:div>
    <w:div w:id="510796743">
      <w:bodyDiv w:val="1"/>
      <w:marLeft w:val="0"/>
      <w:marRight w:val="0"/>
      <w:marTop w:val="0"/>
      <w:marBottom w:val="0"/>
      <w:divBdr>
        <w:top w:val="none" w:sz="0" w:space="0" w:color="auto"/>
        <w:left w:val="none" w:sz="0" w:space="0" w:color="auto"/>
        <w:bottom w:val="none" w:sz="0" w:space="0" w:color="auto"/>
        <w:right w:val="none" w:sz="0" w:space="0" w:color="auto"/>
      </w:divBdr>
    </w:div>
    <w:div w:id="512646077">
      <w:bodyDiv w:val="1"/>
      <w:marLeft w:val="0"/>
      <w:marRight w:val="0"/>
      <w:marTop w:val="0"/>
      <w:marBottom w:val="0"/>
      <w:divBdr>
        <w:top w:val="none" w:sz="0" w:space="0" w:color="auto"/>
        <w:left w:val="none" w:sz="0" w:space="0" w:color="auto"/>
        <w:bottom w:val="none" w:sz="0" w:space="0" w:color="auto"/>
        <w:right w:val="none" w:sz="0" w:space="0" w:color="auto"/>
      </w:divBdr>
    </w:div>
    <w:div w:id="513155218">
      <w:bodyDiv w:val="1"/>
      <w:marLeft w:val="0"/>
      <w:marRight w:val="0"/>
      <w:marTop w:val="0"/>
      <w:marBottom w:val="0"/>
      <w:divBdr>
        <w:top w:val="none" w:sz="0" w:space="0" w:color="auto"/>
        <w:left w:val="none" w:sz="0" w:space="0" w:color="auto"/>
        <w:bottom w:val="none" w:sz="0" w:space="0" w:color="auto"/>
        <w:right w:val="none" w:sz="0" w:space="0" w:color="auto"/>
      </w:divBdr>
    </w:div>
    <w:div w:id="513228721">
      <w:bodyDiv w:val="1"/>
      <w:marLeft w:val="0"/>
      <w:marRight w:val="0"/>
      <w:marTop w:val="0"/>
      <w:marBottom w:val="0"/>
      <w:divBdr>
        <w:top w:val="none" w:sz="0" w:space="0" w:color="auto"/>
        <w:left w:val="none" w:sz="0" w:space="0" w:color="auto"/>
        <w:bottom w:val="none" w:sz="0" w:space="0" w:color="auto"/>
        <w:right w:val="none" w:sz="0" w:space="0" w:color="auto"/>
      </w:divBdr>
    </w:div>
    <w:div w:id="513768386">
      <w:bodyDiv w:val="1"/>
      <w:marLeft w:val="0"/>
      <w:marRight w:val="0"/>
      <w:marTop w:val="0"/>
      <w:marBottom w:val="0"/>
      <w:divBdr>
        <w:top w:val="none" w:sz="0" w:space="0" w:color="auto"/>
        <w:left w:val="none" w:sz="0" w:space="0" w:color="auto"/>
        <w:bottom w:val="none" w:sz="0" w:space="0" w:color="auto"/>
        <w:right w:val="none" w:sz="0" w:space="0" w:color="auto"/>
      </w:divBdr>
    </w:div>
    <w:div w:id="514274798">
      <w:bodyDiv w:val="1"/>
      <w:marLeft w:val="0"/>
      <w:marRight w:val="0"/>
      <w:marTop w:val="0"/>
      <w:marBottom w:val="0"/>
      <w:divBdr>
        <w:top w:val="none" w:sz="0" w:space="0" w:color="auto"/>
        <w:left w:val="none" w:sz="0" w:space="0" w:color="auto"/>
        <w:bottom w:val="none" w:sz="0" w:space="0" w:color="auto"/>
        <w:right w:val="none" w:sz="0" w:space="0" w:color="auto"/>
      </w:divBdr>
    </w:div>
    <w:div w:id="514927896">
      <w:bodyDiv w:val="1"/>
      <w:marLeft w:val="0"/>
      <w:marRight w:val="0"/>
      <w:marTop w:val="0"/>
      <w:marBottom w:val="0"/>
      <w:divBdr>
        <w:top w:val="none" w:sz="0" w:space="0" w:color="auto"/>
        <w:left w:val="none" w:sz="0" w:space="0" w:color="auto"/>
        <w:bottom w:val="none" w:sz="0" w:space="0" w:color="auto"/>
        <w:right w:val="none" w:sz="0" w:space="0" w:color="auto"/>
      </w:divBdr>
    </w:div>
    <w:div w:id="515198843">
      <w:bodyDiv w:val="1"/>
      <w:marLeft w:val="0"/>
      <w:marRight w:val="0"/>
      <w:marTop w:val="0"/>
      <w:marBottom w:val="0"/>
      <w:divBdr>
        <w:top w:val="none" w:sz="0" w:space="0" w:color="auto"/>
        <w:left w:val="none" w:sz="0" w:space="0" w:color="auto"/>
        <w:bottom w:val="none" w:sz="0" w:space="0" w:color="auto"/>
        <w:right w:val="none" w:sz="0" w:space="0" w:color="auto"/>
      </w:divBdr>
    </w:div>
    <w:div w:id="515465748">
      <w:bodyDiv w:val="1"/>
      <w:marLeft w:val="0"/>
      <w:marRight w:val="0"/>
      <w:marTop w:val="0"/>
      <w:marBottom w:val="0"/>
      <w:divBdr>
        <w:top w:val="none" w:sz="0" w:space="0" w:color="auto"/>
        <w:left w:val="none" w:sz="0" w:space="0" w:color="auto"/>
        <w:bottom w:val="none" w:sz="0" w:space="0" w:color="auto"/>
        <w:right w:val="none" w:sz="0" w:space="0" w:color="auto"/>
      </w:divBdr>
    </w:div>
    <w:div w:id="515507822">
      <w:bodyDiv w:val="1"/>
      <w:marLeft w:val="0"/>
      <w:marRight w:val="0"/>
      <w:marTop w:val="0"/>
      <w:marBottom w:val="0"/>
      <w:divBdr>
        <w:top w:val="none" w:sz="0" w:space="0" w:color="auto"/>
        <w:left w:val="none" w:sz="0" w:space="0" w:color="auto"/>
        <w:bottom w:val="none" w:sz="0" w:space="0" w:color="auto"/>
        <w:right w:val="none" w:sz="0" w:space="0" w:color="auto"/>
      </w:divBdr>
    </w:div>
    <w:div w:id="515772084">
      <w:bodyDiv w:val="1"/>
      <w:marLeft w:val="0"/>
      <w:marRight w:val="0"/>
      <w:marTop w:val="0"/>
      <w:marBottom w:val="0"/>
      <w:divBdr>
        <w:top w:val="none" w:sz="0" w:space="0" w:color="auto"/>
        <w:left w:val="none" w:sz="0" w:space="0" w:color="auto"/>
        <w:bottom w:val="none" w:sz="0" w:space="0" w:color="auto"/>
        <w:right w:val="none" w:sz="0" w:space="0" w:color="auto"/>
      </w:divBdr>
    </w:div>
    <w:div w:id="516970794">
      <w:bodyDiv w:val="1"/>
      <w:marLeft w:val="0"/>
      <w:marRight w:val="0"/>
      <w:marTop w:val="0"/>
      <w:marBottom w:val="0"/>
      <w:divBdr>
        <w:top w:val="none" w:sz="0" w:space="0" w:color="auto"/>
        <w:left w:val="none" w:sz="0" w:space="0" w:color="auto"/>
        <w:bottom w:val="none" w:sz="0" w:space="0" w:color="auto"/>
        <w:right w:val="none" w:sz="0" w:space="0" w:color="auto"/>
      </w:divBdr>
    </w:div>
    <w:div w:id="519588811">
      <w:bodyDiv w:val="1"/>
      <w:marLeft w:val="0"/>
      <w:marRight w:val="0"/>
      <w:marTop w:val="0"/>
      <w:marBottom w:val="0"/>
      <w:divBdr>
        <w:top w:val="none" w:sz="0" w:space="0" w:color="auto"/>
        <w:left w:val="none" w:sz="0" w:space="0" w:color="auto"/>
        <w:bottom w:val="none" w:sz="0" w:space="0" w:color="auto"/>
        <w:right w:val="none" w:sz="0" w:space="0" w:color="auto"/>
      </w:divBdr>
    </w:div>
    <w:div w:id="520319183">
      <w:bodyDiv w:val="1"/>
      <w:marLeft w:val="0"/>
      <w:marRight w:val="0"/>
      <w:marTop w:val="0"/>
      <w:marBottom w:val="0"/>
      <w:divBdr>
        <w:top w:val="none" w:sz="0" w:space="0" w:color="auto"/>
        <w:left w:val="none" w:sz="0" w:space="0" w:color="auto"/>
        <w:bottom w:val="none" w:sz="0" w:space="0" w:color="auto"/>
        <w:right w:val="none" w:sz="0" w:space="0" w:color="auto"/>
      </w:divBdr>
    </w:div>
    <w:div w:id="520435861">
      <w:bodyDiv w:val="1"/>
      <w:marLeft w:val="0"/>
      <w:marRight w:val="0"/>
      <w:marTop w:val="0"/>
      <w:marBottom w:val="0"/>
      <w:divBdr>
        <w:top w:val="none" w:sz="0" w:space="0" w:color="auto"/>
        <w:left w:val="none" w:sz="0" w:space="0" w:color="auto"/>
        <w:bottom w:val="none" w:sz="0" w:space="0" w:color="auto"/>
        <w:right w:val="none" w:sz="0" w:space="0" w:color="auto"/>
      </w:divBdr>
    </w:div>
    <w:div w:id="520515460">
      <w:bodyDiv w:val="1"/>
      <w:marLeft w:val="0"/>
      <w:marRight w:val="0"/>
      <w:marTop w:val="0"/>
      <w:marBottom w:val="0"/>
      <w:divBdr>
        <w:top w:val="none" w:sz="0" w:space="0" w:color="auto"/>
        <w:left w:val="none" w:sz="0" w:space="0" w:color="auto"/>
        <w:bottom w:val="none" w:sz="0" w:space="0" w:color="auto"/>
        <w:right w:val="none" w:sz="0" w:space="0" w:color="auto"/>
      </w:divBdr>
    </w:div>
    <w:div w:id="521431320">
      <w:bodyDiv w:val="1"/>
      <w:marLeft w:val="0"/>
      <w:marRight w:val="0"/>
      <w:marTop w:val="0"/>
      <w:marBottom w:val="0"/>
      <w:divBdr>
        <w:top w:val="none" w:sz="0" w:space="0" w:color="auto"/>
        <w:left w:val="none" w:sz="0" w:space="0" w:color="auto"/>
        <w:bottom w:val="none" w:sz="0" w:space="0" w:color="auto"/>
        <w:right w:val="none" w:sz="0" w:space="0" w:color="auto"/>
      </w:divBdr>
    </w:div>
    <w:div w:id="521631850">
      <w:bodyDiv w:val="1"/>
      <w:marLeft w:val="0"/>
      <w:marRight w:val="0"/>
      <w:marTop w:val="0"/>
      <w:marBottom w:val="0"/>
      <w:divBdr>
        <w:top w:val="none" w:sz="0" w:space="0" w:color="auto"/>
        <w:left w:val="none" w:sz="0" w:space="0" w:color="auto"/>
        <w:bottom w:val="none" w:sz="0" w:space="0" w:color="auto"/>
        <w:right w:val="none" w:sz="0" w:space="0" w:color="auto"/>
      </w:divBdr>
    </w:div>
    <w:div w:id="522596315">
      <w:bodyDiv w:val="1"/>
      <w:marLeft w:val="0"/>
      <w:marRight w:val="0"/>
      <w:marTop w:val="0"/>
      <w:marBottom w:val="0"/>
      <w:divBdr>
        <w:top w:val="none" w:sz="0" w:space="0" w:color="auto"/>
        <w:left w:val="none" w:sz="0" w:space="0" w:color="auto"/>
        <w:bottom w:val="none" w:sz="0" w:space="0" w:color="auto"/>
        <w:right w:val="none" w:sz="0" w:space="0" w:color="auto"/>
      </w:divBdr>
    </w:div>
    <w:div w:id="523177979">
      <w:bodyDiv w:val="1"/>
      <w:marLeft w:val="0"/>
      <w:marRight w:val="0"/>
      <w:marTop w:val="0"/>
      <w:marBottom w:val="0"/>
      <w:divBdr>
        <w:top w:val="none" w:sz="0" w:space="0" w:color="auto"/>
        <w:left w:val="none" w:sz="0" w:space="0" w:color="auto"/>
        <w:bottom w:val="none" w:sz="0" w:space="0" w:color="auto"/>
        <w:right w:val="none" w:sz="0" w:space="0" w:color="auto"/>
      </w:divBdr>
    </w:div>
    <w:div w:id="524366766">
      <w:bodyDiv w:val="1"/>
      <w:marLeft w:val="0"/>
      <w:marRight w:val="0"/>
      <w:marTop w:val="0"/>
      <w:marBottom w:val="0"/>
      <w:divBdr>
        <w:top w:val="none" w:sz="0" w:space="0" w:color="auto"/>
        <w:left w:val="none" w:sz="0" w:space="0" w:color="auto"/>
        <w:bottom w:val="none" w:sz="0" w:space="0" w:color="auto"/>
        <w:right w:val="none" w:sz="0" w:space="0" w:color="auto"/>
      </w:divBdr>
    </w:div>
    <w:div w:id="524751130">
      <w:bodyDiv w:val="1"/>
      <w:marLeft w:val="0"/>
      <w:marRight w:val="0"/>
      <w:marTop w:val="0"/>
      <w:marBottom w:val="0"/>
      <w:divBdr>
        <w:top w:val="none" w:sz="0" w:space="0" w:color="auto"/>
        <w:left w:val="none" w:sz="0" w:space="0" w:color="auto"/>
        <w:bottom w:val="none" w:sz="0" w:space="0" w:color="auto"/>
        <w:right w:val="none" w:sz="0" w:space="0" w:color="auto"/>
      </w:divBdr>
    </w:div>
    <w:div w:id="525100270">
      <w:bodyDiv w:val="1"/>
      <w:marLeft w:val="0"/>
      <w:marRight w:val="0"/>
      <w:marTop w:val="0"/>
      <w:marBottom w:val="0"/>
      <w:divBdr>
        <w:top w:val="none" w:sz="0" w:space="0" w:color="auto"/>
        <w:left w:val="none" w:sz="0" w:space="0" w:color="auto"/>
        <w:bottom w:val="none" w:sz="0" w:space="0" w:color="auto"/>
        <w:right w:val="none" w:sz="0" w:space="0" w:color="auto"/>
      </w:divBdr>
    </w:div>
    <w:div w:id="525296159">
      <w:bodyDiv w:val="1"/>
      <w:marLeft w:val="0"/>
      <w:marRight w:val="0"/>
      <w:marTop w:val="0"/>
      <w:marBottom w:val="0"/>
      <w:divBdr>
        <w:top w:val="none" w:sz="0" w:space="0" w:color="auto"/>
        <w:left w:val="none" w:sz="0" w:space="0" w:color="auto"/>
        <w:bottom w:val="none" w:sz="0" w:space="0" w:color="auto"/>
        <w:right w:val="none" w:sz="0" w:space="0" w:color="auto"/>
      </w:divBdr>
    </w:div>
    <w:div w:id="525599854">
      <w:bodyDiv w:val="1"/>
      <w:marLeft w:val="0"/>
      <w:marRight w:val="0"/>
      <w:marTop w:val="0"/>
      <w:marBottom w:val="0"/>
      <w:divBdr>
        <w:top w:val="none" w:sz="0" w:space="0" w:color="auto"/>
        <w:left w:val="none" w:sz="0" w:space="0" w:color="auto"/>
        <w:bottom w:val="none" w:sz="0" w:space="0" w:color="auto"/>
        <w:right w:val="none" w:sz="0" w:space="0" w:color="auto"/>
      </w:divBdr>
    </w:div>
    <w:div w:id="527183047">
      <w:bodyDiv w:val="1"/>
      <w:marLeft w:val="0"/>
      <w:marRight w:val="0"/>
      <w:marTop w:val="0"/>
      <w:marBottom w:val="0"/>
      <w:divBdr>
        <w:top w:val="none" w:sz="0" w:space="0" w:color="auto"/>
        <w:left w:val="none" w:sz="0" w:space="0" w:color="auto"/>
        <w:bottom w:val="none" w:sz="0" w:space="0" w:color="auto"/>
        <w:right w:val="none" w:sz="0" w:space="0" w:color="auto"/>
      </w:divBdr>
    </w:div>
    <w:div w:id="527185623">
      <w:bodyDiv w:val="1"/>
      <w:marLeft w:val="0"/>
      <w:marRight w:val="0"/>
      <w:marTop w:val="0"/>
      <w:marBottom w:val="0"/>
      <w:divBdr>
        <w:top w:val="none" w:sz="0" w:space="0" w:color="auto"/>
        <w:left w:val="none" w:sz="0" w:space="0" w:color="auto"/>
        <w:bottom w:val="none" w:sz="0" w:space="0" w:color="auto"/>
        <w:right w:val="none" w:sz="0" w:space="0" w:color="auto"/>
      </w:divBdr>
    </w:div>
    <w:div w:id="527569300">
      <w:bodyDiv w:val="1"/>
      <w:marLeft w:val="0"/>
      <w:marRight w:val="0"/>
      <w:marTop w:val="0"/>
      <w:marBottom w:val="0"/>
      <w:divBdr>
        <w:top w:val="none" w:sz="0" w:space="0" w:color="auto"/>
        <w:left w:val="none" w:sz="0" w:space="0" w:color="auto"/>
        <w:bottom w:val="none" w:sz="0" w:space="0" w:color="auto"/>
        <w:right w:val="none" w:sz="0" w:space="0" w:color="auto"/>
      </w:divBdr>
    </w:div>
    <w:div w:id="527834755">
      <w:bodyDiv w:val="1"/>
      <w:marLeft w:val="0"/>
      <w:marRight w:val="0"/>
      <w:marTop w:val="0"/>
      <w:marBottom w:val="0"/>
      <w:divBdr>
        <w:top w:val="none" w:sz="0" w:space="0" w:color="auto"/>
        <w:left w:val="none" w:sz="0" w:space="0" w:color="auto"/>
        <w:bottom w:val="none" w:sz="0" w:space="0" w:color="auto"/>
        <w:right w:val="none" w:sz="0" w:space="0" w:color="auto"/>
      </w:divBdr>
    </w:div>
    <w:div w:id="527913265">
      <w:bodyDiv w:val="1"/>
      <w:marLeft w:val="0"/>
      <w:marRight w:val="0"/>
      <w:marTop w:val="0"/>
      <w:marBottom w:val="0"/>
      <w:divBdr>
        <w:top w:val="none" w:sz="0" w:space="0" w:color="auto"/>
        <w:left w:val="none" w:sz="0" w:space="0" w:color="auto"/>
        <w:bottom w:val="none" w:sz="0" w:space="0" w:color="auto"/>
        <w:right w:val="none" w:sz="0" w:space="0" w:color="auto"/>
      </w:divBdr>
      <w:divsChild>
        <w:div w:id="321738509">
          <w:marLeft w:val="0"/>
          <w:marRight w:val="0"/>
          <w:marTop w:val="0"/>
          <w:marBottom w:val="0"/>
          <w:divBdr>
            <w:top w:val="none" w:sz="0" w:space="0" w:color="auto"/>
            <w:left w:val="none" w:sz="0" w:space="0" w:color="auto"/>
            <w:bottom w:val="none" w:sz="0" w:space="0" w:color="auto"/>
            <w:right w:val="none" w:sz="0" w:space="0" w:color="auto"/>
          </w:divBdr>
          <w:divsChild>
            <w:div w:id="1469513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613448">
      <w:bodyDiv w:val="1"/>
      <w:marLeft w:val="0"/>
      <w:marRight w:val="0"/>
      <w:marTop w:val="0"/>
      <w:marBottom w:val="0"/>
      <w:divBdr>
        <w:top w:val="none" w:sz="0" w:space="0" w:color="auto"/>
        <w:left w:val="none" w:sz="0" w:space="0" w:color="auto"/>
        <w:bottom w:val="none" w:sz="0" w:space="0" w:color="auto"/>
        <w:right w:val="none" w:sz="0" w:space="0" w:color="auto"/>
      </w:divBdr>
    </w:div>
    <w:div w:id="529340538">
      <w:bodyDiv w:val="1"/>
      <w:marLeft w:val="0"/>
      <w:marRight w:val="0"/>
      <w:marTop w:val="0"/>
      <w:marBottom w:val="0"/>
      <w:divBdr>
        <w:top w:val="none" w:sz="0" w:space="0" w:color="auto"/>
        <w:left w:val="none" w:sz="0" w:space="0" w:color="auto"/>
        <w:bottom w:val="none" w:sz="0" w:space="0" w:color="auto"/>
        <w:right w:val="none" w:sz="0" w:space="0" w:color="auto"/>
      </w:divBdr>
    </w:div>
    <w:div w:id="529806617">
      <w:bodyDiv w:val="1"/>
      <w:marLeft w:val="0"/>
      <w:marRight w:val="0"/>
      <w:marTop w:val="0"/>
      <w:marBottom w:val="0"/>
      <w:divBdr>
        <w:top w:val="none" w:sz="0" w:space="0" w:color="auto"/>
        <w:left w:val="none" w:sz="0" w:space="0" w:color="auto"/>
        <w:bottom w:val="none" w:sz="0" w:space="0" w:color="auto"/>
        <w:right w:val="none" w:sz="0" w:space="0" w:color="auto"/>
      </w:divBdr>
    </w:div>
    <w:div w:id="529877589">
      <w:bodyDiv w:val="1"/>
      <w:marLeft w:val="0"/>
      <w:marRight w:val="0"/>
      <w:marTop w:val="0"/>
      <w:marBottom w:val="0"/>
      <w:divBdr>
        <w:top w:val="none" w:sz="0" w:space="0" w:color="auto"/>
        <w:left w:val="none" w:sz="0" w:space="0" w:color="auto"/>
        <w:bottom w:val="none" w:sz="0" w:space="0" w:color="auto"/>
        <w:right w:val="none" w:sz="0" w:space="0" w:color="auto"/>
      </w:divBdr>
    </w:div>
    <w:div w:id="529952081">
      <w:bodyDiv w:val="1"/>
      <w:marLeft w:val="0"/>
      <w:marRight w:val="0"/>
      <w:marTop w:val="0"/>
      <w:marBottom w:val="0"/>
      <w:divBdr>
        <w:top w:val="none" w:sz="0" w:space="0" w:color="auto"/>
        <w:left w:val="none" w:sz="0" w:space="0" w:color="auto"/>
        <w:bottom w:val="none" w:sz="0" w:space="0" w:color="auto"/>
        <w:right w:val="none" w:sz="0" w:space="0" w:color="auto"/>
      </w:divBdr>
    </w:div>
    <w:div w:id="530145999">
      <w:bodyDiv w:val="1"/>
      <w:marLeft w:val="0"/>
      <w:marRight w:val="0"/>
      <w:marTop w:val="0"/>
      <w:marBottom w:val="0"/>
      <w:divBdr>
        <w:top w:val="none" w:sz="0" w:space="0" w:color="auto"/>
        <w:left w:val="none" w:sz="0" w:space="0" w:color="auto"/>
        <w:bottom w:val="none" w:sz="0" w:space="0" w:color="auto"/>
        <w:right w:val="none" w:sz="0" w:space="0" w:color="auto"/>
      </w:divBdr>
    </w:div>
    <w:div w:id="531114181">
      <w:bodyDiv w:val="1"/>
      <w:marLeft w:val="0"/>
      <w:marRight w:val="0"/>
      <w:marTop w:val="0"/>
      <w:marBottom w:val="0"/>
      <w:divBdr>
        <w:top w:val="none" w:sz="0" w:space="0" w:color="auto"/>
        <w:left w:val="none" w:sz="0" w:space="0" w:color="auto"/>
        <w:bottom w:val="none" w:sz="0" w:space="0" w:color="auto"/>
        <w:right w:val="none" w:sz="0" w:space="0" w:color="auto"/>
      </w:divBdr>
    </w:div>
    <w:div w:id="531649206">
      <w:bodyDiv w:val="1"/>
      <w:marLeft w:val="0"/>
      <w:marRight w:val="0"/>
      <w:marTop w:val="0"/>
      <w:marBottom w:val="0"/>
      <w:divBdr>
        <w:top w:val="none" w:sz="0" w:space="0" w:color="auto"/>
        <w:left w:val="none" w:sz="0" w:space="0" w:color="auto"/>
        <w:bottom w:val="none" w:sz="0" w:space="0" w:color="auto"/>
        <w:right w:val="none" w:sz="0" w:space="0" w:color="auto"/>
      </w:divBdr>
    </w:div>
    <w:div w:id="533036416">
      <w:bodyDiv w:val="1"/>
      <w:marLeft w:val="0"/>
      <w:marRight w:val="0"/>
      <w:marTop w:val="0"/>
      <w:marBottom w:val="0"/>
      <w:divBdr>
        <w:top w:val="none" w:sz="0" w:space="0" w:color="auto"/>
        <w:left w:val="none" w:sz="0" w:space="0" w:color="auto"/>
        <w:bottom w:val="none" w:sz="0" w:space="0" w:color="auto"/>
        <w:right w:val="none" w:sz="0" w:space="0" w:color="auto"/>
      </w:divBdr>
    </w:div>
    <w:div w:id="533691747">
      <w:bodyDiv w:val="1"/>
      <w:marLeft w:val="0"/>
      <w:marRight w:val="0"/>
      <w:marTop w:val="0"/>
      <w:marBottom w:val="0"/>
      <w:divBdr>
        <w:top w:val="none" w:sz="0" w:space="0" w:color="auto"/>
        <w:left w:val="none" w:sz="0" w:space="0" w:color="auto"/>
        <w:bottom w:val="none" w:sz="0" w:space="0" w:color="auto"/>
        <w:right w:val="none" w:sz="0" w:space="0" w:color="auto"/>
      </w:divBdr>
    </w:div>
    <w:div w:id="533813118">
      <w:bodyDiv w:val="1"/>
      <w:marLeft w:val="0"/>
      <w:marRight w:val="0"/>
      <w:marTop w:val="0"/>
      <w:marBottom w:val="0"/>
      <w:divBdr>
        <w:top w:val="none" w:sz="0" w:space="0" w:color="auto"/>
        <w:left w:val="none" w:sz="0" w:space="0" w:color="auto"/>
        <w:bottom w:val="none" w:sz="0" w:space="0" w:color="auto"/>
        <w:right w:val="none" w:sz="0" w:space="0" w:color="auto"/>
      </w:divBdr>
    </w:div>
    <w:div w:id="534268824">
      <w:bodyDiv w:val="1"/>
      <w:marLeft w:val="0"/>
      <w:marRight w:val="0"/>
      <w:marTop w:val="0"/>
      <w:marBottom w:val="0"/>
      <w:divBdr>
        <w:top w:val="none" w:sz="0" w:space="0" w:color="auto"/>
        <w:left w:val="none" w:sz="0" w:space="0" w:color="auto"/>
        <w:bottom w:val="none" w:sz="0" w:space="0" w:color="auto"/>
        <w:right w:val="none" w:sz="0" w:space="0" w:color="auto"/>
      </w:divBdr>
    </w:div>
    <w:div w:id="534735208">
      <w:bodyDiv w:val="1"/>
      <w:marLeft w:val="0"/>
      <w:marRight w:val="0"/>
      <w:marTop w:val="0"/>
      <w:marBottom w:val="0"/>
      <w:divBdr>
        <w:top w:val="none" w:sz="0" w:space="0" w:color="auto"/>
        <w:left w:val="none" w:sz="0" w:space="0" w:color="auto"/>
        <w:bottom w:val="none" w:sz="0" w:space="0" w:color="auto"/>
        <w:right w:val="none" w:sz="0" w:space="0" w:color="auto"/>
      </w:divBdr>
      <w:divsChild>
        <w:div w:id="1088768823">
          <w:marLeft w:val="0"/>
          <w:marRight w:val="0"/>
          <w:marTop w:val="0"/>
          <w:marBottom w:val="0"/>
          <w:divBdr>
            <w:top w:val="none" w:sz="0" w:space="0" w:color="auto"/>
            <w:left w:val="none" w:sz="0" w:space="0" w:color="auto"/>
            <w:bottom w:val="none" w:sz="0" w:space="0" w:color="auto"/>
            <w:right w:val="none" w:sz="0" w:space="0" w:color="auto"/>
          </w:divBdr>
          <w:divsChild>
            <w:div w:id="211578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971210">
      <w:bodyDiv w:val="1"/>
      <w:marLeft w:val="0"/>
      <w:marRight w:val="0"/>
      <w:marTop w:val="0"/>
      <w:marBottom w:val="0"/>
      <w:divBdr>
        <w:top w:val="none" w:sz="0" w:space="0" w:color="auto"/>
        <w:left w:val="none" w:sz="0" w:space="0" w:color="auto"/>
        <w:bottom w:val="none" w:sz="0" w:space="0" w:color="auto"/>
        <w:right w:val="none" w:sz="0" w:space="0" w:color="auto"/>
      </w:divBdr>
    </w:div>
    <w:div w:id="535124593">
      <w:bodyDiv w:val="1"/>
      <w:marLeft w:val="0"/>
      <w:marRight w:val="0"/>
      <w:marTop w:val="0"/>
      <w:marBottom w:val="0"/>
      <w:divBdr>
        <w:top w:val="none" w:sz="0" w:space="0" w:color="auto"/>
        <w:left w:val="none" w:sz="0" w:space="0" w:color="auto"/>
        <w:bottom w:val="none" w:sz="0" w:space="0" w:color="auto"/>
        <w:right w:val="none" w:sz="0" w:space="0" w:color="auto"/>
      </w:divBdr>
    </w:div>
    <w:div w:id="535511940">
      <w:bodyDiv w:val="1"/>
      <w:marLeft w:val="0"/>
      <w:marRight w:val="0"/>
      <w:marTop w:val="0"/>
      <w:marBottom w:val="0"/>
      <w:divBdr>
        <w:top w:val="none" w:sz="0" w:space="0" w:color="auto"/>
        <w:left w:val="none" w:sz="0" w:space="0" w:color="auto"/>
        <w:bottom w:val="none" w:sz="0" w:space="0" w:color="auto"/>
        <w:right w:val="none" w:sz="0" w:space="0" w:color="auto"/>
      </w:divBdr>
    </w:div>
    <w:div w:id="535579762">
      <w:bodyDiv w:val="1"/>
      <w:marLeft w:val="0"/>
      <w:marRight w:val="0"/>
      <w:marTop w:val="0"/>
      <w:marBottom w:val="0"/>
      <w:divBdr>
        <w:top w:val="none" w:sz="0" w:space="0" w:color="auto"/>
        <w:left w:val="none" w:sz="0" w:space="0" w:color="auto"/>
        <w:bottom w:val="none" w:sz="0" w:space="0" w:color="auto"/>
        <w:right w:val="none" w:sz="0" w:space="0" w:color="auto"/>
      </w:divBdr>
    </w:div>
    <w:div w:id="535658222">
      <w:bodyDiv w:val="1"/>
      <w:marLeft w:val="0"/>
      <w:marRight w:val="0"/>
      <w:marTop w:val="0"/>
      <w:marBottom w:val="0"/>
      <w:divBdr>
        <w:top w:val="none" w:sz="0" w:space="0" w:color="auto"/>
        <w:left w:val="none" w:sz="0" w:space="0" w:color="auto"/>
        <w:bottom w:val="none" w:sz="0" w:space="0" w:color="auto"/>
        <w:right w:val="none" w:sz="0" w:space="0" w:color="auto"/>
      </w:divBdr>
    </w:div>
    <w:div w:id="535898784">
      <w:bodyDiv w:val="1"/>
      <w:marLeft w:val="0"/>
      <w:marRight w:val="0"/>
      <w:marTop w:val="0"/>
      <w:marBottom w:val="0"/>
      <w:divBdr>
        <w:top w:val="none" w:sz="0" w:space="0" w:color="auto"/>
        <w:left w:val="none" w:sz="0" w:space="0" w:color="auto"/>
        <w:bottom w:val="none" w:sz="0" w:space="0" w:color="auto"/>
        <w:right w:val="none" w:sz="0" w:space="0" w:color="auto"/>
      </w:divBdr>
    </w:div>
    <w:div w:id="535973570">
      <w:bodyDiv w:val="1"/>
      <w:marLeft w:val="0"/>
      <w:marRight w:val="0"/>
      <w:marTop w:val="0"/>
      <w:marBottom w:val="0"/>
      <w:divBdr>
        <w:top w:val="none" w:sz="0" w:space="0" w:color="auto"/>
        <w:left w:val="none" w:sz="0" w:space="0" w:color="auto"/>
        <w:bottom w:val="none" w:sz="0" w:space="0" w:color="auto"/>
        <w:right w:val="none" w:sz="0" w:space="0" w:color="auto"/>
      </w:divBdr>
    </w:div>
    <w:div w:id="536545826">
      <w:bodyDiv w:val="1"/>
      <w:marLeft w:val="0"/>
      <w:marRight w:val="0"/>
      <w:marTop w:val="0"/>
      <w:marBottom w:val="0"/>
      <w:divBdr>
        <w:top w:val="none" w:sz="0" w:space="0" w:color="auto"/>
        <w:left w:val="none" w:sz="0" w:space="0" w:color="auto"/>
        <w:bottom w:val="none" w:sz="0" w:space="0" w:color="auto"/>
        <w:right w:val="none" w:sz="0" w:space="0" w:color="auto"/>
      </w:divBdr>
    </w:div>
    <w:div w:id="538012679">
      <w:bodyDiv w:val="1"/>
      <w:marLeft w:val="0"/>
      <w:marRight w:val="0"/>
      <w:marTop w:val="0"/>
      <w:marBottom w:val="0"/>
      <w:divBdr>
        <w:top w:val="none" w:sz="0" w:space="0" w:color="auto"/>
        <w:left w:val="none" w:sz="0" w:space="0" w:color="auto"/>
        <w:bottom w:val="none" w:sz="0" w:space="0" w:color="auto"/>
        <w:right w:val="none" w:sz="0" w:space="0" w:color="auto"/>
      </w:divBdr>
    </w:div>
    <w:div w:id="538470821">
      <w:bodyDiv w:val="1"/>
      <w:marLeft w:val="0"/>
      <w:marRight w:val="0"/>
      <w:marTop w:val="0"/>
      <w:marBottom w:val="0"/>
      <w:divBdr>
        <w:top w:val="none" w:sz="0" w:space="0" w:color="auto"/>
        <w:left w:val="none" w:sz="0" w:space="0" w:color="auto"/>
        <w:bottom w:val="none" w:sz="0" w:space="0" w:color="auto"/>
        <w:right w:val="none" w:sz="0" w:space="0" w:color="auto"/>
      </w:divBdr>
    </w:div>
    <w:div w:id="538709090">
      <w:bodyDiv w:val="1"/>
      <w:marLeft w:val="0"/>
      <w:marRight w:val="0"/>
      <w:marTop w:val="0"/>
      <w:marBottom w:val="0"/>
      <w:divBdr>
        <w:top w:val="none" w:sz="0" w:space="0" w:color="auto"/>
        <w:left w:val="none" w:sz="0" w:space="0" w:color="auto"/>
        <w:bottom w:val="none" w:sz="0" w:space="0" w:color="auto"/>
        <w:right w:val="none" w:sz="0" w:space="0" w:color="auto"/>
      </w:divBdr>
    </w:div>
    <w:div w:id="538737532">
      <w:bodyDiv w:val="1"/>
      <w:marLeft w:val="0"/>
      <w:marRight w:val="0"/>
      <w:marTop w:val="0"/>
      <w:marBottom w:val="0"/>
      <w:divBdr>
        <w:top w:val="none" w:sz="0" w:space="0" w:color="auto"/>
        <w:left w:val="none" w:sz="0" w:space="0" w:color="auto"/>
        <w:bottom w:val="none" w:sz="0" w:space="0" w:color="auto"/>
        <w:right w:val="none" w:sz="0" w:space="0" w:color="auto"/>
      </w:divBdr>
    </w:div>
    <w:div w:id="539590232">
      <w:bodyDiv w:val="1"/>
      <w:marLeft w:val="0"/>
      <w:marRight w:val="0"/>
      <w:marTop w:val="0"/>
      <w:marBottom w:val="0"/>
      <w:divBdr>
        <w:top w:val="none" w:sz="0" w:space="0" w:color="auto"/>
        <w:left w:val="none" w:sz="0" w:space="0" w:color="auto"/>
        <w:bottom w:val="none" w:sz="0" w:space="0" w:color="auto"/>
        <w:right w:val="none" w:sz="0" w:space="0" w:color="auto"/>
      </w:divBdr>
    </w:div>
    <w:div w:id="540022015">
      <w:bodyDiv w:val="1"/>
      <w:marLeft w:val="0"/>
      <w:marRight w:val="0"/>
      <w:marTop w:val="0"/>
      <w:marBottom w:val="0"/>
      <w:divBdr>
        <w:top w:val="none" w:sz="0" w:space="0" w:color="auto"/>
        <w:left w:val="none" w:sz="0" w:space="0" w:color="auto"/>
        <w:bottom w:val="none" w:sz="0" w:space="0" w:color="auto"/>
        <w:right w:val="none" w:sz="0" w:space="0" w:color="auto"/>
      </w:divBdr>
    </w:div>
    <w:div w:id="540897481">
      <w:bodyDiv w:val="1"/>
      <w:marLeft w:val="0"/>
      <w:marRight w:val="0"/>
      <w:marTop w:val="0"/>
      <w:marBottom w:val="0"/>
      <w:divBdr>
        <w:top w:val="none" w:sz="0" w:space="0" w:color="auto"/>
        <w:left w:val="none" w:sz="0" w:space="0" w:color="auto"/>
        <w:bottom w:val="none" w:sz="0" w:space="0" w:color="auto"/>
        <w:right w:val="none" w:sz="0" w:space="0" w:color="auto"/>
      </w:divBdr>
    </w:div>
    <w:div w:id="542795274">
      <w:bodyDiv w:val="1"/>
      <w:marLeft w:val="0"/>
      <w:marRight w:val="0"/>
      <w:marTop w:val="0"/>
      <w:marBottom w:val="0"/>
      <w:divBdr>
        <w:top w:val="none" w:sz="0" w:space="0" w:color="auto"/>
        <w:left w:val="none" w:sz="0" w:space="0" w:color="auto"/>
        <w:bottom w:val="none" w:sz="0" w:space="0" w:color="auto"/>
        <w:right w:val="none" w:sz="0" w:space="0" w:color="auto"/>
      </w:divBdr>
    </w:div>
    <w:div w:id="542904288">
      <w:bodyDiv w:val="1"/>
      <w:marLeft w:val="0"/>
      <w:marRight w:val="0"/>
      <w:marTop w:val="0"/>
      <w:marBottom w:val="0"/>
      <w:divBdr>
        <w:top w:val="none" w:sz="0" w:space="0" w:color="auto"/>
        <w:left w:val="none" w:sz="0" w:space="0" w:color="auto"/>
        <w:bottom w:val="none" w:sz="0" w:space="0" w:color="auto"/>
        <w:right w:val="none" w:sz="0" w:space="0" w:color="auto"/>
      </w:divBdr>
    </w:div>
    <w:div w:id="543755413">
      <w:bodyDiv w:val="1"/>
      <w:marLeft w:val="0"/>
      <w:marRight w:val="0"/>
      <w:marTop w:val="0"/>
      <w:marBottom w:val="0"/>
      <w:divBdr>
        <w:top w:val="none" w:sz="0" w:space="0" w:color="auto"/>
        <w:left w:val="none" w:sz="0" w:space="0" w:color="auto"/>
        <w:bottom w:val="none" w:sz="0" w:space="0" w:color="auto"/>
        <w:right w:val="none" w:sz="0" w:space="0" w:color="auto"/>
      </w:divBdr>
    </w:div>
    <w:div w:id="543757043">
      <w:bodyDiv w:val="1"/>
      <w:marLeft w:val="0"/>
      <w:marRight w:val="0"/>
      <w:marTop w:val="0"/>
      <w:marBottom w:val="0"/>
      <w:divBdr>
        <w:top w:val="none" w:sz="0" w:space="0" w:color="auto"/>
        <w:left w:val="none" w:sz="0" w:space="0" w:color="auto"/>
        <w:bottom w:val="none" w:sz="0" w:space="0" w:color="auto"/>
        <w:right w:val="none" w:sz="0" w:space="0" w:color="auto"/>
      </w:divBdr>
    </w:div>
    <w:div w:id="545410389">
      <w:bodyDiv w:val="1"/>
      <w:marLeft w:val="0"/>
      <w:marRight w:val="0"/>
      <w:marTop w:val="0"/>
      <w:marBottom w:val="0"/>
      <w:divBdr>
        <w:top w:val="none" w:sz="0" w:space="0" w:color="auto"/>
        <w:left w:val="none" w:sz="0" w:space="0" w:color="auto"/>
        <w:bottom w:val="none" w:sz="0" w:space="0" w:color="auto"/>
        <w:right w:val="none" w:sz="0" w:space="0" w:color="auto"/>
      </w:divBdr>
    </w:div>
    <w:div w:id="545413500">
      <w:bodyDiv w:val="1"/>
      <w:marLeft w:val="0"/>
      <w:marRight w:val="0"/>
      <w:marTop w:val="0"/>
      <w:marBottom w:val="0"/>
      <w:divBdr>
        <w:top w:val="none" w:sz="0" w:space="0" w:color="auto"/>
        <w:left w:val="none" w:sz="0" w:space="0" w:color="auto"/>
        <w:bottom w:val="none" w:sz="0" w:space="0" w:color="auto"/>
        <w:right w:val="none" w:sz="0" w:space="0" w:color="auto"/>
      </w:divBdr>
    </w:div>
    <w:div w:id="545602557">
      <w:bodyDiv w:val="1"/>
      <w:marLeft w:val="0"/>
      <w:marRight w:val="0"/>
      <w:marTop w:val="0"/>
      <w:marBottom w:val="0"/>
      <w:divBdr>
        <w:top w:val="none" w:sz="0" w:space="0" w:color="auto"/>
        <w:left w:val="none" w:sz="0" w:space="0" w:color="auto"/>
        <w:bottom w:val="none" w:sz="0" w:space="0" w:color="auto"/>
        <w:right w:val="none" w:sz="0" w:space="0" w:color="auto"/>
      </w:divBdr>
    </w:div>
    <w:div w:id="545751015">
      <w:bodyDiv w:val="1"/>
      <w:marLeft w:val="0"/>
      <w:marRight w:val="0"/>
      <w:marTop w:val="0"/>
      <w:marBottom w:val="0"/>
      <w:divBdr>
        <w:top w:val="none" w:sz="0" w:space="0" w:color="auto"/>
        <w:left w:val="none" w:sz="0" w:space="0" w:color="auto"/>
        <w:bottom w:val="none" w:sz="0" w:space="0" w:color="auto"/>
        <w:right w:val="none" w:sz="0" w:space="0" w:color="auto"/>
      </w:divBdr>
      <w:divsChild>
        <w:div w:id="1889875219">
          <w:marLeft w:val="0"/>
          <w:marRight w:val="0"/>
          <w:marTop w:val="0"/>
          <w:marBottom w:val="0"/>
          <w:divBdr>
            <w:top w:val="none" w:sz="0" w:space="0" w:color="auto"/>
            <w:left w:val="none" w:sz="0" w:space="0" w:color="auto"/>
            <w:bottom w:val="none" w:sz="0" w:space="0" w:color="auto"/>
            <w:right w:val="none" w:sz="0" w:space="0" w:color="auto"/>
          </w:divBdr>
          <w:divsChild>
            <w:div w:id="1996255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991426">
      <w:bodyDiv w:val="1"/>
      <w:marLeft w:val="0"/>
      <w:marRight w:val="0"/>
      <w:marTop w:val="0"/>
      <w:marBottom w:val="0"/>
      <w:divBdr>
        <w:top w:val="none" w:sz="0" w:space="0" w:color="auto"/>
        <w:left w:val="none" w:sz="0" w:space="0" w:color="auto"/>
        <w:bottom w:val="none" w:sz="0" w:space="0" w:color="auto"/>
        <w:right w:val="none" w:sz="0" w:space="0" w:color="auto"/>
      </w:divBdr>
    </w:div>
    <w:div w:id="546140032">
      <w:bodyDiv w:val="1"/>
      <w:marLeft w:val="0"/>
      <w:marRight w:val="0"/>
      <w:marTop w:val="0"/>
      <w:marBottom w:val="0"/>
      <w:divBdr>
        <w:top w:val="none" w:sz="0" w:space="0" w:color="auto"/>
        <w:left w:val="none" w:sz="0" w:space="0" w:color="auto"/>
        <w:bottom w:val="none" w:sz="0" w:space="0" w:color="auto"/>
        <w:right w:val="none" w:sz="0" w:space="0" w:color="auto"/>
      </w:divBdr>
    </w:div>
    <w:div w:id="546451318">
      <w:bodyDiv w:val="1"/>
      <w:marLeft w:val="0"/>
      <w:marRight w:val="0"/>
      <w:marTop w:val="0"/>
      <w:marBottom w:val="0"/>
      <w:divBdr>
        <w:top w:val="none" w:sz="0" w:space="0" w:color="auto"/>
        <w:left w:val="none" w:sz="0" w:space="0" w:color="auto"/>
        <w:bottom w:val="none" w:sz="0" w:space="0" w:color="auto"/>
        <w:right w:val="none" w:sz="0" w:space="0" w:color="auto"/>
      </w:divBdr>
      <w:divsChild>
        <w:div w:id="1025253846">
          <w:marLeft w:val="0"/>
          <w:marRight w:val="0"/>
          <w:marTop w:val="0"/>
          <w:marBottom w:val="0"/>
          <w:divBdr>
            <w:top w:val="none" w:sz="0" w:space="0" w:color="auto"/>
            <w:left w:val="none" w:sz="0" w:space="0" w:color="auto"/>
            <w:bottom w:val="none" w:sz="0" w:space="0" w:color="auto"/>
            <w:right w:val="none" w:sz="0" w:space="0" w:color="auto"/>
          </w:divBdr>
          <w:divsChild>
            <w:div w:id="963969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6719921">
      <w:bodyDiv w:val="1"/>
      <w:marLeft w:val="0"/>
      <w:marRight w:val="0"/>
      <w:marTop w:val="0"/>
      <w:marBottom w:val="0"/>
      <w:divBdr>
        <w:top w:val="none" w:sz="0" w:space="0" w:color="auto"/>
        <w:left w:val="none" w:sz="0" w:space="0" w:color="auto"/>
        <w:bottom w:val="none" w:sz="0" w:space="0" w:color="auto"/>
        <w:right w:val="none" w:sz="0" w:space="0" w:color="auto"/>
      </w:divBdr>
    </w:div>
    <w:div w:id="547452129">
      <w:bodyDiv w:val="1"/>
      <w:marLeft w:val="0"/>
      <w:marRight w:val="0"/>
      <w:marTop w:val="0"/>
      <w:marBottom w:val="0"/>
      <w:divBdr>
        <w:top w:val="none" w:sz="0" w:space="0" w:color="auto"/>
        <w:left w:val="none" w:sz="0" w:space="0" w:color="auto"/>
        <w:bottom w:val="none" w:sz="0" w:space="0" w:color="auto"/>
        <w:right w:val="none" w:sz="0" w:space="0" w:color="auto"/>
      </w:divBdr>
    </w:div>
    <w:div w:id="548610131">
      <w:bodyDiv w:val="1"/>
      <w:marLeft w:val="0"/>
      <w:marRight w:val="0"/>
      <w:marTop w:val="0"/>
      <w:marBottom w:val="0"/>
      <w:divBdr>
        <w:top w:val="none" w:sz="0" w:space="0" w:color="auto"/>
        <w:left w:val="none" w:sz="0" w:space="0" w:color="auto"/>
        <w:bottom w:val="none" w:sz="0" w:space="0" w:color="auto"/>
        <w:right w:val="none" w:sz="0" w:space="0" w:color="auto"/>
      </w:divBdr>
    </w:div>
    <w:div w:id="548765242">
      <w:bodyDiv w:val="1"/>
      <w:marLeft w:val="0"/>
      <w:marRight w:val="0"/>
      <w:marTop w:val="0"/>
      <w:marBottom w:val="0"/>
      <w:divBdr>
        <w:top w:val="none" w:sz="0" w:space="0" w:color="auto"/>
        <w:left w:val="none" w:sz="0" w:space="0" w:color="auto"/>
        <w:bottom w:val="none" w:sz="0" w:space="0" w:color="auto"/>
        <w:right w:val="none" w:sz="0" w:space="0" w:color="auto"/>
      </w:divBdr>
    </w:div>
    <w:div w:id="549272912">
      <w:bodyDiv w:val="1"/>
      <w:marLeft w:val="0"/>
      <w:marRight w:val="0"/>
      <w:marTop w:val="0"/>
      <w:marBottom w:val="0"/>
      <w:divBdr>
        <w:top w:val="none" w:sz="0" w:space="0" w:color="auto"/>
        <w:left w:val="none" w:sz="0" w:space="0" w:color="auto"/>
        <w:bottom w:val="none" w:sz="0" w:space="0" w:color="auto"/>
        <w:right w:val="none" w:sz="0" w:space="0" w:color="auto"/>
      </w:divBdr>
    </w:div>
    <w:div w:id="550460085">
      <w:bodyDiv w:val="1"/>
      <w:marLeft w:val="0"/>
      <w:marRight w:val="0"/>
      <w:marTop w:val="0"/>
      <w:marBottom w:val="0"/>
      <w:divBdr>
        <w:top w:val="none" w:sz="0" w:space="0" w:color="auto"/>
        <w:left w:val="none" w:sz="0" w:space="0" w:color="auto"/>
        <w:bottom w:val="none" w:sz="0" w:space="0" w:color="auto"/>
        <w:right w:val="none" w:sz="0" w:space="0" w:color="auto"/>
      </w:divBdr>
    </w:div>
    <w:div w:id="552692762">
      <w:bodyDiv w:val="1"/>
      <w:marLeft w:val="0"/>
      <w:marRight w:val="0"/>
      <w:marTop w:val="0"/>
      <w:marBottom w:val="0"/>
      <w:divBdr>
        <w:top w:val="none" w:sz="0" w:space="0" w:color="auto"/>
        <w:left w:val="none" w:sz="0" w:space="0" w:color="auto"/>
        <w:bottom w:val="none" w:sz="0" w:space="0" w:color="auto"/>
        <w:right w:val="none" w:sz="0" w:space="0" w:color="auto"/>
      </w:divBdr>
    </w:div>
    <w:div w:id="552814176">
      <w:bodyDiv w:val="1"/>
      <w:marLeft w:val="0"/>
      <w:marRight w:val="0"/>
      <w:marTop w:val="0"/>
      <w:marBottom w:val="0"/>
      <w:divBdr>
        <w:top w:val="none" w:sz="0" w:space="0" w:color="auto"/>
        <w:left w:val="none" w:sz="0" w:space="0" w:color="auto"/>
        <w:bottom w:val="none" w:sz="0" w:space="0" w:color="auto"/>
        <w:right w:val="none" w:sz="0" w:space="0" w:color="auto"/>
      </w:divBdr>
    </w:div>
    <w:div w:id="552889653">
      <w:bodyDiv w:val="1"/>
      <w:marLeft w:val="0"/>
      <w:marRight w:val="0"/>
      <w:marTop w:val="0"/>
      <w:marBottom w:val="0"/>
      <w:divBdr>
        <w:top w:val="none" w:sz="0" w:space="0" w:color="auto"/>
        <w:left w:val="none" w:sz="0" w:space="0" w:color="auto"/>
        <w:bottom w:val="none" w:sz="0" w:space="0" w:color="auto"/>
        <w:right w:val="none" w:sz="0" w:space="0" w:color="auto"/>
      </w:divBdr>
    </w:div>
    <w:div w:id="552959923">
      <w:bodyDiv w:val="1"/>
      <w:marLeft w:val="0"/>
      <w:marRight w:val="0"/>
      <w:marTop w:val="0"/>
      <w:marBottom w:val="0"/>
      <w:divBdr>
        <w:top w:val="none" w:sz="0" w:space="0" w:color="auto"/>
        <w:left w:val="none" w:sz="0" w:space="0" w:color="auto"/>
        <w:bottom w:val="none" w:sz="0" w:space="0" w:color="auto"/>
        <w:right w:val="none" w:sz="0" w:space="0" w:color="auto"/>
      </w:divBdr>
    </w:div>
    <w:div w:id="554856977">
      <w:bodyDiv w:val="1"/>
      <w:marLeft w:val="0"/>
      <w:marRight w:val="0"/>
      <w:marTop w:val="0"/>
      <w:marBottom w:val="0"/>
      <w:divBdr>
        <w:top w:val="none" w:sz="0" w:space="0" w:color="auto"/>
        <w:left w:val="none" w:sz="0" w:space="0" w:color="auto"/>
        <w:bottom w:val="none" w:sz="0" w:space="0" w:color="auto"/>
        <w:right w:val="none" w:sz="0" w:space="0" w:color="auto"/>
      </w:divBdr>
    </w:div>
    <w:div w:id="554924782">
      <w:bodyDiv w:val="1"/>
      <w:marLeft w:val="0"/>
      <w:marRight w:val="0"/>
      <w:marTop w:val="0"/>
      <w:marBottom w:val="0"/>
      <w:divBdr>
        <w:top w:val="none" w:sz="0" w:space="0" w:color="auto"/>
        <w:left w:val="none" w:sz="0" w:space="0" w:color="auto"/>
        <w:bottom w:val="none" w:sz="0" w:space="0" w:color="auto"/>
        <w:right w:val="none" w:sz="0" w:space="0" w:color="auto"/>
      </w:divBdr>
    </w:div>
    <w:div w:id="555241798">
      <w:bodyDiv w:val="1"/>
      <w:marLeft w:val="0"/>
      <w:marRight w:val="0"/>
      <w:marTop w:val="0"/>
      <w:marBottom w:val="0"/>
      <w:divBdr>
        <w:top w:val="none" w:sz="0" w:space="0" w:color="auto"/>
        <w:left w:val="none" w:sz="0" w:space="0" w:color="auto"/>
        <w:bottom w:val="none" w:sz="0" w:space="0" w:color="auto"/>
        <w:right w:val="none" w:sz="0" w:space="0" w:color="auto"/>
      </w:divBdr>
    </w:div>
    <w:div w:id="555430292">
      <w:bodyDiv w:val="1"/>
      <w:marLeft w:val="0"/>
      <w:marRight w:val="0"/>
      <w:marTop w:val="0"/>
      <w:marBottom w:val="0"/>
      <w:divBdr>
        <w:top w:val="none" w:sz="0" w:space="0" w:color="auto"/>
        <w:left w:val="none" w:sz="0" w:space="0" w:color="auto"/>
        <w:bottom w:val="none" w:sz="0" w:space="0" w:color="auto"/>
        <w:right w:val="none" w:sz="0" w:space="0" w:color="auto"/>
      </w:divBdr>
    </w:div>
    <w:div w:id="555435944">
      <w:bodyDiv w:val="1"/>
      <w:marLeft w:val="0"/>
      <w:marRight w:val="0"/>
      <w:marTop w:val="0"/>
      <w:marBottom w:val="0"/>
      <w:divBdr>
        <w:top w:val="none" w:sz="0" w:space="0" w:color="auto"/>
        <w:left w:val="none" w:sz="0" w:space="0" w:color="auto"/>
        <w:bottom w:val="none" w:sz="0" w:space="0" w:color="auto"/>
        <w:right w:val="none" w:sz="0" w:space="0" w:color="auto"/>
      </w:divBdr>
    </w:div>
    <w:div w:id="555627637">
      <w:bodyDiv w:val="1"/>
      <w:marLeft w:val="0"/>
      <w:marRight w:val="0"/>
      <w:marTop w:val="0"/>
      <w:marBottom w:val="0"/>
      <w:divBdr>
        <w:top w:val="none" w:sz="0" w:space="0" w:color="auto"/>
        <w:left w:val="none" w:sz="0" w:space="0" w:color="auto"/>
        <w:bottom w:val="none" w:sz="0" w:space="0" w:color="auto"/>
        <w:right w:val="none" w:sz="0" w:space="0" w:color="auto"/>
      </w:divBdr>
    </w:div>
    <w:div w:id="556206959">
      <w:bodyDiv w:val="1"/>
      <w:marLeft w:val="0"/>
      <w:marRight w:val="0"/>
      <w:marTop w:val="0"/>
      <w:marBottom w:val="0"/>
      <w:divBdr>
        <w:top w:val="none" w:sz="0" w:space="0" w:color="auto"/>
        <w:left w:val="none" w:sz="0" w:space="0" w:color="auto"/>
        <w:bottom w:val="none" w:sz="0" w:space="0" w:color="auto"/>
        <w:right w:val="none" w:sz="0" w:space="0" w:color="auto"/>
      </w:divBdr>
    </w:div>
    <w:div w:id="557059741">
      <w:bodyDiv w:val="1"/>
      <w:marLeft w:val="0"/>
      <w:marRight w:val="0"/>
      <w:marTop w:val="0"/>
      <w:marBottom w:val="0"/>
      <w:divBdr>
        <w:top w:val="none" w:sz="0" w:space="0" w:color="auto"/>
        <w:left w:val="none" w:sz="0" w:space="0" w:color="auto"/>
        <w:bottom w:val="none" w:sz="0" w:space="0" w:color="auto"/>
        <w:right w:val="none" w:sz="0" w:space="0" w:color="auto"/>
      </w:divBdr>
    </w:div>
    <w:div w:id="557209414">
      <w:bodyDiv w:val="1"/>
      <w:marLeft w:val="0"/>
      <w:marRight w:val="0"/>
      <w:marTop w:val="0"/>
      <w:marBottom w:val="0"/>
      <w:divBdr>
        <w:top w:val="none" w:sz="0" w:space="0" w:color="auto"/>
        <w:left w:val="none" w:sz="0" w:space="0" w:color="auto"/>
        <w:bottom w:val="none" w:sz="0" w:space="0" w:color="auto"/>
        <w:right w:val="none" w:sz="0" w:space="0" w:color="auto"/>
      </w:divBdr>
    </w:div>
    <w:div w:id="557472080">
      <w:bodyDiv w:val="1"/>
      <w:marLeft w:val="0"/>
      <w:marRight w:val="0"/>
      <w:marTop w:val="0"/>
      <w:marBottom w:val="0"/>
      <w:divBdr>
        <w:top w:val="none" w:sz="0" w:space="0" w:color="auto"/>
        <w:left w:val="none" w:sz="0" w:space="0" w:color="auto"/>
        <w:bottom w:val="none" w:sz="0" w:space="0" w:color="auto"/>
        <w:right w:val="none" w:sz="0" w:space="0" w:color="auto"/>
      </w:divBdr>
    </w:div>
    <w:div w:id="557978639">
      <w:bodyDiv w:val="1"/>
      <w:marLeft w:val="0"/>
      <w:marRight w:val="0"/>
      <w:marTop w:val="0"/>
      <w:marBottom w:val="0"/>
      <w:divBdr>
        <w:top w:val="none" w:sz="0" w:space="0" w:color="auto"/>
        <w:left w:val="none" w:sz="0" w:space="0" w:color="auto"/>
        <w:bottom w:val="none" w:sz="0" w:space="0" w:color="auto"/>
        <w:right w:val="none" w:sz="0" w:space="0" w:color="auto"/>
      </w:divBdr>
    </w:div>
    <w:div w:id="559247839">
      <w:bodyDiv w:val="1"/>
      <w:marLeft w:val="0"/>
      <w:marRight w:val="0"/>
      <w:marTop w:val="0"/>
      <w:marBottom w:val="0"/>
      <w:divBdr>
        <w:top w:val="none" w:sz="0" w:space="0" w:color="auto"/>
        <w:left w:val="none" w:sz="0" w:space="0" w:color="auto"/>
        <w:bottom w:val="none" w:sz="0" w:space="0" w:color="auto"/>
        <w:right w:val="none" w:sz="0" w:space="0" w:color="auto"/>
      </w:divBdr>
    </w:div>
    <w:div w:id="559905199">
      <w:bodyDiv w:val="1"/>
      <w:marLeft w:val="0"/>
      <w:marRight w:val="0"/>
      <w:marTop w:val="0"/>
      <w:marBottom w:val="0"/>
      <w:divBdr>
        <w:top w:val="none" w:sz="0" w:space="0" w:color="auto"/>
        <w:left w:val="none" w:sz="0" w:space="0" w:color="auto"/>
        <w:bottom w:val="none" w:sz="0" w:space="0" w:color="auto"/>
        <w:right w:val="none" w:sz="0" w:space="0" w:color="auto"/>
      </w:divBdr>
    </w:div>
    <w:div w:id="561520425">
      <w:bodyDiv w:val="1"/>
      <w:marLeft w:val="0"/>
      <w:marRight w:val="0"/>
      <w:marTop w:val="0"/>
      <w:marBottom w:val="0"/>
      <w:divBdr>
        <w:top w:val="none" w:sz="0" w:space="0" w:color="auto"/>
        <w:left w:val="none" w:sz="0" w:space="0" w:color="auto"/>
        <w:bottom w:val="none" w:sz="0" w:space="0" w:color="auto"/>
        <w:right w:val="none" w:sz="0" w:space="0" w:color="auto"/>
      </w:divBdr>
    </w:div>
    <w:div w:id="561716087">
      <w:bodyDiv w:val="1"/>
      <w:marLeft w:val="0"/>
      <w:marRight w:val="0"/>
      <w:marTop w:val="0"/>
      <w:marBottom w:val="0"/>
      <w:divBdr>
        <w:top w:val="none" w:sz="0" w:space="0" w:color="auto"/>
        <w:left w:val="none" w:sz="0" w:space="0" w:color="auto"/>
        <w:bottom w:val="none" w:sz="0" w:space="0" w:color="auto"/>
        <w:right w:val="none" w:sz="0" w:space="0" w:color="auto"/>
      </w:divBdr>
    </w:div>
    <w:div w:id="562182865">
      <w:bodyDiv w:val="1"/>
      <w:marLeft w:val="0"/>
      <w:marRight w:val="0"/>
      <w:marTop w:val="0"/>
      <w:marBottom w:val="0"/>
      <w:divBdr>
        <w:top w:val="none" w:sz="0" w:space="0" w:color="auto"/>
        <w:left w:val="none" w:sz="0" w:space="0" w:color="auto"/>
        <w:bottom w:val="none" w:sz="0" w:space="0" w:color="auto"/>
        <w:right w:val="none" w:sz="0" w:space="0" w:color="auto"/>
      </w:divBdr>
    </w:div>
    <w:div w:id="563029182">
      <w:bodyDiv w:val="1"/>
      <w:marLeft w:val="0"/>
      <w:marRight w:val="0"/>
      <w:marTop w:val="0"/>
      <w:marBottom w:val="0"/>
      <w:divBdr>
        <w:top w:val="none" w:sz="0" w:space="0" w:color="auto"/>
        <w:left w:val="none" w:sz="0" w:space="0" w:color="auto"/>
        <w:bottom w:val="none" w:sz="0" w:space="0" w:color="auto"/>
        <w:right w:val="none" w:sz="0" w:space="0" w:color="auto"/>
      </w:divBdr>
    </w:div>
    <w:div w:id="563368220">
      <w:bodyDiv w:val="1"/>
      <w:marLeft w:val="0"/>
      <w:marRight w:val="0"/>
      <w:marTop w:val="0"/>
      <w:marBottom w:val="0"/>
      <w:divBdr>
        <w:top w:val="none" w:sz="0" w:space="0" w:color="auto"/>
        <w:left w:val="none" w:sz="0" w:space="0" w:color="auto"/>
        <w:bottom w:val="none" w:sz="0" w:space="0" w:color="auto"/>
        <w:right w:val="none" w:sz="0" w:space="0" w:color="auto"/>
      </w:divBdr>
    </w:div>
    <w:div w:id="563369592">
      <w:bodyDiv w:val="1"/>
      <w:marLeft w:val="0"/>
      <w:marRight w:val="0"/>
      <w:marTop w:val="0"/>
      <w:marBottom w:val="0"/>
      <w:divBdr>
        <w:top w:val="none" w:sz="0" w:space="0" w:color="auto"/>
        <w:left w:val="none" w:sz="0" w:space="0" w:color="auto"/>
        <w:bottom w:val="none" w:sz="0" w:space="0" w:color="auto"/>
        <w:right w:val="none" w:sz="0" w:space="0" w:color="auto"/>
      </w:divBdr>
    </w:div>
    <w:div w:id="564142827">
      <w:bodyDiv w:val="1"/>
      <w:marLeft w:val="0"/>
      <w:marRight w:val="0"/>
      <w:marTop w:val="0"/>
      <w:marBottom w:val="0"/>
      <w:divBdr>
        <w:top w:val="none" w:sz="0" w:space="0" w:color="auto"/>
        <w:left w:val="none" w:sz="0" w:space="0" w:color="auto"/>
        <w:bottom w:val="none" w:sz="0" w:space="0" w:color="auto"/>
        <w:right w:val="none" w:sz="0" w:space="0" w:color="auto"/>
      </w:divBdr>
    </w:div>
    <w:div w:id="564219849">
      <w:bodyDiv w:val="1"/>
      <w:marLeft w:val="0"/>
      <w:marRight w:val="0"/>
      <w:marTop w:val="0"/>
      <w:marBottom w:val="0"/>
      <w:divBdr>
        <w:top w:val="none" w:sz="0" w:space="0" w:color="auto"/>
        <w:left w:val="none" w:sz="0" w:space="0" w:color="auto"/>
        <w:bottom w:val="none" w:sz="0" w:space="0" w:color="auto"/>
        <w:right w:val="none" w:sz="0" w:space="0" w:color="auto"/>
      </w:divBdr>
    </w:div>
    <w:div w:id="564872467">
      <w:bodyDiv w:val="1"/>
      <w:marLeft w:val="0"/>
      <w:marRight w:val="0"/>
      <w:marTop w:val="0"/>
      <w:marBottom w:val="0"/>
      <w:divBdr>
        <w:top w:val="none" w:sz="0" w:space="0" w:color="auto"/>
        <w:left w:val="none" w:sz="0" w:space="0" w:color="auto"/>
        <w:bottom w:val="none" w:sz="0" w:space="0" w:color="auto"/>
        <w:right w:val="none" w:sz="0" w:space="0" w:color="auto"/>
      </w:divBdr>
    </w:div>
    <w:div w:id="565260052">
      <w:bodyDiv w:val="1"/>
      <w:marLeft w:val="0"/>
      <w:marRight w:val="0"/>
      <w:marTop w:val="0"/>
      <w:marBottom w:val="0"/>
      <w:divBdr>
        <w:top w:val="none" w:sz="0" w:space="0" w:color="auto"/>
        <w:left w:val="none" w:sz="0" w:space="0" w:color="auto"/>
        <w:bottom w:val="none" w:sz="0" w:space="0" w:color="auto"/>
        <w:right w:val="none" w:sz="0" w:space="0" w:color="auto"/>
      </w:divBdr>
    </w:div>
    <w:div w:id="565338015">
      <w:bodyDiv w:val="1"/>
      <w:marLeft w:val="0"/>
      <w:marRight w:val="0"/>
      <w:marTop w:val="0"/>
      <w:marBottom w:val="0"/>
      <w:divBdr>
        <w:top w:val="none" w:sz="0" w:space="0" w:color="auto"/>
        <w:left w:val="none" w:sz="0" w:space="0" w:color="auto"/>
        <w:bottom w:val="none" w:sz="0" w:space="0" w:color="auto"/>
        <w:right w:val="none" w:sz="0" w:space="0" w:color="auto"/>
      </w:divBdr>
    </w:div>
    <w:div w:id="565341801">
      <w:bodyDiv w:val="1"/>
      <w:marLeft w:val="0"/>
      <w:marRight w:val="0"/>
      <w:marTop w:val="0"/>
      <w:marBottom w:val="0"/>
      <w:divBdr>
        <w:top w:val="none" w:sz="0" w:space="0" w:color="auto"/>
        <w:left w:val="none" w:sz="0" w:space="0" w:color="auto"/>
        <w:bottom w:val="none" w:sz="0" w:space="0" w:color="auto"/>
        <w:right w:val="none" w:sz="0" w:space="0" w:color="auto"/>
      </w:divBdr>
    </w:div>
    <w:div w:id="566451713">
      <w:bodyDiv w:val="1"/>
      <w:marLeft w:val="0"/>
      <w:marRight w:val="0"/>
      <w:marTop w:val="0"/>
      <w:marBottom w:val="0"/>
      <w:divBdr>
        <w:top w:val="none" w:sz="0" w:space="0" w:color="auto"/>
        <w:left w:val="none" w:sz="0" w:space="0" w:color="auto"/>
        <w:bottom w:val="none" w:sz="0" w:space="0" w:color="auto"/>
        <w:right w:val="none" w:sz="0" w:space="0" w:color="auto"/>
      </w:divBdr>
    </w:div>
    <w:div w:id="567224635">
      <w:bodyDiv w:val="1"/>
      <w:marLeft w:val="0"/>
      <w:marRight w:val="0"/>
      <w:marTop w:val="0"/>
      <w:marBottom w:val="0"/>
      <w:divBdr>
        <w:top w:val="none" w:sz="0" w:space="0" w:color="auto"/>
        <w:left w:val="none" w:sz="0" w:space="0" w:color="auto"/>
        <w:bottom w:val="none" w:sz="0" w:space="0" w:color="auto"/>
        <w:right w:val="none" w:sz="0" w:space="0" w:color="auto"/>
      </w:divBdr>
    </w:div>
    <w:div w:id="569388852">
      <w:bodyDiv w:val="1"/>
      <w:marLeft w:val="0"/>
      <w:marRight w:val="0"/>
      <w:marTop w:val="0"/>
      <w:marBottom w:val="0"/>
      <w:divBdr>
        <w:top w:val="none" w:sz="0" w:space="0" w:color="auto"/>
        <w:left w:val="none" w:sz="0" w:space="0" w:color="auto"/>
        <w:bottom w:val="none" w:sz="0" w:space="0" w:color="auto"/>
        <w:right w:val="none" w:sz="0" w:space="0" w:color="auto"/>
      </w:divBdr>
    </w:div>
    <w:div w:id="569577654">
      <w:bodyDiv w:val="1"/>
      <w:marLeft w:val="0"/>
      <w:marRight w:val="0"/>
      <w:marTop w:val="0"/>
      <w:marBottom w:val="0"/>
      <w:divBdr>
        <w:top w:val="none" w:sz="0" w:space="0" w:color="auto"/>
        <w:left w:val="none" w:sz="0" w:space="0" w:color="auto"/>
        <w:bottom w:val="none" w:sz="0" w:space="0" w:color="auto"/>
        <w:right w:val="none" w:sz="0" w:space="0" w:color="auto"/>
      </w:divBdr>
    </w:div>
    <w:div w:id="569849566">
      <w:bodyDiv w:val="1"/>
      <w:marLeft w:val="0"/>
      <w:marRight w:val="0"/>
      <w:marTop w:val="0"/>
      <w:marBottom w:val="0"/>
      <w:divBdr>
        <w:top w:val="none" w:sz="0" w:space="0" w:color="auto"/>
        <w:left w:val="none" w:sz="0" w:space="0" w:color="auto"/>
        <w:bottom w:val="none" w:sz="0" w:space="0" w:color="auto"/>
        <w:right w:val="none" w:sz="0" w:space="0" w:color="auto"/>
      </w:divBdr>
      <w:divsChild>
        <w:div w:id="1572352965">
          <w:marLeft w:val="0"/>
          <w:marRight w:val="0"/>
          <w:marTop w:val="0"/>
          <w:marBottom w:val="0"/>
          <w:divBdr>
            <w:top w:val="none" w:sz="0" w:space="0" w:color="auto"/>
            <w:left w:val="none" w:sz="0" w:space="0" w:color="auto"/>
            <w:bottom w:val="none" w:sz="0" w:space="0" w:color="auto"/>
            <w:right w:val="none" w:sz="0" w:space="0" w:color="auto"/>
          </w:divBdr>
          <w:divsChild>
            <w:div w:id="2118483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0388147">
      <w:bodyDiv w:val="1"/>
      <w:marLeft w:val="0"/>
      <w:marRight w:val="0"/>
      <w:marTop w:val="0"/>
      <w:marBottom w:val="0"/>
      <w:divBdr>
        <w:top w:val="none" w:sz="0" w:space="0" w:color="auto"/>
        <w:left w:val="none" w:sz="0" w:space="0" w:color="auto"/>
        <w:bottom w:val="none" w:sz="0" w:space="0" w:color="auto"/>
        <w:right w:val="none" w:sz="0" w:space="0" w:color="auto"/>
      </w:divBdr>
    </w:div>
    <w:div w:id="571086482">
      <w:bodyDiv w:val="1"/>
      <w:marLeft w:val="0"/>
      <w:marRight w:val="0"/>
      <w:marTop w:val="0"/>
      <w:marBottom w:val="0"/>
      <w:divBdr>
        <w:top w:val="none" w:sz="0" w:space="0" w:color="auto"/>
        <w:left w:val="none" w:sz="0" w:space="0" w:color="auto"/>
        <w:bottom w:val="none" w:sz="0" w:space="0" w:color="auto"/>
        <w:right w:val="none" w:sz="0" w:space="0" w:color="auto"/>
      </w:divBdr>
    </w:div>
    <w:div w:id="572204501">
      <w:bodyDiv w:val="1"/>
      <w:marLeft w:val="0"/>
      <w:marRight w:val="0"/>
      <w:marTop w:val="0"/>
      <w:marBottom w:val="0"/>
      <w:divBdr>
        <w:top w:val="none" w:sz="0" w:space="0" w:color="auto"/>
        <w:left w:val="none" w:sz="0" w:space="0" w:color="auto"/>
        <w:bottom w:val="none" w:sz="0" w:space="0" w:color="auto"/>
        <w:right w:val="none" w:sz="0" w:space="0" w:color="auto"/>
      </w:divBdr>
    </w:div>
    <w:div w:id="572618804">
      <w:bodyDiv w:val="1"/>
      <w:marLeft w:val="0"/>
      <w:marRight w:val="0"/>
      <w:marTop w:val="0"/>
      <w:marBottom w:val="0"/>
      <w:divBdr>
        <w:top w:val="none" w:sz="0" w:space="0" w:color="auto"/>
        <w:left w:val="none" w:sz="0" w:space="0" w:color="auto"/>
        <w:bottom w:val="none" w:sz="0" w:space="0" w:color="auto"/>
        <w:right w:val="none" w:sz="0" w:space="0" w:color="auto"/>
      </w:divBdr>
    </w:div>
    <w:div w:id="573591194">
      <w:bodyDiv w:val="1"/>
      <w:marLeft w:val="0"/>
      <w:marRight w:val="0"/>
      <w:marTop w:val="0"/>
      <w:marBottom w:val="0"/>
      <w:divBdr>
        <w:top w:val="none" w:sz="0" w:space="0" w:color="auto"/>
        <w:left w:val="none" w:sz="0" w:space="0" w:color="auto"/>
        <w:bottom w:val="none" w:sz="0" w:space="0" w:color="auto"/>
        <w:right w:val="none" w:sz="0" w:space="0" w:color="auto"/>
      </w:divBdr>
    </w:div>
    <w:div w:id="573660897">
      <w:bodyDiv w:val="1"/>
      <w:marLeft w:val="0"/>
      <w:marRight w:val="0"/>
      <w:marTop w:val="0"/>
      <w:marBottom w:val="0"/>
      <w:divBdr>
        <w:top w:val="none" w:sz="0" w:space="0" w:color="auto"/>
        <w:left w:val="none" w:sz="0" w:space="0" w:color="auto"/>
        <w:bottom w:val="none" w:sz="0" w:space="0" w:color="auto"/>
        <w:right w:val="none" w:sz="0" w:space="0" w:color="auto"/>
      </w:divBdr>
    </w:div>
    <w:div w:id="576017030">
      <w:bodyDiv w:val="1"/>
      <w:marLeft w:val="0"/>
      <w:marRight w:val="0"/>
      <w:marTop w:val="0"/>
      <w:marBottom w:val="0"/>
      <w:divBdr>
        <w:top w:val="none" w:sz="0" w:space="0" w:color="auto"/>
        <w:left w:val="none" w:sz="0" w:space="0" w:color="auto"/>
        <w:bottom w:val="none" w:sz="0" w:space="0" w:color="auto"/>
        <w:right w:val="none" w:sz="0" w:space="0" w:color="auto"/>
      </w:divBdr>
    </w:div>
    <w:div w:id="576405196">
      <w:bodyDiv w:val="1"/>
      <w:marLeft w:val="0"/>
      <w:marRight w:val="0"/>
      <w:marTop w:val="0"/>
      <w:marBottom w:val="0"/>
      <w:divBdr>
        <w:top w:val="none" w:sz="0" w:space="0" w:color="auto"/>
        <w:left w:val="none" w:sz="0" w:space="0" w:color="auto"/>
        <w:bottom w:val="none" w:sz="0" w:space="0" w:color="auto"/>
        <w:right w:val="none" w:sz="0" w:space="0" w:color="auto"/>
      </w:divBdr>
    </w:div>
    <w:div w:id="576523088">
      <w:bodyDiv w:val="1"/>
      <w:marLeft w:val="0"/>
      <w:marRight w:val="0"/>
      <w:marTop w:val="0"/>
      <w:marBottom w:val="0"/>
      <w:divBdr>
        <w:top w:val="none" w:sz="0" w:space="0" w:color="auto"/>
        <w:left w:val="none" w:sz="0" w:space="0" w:color="auto"/>
        <w:bottom w:val="none" w:sz="0" w:space="0" w:color="auto"/>
        <w:right w:val="none" w:sz="0" w:space="0" w:color="auto"/>
      </w:divBdr>
    </w:div>
    <w:div w:id="576745909">
      <w:bodyDiv w:val="1"/>
      <w:marLeft w:val="0"/>
      <w:marRight w:val="0"/>
      <w:marTop w:val="0"/>
      <w:marBottom w:val="0"/>
      <w:divBdr>
        <w:top w:val="none" w:sz="0" w:space="0" w:color="auto"/>
        <w:left w:val="none" w:sz="0" w:space="0" w:color="auto"/>
        <w:bottom w:val="none" w:sz="0" w:space="0" w:color="auto"/>
        <w:right w:val="none" w:sz="0" w:space="0" w:color="auto"/>
      </w:divBdr>
    </w:div>
    <w:div w:id="576939655">
      <w:bodyDiv w:val="1"/>
      <w:marLeft w:val="0"/>
      <w:marRight w:val="0"/>
      <w:marTop w:val="0"/>
      <w:marBottom w:val="0"/>
      <w:divBdr>
        <w:top w:val="none" w:sz="0" w:space="0" w:color="auto"/>
        <w:left w:val="none" w:sz="0" w:space="0" w:color="auto"/>
        <w:bottom w:val="none" w:sz="0" w:space="0" w:color="auto"/>
        <w:right w:val="none" w:sz="0" w:space="0" w:color="auto"/>
      </w:divBdr>
    </w:div>
    <w:div w:id="577714463">
      <w:bodyDiv w:val="1"/>
      <w:marLeft w:val="0"/>
      <w:marRight w:val="0"/>
      <w:marTop w:val="0"/>
      <w:marBottom w:val="0"/>
      <w:divBdr>
        <w:top w:val="none" w:sz="0" w:space="0" w:color="auto"/>
        <w:left w:val="none" w:sz="0" w:space="0" w:color="auto"/>
        <w:bottom w:val="none" w:sz="0" w:space="0" w:color="auto"/>
        <w:right w:val="none" w:sz="0" w:space="0" w:color="auto"/>
      </w:divBdr>
    </w:div>
    <w:div w:id="578945645">
      <w:bodyDiv w:val="1"/>
      <w:marLeft w:val="0"/>
      <w:marRight w:val="0"/>
      <w:marTop w:val="0"/>
      <w:marBottom w:val="0"/>
      <w:divBdr>
        <w:top w:val="none" w:sz="0" w:space="0" w:color="auto"/>
        <w:left w:val="none" w:sz="0" w:space="0" w:color="auto"/>
        <w:bottom w:val="none" w:sz="0" w:space="0" w:color="auto"/>
        <w:right w:val="none" w:sz="0" w:space="0" w:color="auto"/>
      </w:divBdr>
    </w:div>
    <w:div w:id="579605104">
      <w:bodyDiv w:val="1"/>
      <w:marLeft w:val="0"/>
      <w:marRight w:val="0"/>
      <w:marTop w:val="0"/>
      <w:marBottom w:val="0"/>
      <w:divBdr>
        <w:top w:val="none" w:sz="0" w:space="0" w:color="auto"/>
        <w:left w:val="none" w:sz="0" w:space="0" w:color="auto"/>
        <w:bottom w:val="none" w:sz="0" w:space="0" w:color="auto"/>
        <w:right w:val="none" w:sz="0" w:space="0" w:color="auto"/>
      </w:divBdr>
    </w:div>
    <w:div w:id="579826547">
      <w:bodyDiv w:val="1"/>
      <w:marLeft w:val="0"/>
      <w:marRight w:val="0"/>
      <w:marTop w:val="0"/>
      <w:marBottom w:val="0"/>
      <w:divBdr>
        <w:top w:val="none" w:sz="0" w:space="0" w:color="auto"/>
        <w:left w:val="none" w:sz="0" w:space="0" w:color="auto"/>
        <w:bottom w:val="none" w:sz="0" w:space="0" w:color="auto"/>
        <w:right w:val="none" w:sz="0" w:space="0" w:color="auto"/>
      </w:divBdr>
    </w:div>
    <w:div w:id="580018536">
      <w:bodyDiv w:val="1"/>
      <w:marLeft w:val="0"/>
      <w:marRight w:val="0"/>
      <w:marTop w:val="0"/>
      <w:marBottom w:val="0"/>
      <w:divBdr>
        <w:top w:val="none" w:sz="0" w:space="0" w:color="auto"/>
        <w:left w:val="none" w:sz="0" w:space="0" w:color="auto"/>
        <w:bottom w:val="none" w:sz="0" w:space="0" w:color="auto"/>
        <w:right w:val="none" w:sz="0" w:space="0" w:color="auto"/>
      </w:divBdr>
    </w:div>
    <w:div w:id="580333097">
      <w:bodyDiv w:val="1"/>
      <w:marLeft w:val="0"/>
      <w:marRight w:val="0"/>
      <w:marTop w:val="0"/>
      <w:marBottom w:val="0"/>
      <w:divBdr>
        <w:top w:val="none" w:sz="0" w:space="0" w:color="auto"/>
        <w:left w:val="none" w:sz="0" w:space="0" w:color="auto"/>
        <w:bottom w:val="none" w:sz="0" w:space="0" w:color="auto"/>
        <w:right w:val="none" w:sz="0" w:space="0" w:color="auto"/>
      </w:divBdr>
    </w:div>
    <w:div w:id="581567510">
      <w:bodyDiv w:val="1"/>
      <w:marLeft w:val="0"/>
      <w:marRight w:val="0"/>
      <w:marTop w:val="0"/>
      <w:marBottom w:val="0"/>
      <w:divBdr>
        <w:top w:val="none" w:sz="0" w:space="0" w:color="auto"/>
        <w:left w:val="none" w:sz="0" w:space="0" w:color="auto"/>
        <w:bottom w:val="none" w:sz="0" w:space="0" w:color="auto"/>
        <w:right w:val="none" w:sz="0" w:space="0" w:color="auto"/>
      </w:divBdr>
    </w:div>
    <w:div w:id="582952857">
      <w:bodyDiv w:val="1"/>
      <w:marLeft w:val="0"/>
      <w:marRight w:val="0"/>
      <w:marTop w:val="0"/>
      <w:marBottom w:val="0"/>
      <w:divBdr>
        <w:top w:val="none" w:sz="0" w:space="0" w:color="auto"/>
        <w:left w:val="none" w:sz="0" w:space="0" w:color="auto"/>
        <w:bottom w:val="none" w:sz="0" w:space="0" w:color="auto"/>
        <w:right w:val="none" w:sz="0" w:space="0" w:color="auto"/>
      </w:divBdr>
    </w:div>
    <w:div w:id="583343160">
      <w:bodyDiv w:val="1"/>
      <w:marLeft w:val="0"/>
      <w:marRight w:val="0"/>
      <w:marTop w:val="0"/>
      <w:marBottom w:val="0"/>
      <w:divBdr>
        <w:top w:val="none" w:sz="0" w:space="0" w:color="auto"/>
        <w:left w:val="none" w:sz="0" w:space="0" w:color="auto"/>
        <w:bottom w:val="none" w:sz="0" w:space="0" w:color="auto"/>
        <w:right w:val="none" w:sz="0" w:space="0" w:color="auto"/>
      </w:divBdr>
    </w:div>
    <w:div w:id="583494773">
      <w:bodyDiv w:val="1"/>
      <w:marLeft w:val="0"/>
      <w:marRight w:val="0"/>
      <w:marTop w:val="0"/>
      <w:marBottom w:val="0"/>
      <w:divBdr>
        <w:top w:val="none" w:sz="0" w:space="0" w:color="auto"/>
        <w:left w:val="none" w:sz="0" w:space="0" w:color="auto"/>
        <w:bottom w:val="none" w:sz="0" w:space="0" w:color="auto"/>
        <w:right w:val="none" w:sz="0" w:space="0" w:color="auto"/>
      </w:divBdr>
    </w:div>
    <w:div w:id="584723199">
      <w:bodyDiv w:val="1"/>
      <w:marLeft w:val="0"/>
      <w:marRight w:val="0"/>
      <w:marTop w:val="0"/>
      <w:marBottom w:val="0"/>
      <w:divBdr>
        <w:top w:val="none" w:sz="0" w:space="0" w:color="auto"/>
        <w:left w:val="none" w:sz="0" w:space="0" w:color="auto"/>
        <w:bottom w:val="none" w:sz="0" w:space="0" w:color="auto"/>
        <w:right w:val="none" w:sz="0" w:space="0" w:color="auto"/>
      </w:divBdr>
    </w:div>
    <w:div w:id="585260627">
      <w:bodyDiv w:val="1"/>
      <w:marLeft w:val="0"/>
      <w:marRight w:val="0"/>
      <w:marTop w:val="0"/>
      <w:marBottom w:val="0"/>
      <w:divBdr>
        <w:top w:val="none" w:sz="0" w:space="0" w:color="auto"/>
        <w:left w:val="none" w:sz="0" w:space="0" w:color="auto"/>
        <w:bottom w:val="none" w:sz="0" w:space="0" w:color="auto"/>
        <w:right w:val="none" w:sz="0" w:space="0" w:color="auto"/>
      </w:divBdr>
    </w:div>
    <w:div w:id="585456118">
      <w:bodyDiv w:val="1"/>
      <w:marLeft w:val="0"/>
      <w:marRight w:val="0"/>
      <w:marTop w:val="0"/>
      <w:marBottom w:val="0"/>
      <w:divBdr>
        <w:top w:val="none" w:sz="0" w:space="0" w:color="auto"/>
        <w:left w:val="none" w:sz="0" w:space="0" w:color="auto"/>
        <w:bottom w:val="none" w:sz="0" w:space="0" w:color="auto"/>
        <w:right w:val="none" w:sz="0" w:space="0" w:color="auto"/>
      </w:divBdr>
    </w:div>
    <w:div w:id="585769165">
      <w:bodyDiv w:val="1"/>
      <w:marLeft w:val="0"/>
      <w:marRight w:val="0"/>
      <w:marTop w:val="0"/>
      <w:marBottom w:val="0"/>
      <w:divBdr>
        <w:top w:val="none" w:sz="0" w:space="0" w:color="auto"/>
        <w:left w:val="none" w:sz="0" w:space="0" w:color="auto"/>
        <w:bottom w:val="none" w:sz="0" w:space="0" w:color="auto"/>
        <w:right w:val="none" w:sz="0" w:space="0" w:color="auto"/>
      </w:divBdr>
    </w:div>
    <w:div w:id="585965168">
      <w:bodyDiv w:val="1"/>
      <w:marLeft w:val="0"/>
      <w:marRight w:val="0"/>
      <w:marTop w:val="0"/>
      <w:marBottom w:val="0"/>
      <w:divBdr>
        <w:top w:val="none" w:sz="0" w:space="0" w:color="auto"/>
        <w:left w:val="none" w:sz="0" w:space="0" w:color="auto"/>
        <w:bottom w:val="none" w:sz="0" w:space="0" w:color="auto"/>
        <w:right w:val="none" w:sz="0" w:space="0" w:color="auto"/>
      </w:divBdr>
    </w:div>
    <w:div w:id="586155000">
      <w:bodyDiv w:val="1"/>
      <w:marLeft w:val="0"/>
      <w:marRight w:val="0"/>
      <w:marTop w:val="0"/>
      <w:marBottom w:val="0"/>
      <w:divBdr>
        <w:top w:val="none" w:sz="0" w:space="0" w:color="auto"/>
        <w:left w:val="none" w:sz="0" w:space="0" w:color="auto"/>
        <w:bottom w:val="none" w:sz="0" w:space="0" w:color="auto"/>
        <w:right w:val="none" w:sz="0" w:space="0" w:color="auto"/>
      </w:divBdr>
    </w:div>
    <w:div w:id="587618681">
      <w:bodyDiv w:val="1"/>
      <w:marLeft w:val="0"/>
      <w:marRight w:val="0"/>
      <w:marTop w:val="0"/>
      <w:marBottom w:val="0"/>
      <w:divBdr>
        <w:top w:val="none" w:sz="0" w:space="0" w:color="auto"/>
        <w:left w:val="none" w:sz="0" w:space="0" w:color="auto"/>
        <w:bottom w:val="none" w:sz="0" w:space="0" w:color="auto"/>
        <w:right w:val="none" w:sz="0" w:space="0" w:color="auto"/>
      </w:divBdr>
    </w:div>
    <w:div w:id="587930306">
      <w:bodyDiv w:val="1"/>
      <w:marLeft w:val="0"/>
      <w:marRight w:val="0"/>
      <w:marTop w:val="0"/>
      <w:marBottom w:val="0"/>
      <w:divBdr>
        <w:top w:val="none" w:sz="0" w:space="0" w:color="auto"/>
        <w:left w:val="none" w:sz="0" w:space="0" w:color="auto"/>
        <w:bottom w:val="none" w:sz="0" w:space="0" w:color="auto"/>
        <w:right w:val="none" w:sz="0" w:space="0" w:color="auto"/>
      </w:divBdr>
    </w:div>
    <w:div w:id="588001727">
      <w:bodyDiv w:val="1"/>
      <w:marLeft w:val="0"/>
      <w:marRight w:val="0"/>
      <w:marTop w:val="0"/>
      <w:marBottom w:val="0"/>
      <w:divBdr>
        <w:top w:val="none" w:sz="0" w:space="0" w:color="auto"/>
        <w:left w:val="none" w:sz="0" w:space="0" w:color="auto"/>
        <w:bottom w:val="none" w:sz="0" w:space="0" w:color="auto"/>
        <w:right w:val="none" w:sz="0" w:space="0" w:color="auto"/>
      </w:divBdr>
    </w:div>
    <w:div w:id="588003271">
      <w:bodyDiv w:val="1"/>
      <w:marLeft w:val="0"/>
      <w:marRight w:val="0"/>
      <w:marTop w:val="0"/>
      <w:marBottom w:val="0"/>
      <w:divBdr>
        <w:top w:val="none" w:sz="0" w:space="0" w:color="auto"/>
        <w:left w:val="none" w:sz="0" w:space="0" w:color="auto"/>
        <w:bottom w:val="none" w:sz="0" w:space="0" w:color="auto"/>
        <w:right w:val="none" w:sz="0" w:space="0" w:color="auto"/>
      </w:divBdr>
    </w:div>
    <w:div w:id="588974679">
      <w:bodyDiv w:val="1"/>
      <w:marLeft w:val="0"/>
      <w:marRight w:val="0"/>
      <w:marTop w:val="0"/>
      <w:marBottom w:val="0"/>
      <w:divBdr>
        <w:top w:val="none" w:sz="0" w:space="0" w:color="auto"/>
        <w:left w:val="none" w:sz="0" w:space="0" w:color="auto"/>
        <w:bottom w:val="none" w:sz="0" w:space="0" w:color="auto"/>
        <w:right w:val="none" w:sz="0" w:space="0" w:color="auto"/>
      </w:divBdr>
    </w:div>
    <w:div w:id="589431899">
      <w:bodyDiv w:val="1"/>
      <w:marLeft w:val="0"/>
      <w:marRight w:val="0"/>
      <w:marTop w:val="0"/>
      <w:marBottom w:val="0"/>
      <w:divBdr>
        <w:top w:val="none" w:sz="0" w:space="0" w:color="auto"/>
        <w:left w:val="none" w:sz="0" w:space="0" w:color="auto"/>
        <w:bottom w:val="none" w:sz="0" w:space="0" w:color="auto"/>
        <w:right w:val="none" w:sz="0" w:space="0" w:color="auto"/>
      </w:divBdr>
    </w:div>
    <w:div w:id="590699315">
      <w:bodyDiv w:val="1"/>
      <w:marLeft w:val="0"/>
      <w:marRight w:val="0"/>
      <w:marTop w:val="0"/>
      <w:marBottom w:val="0"/>
      <w:divBdr>
        <w:top w:val="none" w:sz="0" w:space="0" w:color="auto"/>
        <w:left w:val="none" w:sz="0" w:space="0" w:color="auto"/>
        <w:bottom w:val="none" w:sz="0" w:space="0" w:color="auto"/>
        <w:right w:val="none" w:sz="0" w:space="0" w:color="auto"/>
      </w:divBdr>
    </w:div>
    <w:div w:id="590702405">
      <w:bodyDiv w:val="1"/>
      <w:marLeft w:val="0"/>
      <w:marRight w:val="0"/>
      <w:marTop w:val="0"/>
      <w:marBottom w:val="0"/>
      <w:divBdr>
        <w:top w:val="none" w:sz="0" w:space="0" w:color="auto"/>
        <w:left w:val="none" w:sz="0" w:space="0" w:color="auto"/>
        <w:bottom w:val="none" w:sz="0" w:space="0" w:color="auto"/>
        <w:right w:val="none" w:sz="0" w:space="0" w:color="auto"/>
      </w:divBdr>
    </w:div>
    <w:div w:id="590897416">
      <w:bodyDiv w:val="1"/>
      <w:marLeft w:val="0"/>
      <w:marRight w:val="0"/>
      <w:marTop w:val="0"/>
      <w:marBottom w:val="0"/>
      <w:divBdr>
        <w:top w:val="none" w:sz="0" w:space="0" w:color="auto"/>
        <w:left w:val="none" w:sz="0" w:space="0" w:color="auto"/>
        <w:bottom w:val="none" w:sz="0" w:space="0" w:color="auto"/>
        <w:right w:val="none" w:sz="0" w:space="0" w:color="auto"/>
      </w:divBdr>
    </w:div>
    <w:div w:id="591206652">
      <w:bodyDiv w:val="1"/>
      <w:marLeft w:val="0"/>
      <w:marRight w:val="0"/>
      <w:marTop w:val="0"/>
      <w:marBottom w:val="0"/>
      <w:divBdr>
        <w:top w:val="none" w:sz="0" w:space="0" w:color="auto"/>
        <w:left w:val="none" w:sz="0" w:space="0" w:color="auto"/>
        <w:bottom w:val="none" w:sz="0" w:space="0" w:color="auto"/>
        <w:right w:val="none" w:sz="0" w:space="0" w:color="auto"/>
      </w:divBdr>
    </w:div>
    <w:div w:id="592477112">
      <w:bodyDiv w:val="1"/>
      <w:marLeft w:val="0"/>
      <w:marRight w:val="0"/>
      <w:marTop w:val="0"/>
      <w:marBottom w:val="0"/>
      <w:divBdr>
        <w:top w:val="none" w:sz="0" w:space="0" w:color="auto"/>
        <w:left w:val="none" w:sz="0" w:space="0" w:color="auto"/>
        <w:bottom w:val="none" w:sz="0" w:space="0" w:color="auto"/>
        <w:right w:val="none" w:sz="0" w:space="0" w:color="auto"/>
      </w:divBdr>
    </w:div>
    <w:div w:id="593172152">
      <w:bodyDiv w:val="1"/>
      <w:marLeft w:val="0"/>
      <w:marRight w:val="0"/>
      <w:marTop w:val="0"/>
      <w:marBottom w:val="0"/>
      <w:divBdr>
        <w:top w:val="none" w:sz="0" w:space="0" w:color="auto"/>
        <w:left w:val="none" w:sz="0" w:space="0" w:color="auto"/>
        <w:bottom w:val="none" w:sz="0" w:space="0" w:color="auto"/>
        <w:right w:val="none" w:sz="0" w:space="0" w:color="auto"/>
      </w:divBdr>
    </w:div>
    <w:div w:id="593633474">
      <w:bodyDiv w:val="1"/>
      <w:marLeft w:val="0"/>
      <w:marRight w:val="0"/>
      <w:marTop w:val="0"/>
      <w:marBottom w:val="0"/>
      <w:divBdr>
        <w:top w:val="none" w:sz="0" w:space="0" w:color="auto"/>
        <w:left w:val="none" w:sz="0" w:space="0" w:color="auto"/>
        <w:bottom w:val="none" w:sz="0" w:space="0" w:color="auto"/>
        <w:right w:val="none" w:sz="0" w:space="0" w:color="auto"/>
      </w:divBdr>
    </w:div>
    <w:div w:id="593902081">
      <w:bodyDiv w:val="1"/>
      <w:marLeft w:val="0"/>
      <w:marRight w:val="0"/>
      <w:marTop w:val="0"/>
      <w:marBottom w:val="0"/>
      <w:divBdr>
        <w:top w:val="none" w:sz="0" w:space="0" w:color="auto"/>
        <w:left w:val="none" w:sz="0" w:space="0" w:color="auto"/>
        <w:bottom w:val="none" w:sz="0" w:space="0" w:color="auto"/>
        <w:right w:val="none" w:sz="0" w:space="0" w:color="auto"/>
      </w:divBdr>
    </w:div>
    <w:div w:id="594217476">
      <w:bodyDiv w:val="1"/>
      <w:marLeft w:val="0"/>
      <w:marRight w:val="0"/>
      <w:marTop w:val="0"/>
      <w:marBottom w:val="0"/>
      <w:divBdr>
        <w:top w:val="none" w:sz="0" w:space="0" w:color="auto"/>
        <w:left w:val="none" w:sz="0" w:space="0" w:color="auto"/>
        <w:bottom w:val="none" w:sz="0" w:space="0" w:color="auto"/>
        <w:right w:val="none" w:sz="0" w:space="0" w:color="auto"/>
      </w:divBdr>
    </w:div>
    <w:div w:id="594242315">
      <w:bodyDiv w:val="1"/>
      <w:marLeft w:val="0"/>
      <w:marRight w:val="0"/>
      <w:marTop w:val="0"/>
      <w:marBottom w:val="0"/>
      <w:divBdr>
        <w:top w:val="none" w:sz="0" w:space="0" w:color="auto"/>
        <w:left w:val="none" w:sz="0" w:space="0" w:color="auto"/>
        <w:bottom w:val="none" w:sz="0" w:space="0" w:color="auto"/>
        <w:right w:val="none" w:sz="0" w:space="0" w:color="auto"/>
      </w:divBdr>
    </w:div>
    <w:div w:id="594478367">
      <w:bodyDiv w:val="1"/>
      <w:marLeft w:val="0"/>
      <w:marRight w:val="0"/>
      <w:marTop w:val="0"/>
      <w:marBottom w:val="0"/>
      <w:divBdr>
        <w:top w:val="none" w:sz="0" w:space="0" w:color="auto"/>
        <w:left w:val="none" w:sz="0" w:space="0" w:color="auto"/>
        <w:bottom w:val="none" w:sz="0" w:space="0" w:color="auto"/>
        <w:right w:val="none" w:sz="0" w:space="0" w:color="auto"/>
      </w:divBdr>
    </w:div>
    <w:div w:id="595285102">
      <w:bodyDiv w:val="1"/>
      <w:marLeft w:val="0"/>
      <w:marRight w:val="0"/>
      <w:marTop w:val="0"/>
      <w:marBottom w:val="0"/>
      <w:divBdr>
        <w:top w:val="none" w:sz="0" w:space="0" w:color="auto"/>
        <w:left w:val="none" w:sz="0" w:space="0" w:color="auto"/>
        <w:bottom w:val="none" w:sz="0" w:space="0" w:color="auto"/>
        <w:right w:val="none" w:sz="0" w:space="0" w:color="auto"/>
      </w:divBdr>
      <w:divsChild>
        <w:div w:id="1793398726">
          <w:marLeft w:val="0"/>
          <w:marRight w:val="0"/>
          <w:marTop w:val="0"/>
          <w:marBottom w:val="0"/>
          <w:divBdr>
            <w:top w:val="none" w:sz="0" w:space="0" w:color="auto"/>
            <w:left w:val="none" w:sz="0" w:space="0" w:color="auto"/>
            <w:bottom w:val="none" w:sz="0" w:space="0" w:color="auto"/>
            <w:right w:val="none" w:sz="0" w:space="0" w:color="auto"/>
          </w:divBdr>
          <w:divsChild>
            <w:div w:id="547566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752273">
      <w:bodyDiv w:val="1"/>
      <w:marLeft w:val="0"/>
      <w:marRight w:val="0"/>
      <w:marTop w:val="0"/>
      <w:marBottom w:val="0"/>
      <w:divBdr>
        <w:top w:val="none" w:sz="0" w:space="0" w:color="auto"/>
        <w:left w:val="none" w:sz="0" w:space="0" w:color="auto"/>
        <w:bottom w:val="none" w:sz="0" w:space="0" w:color="auto"/>
        <w:right w:val="none" w:sz="0" w:space="0" w:color="auto"/>
      </w:divBdr>
    </w:div>
    <w:div w:id="596327103">
      <w:bodyDiv w:val="1"/>
      <w:marLeft w:val="0"/>
      <w:marRight w:val="0"/>
      <w:marTop w:val="0"/>
      <w:marBottom w:val="0"/>
      <w:divBdr>
        <w:top w:val="none" w:sz="0" w:space="0" w:color="auto"/>
        <w:left w:val="none" w:sz="0" w:space="0" w:color="auto"/>
        <w:bottom w:val="none" w:sz="0" w:space="0" w:color="auto"/>
        <w:right w:val="none" w:sz="0" w:space="0" w:color="auto"/>
      </w:divBdr>
    </w:div>
    <w:div w:id="596641708">
      <w:bodyDiv w:val="1"/>
      <w:marLeft w:val="0"/>
      <w:marRight w:val="0"/>
      <w:marTop w:val="0"/>
      <w:marBottom w:val="0"/>
      <w:divBdr>
        <w:top w:val="none" w:sz="0" w:space="0" w:color="auto"/>
        <w:left w:val="none" w:sz="0" w:space="0" w:color="auto"/>
        <w:bottom w:val="none" w:sz="0" w:space="0" w:color="auto"/>
        <w:right w:val="none" w:sz="0" w:space="0" w:color="auto"/>
      </w:divBdr>
    </w:div>
    <w:div w:id="596862759">
      <w:bodyDiv w:val="1"/>
      <w:marLeft w:val="0"/>
      <w:marRight w:val="0"/>
      <w:marTop w:val="0"/>
      <w:marBottom w:val="0"/>
      <w:divBdr>
        <w:top w:val="none" w:sz="0" w:space="0" w:color="auto"/>
        <w:left w:val="none" w:sz="0" w:space="0" w:color="auto"/>
        <w:bottom w:val="none" w:sz="0" w:space="0" w:color="auto"/>
        <w:right w:val="none" w:sz="0" w:space="0" w:color="auto"/>
      </w:divBdr>
    </w:div>
    <w:div w:id="598374415">
      <w:bodyDiv w:val="1"/>
      <w:marLeft w:val="0"/>
      <w:marRight w:val="0"/>
      <w:marTop w:val="0"/>
      <w:marBottom w:val="0"/>
      <w:divBdr>
        <w:top w:val="none" w:sz="0" w:space="0" w:color="auto"/>
        <w:left w:val="none" w:sz="0" w:space="0" w:color="auto"/>
        <w:bottom w:val="none" w:sz="0" w:space="0" w:color="auto"/>
        <w:right w:val="none" w:sz="0" w:space="0" w:color="auto"/>
      </w:divBdr>
    </w:div>
    <w:div w:id="599219561">
      <w:bodyDiv w:val="1"/>
      <w:marLeft w:val="0"/>
      <w:marRight w:val="0"/>
      <w:marTop w:val="0"/>
      <w:marBottom w:val="0"/>
      <w:divBdr>
        <w:top w:val="none" w:sz="0" w:space="0" w:color="auto"/>
        <w:left w:val="none" w:sz="0" w:space="0" w:color="auto"/>
        <w:bottom w:val="none" w:sz="0" w:space="0" w:color="auto"/>
        <w:right w:val="none" w:sz="0" w:space="0" w:color="auto"/>
      </w:divBdr>
    </w:div>
    <w:div w:id="599332423">
      <w:bodyDiv w:val="1"/>
      <w:marLeft w:val="0"/>
      <w:marRight w:val="0"/>
      <w:marTop w:val="0"/>
      <w:marBottom w:val="0"/>
      <w:divBdr>
        <w:top w:val="none" w:sz="0" w:space="0" w:color="auto"/>
        <w:left w:val="none" w:sz="0" w:space="0" w:color="auto"/>
        <w:bottom w:val="none" w:sz="0" w:space="0" w:color="auto"/>
        <w:right w:val="none" w:sz="0" w:space="0" w:color="auto"/>
      </w:divBdr>
    </w:div>
    <w:div w:id="600914448">
      <w:bodyDiv w:val="1"/>
      <w:marLeft w:val="0"/>
      <w:marRight w:val="0"/>
      <w:marTop w:val="0"/>
      <w:marBottom w:val="0"/>
      <w:divBdr>
        <w:top w:val="none" w:sz="0" w:space="0" w:color="auto"/>
        <w:left w:val="none" w:sz="0" w:space="0" w:color="auto"/>
        <w:bottom w:val="none" w:sz="0" w:space="0" w:color="auto"/>
        <w:right w:val="none" w:sz="0" w:space="0" w:color="auto"/>
      </w:divBdr>
    </w:div>
    <w:div w:id="601305806">
      <w:bodyDiv w:val="1"/>
      <w:marLeft w:val="0"/>
      <w:marRight w:val="0"/>
      <w:marTop w:val="0"/>
      <w:marBottom w:val="0"/>
      <w:divBdr>
        <w:top w:val="none" w:sz="0" w:space="0" w:color="auto"/>
        <w:left w:val="none" w:sz="0" w:space="0" w:color="auto"/>
        <w:bottom w:val="none" w:sz="0" w:space="0" w:color="auto"/>
        <w:right w:val="none" w:sz="0" w:space="0" w:color="auto"/>
      </w:divBdr>
    </w:div>
    <w:div w:id="602542574">
      <w:bodyDiv w:val="1"/>
      <w:marLeft w:val="0"/>
      <w:marRight w:val="0"/>
      <w:marTop w:val="0"/>
      <w:marBottom w:val="0"/>
      <w:divBdr>
        <w:top w:val="none" w:sz="0" w:space="0" w:color="auto"/>
        <w:left w:val="none" w:sz="0" w:space="0" w:color="auto"/>
        <w:bottom w:val="none" w:sz="0" w:space="0" w:color="auto"/>
        <w:right w:val="none" w:sz="0" w:space="0" w:color="auto"/>
      </w:divBdr>
    </w:div>
    <w:div w:id="602759652">
      <w:bodyDiv w:val="1"/>
      <w:marLeft w:val="0"/>
      <w:marRight w:val="0"/>
      <w:marTop w:val="0"/>
      <w:marBottom w:val="0"/>
      <w:divBdr>
        <w:top w:val="none" w:sz="0" w:space="0" w:color="auto"/>
        <w:left w:val="none" w:sz="0" w:space="0" w:color="auto"/>
        <w:bottom w:val="none" w:sz="0" w:space="0" w:color="auto"/>
        <w:right w:val="none" w:sz="0" w:space="0" w:color="auto"/>
      </w:divBdr>
    </w:div>
    <w:div w:id="602955196">
      <w:bodyDiv w:val="1"/>
      <w:marLeft w:val="0"/>
      <w:marRight w:val="0"/>
      <w:marTop w:val="0"/>
      <w:marBottom w:val="0"/>
      <w:divBdr>
        <w:top w:val="none" w:sz="0" w:space="0" w:color="auto"/>
        <w:left w:val="none" w:sz="0" w:space="0" w:color="auto"/>
        <w:bottom w:val="none" w:sz="0" w:space="0" w:color="auto"/>
        <w:right w:val="none" w:sz="0" w:space="0" w:color="auto"/>
      </w:divBdr>
    </w:div>
    <w:div w:id="604263800">
      <w:bodyDiv w:val="1"/>
      <w:marLeft w:val="0"/>
      <w:marRight w:val="0"/>
      <w:marTop w:val="0"/>
      <w:marBottom w:val="0"/>
      <w:divBdr>
        <w:top w:val="none" w:sz="0" w:space="0" w:color="auto"/>
        <w:left w:val="none" w:sz="0" w:space="0" w:color="auto"/>
        <w:bottom w:val="none" w:sz="0" w:space="0" w:color="auto"/>
        <w:right w:val="none" w:sz="0" w:space="0" w:color="auto"/>
      </w:divBdr>
      <w:divsChild>
        <w:div w:id="263810844">
          <w:marLeft w:val="0"/>
          <w:marRight w:val="0"/>
          <w:marTop w:val="0"/>
          <w:marBottom w:val="0"/>
          <w:divBdr>
            <w:top w:val="none" w:sz="0" w:space="0" w:color="auto"/>
            <w:left w:val="none" w:sz="0" w:space="0" w:color="auto"/>
            <w:bottom w:val="none" w:sz="0" w:space="0" w:color="auto"/>
            <w:right w:val="none" w:sz="0" w:space="0" w:color="auto"/>
          </w:divBdr>
          <w:divsChild>
            <w:div w:id="1835101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383751">
      <w:bodyDiv w:val="1"/>
      <w:marLeft w:val="0"/>
      <w:marRight w:val="0"/>
      <w:marTop w:val="0"/>
      <w:marBottom w:val="0"/>
      <w:divBdr>
        <w:top w:val="none" w:sz="0" w:space="0" w:color="auto"/>
        <w:left w:val="none" w:sz="0" w:space="0" w:color="auto"/>
        <w:bottom w:val="none" w:sz="0" w:space="0" w:color="auto"/>
        <w:right w:val="none" w:sz="0" w:space="0" w:color="auto"/>
      </w:divBdr>
    </w:div>
    <w:div w:id="605164095">
      <w:bodyDiv w:val="1"/>
      <w:marLeft w:val="0"/>
      <w:marRight w:val="0"/>
      <w:marTop w:val="0"/>
      <w:marBottom w:val="0"/>
      <w:divBdr>
        <w:top w:val="none" w:sz="0" w:space="0" w:color="auto"/>
        <w:left w:val="none" w:sz="0" w:space="0" w:color="auto"/>
        <w:bottom w:val="none" w:sz="0" w:space="0" w:color="auto"/>
        <w:right w:val="none" w:sz="0" w:space="0" w:color="auto"/>
      </w:divBdr>
    </w:div>
    <w:div w:id="605649149">
      <w:bodyDiv w:val="1"/>
      <w:marLeft w:val="0"/>
      <w:marRight w:val="0"/>
      <w:marTop w:val="0"/>
      <w:marBottom w:val="0"/>
      <w:divBdr>
        <w:top w:val="none" w:sz="0" w:space="0" w:color="auto"/>
        <w:left w:val="none" w:sz="0" w:space="0" w:color="auto"/>
        <w:bottom w:val="none" w:sz="0" w:space="0" w:color="auto"/>
        <w:right w:val="none" w:sz="0" w:space="0" w:color="auto"/>
      </w:divBdr>
    </w:div>
    <w:div w:id="607011830">
      <w:bodyDiv w:val="1"/>
      <w:marLeft w:val="0"/>
      <w:marRight w:val="0"/>
      <w:marTop w:val="0"/>
      <w:marBottom w:val="0"/>
      <w:divBdr>
        <w:top w:val="none" w:sz="0" w:space="0" w:color="auto"/>
        <w:left w:val="none" w:sz="0" w:space="0" w:color="auto"/>
        <w:bottom w:val="none" w:sz="0" w:space="0" w:color="auto"/>
        <w:right w:val="none" w:sz="0" w:space="0" w:color="auto"/>
      </w:divBdr>
      <w:divsChild>
        <w:div w:id="1914702806">
          <w:marLeft w:val="0"/>
          <w:marRight w:val="0"/>
          <w:marTop w:val="0"/>
          <w:marBottom w:val="0"/>
          <w:divBdr>
            <w:top w:val="none" w:sz="0" w:space="0" w:color="auto"/>
            <w:left w:val="none" w:sz="0" w:space="0" w:color="auto"/>
            <w:bottom w:val="none" w:sz="0" w:space="0" w:color="auto"/>
            <w:right w:val="none" w:sz="0" w:space="0" w:color="auto"/>
          </w:divBdr>
          <w:divsChild>
            <w:div w:id="1418090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048080">
      <w:bodyDiv w:val="1"/>
      <w:marLeft w:val="0"/>
      <w:marRight w:val="0"/>
      <w:marTop w:val="0"/>
      <w:marBottom w:val="0"/>
      <w:divBdr>
        <w:top w:val="none" w:sz="0" w:space="0" w:color="auto"/>
        <w:left w:val="none" w:sz="0" w:space="0" w:color="auto"/>
        <w:bottom w:val="none" w:sz="0" w:space="0" w:color="auto"/>
        <w:right w:val="none" w:sz="0" w:space="0" w:color="auto"/>
      </w:divBdr>
    </w:div>
    <w:div w:id="608782152">
      <w:bodyDiv w:val="1"/>
      <w:marLeft w:val="0"/>
      <w:marRight w:val="0"/>
      <w:marTop w:val="0"/>
      <w:marBottom w:val="0"/>
      <w:divBdr>
        <w:top w:val="none" w:sz="0" w:space="0" w:color="auto"/>
        <w:left w:val="none" w:sz="0" w:space="0" w:color="auto"/>
        <w:bottom w:val="none" w:sz="0" w:space="0" w:color="auto"/>
        <w:right w:val="none" w:sz="0" w:space="0" w:color="auto"/>
      </w:divBdr>
    </w:div>
    <w:div w:id="608973861">
      <w:bodyDiv w:val="1"/>
      <w:marLeft w:val="0"/>
      <w:marRight w:val="0"/>
      <w:marTop w:val="0"/>
      <w:marBottom w:val="0"/>
      <w:divBdr>
        <w:top w:val="none" w:sz="0" w:space="0" w:color="auto"/>
        <w:left w:val="none" w:sz="0" w:space="0" w:color="auto"/>
        <w:bottom w:val="none" w:sz="0" w:space="0" w:color="auto"/>
        <w:right w:val="none" w:sz="0" w:space="0" w:color="auto"/>
      </w:divBdr>
    </w:div>
    <w:div w:id="609241450">
      <w:bodyDiv w:val="1"/>
      <w:marLeft w:val="0"/>
      <w:marRight w:val="0"/>
      <w:marTop w:val="0"/>
      <w:marBottom w:val="0"/>
      <w:divBdr>
        <w:top w:val="none" w:sz="0" w:space="0" w:color="auto"/>
        <w:left w:val="none" w:sz="0" w:space="0" w:color="auto"/>
        <w:bottom w:val="none" w:sz="0" w:space="0" w:color="auto"/>
        <w:right w:val="none" w:sz="0" w:space="0" w:color="auto"/>
      </w:divBdr>
    </w:div>
    <w:div w:id="609316035">
      <w:bodyDiv w:val="1"/>
      <w:marLeft w:val="0"/>
      <w:marRight w:val="0"/>
      <w:marTop w:val="0"/>
      <w:marBottom w:val="0"/>
      <w:divBdr>
        <w:top w:val="none" w:sz="0" w:space="0" w:color="auto"/>
        <w:left w:val="none" w:sz="0" w:space="0" w:color="auto"/>
        <w:bottom w:val="none" w:sz="0" w:space="0" w:color="auto"/>
        <w:right w:val="none" w:sz="0" w:space="0" w:color="auto"/>
      </w:divBdr>
    </w:div>
    <w:div w:id="609824237">
      <w:bodyDiv w:val="1"/>
      <w:marLeft w:val="0"/>
      <w:marRight w:val="0"/>
      <w:marTop w:val="0"/>
      <w:marBottom w:val="0"/>
      <w:divBdr>
        <w:top w:val="none" w:sz="0" w:space="0" w:color="auto"/>
        <w:left w:val="none" w:sz="0" w:space="0" w:color="auto"/>
        <w:bottom w:val="none" w:sz="0" w:space="0" w:color="auto"/>
        <w:right w:val="none" w:sz="0" w:space="0" w:color="auto"/>
      </w:divBdr>
    </w:div>
    <w:div w:id="610552052">
      <w:bodyDiv w:val="1"/>
      <w:marLeft w:val="0"/>
      <w:marRight w:val="0"/>
      <w:marTop w:val="0"/>
      <w:marBottom w:val="0"/>
      <w:divBdr>
        <w:top w:val="none" w:sz="0" w:space="0" w:color="auto"/>
        <w:left w:val="none" w:sz="0" w:space="0" w:color="auto"/>
        <w:bottom w:val="none" w:sz="0" w:space="0" w:color="auto"/>
        <w:right w:val="none" w:sz="0" w:space="0" w:color="auto"/>
      </w:divBdr>
    </w:div>
    <w:div w:id="611282480">
      <w:bodyDiv w:val="1"/>
      <w:marLeft w:val="0"/>
      <w:marRight w:val="0"/>
      <w:marTop w:val="0"/>
      <w:marBottom w:val="0"/>
      <w:divBdr>
        <w:top w:val="none" w:sz="0" w:space="0" w:color="auto"/>
        <w:left w:val="none" w:sz="0" w:space="0" w:color="auto"/>
        <w:bottom w:val="none" w:sz="0" w:space="0" w:color="auto"/>
        <w:right w:val="none" w:sz="0" w:space="0" w:color="auto"/>
      </w:divBdr>
    </w:div>
    <w:div w:id="611328995">
      <w:bodyDiv w:val="1"/>
      <w:marLeft w:val="0"/>
      <w:marRight w:val="0"/>
      <w:marTop w:val="0"/>
      <w:marBottom w:val="0"/>
      <w:divBdr>
        <w:top w:val="none" w:sz="0" w:space="0" w:color="auto"/>
        <w:left w:val="none" w:sz="0" w:space="0" w:color="auto"/>
        <w:bottom w:val="none" w:sz="0" w:space="0" w:color="auto"/>
        <w:right w:val="none" w:sz="0" w:space="0" w:color="auto"/>
      </w:divBdr>
    </w:div>
    <w:div w:id="611909856">
      <w:bodyDiv w:val="1"/>
      <w:marLeft w:val="0"/>
      <w:marRight w:val="0"/>
      <w:marTop w:val="0"/>
      <w:marBottom w:val="0"/>
      <w:divBdr>
        <w:top w:val="none" w:sz="0" w:space="0" w:color="auto"/>
        <w:left w:val="none" w:sz="0" w:space="0" w:color="auto"/>
        <w:bottom w:val="none" w:sz="0" w:space="0" w:color="auto"/>
        <w:right w:val="none" w:sz="0" w:space="0" w:color="auto"/>
      </w:divBdr>
    </w:div>
    <w:div w:id="612445295">
      <w:bodyDiv w:val="1"/>
      <w:marLeft w:val="0"/>
      <w:marRight w:val="0"/>
      <w:marTop w:val="0"/>
      <w:marBottom w:val="0"/>
      <w:divBdr>
        <w:top w:val="none" w:sz="0" w:space="0" w:color="auto"/>
        <w:left w:val="none" w:sz="0" w:space="0" w:color="auto"/>
        <w:bottom w:val="none" w:sz="0" w:space="0" w:color="auto"/>
        <w:right w:val="none" w:sz="0" w:space="0" w:color="auto"/>
      </w:divBdr>
    </w:div>
    <w:div w:id="612983794">
      <w:bodyDiv w:val="1"/>
      <w:marLeft w:val="0"/>
      <w:marRight w:val="0"/>
      <w:marTop w:val="0"/>
      <w:marBottom w:val="0"/>
      <w:divBdr>
        <w:top w:val="none" w:sz="0" w:space="0" w:color="auto"/>
        <w:left w:val="none" w:sz="0" w:space="0" w:color="auto"/>
        <w:bottom w:val="none" w:sz="0" w:space="0" w:color="auto"/>
        <w:right w:val="none" w:sz="0" w:space="0" w:color="auto"/>
      </w:divBdr>
    </w:div>
    <w:div w:id="613756509">
      <w:bodyDiv w:val="1"/>
      <w:marLeft w:val="0"/>
      <w:marRight w:val="0"/>
      <w:marTop w:val="0"/>
      <w:marBottom w:val="0"/>
      <w:divBdr>
        <w:top w:val="none" w:sz="0" w:space="0" w:color="auto"/>
        <w:left w:val="none" w:sz="0" w:space="0" w:color="auto"/>
        <w:bottom w:val="none" w:sz="0" w:space="0" w:color="auto"/>
        <w:right w:val="none" w:sz="0" w:space="0" w:color="auto"/>
      </w:divBdr>
    </w:div>
    <w:div w:id="615016647">
      <w:bodyDiv w:val="1"/>
      <w:marLeft w:val="0"/>
      <w:marRight w:val="0"/>
      <w:marTop w:val="0"/>
      <w:marBottom w:val="0"/>
      <w:divBdr>
        <w:top w:val="none" w:sz="0" w:space="0" w:color="auto"/>
        <w:left w:val="none" w:sz="0" w:space="0" w:color="auto"/>
        <w:bottom w:val="none" w:sz="0" w:space="0" w:color="auto"/>
        <w:right w:val="none" w:sz="0" w:space="0" w:color="auto"/>
      </w:divBdr>
    </w:div>
    <w:div w:id="616058827">
      <w:bodyDiv w:val="1"/>
      <w:marLeft w:val="0"/>
      <w:marRight w:val="0"/>
      <w:marTop w:val="0"/>
      <w:marBottom w:val="0"/>
      <w:divBdr>
        <w:top w:val="none" w:sz="0" w:space="0" w:color="auto"/>
        <w:left w:val="none" w:sz="0" w:space="0" w:color="auto"/>
        <w:bottom w:val="none" w:sz="0" w:space="0" w:color="auto"/>
        <w:right w:val="none" w:sz="0" w:space="0" w:color="auto"/>
      </w:divBdr>
    </w:div>
    <w:div w:id="616106513">
      <w:bodyDiv w:val="1"/>
      <w:marLeft w:val="0"/>
      <w:marRight w:val="0"/>
      <w:marTop w:val="0"/>
      <w:marBottom w:val="0"/>
      <w:divBdr>
        <w:top w:val="none" w:sz="0" w:space="0" w:color="auto"/>
        <w:left w:val="none" w:sz="0" w:space="0" w:color="auto"/>
        <w:bottom w:val="none" w:sz="0" w:space="0" w:color="auto"/>
        <w:right w:val="none" w:sz="0" w:space="0" w:color="auto"/>
      </w:divBdr>
    </w:div>
    <w:div w:id="617763542">
      <w:bodyDiv w:val="1"/>
      <w:marLeft w:val="0"/>
      <w:marRight w:val="0"/>
      <w:marTop w:val="0"/>
      <w:marBottom w:val="0"/>
      <w:divBdr>
        <w:top w:val="none" w:sz="0" w:space="0" w:color="auto"/>
        <w:left w:val="none" w:sz="0" w:space="0" w:color="auto"/>
        <w:bottom w:val="none" w:sz="0" w:space="0" w:color="auto"/>
        <w:right w:val="none" w:sz="0" w:space="0" w:color="auto"/>
      </w:divBdr>
    </w:div>
    <w:div w:id="618150404">
      <w:bodyDiv w:val="1"/>
      <w:marLeft w:val="0"/>
      <w:marRight w:val="0"/>
      <w:marTop w:val="0"/>
      <w:marBottom w:val="0"/>
      <w:divBdr>
        <w:top w:val="none" w:sz="0" w:space="0" w:color="auto"/>
        <w:left w:val="none" w:sz="0" w:space="0" w:color="auto"/>
        <w:bottom w:val="none" w:sz="0" w:space="0" w:color="auto"/>
        <w:right w:val="none" w:sz="0" w:space="0" w:color="auto"/>
      </w:divBdr>
    </w:div>
    <w:div w:id="618954491">
      <w:bodyDiv w:val="1"/>
      <w:marLeft w:val="0"/>
      <w:marRight w:val="0"/>
      <w:marTop w:val="0"/>
      <w:marBottom w:val="0"/>
      <w:divBdr>
        <w:top w:val="none" w:sz="0" w:space="0" w:color="auto"/>
        <w:left w:val="none" w:sz="0" w:space="0" w:color="auto"/>
        <w:bottom w:val="none" w:sz="0" w:space="0" w:color="auto"/>
        <w:right w:val="none" w:sz="0" w:space="0" w:color="auto"/>
      </w:divBdr>
    </w:div>
    <w:div w:id="621303433">
      <w:bodyDiv w:val="1"/>
      <w:marLeft w:val="0"/>
      <w:marRight w:val="0"/>
      <w:marTop w:val="0"/>
      <w:marBottom w:val="0"/>
      <w:divBdr>
        <w:top w:val="none" w:sz="0" w:space="0" w:color="auto"/>
        <w:left w:val="none" w:sz="0" w:space="0" w:color="auto"/>
        <w:bottom w:val="none" w:sz="0" w:space="0" w:color="auto"/>
        <w:right w:val="none" w:sz="0" w:space="0" w:color="auto"/>
      </w:divBdr>
    </w:div>
    <w:div w:id="621570966">
      <w:bodyDiv w:val="1"/>
      <w:marLeft w:val="0"/>
      <w:marRight w:val="0"/>
      <w:marTop w:val="0"/>
      <w:marBottom w:val="0"/>
      <w:divBdr>
        <w:top w:val="none" w:sz="0" w:space="0" w:color="auto"/>
        <w:left w:val="none" w:sz="0" w:space="0" w:color="auto"/>
        <w:bottom w:val="none" w:sz="0" w:space="0" w:color="auto"/>
        <w:right w:val="none" w:sz="0" w:space="0" w:color="auto"/>
      </w:divBdr>
    </w:div>
    <w:div w:id="622031620">
      <w:bodyDiv w:val="1"/>
      <w:marLeft w:val="0"/>
      <w:marRight w:val="0"/>
      <w:marTop w:val="0"/>
      <w:marBottom w:val="0"/>
      <w:divBdr>
        <w:top w:val="none" w:sz="0" w:space="0" w:color="auto"/>
        <w:left w:val="none" w:sz="0" w:space="0" w:color="auto"/>
        <w:bottom w:val="none" w:sz="0" w:space="0" w:color="auto"/>
        <w:right w:val="none" w:sz="0" w:space="0" w:color="auto"/>
      </w:divBdr>
    </w:div>
    <w:div w:id="622275224">
      <w:bodyDiv w:val="1"/>
      <w:marLeft w:val="0"/>
      <w:marRight w:val="0"/>
      <w:marTop w:val="0"/>
      <w:marBottom w:val="0"/>
      <w:divBdr>
        <w:top w:val="none" w:sz="0" w:space="0" w:color="auto"/>
        <w:left w:val="none" w:sz="0" w:space="0" w:color="auto"/>
        <w:bottom w:val="none" w:sz="0" w:space="0" w:color="auto"/>
        <w:right w:val="none" w:sz="0" w:space="0" w:color="auto"/>
      </w:divBdr>
    </w:div>
    <w:div w:id="624192907">
      <w:bodyDiv w:val="1"/>
      <w:marLeft w:val="0"/>
      <w:marRight w:val="0"/>
      <w:marTop w:val="0"/>
      <w:marBottom w:val="0"/>
      <w:divBdr>
        <w:top w:val="none" w:sz="0" w:space="0" w:color="auto"/>
        <w:left w:val="none" w:sz="0" w:space="0" w:color="auto"/>
        <w:bottom w:val="none" w:sz="0" w:space="0" w:color="auto"/>
        <w:right w:val="none" w:sz="0" w:space="0" w:color="auto"/>
      </w:divBdr>
    </w:div>
    <w:div w:id="625086363">
      <w:bodyDiv w:val="1"/>
      <w:marLeft w:val="0"/>
      <w:marRight w:val="0"/>
      <w:marTop w:val="0"/>
      <w:marBottom w:val="0"/>
      <w:divBdr>
        <w:top w:val="none" w:sz="0" w:space="0" w:color="auto"/>
        <w:left w:val="none" w:sz="0" w:space="0" w:color="auto"/>
        <w:bottom w:val="none" w:sz="0" w:space="0" w:color="auto"/>
        <w:right w:val="none" w:sz="0" w:space="0" w:color="auto"/>
      </w:divBdr>
    </w:div>
    <w:div w:id="625477385">
      <w:bodyDiv w:val="1"/>
      <w:marLeft w:val="0"/>
      <w:marRight w:val="0"/>
      <w:marTop w:val="0"/>
      <w:marBottom w:val="0"/>
      <w:divBdr>
        <w:top w:val="none" w:sz="0" w:space="0" w:color="auto"/>
        <w:left w:val="none" w:sz="0" w:space="0" w:color="auto"/>
        <w:bottom w:val="none" w:sz="0" w:space="0" w:color="auto"/>
        <w:right w:val="none" w:sz="0" w:space="0" w:color="auto"/>
      </w:divBdr>
    </w:div>
    <w:div w:id="625550712">
      <w:bodyDiv w:val="1"/>
      <w:marLeft w:val="0"/>
      <w:marRight w:val="0"/>
      <w:marTop w:val="0"/>
      <w:marBottom w:val="0"/>
      <w:divBdr>
        <w:top w:val="none" w:sz="0" w:space="0" w:color="auto"/>
        <w:left w:val="none" w:sz="0" w:space="0" w:color="auto"/>
        <w:bottom w:val="none" w:sz="0" w:space="0" w:color="auto"/>
        <w:right w:val="none" w:sz="0" w:space="0" w:color="auto"/>
      </w:divBdr>
    </w:div>
    <w:div w:id="625890729">
      <w:bodyDiv w:val="1"/>
      <w:marLeft w:val="0"/>
      <w:marRight w:val="0"/>
      <w:marTop w:val="0"/>
      <w:marBottom w:val="0"/>
      <w:divBdr>
        <w:top w:val="none" w:sz="0" w:space="0" w:color="auto"/>
        <w:left w:val="none" w:sz="0" w:space="0" w:color="auto"/>
        <w:bottom w:val="none" w:sz="0" w:space="0" w:color="auto"/>
        <w:right w:val="none" w:sz="0" w:space="0" w:color="auto"/>
      </w:divBdr>
    </w:div>
    <w:div w:id="626399508">
      <w:bodyDiv w:val="1"/>
      <w:marLeft w:val="0"/>
      <w:marRight w:val="0"/>
      <w:marTop w:val="0"/>
      <w:marBottom w:val="0"/>
      <w:divBdr>
        <w:top w:val="none" w:sz="0" w:space="0" w:color="auto"/>
        <w:left w:val="none" w:sz="0" w:space="0" w:color="auto"/>
        <w:bottom w:val="none" w:sz="0" w:space="0" w:color="auto"/>
        <w:right w:val="none" w:sz="0" w:space="0" w:color="auto"/>
      </w:divBdr>
      <w:divsChild>
        <w:div w:id="155271901">
          <w:marLeft w:val="0"/>
          <w:marRight w:val="0"/>
          <w:marTop w:val="0"/>
          <w:marBottom w:val="0"/>
          <w:divBdr>
            <w:top w:val="none" w:sz="0" w:space="0" w:color="auto"/>
            <w:left w:val="none" w:sz="0" w:space="0" w:color="auto"/>
            <w:bottom w:val="none" w:sz="0" w:space="0" w:color="auto"/>
            <w:right w:val="none" w:sz="0" w:space="0" w:color="auto"/>
          </w:divBdr>
          <w:divsChild>
            <w:div w:id="1428581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548171">
      <w:bodyDiv w:val="1"/>
      <w:marLeft w:val="0"/>
      <w:marRight w:val="0"/>
      <w:marTop w:val="0"/>
      <w:marBottom w:val="0"/>
      <w:divBdr>
        <w:top w:val="none" w:sz="0" w:space="0" w:color="auto"/>
        <w:left w:val="none" w:sz="0" w:space="0" w:color="auto"/>
        <w:bottom w:val="none" w:sz="0" w:space="0" w:color="auto"/>
        <w:right w:val="none" w:sz="0" w:space="0" w:color="auto"/>
      </w:divBdr>
    </w:div>
    <w:div w:id="626813855">
      <w:bodyDiv w:val="1"/>
      <w:marLeft w:val="0"/>
      <w:marRight w:val="0"/>
      <w:marTop w:val="0"/>
      <w:marBottom w:val="0"/>
      <w:divBdr>
        <w:top w:val="none" w:sz="0" w:space="0" w:color="auto"/>
        <w:left w:val="none" w:sz="0" w:space="0" w:color="auto"/>
        <w:bottom w:val="none" w:sz="0" w:space="0" w:color="auto"/>
        <w:right w:val="none" w:sz="0" w:space="0" w:color="auto"/>
      </w:divBdr>
    </w:div>
    <w:div w:id="626818329">
      <w:bodyDiv w:val="1"/>
      <w:marLeft w:val="0"/>
      <w:marRight w:val="0"/>
      <w:marTop w:val="0"/>
      <w:marBottom w:val="0"/>
      <w:divBdr>
        <w:top w:val="none" w:sz="0" w:space="0" w:color="auto"/>
        <w:left w:val="none" w:sz="0" w:space="0" w:color="auto"/>
        <w:bottom w:val="none" w:sz="0" w:space="0" w:color="auto"/>
        <w:right w:val="none" w:sz="0" w:space="0" w:color="auto"/>
      </w:divBdr>
    </w:div>
    <w:div w:id="626932564">
      <w:bodyDiv w:val="1"/>
      <w:marLeft w:val="0"/>
      <w:marRight w:val="0"/>
      <w:marTop w:val="0"/>
      <w:marBottom w:val="0"/>
      <w:divBdr>
        <w:top w:val="none" w:sz="0" w:space="0" w:color="auto"/>
        <w:left w:val="none" w:sz="0" w:space="0" w:color="auto"/>
        <w:bottom w:val="none" w:sz="0" w:space="0" w:color="auto"/>
        <w:right w:val="none" w:sz="0" w:space="0" w:color="auto"/>
      </w:divBdr>
    </w:div>
    <w:div w:id="628054818">
      <w:bodyDiv w:val="1"/>
      <w:marLeft w:val="0"/>
      <w:marRight w:val="0"/>
      <w:marTop w:val="0"/>
      <w:marBottom w:val="0"/>
      <w:divBdr>
        <w:top w:val="none" w:sz="0" w:space="0" w:color="auto"/>
        <w:left w:val="none" w:sz="0" w:space="0" w:color="auto"/>
        <w:bottom w:val="none" w:sz="0" w:space="0" w:color="auto"/>
        <w:right w:val="none" w:sz="0" w:space="0" w:color="auto"/>
      </w:divBdr>
    </w:div>
    <w:div w:id="628901634">
      <w:bodyDiv w:val="1"/>
      <w:marLeft w:val="0"/>
      <w:marRight w:val="0"/>
      <w:marTop w:val="0"/>
      <w:marBottom w:val="0"/>
      <w:divBdr>
        <w:top w:val="none" w:sz="0" w:space="0" w:color="auto"/>
        <w:left w:val="none" w:sz="0" w:space="0" w:color="auto"/>
        <w:bottom w:val="none" w:sz="0" w:space="0" w:color="auto"/>
        <w:right w:val="none" w:sz="0" w:space="0" w:color="auto"/>
      </w:divBdr>
    </w:div>
    <w:div w:id="628903723">
      <w:bodyDiv w:val="1"/>
      <w:marLeft w:val="0"/>
      <w:marRight w:val="0"/>
      <w:marTop w:val="0"/>
      <w:marBottom w:val="0"/>
      <w:divBdr>
        <w:top w:val="none" w:sz="0" w:space="0" w:color="auto"/>
        <w:left w:val="none" w:sz="0" w:space="0" w:color="auto"/>
        <w:bottom w:val="none" w:sz="0" w:space="0" w:color="auto"/>
        <w:right w:val="none" w:sz="0" w:space="0" w:color="auto"/>
      </w:divBdr>
    </w:div>
    <w:div w:id="629242828">
      <w:bodyDiv w:val="1"/>
      <w:marLeft w:val="0"/>
      <w:marRight w:val="0"/>
      <w:marTop w:val="0"/>
      <w:marBottom w:val="0"/>
      <w:divBdr>
        <w:top w:val="none" w:sz="0" w:space="0" w:color="auto"/>
        <w:left w:val="none" w:sz="0" w:space="0" w:color="auto"/>
        <w:bottom w:val="none" w:sz="0" w:space="0" w:color="auto"/>
        <w:right w:val="none" w:sz="0" w:space="0" w:color="auto"/>
      </w:divBdr>
    </w:div>
    <w:div w:id="629633021">
      <w:bodyDiv w:val="1"/>
      <w:marLeft w:val="0"/>
      <w:marRight w:val="0"/>
      <w:marTop w:val="0"/>
      <w:marBottom w:val="0"/>
      <w:divBdr>
        <w:top w:val="none" w:sz="0" w:space="0" w:color="auto"/>
        <w:left w:val="none" w:sz="0" w:space="0" w:color="auto"/>
        <w:bottom w:val="none" w:sz="0" w:space="0" w:color="auto"/>
        <w:right w:val="none" w:sz="0" w:space="0" w:color="auto"/>
      </w:divBdr>
    </w:div>
    <w:div w:id="631059455">
      <w:bodyDiv w:val="1"/>
      <w:marLeft w:val="0"/>
      <w:marRight w:val="0"/>
      <w:marTop w:val="0"/>
      <w:marBottom w:val="0"/>
      <w:divBdr>
        <w:top w:val="none" w:sz="0" w:space="0" w:color="auto"/>
        <w:left w:val="none" w:sz="0" w:space="0" w:color="auto"/>
        <w:bottom w:val="none" w:sz="0" w:space="0" w:color="auto"/>
        <w:right w:val="none" w:sz="0" w:space="0" w:color="auto"/>
      </w:divBdr>
    </w:div>
    <w:div w:id="631667921">
      <w:bodyDiv w:val="1"/>
      <w:marLeft w:val="0"/>
      <w:marRight w:val="0"/>
      <w:marTop w:val="0"/>
      <w:marBottom w:val="0"/>
      <w:divBdr>
        <w:top w:val="none" w:sz="0" w:space="0" w:color="auto"/>
        <w:left w:val="none" w:sz="0" w:space="0" w:color="auto"/>
        <w:bottom w:val="none" w:sz="0" w:space="0" w:color="auto"/>
        <w:right w:val="none" w:sz="0" w:space="0" w:color="auto"/>
      </w:divBdr>
    </w:div>
    <w:div w:id="632250872">
      <w:bodyDiv w:val="1"/>
      <w:marLeft w:val="0"/>
      <w:marRight w:val="0"/>
      <w:marTop w:val="0"/>
      <w:marBottom w:val="0"/>
      <w:divBdr>
        <w:top w:val="none" w:sz="0" w:space="0" w:color="auto"/>
        <w:left w:val="none" w:sz="0" w:space="0" w:color="auto"/>
        <w:bottom w:val="none" w:sz="0" w:space="0" w:color="auto"/>
        <w:right w:val="none" w:sz="0" w:space="0" w:color="auto"/>
      </w:divBdr>
    </w:div>
    <w:div w:id="632828770">
      <w:bodyDiv w:val="1"/>
      <w:marLeft w:val="0"/>
      <w:marRight w:val="0"/>
      <w:marTop w:val="0"/>
      <w:marBottom w:val="0"/>
      <w:divBdr>
        <w:top w:val="none" w:sz="0" w:space="0" w:color="auto"/>
        <w:left w:val="none" w:sz="0" w:space="0" w:color="auto"/>
        <w:bottom w:val="none" w:sz="0" w:space="0" w:color="auto"/>
        <w:right w:val="none" w:sz="0" w:space="0" w:color="auto"/>
      </w:divBdr>
    </w:div>
    <w:div w:id="634414824">
      <w:bodyDiv w:val="1"/>
      <w:marLeft w:val="0"/>
      <w:marRight w:val="0"/>
      <w:marTop w:val="0"/>
      <w:marBottom w:val="0"/>
      <w:divBdr>
        <w:top w:val="none" w:sz="0" w:space="0" w:color="auto"/>
        <w:left w:val="none" w:sz="0" w:space="0" w:color="auto"/>
        <w:bottom w:val="none" w:sz="0" w:space="0" w:color="auto"/>
        <w:right w:val="none" w:sz="0" w:space="0" w:color="auto"/>
      </w:divBdr>
    </w:div>
    <w:div w:id="635065567">
      <w:bodyDiv w:val="1"/>
      <w:marLeft w:val="0"/>
      <w:marRight w:val="0"/>
      <w:marTop w:val="0"/>
      <w:marBottom w:val="0"/>
      <w:divBdr>
        <w:top w:val="none" w:sz="0" w:space="0" w:color="auto"/>
        <w:left w:val="none" w:sz="0" w:space="0" w:color="auto"/>
        <w:bottom w:val="none" w:sz="0" w:space="0" w:color="auto"/>
        <w:right w:val="none" w:sz="0" w:space="0" w:color="auto"/>
      </w:divBdr>
    </w:div>
    <w:div w:id="635843810">
      <w:bodyDiv w:val="1"/>
      <w:marLeft w:val="0"/>
      <w:marRight w:val="0"/>
      <w:marTop w:val="0"/>
      <w:marBottom w:val="0"/>
      <w:divBdr>
        <w:top w:val="none" w:sz="0" w:space="0" w:color="auto"/>
        <w:left w:val="none" w:sz="0" w:space="0" w:color="auto"/>
        <w:bottom w:val="none" w:sz="0" w:space="0" w:color="auto"/>
        <w:right w:val="none" w:sz="0" w:space="0" w:color="auto"/>
      </w:divBdr>
    </w:div>
    <w:div w:id="636223824">
      <w:bodyDiv w:val="1"/>
      <w:marLeft w:val="0"/>
      <w:marRight w:val="0"/>
      <w:marTop w:val="0"/>
      <w:marBottom w:val="0"/>
      <w:divBdr>
        <w:top w:val="none" w:sz="0" w:space="0" w:color="auto"/>
        <w:left w:val="none" w:sz="0" w:space="0" w:color="auto"/>
        <w:bottom w:val="none" w:sz="0" w:space="0" w:color="auto"/>
        <w:right w:val="none" w:sz="0" w:space="0" w:color="auto"/>
      </w:divBdr>
    </w:div>
    <w:div w:id="637222217">
      <w:bodyDiv w:val="1"/>
      <w:marLeft w:val="0"/>
      <w:marRight w:val="0"/>
      <w:marTop w:val="0"/>
      <w:marBottom w:val="0"/>
      <w:divBdr>
        <w:top w:val="none" w:sz="0" w:space="0" w:color="auto"/>
        <w:left w:val="none" w:sz="0" w:space="0" w:color="auto"/>
        <w:bottom w:val="none" w:sz="0" w:space="0" w:color="auto"/>
        <w:right w:val="none" w:sz="0" w:space="0" w:color="auto"/>
      </w:divBdr>
    </w:div>
    <w:div w:id="637957303">
      <w:bodyDiv w:val="1"/>
      <w:marLeft w:val="0"/>
      <w:marRight w:val="0"/>
      <w:marTop w:val="0"/>
      <w:marBottom w:val="0"/>
      <w:divBdr>
        <w:top w:val="none" w:sz="0" w:space="0" w:color="auto"/>
        <w:left w:val="none" w:sz="0" w:space="0" w:color="auto"/>
        <w:bottom w:val="none" w:sz="0" w:space="0" w:color="auto"/>
        <w:right w:val="none" w:sz="0" w:space="0" w:color="auto"/>
      </w:divBdr>
    </w:div>
    <w:div w:id="639001647">
      <w:bodyDiv w:val="1"/>
      <w:marLeft w:val="0"/>
      <w:marRight w:val="0"/>
      <w:marTop w:val="0"/>
      <w:marBottom w:val="0"/>
      <w:divBdr>
        <w:top w:val="none" w:sz="0" w:space="0" w:color="auto"/>
        <w:left w:val="none" w:sz="0" w:space="0" w:color="auto"/>
        <w:bottom w:val="none" w:sz="0" w:space="0" w:color="auto"/>
        <w:right w:val="none" w:sz="0" w:space="0" w:color="auto"/>
      </w:divBdr>
    </w:div>
    <w:div w:id="639532444">
      <w:bodyDiv w:val="1"/>
      <w:marLeft w:val="0"/>
      <w:marRight w:val="0"/>
      <w:marTop w:val="0"/>
      <w:marBottom w:val="0"/>
      <w:divBdr>
        <w:top w:val="none" w:sz="0" w:space="0" w:color="auto"/>
        <w:left w:val="none" w:sz="0" w:space="0" w:color="auto"/>
        <w:bottom w:val="none" w:sz="0" w:space="0" w:color="auto"/>
        <w:right w:val="none" w:sz="0" w:space="0" w:color="auto"/>
      </w:divBdr>
    </w:div>
    <w:div w:id="640352830">
      <w:bodyDiv w:val="1"/>
      <w:marLeft w:val="0"/>
      <w:marRight w:val="0"/>
      <w:marTop w:val="0"/>
      <w:marBottom w:val="0"/>
      <w:divBdr>
        <w:top w:val="none" w:sz="0" w:space="0" w:color="auto"/>
        <w:left w:val="none" w:sz="0" w:space="0" w:color="auto"/>
        <w:bottom w:val="none" w:sz="0" w:space="0" w:color="auto"/>
        <w:right w:val="none" w:sz="0" w:space="0" w:color="auto"/>
      </w:divBdr>
    </w:div>
    <w:div w:id="640771296">
      <w:bodyDiv w:val="1"/>
      <w:marLeft w:val="0"/>
      <w:marRight w:val="0"/>
      <w:marTop w:val="0"/>
      <w:marBottom w:val="0"/>
      <w:divBdr>
        <w:top w:val="none" w:sz="0" w:space="0" w:color="auto"/>
        <w:left w:val="none" w:sz="0" w:space="0" w:color="auto"/>
        <w:bottom w:val="none" w:sz="0" w:space="0" w:color="auto"/>
        <w:right w:val="none" w:sz="0" w:space="0" w:color="auto"/>
      </w:divBdr>
    </w:div>
    <w:div w:id="641036835">
      <w:bodyDiv w:val="1"/>
      <w:marLeft w:val="0"/>
      <w:marRight w:val="0"/>
      <w:marTop w:val="0"/>
      <w:marBottom w:val="0"/>
      <w:divBdr>
        <w:top w:val="none" w:sz="0" w:space="0" w:color="auto"/>
        <w:left w:val="none" w:sz="0" w:space="0" w:color="auto"/>
        <w:bottom w:val="none" w:sz="0" w:space="0" w:color="auto"/>
        <w:right w:val="none" w:sz="0" w:space="0" w:color="auto"/>
      </w:divBdr>
    </w:div>
    <w:div w:id="641472636">
      <w:bodyDiv w:val="1"/>
      <w:marLeft w:val="0"/>
      <w:marRight w:val="0"/>
      <w:marTop w:val="0"/>
      <w:marBottom w:val="0"/>
      <w:divBdr>
        <w:top w:val="none" w:sz="0" w:space="0" w:color="auto"/>
        <w:left w:val="none" w:sz="0" w:space="0" w:color="auto"/>
        <w:bottom w:val="none" w:sz="0" w:space="0" w:color="auto"/>
        <w:right w:val="none" w:sz="0" w:space="0" w:color="auto"/>
      </w:divBdr>
    </w:div>
    <w:div w:id="641496476">
      <w:bodyDiv w:val="1"/>
      <w:marLeft w:val="0"/>
      <w:marRight w:val="0"/>
      <w:marTop w:val="0"/>
      <w:marBottom w:val="0"/>
      <w:divBdr>
        <w:top w:val="none" w:sz="0" w:space="0" w:color="auto"/>
        <w:left w:val="none" w:sz="0" w:space="0" w:color="auto"/>
        <w:bottom w:val="none" w:sz="0" w:space="0" w:color="auto"/>
        <w:right w:val="none" w:sz="0" w:space="0" w:color="auto"/>
      </w:divBdr>
    </w:div>
    <w:div w:id="641689923">
      <w:bodyDiv w:val="1"/>
      <w:marLeft w:val="0"/>
      <w:marRight w:val="0"/>
      <w:marTop w:val="0"/>
      <w:marBottom w:val="0"/>
      <w:divBdr>
        <w:top w:val="none" w:sz="0" w:space="0" w:color="auto"/>
        <w:left w:val="none" w:sz="0" w:space="0" w:color="auto"/>
        <w:bottom w:val="none" w:sz="0" w:space="0" w:color="auto"/>
        <w:right w:val="none" w:sz="0" w:space="0" w:color="auto"/>
      </w:divBdr>
    </w:div>
    <w:div w:id="642076426">
      <w:bodyDiv w:val="1"/>
      <w:marLeft w:val="0"/>
      <w:marRight w:val="0"/>
      <w:marTop w:val="0"/>
      <w:marBottom w:val="0"/>
      <w:divBdr>
        <w:top w:val="none" w:sz="0" w:space="0" w:color="auto"/>
        <w:left w:val="none" w:sz="0" w:space="0" w:color="auto"/>
        <w:bottom w:val="none" w:sz="0" w:space="0" w:color="auto"/>
        <w:right w:val="none" w:sz="0" w:space="0" w:color="auto"/>
      </w:divBdr>
      <w:divsChild>
        <w:div w:id="202134281">
          <w:marLeft w:val="0"/>
          <w:marRight w:val="0"/>
          <w:marTop w:val="0"/>
          <w:marBottom w:val="0"/>
          <w:divBdr>
            <w:top w:val="none" w:sz="0" w:space="0" w:color="auto"/>
            <w:left w:val="none" w:sz="0" w:space="0" w:color="auto"/>
            <w:bottom w:val="none" w:sz="0" w:space="0" w:color="auto"/>
            <w:right w:val="none" w:sz="0" w:space="0" w:color="auto"/>
          </w:divBdr>
          <w:divsChild>
            <w:div w:id="508104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2777434">
      <w:bodyDiv w:val="1"/>
      <w:marLeft w:val="0"/>
      <w:marRight w:val="0"/>
      <w:marTop w:val="0"/>
      <w:marBottom w:val="0"/>
      <w:divBdr>
        <w:top w:val="none" w:sz="0" w:space="0" w:color="auto"/>
        <w:left w:val="none" w:sz="0" w:space="0" w:color="auto"/>
        <w:bottom w:val="none" w:sz="0" w:space="0" w:color="auto"/>
        <w:right w:val="none" w:sz="0" w:space="0" w:color="auto"/>
      </w:divBdr>
    </w:div>
    <w:div w:id="642857623">
      <w:bodyDiv w:val="1"/>
      <w:marLeft w:val="0"/>
      <w:marRight w:val="0"/>
      <w:marTop w:val="0"/>
      <w:marBottom w:val="0"/>
      <w:divBdr>
        <w:top w:val="none" w:sz="0" w:space="0" w:color="auto"/>
        <w:left w:val="none" w:sz="0" w:space="0" w:color="auto"/>
        <w:bottom w:val="none" w:sz="0" w:space="0" w:color="auto"/>
        <w:right w:val="none" w:sz="0" w:space="0" w:color="auto"/>
      </w:divBdr>
    </w:div>
    <w:div w:id="643196595">
      <w:bodyDiv w:val="1"/>
      <w:marLeft w:val="0"/>
      <w:marRight w:val="0"/>
      <w:marTop w:val="0"/>
      <w:marBottom w:val="0"/>
      <w:divBdr>
        <w:top w:val="none" w:sz="0" w:space="0" w:color="auto"/>
        <w:left w:val="none" w:sz="0" w:space="0" w:color="auto"/>
        <w:bottom w:val="none" w:sz="0" w:space="0" w:color="auto"/>
        <w:right w:val="none" w:sz="0" w:space="0" w:color="auto"/>
      </w:divBdr>
    </w:div>
    <w:div w:id="643387122">
      <w:bodyDiv w:val="1"/>
      <w:marLeft w:val="0"/>
      <w:marRight w:val="0"/>
      <w:marTop w:val="0"/>
      <w:marBottom w:val="0"/>
      <w:divBdr>
        <w:top w:val="none" w:sz="0" w:space="0" w:color="auto"/>
        <w:left w:val="none" w:sz="0" w:space="0" w:color="auto"/>
        <w:bottom w:val="none" w:sz="0" w:space="0" w:color="auto"/>
        <w:right w:val="none" w:sz="0" w:space="0" w:color="auto"/>
      </w:divBdr>
    </w:div>
    <w:div w:id="643512430">
      <w:bodyDiv w:val="1"/>
      <w:marLeft w:val="0"/>
      <w:marRight w:val="0"/>
      <w:marTop w:val="0"/>
      <w:marBottom w:val="0"/>
      <w:divBdr>
        <w:top w:val="none" w:sz="0" w:space="0" w:color="auto"/>
        <w:left w:val="none" w:sz="0" w:space="0" w:color="auto"/>
        <w:bottom w:val="none" w:sz="0" w:space="0" w:color="auto"/>
        <w:right w:val="none" w:sz="0" w:space="0" w:color="auto"/>
      </w:divBdr>
    </w:div>
    <w:div w:id="643894661">
      <w:bodyDiv w:val="1"/>
      <w:marLeft w:val="0"/>
      <w:marRight w:val="0"/>
      <w:marTop w:val="0"/>
      <w:marBottom w:val="0"/>
      <w:divBdr>
        <w:top w:val="none" w:sz="0" w:space="0" w:color="auto"/>
        <w:left w:val="none" w:sz="0" w:space="0" w:color="auto"/>
        <w:bottom w:val="none" w:sz="0" w:space="0" w:color="auto"/>
        <w:right w:val="none" w:sz="0" w:space="0" w:color="auto"/>
      </w:divBdr>
    </w:div>
    <w:div w:id="645016433">
      <w:bodyDiv w:val="1"/>
      <w:marLeft w:val="0"/>
      <w:marRight w:val="0"/>
      <w:marTop w:val="0"/>
      <w:marBottom w:val="0"/>
      <w:divBdr>
        <w:top w:val="none" w:sz="0" w:space="0" w:color="auto"/>
        <w:left w:val="none" w:sz="0" w:space="0" w:color="auto"/>
        <w:bottom w:val="none" w:sz="0" w:space="0" w:color="auto"/>
        <w:right w:val="none" w:sz="0" w:space="0" w:color="auto"/>
      </w:divBdr>
    </w:div>
    <w:div w:id="646865131">
      <w:bodyDiv w:val="1"/>
      <w:marLeft w:val="0"/>
      <w:marRight w:val="0"/>
      <w:marTop w:val="0"/>
      <w:marBottom w:val="0"/>
      <w:divBdr>
        <w:top w:val="none" w:sz="0" w:space="0" w:color="auto"/>
        <w:left w:val="none" w:sz="0" w:space="0" w:color="auto"/>
        <w:bottom w:val="none" w:sz="0" w:space="0" w:color="auto"/>
        <w:right w:val="none" w:sz="0" w:space="0" w:color="auto"/>
      </w:divBdr>
    </w:div>
    <w:div w:id="646933214">
      <w:bodyDiv w:val="1"/>
      <w:marLeft w:val="0"/>
      <w:marRight w:val="0"/>
      <w:marTop w:val="0"/>
      <w:marBottom w:val="0"/>
      <w:divBdr>
        <w:top w:val="none" w:sz="0" w:space="0" w:color="auto"/>
        <w:left w:val="none" w:sz="0" w:space="0" w:color="auto"/>
        <w:bottom w:val="none" w:sz="0" w:space="0" w:color="auto"/>
        <w:right w:val="none" w:sz="0" w:space="0" w:color="auto"/>
      </w:divBdr>
    </w:div>
    <w:div w:id="648020281">
      <w:bodyDiv w:val="1"/>
      <w:marLeft w:val="0"/>
      <w:marRight w:val="0"/>
      <w:marTop w:val="0"/>
      <w:marBottom w:val="0"/>
      <w:divBdr>
        <w:top w:val="none" w:sz="0" w:space="0" w:color="auto"/>
        <w:left w:val="none" w:sz="0" w:space="0" w:color="auto"/>
        <w:bottom w:val="none" w:sz="0" w:space="0" w:color="auto"/>
        <w:right w:val="none" w:sz="0" w:space="0" w:color="auto"/>
      </w:divBdr>
    </w:div>
    <w:div w:id="648753049">
      <w:bodyDiv w:val="1"/>
      <w:marLeft w:val="0"/>
      <w:marRight w:val="0"/>
      <w:marTop w:val="0"/>
      <w:marBottom w:val="0"/>
      <w:divBdr>
        <w:top w:val="none" w:sz="0" w:space="0" w:color="auto"/>
        <w:left w:val="none" w:sz="0" w:space="0" w:color="auto"/>
        <w:bottom w:val="none" w:sz="0" w:space="0" w:color="auto"/>
        <w:right w:val="none" w:sz="0" w:space="0" w:color="auto"/>
      </w:divBdr>
    </w:div>
    <w:div w:id="650136417">
      <w:bodyDiv w:val="1"/>
      <w:marLeft w:val="0"/>
      <w:marRight w:val="0"/>
      <w:marTop w:val="0"/>
      <w:marBottom w:val="0"/>
      <w:divBdr>
        <w:top w:val="none" w:sz="0" w:space="0" w:color="auto"/>
        <w:left w:val="none" w:sz="0" w:space="0" w:color="auto"/>
        <w:bottom w:val="none" w:sz="0" w:space="0" w:color="auto"/>
        <w:right w:val="none" w:sz="0" w:space="0" w:color="auto"/>
      </w:divBdr>
    </w:div>
    <w:div w:id="650138633">
      <w:bodyDiv w:val="1"/>
      <w:marLeft w:val="0"/>
      <w:marRight w:val="0"/>
      <w:marTop w:val="0"/>
      <w:marBottom w:val="0"/>
      <w:divBdr>
        <w:top w:val="none" w:sz="0" w:space="0" w:color="auto"/>
        <w:left w:val="none" w:sz="0" w:space="0" w:color="auto"/>
        <w:bottom w:val="none" w:sz="0" w:space="0" w:color="auto"/>
        <w:right w:val="none" w:sz="0" w:space="0" w:color="auto"/>
      </w:divBdr>
    </w:div>
    <w:div w:id="650794070">
      <w:bodyDiv w:val="1"/>
      <w:marLeft w:val="0"/>
      <w:marRight w:val="0"/>
      <w:marTop w:val="0"/>
      <w:marBottom w:val="0"/>
      <w:divBdr>
        <w:top w:val="none" w:sz="0" w:space="0" w:color="auto"/>
        <w:left w:val="none" w:sz="0" w:space="0" w:color="auto"/>
        <w:bottom w:val="none" w:sz="0" w:space="0" w:color="auto"/>
        <w:right w:val="none" w:sz="0" w:space="0" w:color="auto"/>
      </w:divBdr>
    </w:div>
    <w:div w:id="651177881">
      <w:bodyDiv w:val="1"/>
      <w:marLeft w:val="0"/>
      <w:marRight w:val="0"/>
      <w:marTop w:val="0"/>
      <w:marBottom w:val="0"/>
      <w:divBdr>
        <w:top w:val="none" w:sz="0" w:space="0" w:color="auto"/>
        <w:left w:val="none" w:sz="0" w:space="0" w:color="auto"/>
        <w:bottom w:val="none" w:sz="0" w:space="0" w:color="auto"/>
        <w:right w:val="none" w:sz="0" w:space="0" w:color="auto"/>
      </w:divBdr>
    </w:div>
    <w:div w:id="651255405">
      <w:bodyDiv w:val="1"/>
      <w:marLeft w:val="0"/>
      <w:marRight w:val="0"/>
      <w:marTop w:val="0"/>
      <w:marBottom w:val="0"/>
      <w:divBdr>
        <w:top w:val="none" w:sz="0" w:space="0" w:color="auto"/>
        <w:left w:val="none" w:sz="0" w:space="0" w:color="auto"/>
        <w:bottom w:val="none" w:sz="0" w:space="0" w:color="auto"/>
        <w:right w:val="none" w:sz="0" w:space="0" w:color="auto"/>
      </w:divBdr>
    </w:div>
    <w:div w:id="651372454">
      <w:bodyDiv w:val="1"/>
      <w:marLeft w:val="0"/>
      <w:marRight w:val="0"/>
      <w:marTop w:val="0"/>
      <w:marBottom w:val="0"/>
      <w:divBdr>
        <w:top w:val="none" w:sz="0" w:space="0" w:color="auto"/>
        <w:left w:val="none" w:sz="0" w:space="0" w:color="auto"/>
        <w:bottom w:val="none" w:sz="0" w:space="0" w:color="auto"/>
        <w:right w:val="none" w:sz="0" w:space="0" w:color="auto"/>
      </w:divBdr>
    </w:div>
    <w:div w:id="651983395">
      <w:bodyDiv w:val="1"/>
      <w:marLeft w:val="0"/>
      <w:marRight w:val="0"/>
      <w:marTop w:val="0"/>
      <w:marBottom w:val="0"/>
      <w:divBdr>
        <w:top w:val="none" w:sz="0" w:space="0" w:color="auto"/>
        <w:left w:val="none" w:sz="0" w:space="0" w:color="auto"/>
        <w:bottom w:val="none" w:sz="0" w:space="0" w:color="auto"/>
        <w:right w:val="none" w:sz="0" w:space="0" w:color="auto"/>
      </w:divBdr>
    </w:div>
    <w:div w:id="652100055">
      <w:bodyDiv w:val="1"/>
      <w:marLeft w:val="0"/>
      <w:marRight w:val="0"/>
      <w:marTop w:val="0"/>
      <w:marBottom w:val="0"/>
      <w:divBdr>
        <w:top w:val="none" w:sz="0" w:space="0" w:color="auto"/>
        <w:left w:val="none" w:sz="0" w:space="0" w:color="auto"/>
        <w:bottom w:val="none" w:sz="0" w:space="0" w:color="auto"/>
        <w:right w:val="none" w:sz="0" w:space="0" w:color="auto"/>
      </w:divBdr>
    </w:div>
    <w:div w:id="653339914">
      <w:bodyDiv w:val="1"/>
      <w:marLeft w:val="0"/>
      <w:marRight w:val="0"/>
      <w:marTop w:val="0"/>
      <w:marBottom w:val="0"/>
      <w:divBdr>
        <w:top w:val="none" w:sz="0" w:space="0" w:color="auto"/>
        <w:left w:val="none" w:sz="0" w:space="0" w:color="auto"/>
        <w:bottom w:val="none" w:sz="0" w:space="0" w:color="auto"/>
        <w:right w:val="none" w:sz="0" w:space="0" w:color="auto"/>
      </w:divBdr>
    </w:div>
    <w:div w:id="654602034">
      <w:bodyDiv w:val="1"/>
      <w:marLeft w:val="0"/>
      <w:marRight w:val="0"/>
      <w:marTop w:val="0"/>
      <w:marBottom w:val="0"/>
      <w:divBdr>
        <w:top w:val="none" w:sz="0" w:space="0" w:color="auto"/>
        <w:left w:val="none" w:sz="0" w:space="0" w:color="auto"/>
        <w:bottom w:val="none" w:sz="0" w:space="0" w:color="auto"/>
        <w:right w:val="none" w:sz="0" w:space="0" w:color="auto"/>
      </w:divBdr>
    </w:div>
    <w:div w:id="654996967">
      <w:bodyDiv w:val="1"/>
      <w:marLeft w:val="0"/>
      <w:marRight w:val="0"/>
      <w:marTop w:val="0"/>
      <w:marBottom w:val="0"/>
      <w:divBdr>
        <w:top w:val="none" w:sz="0" w:space="0" w:color="auto"/>
        <w:left w:val="none" w:sz="0" w:space="0" w:color="auto"/>
        <w:bottom w:val="none" w:sz="0" w:space="0" w:color="auto"/>
        <w:right w:val="none" w:sz="0" w:space="0" w:color="auto"/>
      </w:divBdr>
    </w:div>
    <w:div w:id="655035457">
      <w:bodyDiv w:val="1"/>
      <w:marLeft w:val="0"/>
      <w:marRight w:val="0"/>
      <w:marTop w:val="0"/>
      <w:marBottom w:val="0"/>
      <w:divBdr>
        <w:top w:val="none" w:sz="0" w:space="0" w:color="auto"/>
        <w:left w:val="none" w:sz="0" w:space="0" w:color="auto"/>
        <w:bottom w:val="none" w:sz="0" w:space="0" w:color="auto"/>
        <w:right w:val="none" w:sz="0" w:space="0" w:color="auto"/>
      </w:divBdr>
    </w:div>
    <w:div w:id="657074711">
      <w:bodyDiv w:val="1"/>
      <w:marLeft w:val="0"/>
      <w:marRight w:val="0"/>
      <w:marTop w:val="0"/>
      <w:marBottom w:val="0"/>
      <w:divBdr>
        <w:top w:val="none" w:sz="0" w:space="0" w:color="auto"/>
        <w:left w:val="none" w:sz="0" w:space="0" w:color="auto"/>
        <w:bottom w:val="none" w:sz="0" w:space="0" w:color="auto"/>
        <w:right w:val="none" w:sz="0" w:space="0" w:color="auto"/>
      </w:divBdr>
    </w:div>
    <w:div w:id="657151916">
      <w:bodyDiv w:val="1"/>
      <w:marLeft w:val="0"/>
      <w:marRight w:val="0"/>
      <w:marTop w:val="0"/>
      <w:marBottom w:val="0"/>
      <w:divBdr>
        <w:top w:val="none" w:sz="0" w:space="0" w:color="auto"/>
        <w:left w:val="none" w:sz="0" w:space="0" w:color="auto"/>
        <w:bottom w:val="none" w:sz="0" w:space="0" w:color="auto"/>
        <w:right w:val="none" w:sz="0" w:space="0" w:color="auto"/>
      </w:divBdr>
    </w:div>
    <w:div w:id="658272039">
      <w:bodyDiv w:val="1"/>
      <w:marLeft w:val="0"/>
      <w:marRight w:val="0"/>
      <w:marTop w:val="0"/>
      <w:marBottom w:val="0"/>
      <w:divBdr>
        <w:top w:val="none" w:sz="0" w:space="0" w:color="auto"/>
        <w:left w:val="none" w:sz="0" w:space="0" w:color="auto"/>
        <w:bottom w:val="none" w:sz="0" w:space="0" w:color="auto"/>
        <w:right w:val="none" w:sz="0" w:space="0" w:color="auto"/>
      </w:divBdr>
    </w:div>
    <w:div w:id="660893414">
      <w:bodyDiv w:val="1"/>
      <w:marLeft w:val="0"/>
      <w:marRight w:val="0"/>
      <w:marTop w:val="0"/>
      <w:marBottom w:val="0"/>
      <w:divBdr>
        <w:top w:val="none" w:sz="0" w:space="0" w:color="auto"/>
        <w:left w:val="none" w:sz="0" w:space="0" w:color="auto"/>
        <w:bottom w:val="none" w:sz="0" w:space="0" w:color="auto"/>
        <w:right w:val="none" w:sz="0" w:space="0" w:color="auto"/>
      </w:divBdr>
    </w:div>
    <w:div w:id="661201439">
      <w:bodyDiv w:val="1"/>
      <w:marLeft w:val="0"/>
      <w:marRight w:val="0"/>
      <w:marTop w:val="0"/>
      <w:marBottom w:val="0"/>
      <w:divBdr>
        <w:top w:val="none" w:sz="0" w:space="0" w:color="auto"/>
        <w:left w:val="none" w:sz="0" w:space="0" w:color="auto"/>
        <w:bottom w:val="none" w:sz="0" w:space="0" w:color="auto"/>
        <w:right w:val="none" w:sz="0" w:space="0" w:color="auto"/>
      </w:divBdr>
    </w:div>
    <w:div w:id="662510493">
      <w:bodyDiv w:val="1"/>
      <w:marLeft w:val="0"/>
      <w:marRight w:val="0"/>
      <w:marTop w:val="0"/>
      <w:marBottom w:val="0"/>
      <w:divBdr>
        <w:top w:val="none" w:sz="0" w:space="0" w:color="auto"/>
        <w:left w:val="none" w:sz="0" w:space="0" w:color="auto"/>
        <w:bottom w:val="none" w:sz="0" w:space="0" w:color="auto"/>
        <w:right w:val="none" w:sz="0" w:space="0" w:color="auto"/>
      </w:divBdr>
    </w:div>
    <w:div w:id="662708472">
      <w:bodyDiv w:val="1"/>
      <w:marLeft w:val="0"/>
      <w:marRight w:val="0"/>
      <w:marTop w:val="0"/>
      <w:marBottom w:val="0"/>
      <w:divBdr>
        <w:top w:val="none" w:sz="0" w:space="0" w:color="auto"/>
        <w:left w:val="none" w:sz="0" w:space="0" w:color="auto"/>
        <w:bottom w:val="none" w:sz="0" w:space="0" w:color="auto"/>
        <w:right w:val="none" w:sz="0" w:space="0" w:color="auto"/>
      </w:divBdr>
    </w:div>
    <w:div w:id="663124595">
      <w:bodyDiv w:val="1"/>
      <w:marLeft w:val="0"/>
      <w:marRight w:val="0"/>
      <w:marTop w:val="0"/>
      <w:marBottom w:val="0"/>
      <w:divBdr>
        <w:top w:val="none" w:sz="0" w:space="0" w:color="auto"/>
        <w:left w:val="none" w:sz="0" w:space="0" w:color="auto"/>
        <w:bottom w:val="none" w:sz="0" w:space="0" w:color="auto"/>
        <w:right w:val="none" w:sz="0" w:space="0" w:color="auto"/>
      </w:divBdr>
    </w:div>
    <w:div w:id="663240748">
      <w:bodyDiv w:val="1"/>
      <w:marLeft w:val="0"/>
      <w:marRight w:val="0"/>
      <w:marTop w:val="0"/>
      <w:marBottom w:val="0"/>
      <w:divBdr>
        <w:top w:val="none" w:sz="0" w:space="0" w:color="auto"/>
        <w:left w:val="none" w:sz="0" w:space="0" w:color="auto"/>
        <w:bottom w:val="none" w:sz="0" w:space="0" w:color="auto"/>
        <w:right w:val="none" w:sz="0" w:space="0" w:color="auto"/>
      </w:divBdr>
    </w:div>
    <w:div w:id="663246634">
      <w:bodyDiv w:val="1"/>
      <w:marLeft w:val="0"/>
      <w:marRight w:val="0"/>
      <w:marTop w:val="0"/>
      <w:marBottom w:val="0"/>
      <w:divBdr>
        <w:top w:val="none" w:sz="0" w:space="0" w:color="auto"/>
        <w:left w:val="none" w:sz="0" w:space="0" w:color="auto"/>
        <w:bottom w:val="none" w:sz="0" w:space="0" w:color="auto"/>
        <w:right w:val="none" w:sz="0" w:space="0" w:color="auto"/>
      </w:divBdr>
    </w:div>
    <w:div w:id="663437003">
      <w:bodyDiv w:val="1"/>
      <w:marLeft w:val="0"/>
      <w:marRight w:val="0"/>
      <w:marTop w:val="0"/>
      <w:marBottom w:val="0"/>
      <w:divBdr>
        <w:top w:val="none" w:sz="0" w:space="0" w:color="auto"/>
        <w:left w:val="none" w:sz="0" w:space="0" w:color="auto"/>
        <w:bottom w:val="none" w:sz="0" w:space="0" w:color="auto"/>
        <w:right w:val="none" w:sz="0" w:space="0" w:color="auto"/>
      </w:divBdr>
    </w:div>
    <w:div w:id="663511681">
      <w:bodyDiv w:val="1"/>
      <w:marLeft w:val="0"/>
      <w:marRight w:val="0"/>
      <w:marTop w:val="0"/>
      <w:marBottom w:val="0"/>
      <w:divBdr>
        <w:top w:val="none" w:sz="0" w:space="0" w:color="auto"/>
        <w:left w:val="none" w:sz="0" w:space="0" w:color="auto"/>
        <w:bottom w:val="none" w:sz="0" w:space="0" w:color="auto"/>
        <w:right w:val="none" w:sz="0" w:space="0" w:color="auto"/>
      </w:divBdr>
    </w:div>
    <w:div w:id="664405607">
      <w:bodyDiv w:val="1"/>
      <w:marLeft w:val="0"/>
      <w:marRight w:val="0"/>
      <w:marTop w:val="0"/>
      <w:marBottom w:val="0"/>
      <w:divBdr>
        <w:top w:val="none" w:sz="0" w:space="0" w:color="auto"/>
        <w:left w:val="none" w:sz="0" w:space="0" w:color="auto"/>
        <w:bottom w:val="none" w:sz="0" w:space="0" w:color="auto"/>
        <w:right w:val="none" w:sz="0" w:space="0" w:color="auto"/>
      </w:divBdr>
    </w:div>
    <w:div w:id="664745865">
      <w:bodyDiv w:val="1"/>
      <w:marLeft w:val="0"/>
      <w:marRight w:val="0"/>
      <w:marTop w:val="0"/>
      <w:marBottom w:val="0"/>
      <w:divBdr>
        <w:top w:val="none" w:sz="0" w:space="0" w:color="auto"/>
        <w:left w:val="none" w:sz="0" w:space="0" w:color="auto"/>
        <w:bottom w:val="none" w:sz="0" w:space="0" w:color="auto"/>
        <w:right w:val="none" w:sz="0" w:space="0" w:color="auto"/>
      </w:divBdr>
      <w:divsChild>
        <w:div w:id="943072149">
          <w:marLeft w:val="0"/>
          <w:marRight w:val="0"/>
          <w:marTop w:val="0"/>
          <w:marBottom w:val="0"/>
          <w:divBdr>
            <w:top w:val="none" w:sz="0" w:space="0" w:color="auto"/>
            <w:left w:val="none" w:sz="0" w:space="0" w:color="auto"/>
            <w:bottom w:val="none" w:sz="0" w:space="0" w:color="auto"/>
            <w:right w:val="none" w:sz="0" w:space="0" w:color="auto"/>
          </w:divBdr>
          <w:divsChild>
            <w:div w:id="850876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5524187">
      <w:bodyDiv w:val="1"/>
      <w:marLeft w:val="0"/>
      <w:marRight w:val="0"/>
      <w:marTop w:val="0"/>
      <w:marBottom w:val="0"/>
      <w:divBdr>
        <w:top w:val="none" w:sz="0" w:space="0" w:color="auto"/>
        <w:left w:val="none" w:sz="0" w:space="0" w:color="auto"/>
        <w:bottom w:val="none" w:sz="0" w:space="0" w:color="auto"/>
        <w:right w:val="none" w:sz="0" w:space="0" w:color="auto"/>
      </w:divBdr>
    </w:div>
    <w:div w:id="666713359">
      <w:bodyDiv w:val="1"/>
      <w:marLeft w:val="0"/>
      <w:marRight w:val="0"/>
      <w:marTop w:val="0"/>
      <w:marBottom w:val="0"/>
      <w:divBdr>
        <w:top w:val="none" w:sz="0" w:space="0" w:color="auto"/>
        <w:left w:val="none" w:sz="0" w:space="0" w:color="auto"/>
        <w:bottom w:val="none" w:sz="0" w:space="0" w:color="auto"/>
        <w:right w:val="none" w:sz="0" w:space="0" w:color="auto"/>
      </w:divBdr>
    </w:div>
    <w:div w:id="667947225">
      <w:bodyDiv w:val="1"/>
      <w:marLeft w:val="0"/>
      <w:marRight w:val="0"/>
      <w:marTop w:val="0"/>
      <w:marBottom w:val="0"/>
      <w:divBdr>
        <w:top w:val="none" w:sz="0" w:space="0" w:color="auto"/>
        <w:left w:val="none" w:sz="0" w:space="0" w:color="auto"/>
        <w:bottom w:val="none" w:sz="0" w:space="0" w:color="auto"/>
        <w:right w:val="none" w:sz="0" w:space="0" w:color="auto"/>
      </w:divBdr>
    </w:div>
    <w:div w:id="668217897">
      <w:bodyDiv w:val="1"/>
      <w:marLeft w:val="0"/>
      <w:marRight w:val="0"/>
      <w:marTop w:val="0"/>
      <w:marBottom w:val="0"/>
      <w:divBdr>
        <w:top w:val="none" w:sz="0" w:space="0" w:color="auto"/>
        <w:left w:val="none" w:sz="0" w:space="0" w:color="auto"/>
        <w:bottom w:val="none" w:sz="0" w:space="0" w:color="auto"/>
        <w:right w:val="none" w:sz="0" w:space="0" w:color="auto"/>
      </w:divBdr>
    </w:div>
    <w:div w:id="668798157">
      <w:bodyDiv w:val="1"/>
      <w:marLeft w:val="0"/>
      <w:marRight w:val="0"/>
      <w:marTop w:val="0"/>
      <w:marBottom w:val="0"/>
      <w:divBdr>
        <w:top w:val="none" w:sz="0" w:space="0" w:color="auto"/>
        <w:left w:val="none" w:sz="0" w:space="0" w:color="auto"/>
        <w:bottom w:val="none" w:sz="0" w:space="0" w:color="auto"/>
        <w:right w:val="none" w:sz="0" w:space="0" w:color="auto"/>
      </w:divBdr>
    </w:div>
    <w:div w:id="668945310">
      <w:bodyDiv w:val="1"/>
      <w:marLeft w:val="0"/>
      <w:marRight w:val="0"/>
      <w:marTop w:val="0"/>
      <w:marBottom w:val="0"/>
      <w:divBdr>
        <w:top w:val="none" w:sz="0" w:space="0" w:color="auto"/>
        <w:left w:val="none" w:sz="0" w:space="0" w:color="auto"/>
        <w:bottom w:val="none" w:sz="0" w:space="0" w:color="auto"/>
        <w:right w:val="none" w:sz="0" w:space="0" w:color="auto"/>
      </w:divBdr>
    </w:div>
    <w:div w:id="669329898">
      <w:bodyDiv w:val="1"/>
      <w:marLeft w:val="0"/>
      <w:marRight w:val="0"/>
      <w:marTop w:val="0"/>
      <w:marBottom w:val="0"/>
      <w:divBdr>
        <w:top w:val="none" w:sz="0" w:space="0" w:color="auto"/>
        <w:left w:val="none" w:sz="0" w:space="0" w:color="auto"/>
        <w:bottom w:val="none" w:sz="0" w:space="0" w:color="auto"/>
        <w:right w:val="none" w:sz="0" w:space="0" w:color="auto"/>
      </w:divBdr>
    </w:div>
    <w:div w:id="670446615">
      <w:bodyDiv w:val="1"/>
      <w:marLeft w:val="0"/>
      <w:marRight w:val="0"/>
      <w:marTop w:val="0"/>
      <w:marBottom w:val="0"/>
      <w:divBdr>
        <w:top w:val="none" w:sz="0" w:space="0" w:color="auto"/>
        <w:left w:val="none" w:sz="0" w:space="0" w:color="auto"/>
        <w:bottom w:val="none" w:sz="0" w:space="0" w:color="auto"/>
        <w:right w:val="none" w:sz="0" w:space="0" w:color="auto"/>
      </w:divBdr>
    </w:div>
    <w:div w:id="670986048">
      <w:bodyDiv w:val="1"/>
      <w:marLeft w:val="0"/>
      <w:marRight w:val="0"/>
      <w:marTop w:val="0"/>
      <w:marBottom w:val="0"/>
      <w:divBdr>
        <w:top w:val="none" w:sz="0" w:space="0" w:color="auto"/>
        <w:left w:val="none" w:sz="0" w:space="0" w:color="auto"/>
        <w:bottom w:val="none" w:sz="0" w:space="0" w:color="auto"/>
        <w:right w:val="none" w:sz="0" w:space="0" w:color="auto"/>
      </w:divBdr>
    </w:div>
    <w:div w:id="671033229">
      <w:bodyDiv w:val="1"/>
      <w:marLeft w:val="0"/>
      <w:marRight w:val="0"/>
      <w:marTop w:val="0"/>
      <w:marBottom w:val="0"/>
      <w:divBdr>
        <w:top w:val="none" w:sz="0" w:space="0" w:color="auto"/>
        <w:left w:val="none" w:sz="0" w:space="0" w:color="auto"/>
        <w:bottom w:val="none" w:sz="0" w:space="0" w:color="auto"/>
        <w:right w:val="none" w:sz="0" w:space="0" w:color="auto"/>
      </w:divBdr>
    </w:div>
    <w:div w:id="671303100">
      <w:bodyDiv w:val="1"/>
      <w:marLeft w:val="0"/>
      <w:marRight w:val="0"/>
      <w:marTop w:val="0"/>
      <w:marBottom w:val="0"/>
      <w:divBdr>
        <w:top w:val="none" w:sz="0" w:space="0" w:color="auto"/>
        <w:left w:val="none" w:sz="0" w:space="0" w:color="auto"/>
        <w:bottom w:val="none" w:sz="0" w:space="0" w:color="auto"/>
        <w:right w:val="none" w:sz="0" w:space="0" w:color="auto"/>
      </w:divBdr>
    </w:div>
    <w:div w:id="671491088">
      <w:bodyDiv w:val="1"/>
      <w:marLeft w:val="0"/>
      <w:marRight w:val="0"/>
      <w:marTop w:val="0"/>
      <w:marBottom w:val="0"/>
      <w:divBdr>
        <w:top w:val="none" w:sz="0" w:space="0" w:color="auto"/>
        <w:left w:val="none" w:sz="0" w:space="0" w:color="auto"/>
        <w:bottom w:val="none" w:sz="0" w:space="0" w:color="auto"/>
        <w:right w:val="none" w:sz="0" w:space="0" w:color="auto"/>
      </w:divBdr>
    </w:div>
    <w:div w:id="671878853">
      <w:bodyDiv w:val="1"/>
      <w:marLeft w:val="0"/>
      <w:marRight w:val="0"/>
      <w:marTop w:val="0"/>
      <w:marBottom w:val="0"/>
      <w:divBdr>
        <w:top w:val="none" w:sz="0" w:space="0" w:color="auto"/>
        <w:left w:val="none" w:sz="0" w:space="0" w:color="auto"/>
        <w:bottom w:val="none" w:sz="0" w:space="0" w:color="auto"/>
        <w:right w:val="none" w:sz="0" w:space="0" w:color="auto"/>
      </w:divBdr>
    </w:div>
    <w:div w:id="672536694">
      <w:bodyDiv w:val="1"/>
      <w:marLeft w:val="0"/>
      <w:marRight w:val="0"/>
      <w:marTop w:val="0"/>
      <w:marBottom w:val="0"/>
      <w:divBdr>
        <w:top w:val="none" w:sz="0" w:space="0" w:color="auto"/>
        <w:left w:val="none" w:sz="0" w:space="0" w:color="auto"/>
        <w:bottom w:val="none" w:sz="0" w:space="0" w:color="auto"/>
        <w:right w:val="none" w:sz="0" w:space="0" w:color="auto"/>
      </w:divBdr>
    </w:div>
    <w:div w:id="672756844">
      <w:bodyDiv w:val="1"/>
      <w:marLeft w:val="0"/>
      <w:marRight w:val="0"/>
      <w:marTop w:val="0"/>
      <w:marBottom w:val="0"/>
      <w:divBdr>
        <w:top w:val="none" w:sz="0" w:space="0" w:color="auto"/>
        <w:left w:val="none" w:sz="0" w:space="0" w:color="auto"/>
        <w:bottom w:val="none" w:sz="0" w:space="0" w:color="auto"/>
        <w:right w:val="none" w:sz="0" w:space="0" w:color="auto"/>
      </w:divBdr>
    </w:div>
    <w:div w:id="673529002">
      <w:bodyDiv w:val="1"/>
      <w:marLeft w:val="0"/>
      <w:marRight w:val="0"/>
      <w:marTop w:val="0"/>
      <w:marBottom w:val="0"/>
      <w:divBdr>
        <w:top w:val="none" w:sz="0" w:space="0" w:color="auto"/>
        <w:left w:val="none" w:sz="0" w:space="0" w:color="auto"/>
        <w:bottom w:val="none" w:sz="0" w:space="0" w:color="auto"/>
        <w:right w:val="none" w:sz="0" w:space="0" w:color="auto"/>
      </w:divBdr>
    </w:div>
    <w:div w:id="673849116">
      <w:bodyDiv w:val="1"/>
      <w:marLeft w:val="0"/>
      <w:marRight w:val="0"/>
      <w:marTop w:val="0"/>
      <w:marBottom w:val="0"/>
      <w:divBdr>
        <w:top w:val="none" w:sz="0" w:space="0" w:color="auto"/>
        <w:left w:val="none" w:sz="0" w:space="0" w:color="auto"/>
        <w:bottom w:val="none" w:sz="0" w:space="0" w:color="auto"/>
        <w:right w:val="none" w:sz="0" w:space="0" w:color="auto"/>
      </w:divBdr>
    </w:div>
    <w:div w:id="673872601">
      <w:bodyDiv w:val="1"/>
      <w:marLeft w:val="0"/>
      <w:marRight w:val="0"/>
      <w:marTop w:val="0"/>
      <w:marBottom w:val="0"/>
      <w:divBdr>
        <w:top w:val="none" w:sz="0" w:space="0" w:color="auto"/>
        <w:left w:val="none" w:sz="0" w:space="0" w:color="auto"/>
        <w:bottom w:val="none" w:sz="0" w:space="0" w:color="auto"/>
        <w:right w:val="none" w:sz="0" w:space="0" w:color="auto"/>
      </w:divBdr>
    </w:div>
    <w:div w:id="673995438">
      <w:bodyDiv w:val="1"/>
      <w:marLeft w:val="0"/>
      <w:marRight w:val="0"/>
      <w:marTop w:val="0"/>
      <w:marBottom w:val="0"/>
      <w:divBdr>
        <w:top w:val="none" w:sz="0" w:space="0" w:color="auto"/>
        <w:left w:val="none" w:sz="0" w:space="0" w:color="auto"/>
        <w:bottom w:val="none" w:sz="0" w:space="0" w:color="auto"/>
        <w:right w:val="none" w:sz="0" w:space="0" w:color="auto"/>
      </w:divBdr>
    </w:div>
    <w:div w:id="674498042">
      <w:bodyDiv w:val="1"/>
      <w:marLeft w:val="0"/>
      <w:marRight w:val="0"/>
      <w:marTop w:val="0"/>
      <w:marBottom w:val="0"/>
      <w:divBdr>
        <w:top w:val="none" w:sz="0" w:space="0" w:color="auto"/>
        <w:left w:val="none" w:sz="0" w:space="0" w:color="auto"/>
        <w:bottom w:val="none" w:sz="0" w:space="0" w:color="auto"/>
        <w:right w:val="none" w:sz="0" w:space="0" w:color="auto"/>
      </w:divBdr>
    </w:div>
    <w:div w:id="674577372">
      <w:bodyDiv w:val="1"/>
      <w:marLeft w:val="0"/>
      <w:marRight w:val="0"/>
      <w:marTop w:val="0"/>
      <w:marBottom w:val="0"/>
      <w:divBdr>
        <w:top w:val="none" w:sz="0" w:space="0" w:color="auto"/>
        <w:left w:val="none" w:sz="0" w:space="0" w:color="auto"/>
        <w:bottom w:val="none" w:sz="0" w:space="0" w:color="auto"/>
        <w:right w:val="none" w:sz="0" w:space="0" w:color="auto"/>
      </w:divBdr>
    </w:div>
    <w:div w:id="674645817">
      <w:bodyDiv w:val="1"/>
      <w:marLeft w:val="0"/>
      <w:marRight w:val="0"/>
      <w:marTop w:val="0"/>
      <w:marBottom w:val="0"/>
      <w:divBdr>
        <w:top w:val="none" w:sz="0" w:space="0" w:color="auto"/>
        <w:left w:val="none" w:sz="0" w:space="0" w:color="auto"/>
        <w:bottom w:val="none" w:sz="0" w:space="0" w:color="auto"/>
        <w:right w:val="none" w:sz="0" w:space="0" w:color="auto"/>
      </w:divBdr>
    </w:div>
    <w:div w:id="675616172">
      <w:bodyDiv w:val="1"/>
      <w:marLeft w:val="0"/>
      <w:marRight w:val="0"/>
      <w:marTop w:val="0"/>
      <w:marBottom w:val="0"/>
      <w:divBdr>
        <w:top w:val="none" w:sz="0" w:space="0" w:color="auto"/>
        <w:left w:val="none" w:sz="0" w:space="0" w:color="auto"/>
        <w:bottom w:val="none" w:sz="0" w:space="0" w:color="auto"/>
        <w:right w:val="none" w:sz="0" w:space="0" w:color="auto"/>
      </w:divBdr>
    </w:div>
    <w:div w:id="675692835">
      <w:bodyDiv w:val="1"/>
      <w:marLeft w:val="0"/>
      <w:marRight w:val="0"/>
      <w:marTop w:val="0"/>
      <w:marBottom w:val="0"/>
      <w:divBdr>
        <w:top w:val="none" w:sz="0" w:space="0" w:color="auto"/>
        <w:left w:val="none" w:sz="0" w:space="0" w:color="auto"/>
        <w:bottom w:val="none" w:sz="0" w:space="0" w:color="auto"/>
        <w:right w:val="none" w:sz="0" w:space="0" w:color="auto"/>
      </w:divBdr>
    </w:div>
    <w:div w:id="676157555">
      <w:bodyDiv w:val="1"/>
      <w:marLeft w:val="0"/>
      <w:marRight w:val="0"/>
      <w:marTop w:val="0"/>
      <w:marBottom w:val="0"/>
      <w:divBdr>
        <w:top w:val="none" w:sz="0" w:space="0" w:color="auto"/>
        <w:left w:val="none" w:sz="0" w:space="0" w:color="auto"/>
        <w:bottom w:val="none" w:sz="0" w:space="0" w:color="auto"/>
        <w:right w:val="none" w:sz="0" w:space="0" w:color="auto"/>
      </w:divBdr>
    </w:div>
    <w:div w:id="676536592">
      <w:bodyDiv w:val="1"/>
      <w:marLeft w:val="0"/>
      <w:marRight w:val="0"/>
      <w:marTop w:val="0"/>
      <w:marBottom w:val="0"/>
      <w:divBdr>
        <w:top w:val="none" w:sz="0" w:space="0" w:color="auto"/>
        <w:left w:val="none" w:sz="0" w:space="0" w:color="auto"/>
        <w:bottom w:val="none" w:sz="0" w:space="0" w:color="auto"/>
        <w:right w:val="none" w:sz="0" w:space="0" w:color="auto"/>
      </w:divBdr>
    </w:div>
    <w:div w:id="676813525">
      <w:bodyDiv w:val="1"/>
      <w:marLeft w:val="0"/>
      <w:marRight w:val="0"/>
      <w:marTop w:val="0"/>
      <w:marBottom w:val="0"/>
      <w:divBdr>
        <w:top w:val="none" w:sz="0" w:space="0" w:color="auto"/>
        <w:left w:val="none" w:sz="0" w:space="0" w:color="auto"/>
        <w:bottom w:val="none" w:sz="0" w:space="0" w:color="auto"/>
        <w:right w:val="none" w:sz="0" w:space="0" w:color="auto"/>
      </w:divBdr>
    </w:div>
    <w:div w:id="677927386">
      <w:bodyDiv w:val="1"/>
      <w:marLeft w:val="0"/>
      <w:marRight w:val="0"/>
      <w:marTop w:val="0"/>
      <w:marBottom w:val="0"/>
      <w:divBdr>
        <w:top w:val="none" w:sz="0" w:space="0" w:color="auto"/>
        <w:left w:val="none" w:sz="0" w:space="0" w:color="auto"/>
        <w:bottom w:val="none" w:sz="0" w:space="0" w:color="auto"/>
        <w:right w:val="none" w:sz="0" w:space="0" w:color="auto"/>
      </w:divBdr>
    </w:div>
    <w:div w:id="678118349">
      <w:bodyDiv w:val="1"/>
      <w:marLeft w:val="0"/>
      <w:marRight w:val="0"/>
      <w:marTop w:val="0"/>
      <w:marBottom w:val="0"/>
      <w:divBdr>
        <w:top w:val="none" w:sz="0" w:space="0" w:color="auto"/>
        <w:left w:val="none" w:sz="0" w:space="0" w:color="auto"/>
        <w:bottom w:val="none" w:sz="0" w:space="0" w:color="auto"/>
        <w:right w:val="none" w:sz="0" w:space="0" w:color="auto"/>
      </w:divBdr>
    </w:div>
    <w:div w:id="678195634">
      <w:bodyDiv w:val="1"/>
      <w:marLeft w:val="0"/>
      <w:marRight w:val="0"/>
      <w:marTop w:val="0"/>
      <w:marBottom w:val="0"/>
      <w:divBdr>
        <w:top w:val="none" w:sz="0" w:space="0" w:color="auto"/>
        <w:left w:val="none" w:sz="0" w:space="0" w:color="auto"/>
        <w:bottom w:val="none" w:sz="0" w:space="0" w:color="auto"/>
        <w:right w:val="none" w:sz="0" w:space="0" w:color="auto"/>
      </w:divBdr>
    </w:div>
    <w:div w:id="680201303">
      <w:bodyDiv w:val="1"/>
      <w:marLeft w:val="0"/>
      <w:marRight w:val="0"/>
      <w:marTop w:val="0"/>
      <w:marBottom w:val="0"/>
      <w:divBdr>
        <w:top w:val="none" w:sz="0" w:space="0" w:color="auto"/>
        <w:left w:val="none" w:sz="0" w:space="0" w:color="auto"/>
        <w:bottom w:val="none" w:sz="0" w:space="0" w:color="auto"/>
        <w:right w:val="none" w:sz="0" w:space="0" w:color="auto"/>
      </w:divBdr>
    </w:div>
    <w:div w:id="680475925">
      <w:bodyDiv w:val="1"/>
      <w:marLeft w:val="0"/>
      <w:marRight w:val="0"/>
      <w:marTop w:val="0"/>
      <w:marBottom w:val="0"/>
      <w:divBdr>
        <w:top w:val="none" w:sz="0" w:space="0" w:color="auto"/>
        <w:left w:val="none" w:sz="0" w:space="0" w:color="auto"/>
        <w:bottom w:val="none" w:sz="0" w:space="0" w:color="auto"/>
        <w:right w:val="none" w:sz="0" w:space="0" w:color="auto"/>
      </w:divBdr>
    </w:div>
    <w:div w:id="681131952">
      <w:bodyDiv w:val="1"/>
      <w:marLeft w:val="0"/>
      <w:marRight w:val="0"/>
      <w:marTop w:val="0"/>
      <w:marBottom w:val="0"/>
      <w:divBdr>
        <w:top w:val="none" w:sz="0" w:space="0" w:color="auto"/>
        <w:left w:val="none" w:sz="0" w:space="0" w:color="auto"/>
        <w:bottom w:val="none" w:sz="0" w:space="0" w:color="auto"/>
        <w:right w:val="none" w:sz="0" w:space="0" w:color="auto"/>
      </w:divBdr>
    </w:div>
    <w:div w:id="681665287">
      <w:bodyDiv w:val="1"/>
      <w:marLeft w:val="0"/>
      <w:marRight w:val="0"/>
      <w:marTop w:val="0"/>
      <w:marBottom w:val="0"/>
      <w:divBdr>
        <w:top w:val="none" w:sz="0" w:space="0" w:color="auto"/>
        <w:left w:val="none" w:sz="0" w:space="0" w:color="auto"/>
        <w:bottom w:val="none" w:sz="0" w:space="0" w:color="auto"/>
        <w:right w:val="none" w:sz="0" w:space="0" w:color="auto"/>
      </w:divBdr>
    </w:div>
    <w:div w:id="681972982">
      <w:bodyDiv w:val="1"/>
      <w:marLeft w:val="0"/>
      <w:marRight w:val="0"/>
      <w:marTop w:val="0"/>
      <w:marBottom w:val="0"/>
      <w:divBdr>
        <w:top w:val="none" w:sz="0" w:space="0" w:color="auto"/>
        <w:left w:val="none" w:sz="0" w:space="0" w:color="auto"/>
        <w:bottom w:val="none" w:sz="0" w:space="0" w:color="auto"/>
        <w:right w:val="none" w:sz="0" w:space="0" w:color="auto"/>
      </w:divBdr>
    </w:div>
    <w:div w:id="682588920">
      <w:bodyDiv w:val="1"/>
      <w:marLeft w:val="0"/>
      <w:marRight w:val="0"/>
      <w:marTop w:val="0"/>
      <w:marBottom w:val="0"/>
      <w:divBdr>
        <w:top w:val="none" w:sz="0" w:space="0" w:color="auto"/>
        <w:left w:val="none" w:sz="0" w:space="0" w:color="auto"/>
        <w:bottom w:val="none" w:sz="0" w:space="0" w:color="auto"/>
        <w:right w:val="none" w:sz="0" w:space="0" w:color="auto"/>
      </w:divBdr>
    </w:div>
    <w:div w:id="682896377">
      <w:bodyDiv w:val="1"/>
      <w:marLeft w:val="0"/>
      <w:marRight w:val="0"/>
      <w:marTop w:val="0"/>
      <w:marBottom w:val="0"/>
      <w:divBdr>
        <w:top w:val="none" w:sz="0" w:space="0" w:color="auto"/>
        <w:left w:val="none" w:sz="0" w:space="0" w:color="auto"/>
        <w:bottom w:val="none" w:sz="0" w:space="0" w:color="auto"/>
        <w:right w:val="none" w:sz="0" w:space="0" w:color="auto"/>
      </w:divBdr>
    </w:div>
    <w:div w:id="683173462">
      <w:bodyDiv w:val="1"/>
      <w:marLeft w:val="0"/>
      <w:marRight w:val="0"/>
      <w:marTop w:val="0"/>
      <w:marBottom w:val="0"/>
      <w:divBdr>
        <w:top w:val="none" w:sz="0" w:space="0" w:color="auto"/>
        <w:left w:val="none" w:sz="0" w:space="0" w:color="auto"/>
        <w:bottom w:val="none" w:sz="0" w:space="0" w:color="auto"/>
        <w:right w:val="none" w:sz="0" w:space="0" w:color="auto"/>
      </w:divBdr>
    </w:div>
    <w:div w:id="683870638">
      <w:bodyDiv w:val="1"/>
      <w:marLeft w:val="0"/>
      <w:marRight w:val="0"/>
      <w:marTop w:val="0"/>
      <w:marBottom w:val="0"/>
      <w:divBdr>
        <w:top w:val="none" w:sz="0" w:space="0" w:color="auto"/>
        <w:left w:val="none" w:sz="0" w:space="0" w:color="auto"/>
        <w:bottom w:val="none" w:sz="0" w:space="0" w:color="auto"/>
        <w:right w:val="none" w:sz="0" w:space="0" w:color="auto"/>
      </w:divBdr>
    </w:div>
    <w:div w:id="684791175">
      <w:bodyDiv w:val="1"/>
      <w:marLeft w:val="0"/>
      <w:marRight w:val="0"/>
      <w:marTop w:val="0"/>
      <w:marBottom w:val="0"/>
      <w:divBdr>
        <w:top w:val="none" w:sz="0" w:space="0" w:color="auto"/>
        <w:left w:val="none" w:sz="0" w:space="0" w:color="auto"/>
        <w:bottom w:val="none" w:sz="0" w:space="0" w:color="auto"/>
        <w:right w:val="none" w:sz="0" w:space="0" w:color="auto"/>
      </w:divBdr>
    </w:div>
    <w:div w:id="685402005">
      <w:bodyDiv w:val="1"/>
      <w:marLeft w:val="0"/>
      <w:marRight w:val="0"/>
      <w:marTop w:val="0"/>
      <w:marBottom w:val="0"/>
      <w:divBdr>
        <w:top w:val="none" w:sz="0" w:space="0" w:color="auto"/>
        <w:left w:val="none" w:sz="0" w:space="0" w:color="auto"/>
        <w:bottom w:val="none" w:sz="0" w:space="0" w:color="auto"/>
        <w:right w:val="none" w:sz="0" w:space="0" w:color="auto"/>
      </w:divBdr>
    </w:div>
    <w:div w:id="686367552">
      <w:bodyDiv w:val="1"/>
      <w:marLeft w:val="0"/>
      <w:marRight w:val="0"/>
      <w:marTop w:val="0"/>
      <w:marBottom w:val="0"/>
      <w:divBdr>
        <w:top w:val="none" w:sz="0" w:space="0" w:color="auto"/>
        <w:left w:val="none" w:sz="0" w:space="0" w:color="auto"/>
        <w:bottom w:val="none" w:sz="0" w:space="0" w:color="auto"/>
        <w:right w:val="none" w:sz="0" w:space="0" w:color="auto"/>
      </w:divBdr>
    </w:div>
    <w:div w:id="686751938">
      <w:bodyDiv w:val="1"/>
      <w:marLeft w:val="0"/>
      <w:marRight w:val="0"/>
      <w:marTop w:val="0"/>
      <w:marBottom w:val="0"/>
      <w:divBdr>
        <w:top w:val="none" w:sz="0" w:space="0" w:color="auto"/>
        <w:left w:val="none" w:sz="0" w:space="0" w:color="auto"/>
        <w:bottom w:val="none" w:sz="0" w:space="0" w:color="auto"/>
        <w:right w:val="none" w:sz="0" w:space="0" w:color="auto"/>
      </w:divBdr>
    </w:div>
    <w:div w:id="687219009">
      <w:bodyDiv w:val="1"/>
      <w:marLeft w:val="0"/>
      <w:marRight w:val="0"/>
      <w:marTop w:val="0"/>
      <w:marBottom w:val="0"/>
      <w:divBdr>
        <w:top w:val="none" w:sz="0" w:space="0" w:color="auto"/>
        <w:left w:val="none" w:sz="0" w:space="0" w:color="auto"/>
        <w:bottom w:val="none" w:sz="0" w:space="0" w:color="auto"/>
        <w:right w:val="none" w:sz="0" w:space="0" w:color="auto"/>
      </w:divBdr>
    </w:div>
    <w:div w:id="687562562">
      <w:bodyDiv w:val="1"/>
      <w:marLeft w:val="0"/>
      <w:marRight w:val="0"/>
      <w:marTop w:val="0"/>
      <w:marBottom w:val="0"/>
      <w:divBdr>
        <w:top w:val="none" w:sz="0" w:space="0" w:color="auto"/>
        <w:left w:val="none" w:sz="0" w:space="0" w:color="auto"/>
        <w:bottom w:val="none" w:sz="0" w:space="0" w:color="auto"/>
        <w:right w:val="none" w:sz="0" w:space="0" w:color="auto"/>
      </w:divBdr>
    </w:div>
    <w:div w:id="687604199">
      <w:bodyDiv w:val="1"/>
      <w:marLeft w:val="0"/>
      <w:marRight w:val="0"/>
      <w:marTop w:val="0"/>
      <w:marBottom w:val="0"/>
      <w:divBdr>
        <w:top w:val="none" w:sz="0" w:space="0" w:color="auto"/>
        <w:left w:val="none" w:sz="0" w:space="0" w:color="auto"/>
        <w:bottom w:val="none" w:sz="0" w:space="0" w:color="auto"/>
        <w:right w:val="none" w:sz="0" w:space="0" w:color="auto"/>
      </w:divBdr>
    </w:div>
    <w:div w:id="690106008">
      <w:bodyDiv w:val="1"/>
      <w:marLeft w:val="0"/>
      <w:marRight w:val="0"/>
      <w:marTop w:val="0"/>
      <w:marBottom w:val="0"/>
      <w:divBdr>
        <w:top w:val="none" w:sz="0" w:space="0" w:color="auto"/>
        <w:left w:val="none" w:sz="0" w:space="0" w:color="auto"/>
        <w:bottom w:val="none" w:sz="0" w:space="0" w:color="auto"/>
        <w:right w:val="none" w:sz="0" w:space="0" w:color="auto"/>
      </w:divBdr>
    </w:div>
    <w:div w:id="690450393">
      <w:bodyDiv w:val="1"/>
      <w:marLeft w:val="0"/>
      <w:marRight w:val="0"/>
      <w:marTop w:val="0"/>
      <w:marBottom w:val="0"/>
      <w:divBdr>
        <w:top w:val="none" w:sz="0" w:space="0" w:color="auto"/>
        <w:left w:val="none" w:sz="0" w:space="0" w:color="auto"/>
        <w:bottom w:val="none" w:sz="0" w:space="0" w:color="auto"/>
        <w:right w:val="none" w:sz="0" w:space="0" w:color="auto"/>
      </w:divBdr>
    </w:div>
    <w:div w:id="690571339">
      <w:bodyDiv w:val="1"/>
      <w:marLeft w:val="0"/>
      <w:marRight w:val="0"/>
      <w:marTop w:val="0"/>
      <w:marBottom w:val="0"/>
      <w:divBdr>
        <w:top w:val="none" w:sz="0" w:space="0" w:color="auto"/>
        <w:left w:val="none" w:sz="0" w:space="0" w:color="auto"/>
        <w:bottom w:val="none" w:sz="0" w:space="0" w:color="auto"/>
        <w:right w:val="none" w:sz="0" w:space="0" w:color="auto"/>
      </w:divBdr>
    </w:div>
    <w:div w:id="691616383">
      <w:bodyDiv w:val="1"/>
      <w:marLeft w:val="0"/>
      <w:marRight w:val="0"/>
      <w:marTop w:val="0"/>
      <w:marBottom w:val="0"/>
      <w:divBdr>
        <w:top w:val="none" w:sz="0" w:space="0" w:color="auto"/>
        <w:left w:val="none" w:sz="0" w:space="0" w:color="auto"/>
        <w:bottom w:val="none" w:sz="0" w:space="0" w:color="auto"/>
        <w:right w:val="none" w:sz="0" w:space="0" w:color="auto"/>
      </w:divBdr>
    </w:div>
    <w:div w:id="691807382">
      <w:bodyDiv w:val="1"/>
      <w:marLeft w:val="0"/>
      <w:marRight w:val="0"/>
      <w:marTop w:val="0"/>
      <w:marBottom w:val="0"/>
      <w:divBdr>
        <w:top w:val="none" w:sz="0" w:space="0" w:color="auto"/>
        <w:left w:val="none" w:sz="0" w:space="0" w:color="auto"/>
        <w:bottom w:val="none" w:sz="0" w:space="0" w:color="auto"/>
        <w:right w:val="none" w:sz="0" w:space="0" w:color="auto"/>
      </w:divBdr>
    </w:div>
    <w:div w:id="692655247">
      <w:bodyDiv w:val="1"/>
      <w:marLeft w:val="0"/>
      <w:marRight w:val="0"/>
      <w:marTop w:val="0"/>
      <w:marBottom w:val="0"/>
      <w:divBdr>
        <w:top w:val="none" w:sz="0" w:space="0" w:color="auto"/>
        <w:left w:val="none" w:sz="0" w:space="0" w:color="auto"/>
        <w:bottom w:val="none" w:sz="0" w:space="0" w:color="auto"/>
        <w:right w:val="none" w:sz="0" w:space="0" w:color="auto"/>
      </w:divBdr>
    </w:div>
    <w:div w:id="692918360">
      <w:bodyDiv w:val="1"/>
      <w:marLeft w:val="0"/>
      <w:marRight w:val="0"/>
      <w:marTop w:val="0"/>
      <w:marBottom w:val="0"/>
      <w:divBdr>
        <w:top w:val="none" w:sz="0" w:space="0" w:color="auto"/>
        <w:left w:val="none" w:sz="0" w:space="0" w:color="auto"/>
        <w:bottom w:val="none" w:sz="0" w:space="0" w:color="auto"/>
        <w:right w:val="none" w:sz="0" w:space="0" w:color="auto"/>
      </w:divBdr>
    </w:div>
    <w:div w:id="693533169">
      <w:bodyDiv w:val="1"/>
      <w:marLeft w:val="0"/>
      <w:marRight w:val="0"/>
      <w:marTop w:val="0"/>
      <w:marBottom w:val="0"/>
      <w:divBdr>
        <w:top w:val="none" w:sz="0" w:space="0" w:color="auto"/>
        <w:left w:val="none" w:sz="0" w:space="0" w:color="auto"/>
        <w:bottom w:val="none" w:sz="0" w:space="0" w:color="auto"/>
        <w:right w:val="none" w:sz="0" w:space="0" w:color="auto"/>
      </w:divBdr>
    </w:div>
    <w:div w:id="693650958">
      <w:bodyDiv w:val="1"/>
      <w:marLeft w:val="0"/>
      <w:marRight w:val="0"/>
      <w:marTop w:val="0"/>
      <w:marBottom w:val="0"/>
      <w:divBdr>
        <w:top w:val="none" w:sz="0" w:space="0" w:color="auto"/>
        <w:left w:val="none" w:sz="0" w:space="0" w:color="auto"/>
        <w:bottom w:val="none" w:sz="0" w:space="0" w:color="auto"/>
        <w:right w:val="none" w:sz="0" w:space="0" w:color="auto"/>
      </w:divBdr>
    </w:div>
    <w:div w:id="695543340">
      <w:bodyDiv w:val="1"/>
      <w:marLeft w:val="0"/>
      <w:marRight w:val="0"/>
      <w:marTop w:val="0"/>
      <w:marBottom w:val="0"/>
      <w:divBdr>
        <w:top w:val="none" w:sz="0" w:space="0" w:color="auto"/>
        <w:left w:val="none" w:sz="0" w:space="0" w:color="auto"/>
        <w:bottom w:val="none" w:sz="0" w:space="0" w:color="auto"/>
        <w:right w:val="none" w:sz="0" w:space="0" w:color="auto"/>
      </w:divBdr>
    </w:div>
    <w:div w:id="697389490">
      <w:bodyDiv w:val="1"/>
      <w:marLeft w:val="0"/>
      <w:marRight w:val="0"/>
      <w:marTop w:val="0"/>
      <w:marBottom w:val="0"/>
      <w:divBdr>
        <w:top w:val="none" w:sz="0" w:space="0" w:color="auto"/>
        <w:left w:val="none" w:sz="0" w:space="0" w:color="auto"/>
        <w:bottom w:val="none" w:sz="0" w:space="0" w:color="auto"/>
        <w:right w:val="none" w:sz="0" w:space="0" w:color="auto"/>
      </w:divBdr>
    </w:div>
    <w:div w:id="697508187">
      <w:bodyDiv w:val="1"/>
      <w:marLeft w:val="0"/>
      <w:marRight w:val="0"/>
      <w:marTop w:val="0"/>
      <w:marBottom w:val="0"/>
      <w:divBdr>
        <w:top w:val="none" w:sz="0" w:space="0" w:color="auto"/>
        <w:left w:val="none" w:sz="0" w:space="0" w:color="auto"/>
        <w:bottom w:val="none" w:sz="0" w:space="0" w:color="auto"/>
        <w:right w:val="none" w:sz="0" w:space="0" w:color="auto"/>
      </w:divBdr>
    </w:div>
    <w:div w:id="697660501">
      <w:bodyDiv w:val="1"/>
      <w:marLeft w:val="0"/>
      <w:marRight w:val="0"/>
      <w:marTop w:val="0"/>
      <w:marBottom w:val="0"/>
      <w:divBdr>
        <w:top w:val="none" w:sz="0" w:space="0" w:color="auto"/>
        <w:left w:val="none" w:sz="0" w:space="0" w:color="auto"/>
        <w:bottom w:val="none" w:sz="0" w:space="0" w:color="auto"/>
        <w:right w:val="none" w:sz="0" w:space="0" w:color="auto"/>
      </w:divBdr>
    </w:div>
    <w:div w:id="698504790">
      <w:bodyDiv w:val="1"/>
      <w:marLeft w:val="0"/>
      <w:marRight w:val="0"/>
      <w:marTop w:val="0"/>
      <w:marBottom w:val="0"/>
      <w:divBdr>
        <w:top w:val="none" w:sz="0" w:space="0" w:color="auto"/>
        <w:left w:val="none" w:sz="0" w:space="0" w:color="auto"/>
        <w:bottom w:val="none" w:sz="0" w:space="0" w:color="auto"/>
        <w:right w:val="none" w:sz="0" w:space="0" w:color="auto"/>
      </w:divBdr>
    </w:div>
    <w:div w:id="699010137">
      <w:bodyDiv w:val="1"/>
      <w:marLeft w:val="0"/>
      <w:marRight w:val="0"/>
      <w:marTop w:val="0"/>
      <w:marBottom w:val="0"/>
      <w:divBdr>
        <w:top w:val="none" w:sz="0" w:space="0" w:color="auto"/>
        <w:left w:val="none" w:sz="0" w:space="0" w:color="auto"/>
        <w:bottom w:val="none" w:sz="0" w:space="0" w:color="auto"/>
        <w:right w:val="none" w:sz="0" w:space="0" w:color="auto"/>
      </w:divBdr>
    </w:div>
    <w:div w:id="699358452">
      <w:bodyDiv w:val="1"/>
      <w:marLeft w:val="0"/>
      <w:marRight w:val="0"/>
      <w:marTop w:val="0"/>
      <w:marBottom w:val="0"/>
      <w:divBdr>
        <w:top w:val="none" w:sz="0" w:space="0" w:color="auto"/>
        <w:left w:val="none" w:sz="0" w:space="0" w:color="auto"/>
        <w:bottom w:val="none" w:sz="0" w:space="0" w:color="auto"/>
        <w:right w:val="none" w:sz="0" w:space="0" w:color="auto"/>
      </w:divBdr>
    </w:div>
    <w:div w:id="700402665">
      <w:bodyDiv w:val="1"/>
      <w:marLeft w:val="0"/>
      <w:marRight w:val="0"/>
      <w:marTop w:val="0"/>
      <w:marBottom w:val="0"/>
      <w:divBdr>
        <w:top w:val="none" w:sz="0" w:space="0" w:color="auto"/>
        <w:left w:val="none" w:sz="0" w:space="0" w:color="auto"/>
        <w:bottom w:val="none" w:sz="0" w:space="0" w:color="auto"/>
        <w:right w:val="none" w:sz="0" w:space="0" w:color="auto"/>
      </w:divBdr>
    </w:div>
    <w:div w:id="700470019">
      <w:bodyDiv w:val="1"/>
      <w:marLeft w:val="0"/>
      <w:marRight w:val="0"/>
      <w:marTop w:val="0"/>
      <w:marBottom w:val="0"/>
      <w:divBdr>
        <w:top w:val="none" w:sz="0" w:space="0" w:color="auto"/>
        <w:left w:val="none" w:sz="0" w:space="0" w:color="auto"/>
        <w:bottom w:val="none" w:sz="0" w:space="0" w:color="auto"/>
        <w:right w:val="none" w:sz="0" w:space="0" w:color="auto"/>
      </w:divBdr>
    </w:div>
    <w:div w:id="701973862">
      <w:bodyDiv w:val="1"/>
      <w:marLeft w:val="0"/>
      <w:marRight w:val="0"/>
      <w:marTop w:val="0"/>
      <w:marBottom w:val="0"/>
      <w:divBdr>
        <w:top w:val="none" w:sz="0" w:space="0" w:color="auto"/>
        <w:left w:val="none" w:sz="0" w:space="0" w:color="auto"/>
        <w:bottom w:val="none" w:sz="0" w:space="0" w:color="auto"/>
        <w:right w:val="none" w:sz="0" w:space="0" w:color="auto"/>
      </w:divBdr>
    </w:div>
    <w:div w:id="702092357">
      <w:bodyDiv w:val="1"/>
      <w:marLeft w:val="0"/>
      <w:marRight w:val="0"/>
      <w:marTop w:val="0"/>
      <w:marBottom w:val="0"/>
      <w:divBdr>
        <w:top w:val="none" w:sz="0" w:space="0" w:color="auto"/>
        <w:left w:val="none" w:sz="0" w:space="0" w:color="auto"/>
        <w:bottom w:val="none" w:sz="0" w:space="0" w:color="auto"/>
        <w:right w:val="none" w:sz="0" w:space="0" w:color="auto"/>
      </w:divBdr>
    </w:div>
    <w:div w:id="702633562">
      <w:bodyDiv w:val="1"/>
      <w:marLeft w:val="0"/>
      <w:marRight w:val="0"/>
      <w:marTop w:val="0"/>
      <w:marBottom w:val="0"/>
      <w:divBdr>
        <w:top w:val="none" w:sz="0" w:space="0" w:color="auto"/>
        <w:left w:val="none" w:sz="0" w:space="0" w:color="auto"/>
        <w:bottom w:val="none" w:sz="0" w:space="0" w:color="auto"/>
        <w:right w:val="none" w:sz="0" w:space="0" w:color="auto"/>
      </w:divBdr>
    </w:div>
    <w:div w:id="702634322">
      <w:bodyDiv w:val="1"/>
      <w:marLeft w:val="0"/>
      <w:marRight w:val="0"/>
      <w:marTop w:val="0"/>
      <w:marBottom w:val="0"/>
      <w:divBdr>
        <w:top w:val="none" w:sz="0" w:space="0" w:color="auto"/>
        <w:left w:val="none" w:sz="0" w:space="0" w:color="auto"/>
        <w:bottom w:val="none" w:sz="0" w:space="0" w:color="auto"/>
        <w:right w:val="none" w:sz="0" w:space="0" w:color="auto"/>
      </w:divBdr>
    </w:div>
    <w:div w:id="704913686">
      <w:bodyDiv w:val="1"/>
      <w:marLeft w:val="0"/>
      <w:marRight w:val="0"/>
      <w:marTop w:val="0"/>
      <w:marBottom w:val="0"/>
      <w:divBdr>
        <w:top w:val="none" w:sz="0" w:space="0" w:color="auto"/>
        <w:left w:val="none" w:sz="0" w:space="0" w:color="auto"/>
        <w:bottom w:val="none" w:sz="0" w:space="0" w:color="auto"/>
        <w:right w:val="none" w:sz="0" w:space="0" w:color="auto"/>
      </w:divBdr>
    </w:div>
    <w:div w:id="705061288">
      <w:bodyDiv w:val="1"/>
      <w:marLeft w:val="0"/>
      <w:marRight w:val="0"/>
      <w:marTop w:val="0"/>
      <w:marBottom w:val="0"/>
      <w:divBdr>
        <w:top w:val="none" w:sz="0" w:space="0" w:color="auto"/>
        <w:left w:val="none" w:sz="0" w:space="0" w:color="auto"/>
        <w:bottom w:val="none" w:sz="0" w:space="0" w:color="auto"/>
        <w:right w:val="none" w:sz="0" w:space="0" w:color="auto"/>
      </w:divBdr>
    </w:div>
    <w:div w:id="706566240">
      <w:bodyDiv w:val="1"/>
      <w:marLeft w:val="0"/>
      <w:marRight w:val="0"/>
      <w:marTop w:val="0"/>
      <w:marBottom w:val="0"/>
      <w:divBdr>
        <w:top w:val="none" w:sz="0" w:space="0" w:color="auto"/>
        <w:left w:val="none" w:sz="0" w:space="0" w:color="auto"/>
        <w:bottom w:val="none" w:sz="0" w:space="0" w:color="auto"/>
        <w:right w:val="none" w:sz="0" w:space="0" w:color="auto"/>
      </w:divBdr>
      <w:divsChild>
        <w:div w:id="685405997">
          <w:marLeft w:val="0"/>
          <w:marRight w:val="0"/>
          <w:marTop w:val="0"/>
          <w:marBottom w:val="0"/>
          <w:divBdr>
            <w:top w:val="none" w:sz="0" w:space="0" w:color="auto"/>
            <w:left w:val="none" w:sz="0" w:space="0" w:color="auto"/>
            <w:bottom w:val="none" w:sz="0" w:space="0" w:color="auto"/>
            <w:right w:val="none" w:sz="0" w:space="0" w:color="auto"/>
          </w:divBdr>
          <w:divsChild>
            <w:div w:id="1189641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881303">
      <w:bodyDiv w:val="1"/>
      <w:marLeft w:val="0"/>
      <w:marRight w:val="0"/>
      <w:marTop w:val="0"/>
      <w:marBottom w:val="0"/>
      <w:divBdr>
        <w:top w:val="none" w:sz="0" w:space="0" w:color="auto"/>
        <w:left w:val="none" w:sz="0" w:space="0" w:color="auto"/>
        <w:bottom w:val="none" w:sz="0" w:space="0" w:color="auto"/>
        <w:right w:val="none" w:sz="0" w:space="0" w:color="auto"/>
      </w:divBdr>
    </w:div>
    <w:div w:id="707224134">
      <w:bodyDiv w:val="1"/>
      <w:marLeft w:val="0"/>
      <w:marRight w:val="0"/>
      <w:marTop w:val="0"/>
      <w:marBottom w:val="0"/>
      <w:divBdr>
        <w:top w:val="none" w:sz="0" w:space="0" w:color="auto"/>
        <w:left w:val="none" w:sz="0" w:space="0" w:color="auto"/>
        <w:bottom w:val="none" w:sz="0" w:space="0" w:color="auto"/>
        <w:right w:val="none" w:sz="0" w:space="0" w:color="auto"/>
      </w:divBdr>
    </w:div>
    <w:div w:id="707528085">
      <w:bodyDiv w:val="1"/>
      <w:marLeft w:val="0"/>
      <w:marRight w:val="0"/>
      <w:marTop w:val="0"/>
      <w:marBottom w:val="0"/>
      <w:divBdr>
        <w:top w:val="none" w:sz="0" w:space="0" w:color="auto"/>
        <w:left w:val="none" w:sz="0" w:space="0" w:color="auto"/>
        <w:bottom w:val="none" w:sz="0" w:space="0" w:color="auto"/>
        <w:right w:val="none" w:sz="0" w:space="0" w:color="auto"/>
      </w:divBdr>
    </w:div>
    <w:div w:id="708066921">
      <w:bodyDiv w:val="1"/>
      <w:marLeft w:val="0"/>
      <w:marRight w:val="0"/>
      <w:marTop w:val="0"/>
      <w:marBottom w:val="0"/>
      <w:divBdr>
        <w:top w:val="none" w:sz="0" w:space="0" w:color="auto"/>
        <w:left w:val="none" w:sz="0" w:space="0" w:color="auto"/>
        <w:bottom w:val="none" w:sz="0" w:space="0" w:color="auto"/>
        <w:right w:val="none" w:sz="0" w:space="0" w:color="auto"/>
      </w:divBdr>
    </w:div>
    <w:div w:id="708457050">
      <w:bodyDiv w:val="1"/>
      <w:marLeft w:val="0"/>
      <w:marRight w:val="0"/>
      <w:marTop w:val="0"/>
      <w:marBottom w:val="0"/>
      <w:divBdr>
        <w:top w:val="none" w:sz="0" w:space="0" w:color="auto"/>
        <w:left w:val="none" w:sz="0" w:space="0" w:color="auto"/>
        <w:bottom w:val="none" w:sz="0" w:space="0" w:color="auto"/>
        <w:right w:val="none" w:sz="0" w:space="0" w:color="auto"/>
      </w:divBdr>
    </w:div>
    <w:div w:id="711076353">
      <w:bodyDiv w:val="1"/>
      <w:marLeft w:val="0"/>
      <w:marRight w:val="0"/>
      <w:marTop w:val="0"/>
      <w:marBottom w:val="0"/>
      <w:divBdr>
        <w:top w:val="none" w:sz="0" w:space="0" w:color="auto"/>
        <w:left w:val="none" w:sz="0" w:space="0" w:color="auto"/>
        <w:bottom w:val="none" w:sz="0" w:space="0" w:color="auto"/>
        <w:right w:val="none" w:sz="0" w:space="0" w:color="auto"/>
      </w:divBdr>
    </w:div>
    <w:div w:id="711156156">
      <w:bodyDiv w:val="1"/>
      <w:marLeft w:val="0"/>
      <w:marRight w:val="0"/>
      <w:marTop w:val="0"/>
      <w:marBottom w:val="0"/>
      <w:divBdr>
        <w:top w:val="none" w:sz="0" w:space="0" w:color="auto"/>
        <w:left w:val="none" w:sz="0" w:space="0" w:color="auto"/>
        <w:bottom w:val="none" w:sz="0" w:space="0" w:color="auto"/>
        <w:right w:val="none" w:sz="0" w:space="0" w:color="auto"/>
      </w:divBdr>
    </w:div>
    <w:div w:id="711422347">
      <w:bodyDiv w:val="1"/>
      <w:marLeft w:val="0"/>
      <w:marRight w:val="0"/>
      <w:marTop w:val="0"/>
      <w:marBottom w:val="0"/>
      <w:divBdr>
        <w:top w:val="none" w:sz="0" w:space="0" w:color="auto"/>
        <w:left w:val="none" w:sz="0" w:space="0" w:color="auto"/>
        <w:bottom w:val="none" w:sz="0" w:space="0" w:color="auto"/>
        <w:right w:val="none" w:sz="0" w:space="0" w:color="auto"/>
      </w:divBdr>
    </w:div>
    <w:div w:id="712385028">
      <w:bodyDiv w:val="1"/>
      <w:marLeft w:val="0"/>
      <w:marRight w:val="0"/>
      <w:marTop w:val="0"/>
      <w:marBottom w:val="0"/>
      <w:divBdr>
        <w:top w:val="none" w:sz="0" w:space="0" w:color="auto"/>
        <w:left w:val="none" w:sz="0" w:space="0" w:color="auto"/>
        <w:bottom w:val="none" w:sz="0" w:space="0" w:color="auto"/>
        <w:right w:val="none" w:sz="0" w:space="0" w:color="auto"/>
      </w:divBdr>
    </w:div>
    <w:div w:id="712970042">
      <w:bodyDiv w:val="1"/>
      <w:marLeft w:val="0"/>
      <w:marRight w:val="0"/>
      <w:marTop w:val="0"/>
      <w:marBottom w:val="0"/>
      <w:divBdr>
        <w:top w:val="none" w:sz="0" w:space="0" w:color="auto"/>
        <w:left w:val="none" w:sz="0" w:space="0" w:color="auto"/>
        <w:bottom w:val="none" w:sz="0" w:space="0" w:color="auto"/>
        <w:right w:val="none" w:sz="0" w:space="0" w:color="auto"/>
      </w:divBdr>
    </w:div>
    <w:div w:id="713961902">
      <w:bodyDiv w:val="1"/>
      <w:marLeft w:val="0"/>
      <w:marRight w:val="0"/>
      <w:marTop w:val="0"/>
      <w:marBottom w:val="0"/>
      <w:divBdr>
        <w:top w:val="none" w:sz="0" w:space="0" w:color="auto"/>
        <w:left w:val="none" w:sz="0" w:space="0" w:color="auto"/>
        <w:bottom w:val="none" w:sz="0" w:space="0" w:color="auto"/>
        <w:right w:val="none" w:sz="0" w:space="0" w:color="auto"/>
      </w:divBdr>
    </w:div>
    <w:div w:id="714475354">
      <w:bodyDiv w:val="1"/>
      <w:marLeft w:val="0"/>
      <w:marRight w:val="0"/>
      <w:marTop w:val="0"/>
      <w:marBottom w:val="0"/>
      <w:divBdr>
        <w:top w:val="none" w:sz="0" w:space="0" w:color="auto"/>
        <w:left w:val="none" w:sz="0" w:space="0" w:color="auto"/>
        <w:bottom w:val="none" w:sz="0" w:space="0" w:color="auto"/>
        <w:right w:val="none" w:sz="0" w:space="0" w:color="auto"/>
      </w:divBdr>
    </w:div>
    <w:div w:id="715085887">
      <w:bodyDiv w:val="1"/>
      <w:marLeft w:val="0"/>
      <w:marRight w:val="0"/>
      <w:marTop w:val="0"/>
      <w:marBottom w:val="0"/>
      <w:divBdr>
        <w:top w:val="none" w:sz="0" w:space="0" w:color="auto"/>
        <w:left w:val="none" w:sz="0" w:space="0" w:color="auto"/>
        <w:bottom w:val="none" w:sz="0" w:space="0" w:color="auto"/>
        <w:right w:val="none" w:sz="0" w:space="0" w:color="auto"/>
      </w:divBdr>
    </w:div>
    <w:div w:id="715276721">
      <w:bodyDiv w:val="1"/>
      <w:marLeft w:val="0"/>
      <w:marRight w:val="0"/>
      <w:marTop w:val="0"/>
      <w:marBottom w:val="0"/>
      <w:divBdr>
        <w:top w:val="none" w:sz="0" w:space="0" w:color="auto"/>
        <w:left w:val="none" w:sz="0" w:space="0" w:color="auto"/>
        <w:bottom w:val="none" w:sz="0" w:space="0" w:color="auto"/>
        <w:right w:val="none" w:sz="0" w:space="0" w:color="auto"/>
      </w:divBdr>
    </w:div>
    <w:div w:id="717516587">
      <w:bodyDiv w:val="1"/>
      <w:marLeft w:val="0"/>
      <w:marRight w:val="0"/>
      <w:marTop w:val="0"/>
      <w:marBottom w:val="0"/>
      <w:divBdr>
        <w:top w:val="none" w:sz="0" w:space="0" w:color="auto"/>
        <w:left w:val="none" w:sz="0" w:space="0" w:color="auto"/>
        <w:bottom w:val="none" w:sz="0" w:space="0" w:color="auto"/>
        <w:right w:val="none" w:sz="0" w:space="0" w:color="auto"/>
      </w:divBdr>
    </w:div>
    <w:div w:id="717972426">
      <w:bodyDiv w:val="1"/>
      <w:marLeft w:val="0"/>
      <w:marRight w:val="0"/>
      <w:marTop w:val="0"/>
      <w:marBottom w:val="0"/>
      <w:divBdr>
        <w:top w:val="none" w:sz="0" w:space="0" w:color="auto"/>
        <w:left w:val="none" w:sz="0" w:space="0" w:color="auto"/>
        <w:bottom w:val="none" w:sz="0" w:space="0" w:color="auto"/>
        <w:right w:val="none" w:sz="0" w:space="0" w:color="auto"/>
      </w:divBdr>
    </w:div>
    <w:div w:id="718019680">
      <w:bodyDiv w:val="1"/>
      <w:marLeft w:val="0"/>
      <w:marRight w:val="0"/>
      <w:marTop w:val="0"/>
      <w:marBottom w:val="0"/>
      <w:divBdr>
        <w:top w:val="none" w:sz="0" w:space="0" w:color="auto"/>
        <w:left w:val="none" w:sz="0" w:space="0" w:color="auto"/>
        <w:bottom w:val="none" w:sz="0" w:space="0" w:color="auto"/>
        <w:right w:val="none" w:sz="0" w:space="0" w:color="auto"/>
      </w:divBdr>
    </w:div>
    <w:div w:id="719086463">
      <w:bodyDiv w:val="1"/>
      <w:marLeft w:val="0"/>
      <w:marRight w:val="0"/>
      <w:marTop w:val="0"/>
      <w:marBottom w:val="0"/>
      <w:divBdr>
        <w:top w:val="none" w:sz="0" w:space="0" w:color="auto"/>
        <w:left w:val="none" w:sz="0" w:space="0" w:color="auto"/>
        <w:bottom w:val="none" w:sz="0" w:space="0" w:color="auto"/>
        <w:right w:val="none" w:sz="0" w:space="0" w:color="auto"/>
      </w:divBdr>
      <w:divsChild>
        <w:div w:id="1107970254">
          <w:marLeft w:val="0"/>
          <w:marRight w:val="0"/>
          <w:marTop w:val="0"/>
          <w:marBottom w:val="0"/>
          <w:divBdr>
            <w:top w:val="none" w:sz="0" w:space="0" w:color="auto"/>
            <w:left w:val="none" w:sz="0" w:space="0" w:color="auto"/>
            <w:bottom w:val="none" w:sz="0" w:space="0" w:color="auto"/>
            <w:right w:val="none" w:sz="0" w:space="0" w:color="auto"/>
          </w:divBdr>
          <w:divsChild>
            <w:div w:id="977492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514918">
      <w:bodyDiv w:val="1"/>
      <w:marLeft w:val="0"/>
      <w:marRight w:val="0"/>
      <w:marTop w:val="0"/>
      <w:marBottom w:val="0"/>
      <w:divBdr>
        <w:top w:val="none" w:sz="0" w:space="0" w:color="auto"/>
        <w:left w:val="none" w:sz="0" w:space="0" w:color="auto"/>
        <w:bottom w:val="none" w:sz="0" w:space="0" w:color="auto"/>
        <w:right w:val="none" w:sz="0" w:space="0" w:color="auto"/>
      </w:divBdr>
    </w:div>
    <w:div w:id="721295902">
      <w:bodyDiv w:val="1"/>
      <w:marLeft w:val="0"/>
      <w:marRight w:val="0"/>
      <w:marTop w:val="0"/>
      <w:marBottom w:val="0"/>
      <w:divBdr>
        <w:top w:val="none" w:sz="0" w:space="0" w:color="auto"/>
        <w:left w:val="none" w:sz="0" w:space="0" w:color="auto"/>
        <w:bottom w:val="none" w:sz="0" w:space="0" w:color="auto"/>
        <w:right w:val="none" w:sz="0" w:space="0" w:color="auto"/>
      </w:divBdr>
    </w:div>
    <w:div w:id="723219631">
      <w:bodyDiv w:val="1"/>
      <w:marLeft w:val="0"/>
      <w:marRight w:val="0"/>
      <w:marTop w:val="0"/>
      <w:marBottom w:val="0"/>
      <w:divBdr>
        <w:top w:val="none" w:sz="0" w:space="0" w:color="auto"/>
        <w:left w:val="none" w:sz="0" w:space="0" w:color="auto"/>
        <w:bottom w:val="none" w:sz="0" w:space="0" w:color="auto"/>
        <w:right w:val="none" w:sz="0" w:space="0" w:color="auto"/>
      </w:divBdr>
    </w:div>
    <w:div w:id="723720038">
      <w:bodyDiv w:val="1"/>
      <w:marLeft w:val="0"/>
      <w:marRight w:val="0"/>
      <w:marTop w:val="0"/>
      <w:marBottom w:val="0"/>
      <w:divBdr>
        <w:top w:val="none" w:sz="0" w:space="0" w:color="auto"/>
        <w:left w:val="none" w:sz="0" w:space="0" w:color="auto"/>
        <w:bottom w:val="none" w:sz="0" w:space="0" w:color="auto"/>
        <w:right w:val="none" w:sz="0" w:space="0" w:color="auto"/>
      </w:divBdr>
    </w:div>
    <w:div w:id="724916446">
      <w:bodyDiv w:val="1"/>
      <w:marLeft w:val="0"/>
      <w:marRight w:val="0"/>
      <w:marTop w:val="0"/>
      <w:marBottom w:val="0"/>
      <w:divBdr>
        <w:top w:val="none" w:sz="0" w:space="0" w:color="auto"/>
        <w:left w:val="none" w:sz="0" w:space="0" w:color="auto"/>
        <w:bottom w:val="none" w:sz="0" w:space="0" w:color="auto"/>
        <w:right w:val="none" w:sz="0" w:space="0" w:color="auto"/>
      </w:divBdr>
    </w:div>
    <w:div w:id="725033482">
      <w:bodyDiv w:val="1"/>
      <w:marLeft w:val="0"/>
      <w:marRight w:val="0"/>
      <w:marTop w:val="0"/>
      <w:marBottom w:val="0"/>
      <w:divBdr>
        <w:top w:val="none" w:sz="0" w:space="0" w:color="auto"/>
        <w:left w:val="none" w:sz="0" w:space="0" w:color="auto"/>
        <w:bottom w:val="none" w:sz="0" w:space="0" w:color="auto"/>
        <w:right w:val="none" w:sz="0" w:space="0" w:color="auto"/>
      </w:divBdr>
    </w:div>
    <w:div w:id="725448581">
      <w:bodyDiv w:val="1"/>
      <w:marLeft w:val="0"/>
      <w:marRight w:val="0"/>
      <w:marTop w:val="0"/>
      <w:marBottom w:val="0"/>
      <w:divBdr>
        <w:top w:val="none" w:sz="0" w:space="0" w:color="auto"/>
        <w:left w:val="none" w:sz="0" w:space="0" w:color="auto"/>
        <w:bottom w:val="none" w:sz="0" w:space="0" w:color="auto"/>
        <w:right w:val="none" w:sz="0" w:space="0" w:color="auto"/>
      </w:divBdr>
    </w:div>
    <w:div w:id="726413655">
      <w:bodyDiv w:val="1"/>
      <w:marLeft w:val="0"/>
      <w:marRight w:val="0"/>
      <w:marTop w:val="0"/>
      <w:marBottom w:val="0"/>
      <w:divBdr>
        <w:top w:val="none" w:sz="0" w:space="0" w:color="auto"/>
        <w:left w:val="none" w:sz="0" w:space="0" w:color="auto"/>
        <w:bottom w:val="none" w:sz="0" w:space="0" w:color="auto"/>
        <w:right w:val="none" w:sz="0" w:space="0" w:color="auto"/>
      </w:divBdr>
    </w:div>
    <w:div w:id="727188179">
      <w:bodyDiv w:val="1"/>
      <w:marLeft w:val="0"/>
      <w:marRight w:val="0"/>
      <w:marTop w:val="0"/>
      <w:marBottom w:val="0"/>
      <w:divBdr>
        <w:top w:val="none" w:sz="0" w:space="0" w:color="auto"/>
        <w:left w:val="none" w:sz="0" w:space="0" w:color="auto"/>
        <w:bottom w:val="none" w:sz="0" w:space="0" w:color="auto"/>
        <w:right w:val="none" w:sz="0" w:space="0" w:color="auto"/>
      </w:divBdr>
    </w:div>
    <w:div w:id="727386372">
      <w:bodyDiv w:val="1"/>
      <w:marLeft w:val="0"/>
      <w:marRight w:val="0"/>
      <w:marTop w:val="0"/>
      <w:marBottom w:val="0"/>
      <w:divBdr>
        <w:top w:val="none" w:sz="0" w:space="0" w:color="auto"/>
        <w:left w:val="none" w:sz="0" w:space="0" w:color="auto"/>
        <w:bottom w:val="none" w:sz="0" w:space="0" w:color="auto"/>
        <w:right w:val="none" w:sz="0" w:space="0" w:color="auto"/>
      </w:divBdr>
    </w:div>
    <w:div w:id="732243798">
      <w:bodyDiv w:val="1"/>
      <w:marLeft w:val="0"/>
      <w:marRight w:val="0"/>
      <w:marTop w:val="0"/>
      <w:marBottom w:val="0"/>
      <w:divBdr>
        <w:top w:val="none" w:sz="0" w:space="0" w:color="auto"/>
        <w:left w:val="none" w:sz="0" w:space="0" w:color="auto"/>
        <w:bottom w:val="none" w:sz="0" w:space="0" w:color="auto"/>
        <w:right w:val="none" w:sz="0" w:space="0" w:color="auto"/>
      </w:divBdr>
    </w:div>
    <w:div w:id="732312939">
      <w:bodyDiv w:val="1"/>
      <w:marLeft w:val="0"/>
      <w:marRight w:val="0"/>
      <w:marTop w:val="0"/>
      <w:marBottom w:val="0"/>
      <w:divBdr>
        <w:top w:val="none" w:sz="0" w:space="0" w:color="auto"/>
        <w:left w:val="none" w:sz="0" w:space="0" w:color="auto"/>
        <w:bottom w:val="none" w:sz="0" w:space="0" w:color="auto"/>
        <w:right w:val="none" w:sz="0" w:space="0" w:color="auto"/>
      </w:divBdr>
    </w:div>
    <w:div w:id="732387043">
      <w:bodyDiv w:val="1"/>
      <w:marLeft w:val="0"/>
      <w:marRight w:val="0"/>
      <w:marTop w:val="0"/>
      <w:marBottom w:val="0"/>
      <w:divBdr>
        <w:top w:val="none" w:sz="0" w:space="0" w:color="auto"/>
        <w:left w:val="none" w:sz="0" w:space="0" w:color="auto"/>
        <w:bottom w:val="none" w:sz="0" w:space="0" w:color="auto"/>
        <w:right w:val="none" w:sz="0" w:space="0" w:color="auto"/>
      </w:divBdr>
    </w:div>
    <w:div w:id="732507740">
      <w:bodyDiv w:val="1"/>
      <w:marLeft w:val="0"/>
      <w:marRight w:val="0"/>
      <w:marTop w:val="0"/>
      <w:marBottom w:val="0"/>
      <w:divBdr>
        <w:top w:val="none" w:sz="0" w:space="0" w:color="auto"/>
        <w:left w:val="none" w:sz="0" w:space="0" w:color="auto"/>
        <w:bottom w:val="none" w:sz="0" w:space="0" w:color="auto"/>
        <w:right w:val="none" w:sz="0" w:space="0" w:color="auto"/>
      </w:divBdr>
    </w:div>
    <w:div w:id="732771487">
      <w:bodyDiv w:val="1"/>
      <w:marLeft w:val="0"/>
      <w:marRight w:val="0"/>
      <w:marTop w:val="0"/>
      <w:marBottom w:val="0"/>
      <w:divBdr>
        <w:top w:val="none" w:sz="0" w:space="0" w:color="auto"/>
        <w:left w:val="none" w:sz="0" w:space="0" w:color="auto"/>
        <w:bottom w:val="none" w:sz="0" w:space="0" w:color="auto"/>
        <w:right w:val="none" w:sz="0" w:space="0" w:color="auto"/>
      </w:divBdr>
    </w:div>
    <w:div w:id="733817481">
      <w:bodyDiv w:val="1"/>
      <w:marLeft w:val="0"/>
      <w:marRight w:val="0"/>
      <w:marTop w:val="0"/>
      <w:marBottom w:val="0"/>
      <w:divBdr>
        <w:top w:val="none" w:sz="0" w:space="0" w:color="auto"/>
        <w:left w:val="none" w:sz="0" w:space="0" w:color="auto"/>
        <w:bottom w:val="none" w:sz="0" w:space="0" w:color="auto"/>
        <w:right w:val="none" w:sz="0" w:space="0" w:color="auto"/>
      </w:divBdr>
    </w:div>
    <w:div w:id="734549090">
      <w:bodyDiv w:val="1"/>
      <w:marLeft w:val="0"/>
      <w:marRight w:val="0"/>
      <w:marTop w:val="0"/>
      <w:marBottom w:val="0"/>
      <w:divBdr>
        <w:top w:val="none" w:sz="0" w:space="0" w:color="auto"/>
        <w:left w:val="none" w:sz="0" w:space="0" w:color="auto"/>
        <w:bottom w:val="none" w:sz="0" w:space="0" w:color="auto"/>
        <w:right w:val="none" w:sz="0" w:space="0" w:color="auto"/>
      </w:divBdr>
    </w:div>
    <w:div w:id="735127823">
      <w:bodyDiv w:val="1"/>
      <w:marLeft w:val="0"/>
      <w:marRight w:val="0"/>
      <w:marTop w:val="0"/>
      <w:marBottom w:val="0"/>
      <w:divBdr>
        <w:top w:val="none" w:sz="0" w:space="0" w:color="auto"/>
        <w:left w:val="none" w:sz="0" w:space="0" w:color="auto"/>
        <w:bottom w:val="none" w:sz="0" w:space="0" w:color="auto"/>
        <w:right w:val="none" w:sz="0" w:space="0" w:color="auto"/>
      </w:divBdr>
    </w:div>
    <w:div w:id="735401907">
      <w:bodyDiv w:val="1"/>
      <w:marLeft w:val="0"/>
      <w:marRight w:val="0"/>
      <w:marTop w:val="0"/>
      <w:marBottom w:val="0"/>
      <w:divBdr>
        <w:top w:val="none" w:sz="0" w:space="0" w:color="auto"/>
        <w:left w:val="none" w:sz="0" w:space="0" w:color="auto"/>
        <w:bottom w:val="none" w:sz="0" w:space="0" w:color="auto"/>
        <w:right w:val="none" w:sz="0" w:space="0" w:color="auto"/>
      </w:divBdr>
    </w:div>
    <w:div w:id="735473517">
      <w:bodyDiv w:val="1"/>
      <w:marLeft w:val="0"/>
      <w:marRight w:val="0"/>
      <w:marTop w:val="0"/>
      <w:marBottom w:val="0"/>
      <w:divBdr>
        <w:top w:val="none" w:sz="0" w:space="0" w:color="auto"/>
        <w:left w:val="none" w:sz="0" w:space="0" w:color="auto"/>
        <w:bottom w:val="none" w:sz="0" w:space="0" w:color="auto"/>
        <w:right w:val="none" w:sz="0" w:space="0" w:color="auto"/>
      </w:divBdr>
    </w:div>
    <w:div w:id="735661546">
      <w:bodyDiv w:val="1"/>
      <w:marLeft w:val="0"/>
      <w:marRight w:val="0"/>
      <w:marTop w:val="0"/>
      <w:marBottom w:val="0"/>
      <w:divBdr>
        <w:top w:val="none" w:sz="0" w:space="0" w:color="auto"/>
        <w:left w:val="none" w:sz="0" w:space="0" w:color="auto"/>
        <w:bottom w:val="none" w:sz="0" w:space="0" w:color="auto"/>
        <w:right w:val="none" w:sz="0" w:space="0" w:color="auto"/>
      </w:divBdr>
    </w:div>
    <w:div w:id="737674592">
      <w:bodyDiv w:val="1"/>
      <w:marLeft w:val="0"/>
      <w:marRight w:val="0"/>
      <w:marTop w:val="0"/>
      <w:marBottom w:val="0"/>
      <w:divBdr>
        <w:top w:val="none" w:sz="0" w:space="0" w:color="auto"/>
        <w:left w:val="none" w:sz="0" w:space="0" w:color="auto"/>
        <w:bottom w:val="none" w:sz="0" w:space="0" w:color="auto"/>
        <w:right w:val="none" w:sz="0" w:space="0" w:color="auto"/>
      </w:divBdr>
    </w:div>
    <w:div w:id="737942381">
      <w:bodyDiv w:val="1"/>
      <w:marLeft w:val="0"/>
      <w:marRight w:val="0"/>
      <w:marTop w:val="0"/>
      <w:marBottom w:val="0"/>
      <w:divBdr>
        <w:top w:val="none" w:sz="0" w:space="0" w:color="auto"/>
        <w:left w:val="none" w:sz="0" w:space="0" w:color="auto"/>
        <w:bottom w:val="none" w:sz="0" w:space="0" w:color="auto"/>
        <w:right w:val="none" w:sz="0" w:space="0" w:color="auto"/>
      </w:divBdr>
    </w:div>
    <w:div w:id="739597643">
      <w:bodyDiv w:val="1"/>
      <w:marLeft w:val="0"/>
      <w:marRight w:val="0"/>
      <w:marTop w:val="0"/>
      <w:marBottom w:val="0"/>
      <w:divBdr>
        <w:top w:val="none" w:sz="0" w:space="0" w:color="auto"/>
        <w:left w:val="none" w:sz="0" w:space="0" w:color="auto"/>
        <w:bottom w:val="none" w:sz="0" w:space="0" w:color="auto"/>
        <w:right w:val="none" w:sz="0" w:space="0" w:color="auto"/>
      </w:divBdr>
    </w:div>
    <w:div w:id="740100803">
      <w:bodyDiv w:val="1"/>
      <w:marLeft w:val="0"/>
      <w:marRight w:val="0"/>
      <w:marTop w:val="0"/>
      <w:marBottom w:val="0"/>
      <w:divBdr>
        <w:top w:val="none" w:sz="0" w:space="0" w:color="auto"/>
        <w:left w:val="none" w:sz="0" w:space="0" w:color="auto"/>
        <w:bottom w:val="none" w:sz="0" w:space="0" w:color="auto"/>
        <w:right w:val="none" w:sz="0" w:space="0" w:color="auto"/>
      </w:divBdr>
    </w:div>
    <w:div w:id="740978626">
      <w:bodyDiv w:val="1"/>
      <w:marLeft w:val="0"/>
      <w:marRight w:val="0"/>
      <w:marTop w:val="0"/>
      <w:marBottom w:val="0"/>
      <w:divBdr>
        <w:top w:val="none" w:sz="0" w:space="0" w:color="auto"/>
        <w:left w:val="none" w:sz="0" w:space="0" w:color="auto"/>
        <w:bottom w:val="none" w:sz="0" w:space="0" w:color="auto"/>
        <w:right w:val="none" w:sz="0" w:space="0" w:color="auto"/>
      </w:divBdr>
    </w:div>
    <w:div w:id="741369039">
      <w:bodyDiv w:val="1"/>
      <w:marLeft w:val="0"/>
      <w:marRight w:val="0"/>
      <w:marTop w:val="0"/>
      <w:marBottom w:val="0"/>
      <w:divBdr>
        <w:top w:val="none" w:sz="0" w:space="0" w:color="auto"/>
        <w:left w:val="none" w:sz="0" w:space="0" w:color="auto"/>
        <w:bottom w:val="none" w:sz="0" w:space="0" w:color="auto"/>
        <w:right w:val="none" w:sz="0" w:space="0" w:color="auto"/>
      </w:divBdr>
    </w:div>
    <w:div w:id="741563614">
      <w:bodyDiv w:val="1"/>
      <w:marLeft w:val="0"/>
      <w:marRight w:val="0"/>
      <w:marTop w:val="0"/>
      <w:marBottom w:val="0"/>
      <w:divBdr>
        <w:top w:val="none" w:sz="0" w:space="0" w:color="auto"/>
        <w:left w:val="none" w:sz="0" w:space="0" w:color="auto"/>
        <w:bottom w:val="none" w:sz="0" w:space="0" w:color="auto"/>
        <w:right w:val="none" w:sz="0" w:space="0" w:color="auto"/>
      </w:divBdr>
    </w:div>
    <w:div w:id="741832948">
      <w:bodyDiv w:val="1"/>
      <w:marLeft w:val="0"/>
      <w:marRight w:val="0"/>
      <w:marTop w:val="0"/>
      <w:marBottom w:val="0"/>
      <w:divBdr>
        <w:top w:val="none" w:sz="0" w:space="0" w:color="auto"/>
        <w:left w:val="none" w:sz="0" w:space="0" w:color="auto"/>
        <w:bottom w:val="none" w:sz="0" w:space="0" w:color="auto"/>
        <w:right w:val="none" w:sz="0" w:space="0" w:color="auto"/>
      </w:divBdr>
    </w:div>
    <w:div w:id="742333164">
      <w:bodyDiv w:val="1"/>
      <w:marLeft w:val="0"/>
      <w:marRight w:val="0"/>
      <w:marTop w:val="0"/>
      <w:marBottom w:val="0"/>
      <w:divBdr>
        <w:top w:val="none" w:sz="0" w:space="0" w:color="auto"/>
        <w:left w:val="none" w:sz="0" w:space="0" w:color="auto"/>
        <w:bottom w:val="none" w:sz="0" w:space="0" w:color="auto"/>
        <w:right w:val="none" w:sz="0" w:space="0" w:color="auto"/>
      </w:divBdr>
    </w:div>
    <w:div w:id="744379542">
      <w:bodyDiv w:val="1"/>
      <w:marLeft w:val="0"/>
      <w:marRight w:val="0"/>
      <w:marTop w:val="0"/>
      <w:marBottom w:val="0"/>
      <w:divBdr>
        <w:top w:val="none" w:sz="0" w:space="0" w:color="auto"/>
        <w:left w:val="none" w:sz="0" w:space="0" w:color="auto"/>
        <w:bottom w:val="none" w:sz="0" w:space="0" w:color="auto"/>
        <w:right w:val="none" w:sz="0" w:space="0" w:color="auto"/>
      </w:divBdr>
    </w:div>
    <w:div w:id="744836079">
      <w:bodyDiv w:val="1"/>
      <w:marLeft w:val="0"/>
      <w:marRight w:val="0"/>
      <w:marTop w:val="0"/>
      <w:marBottom w:val="0"/>
      <w:divBdr>
        <w:top w:val="none" w:sz="0" w:space="0" w:color="auto"/>
        <w:left w:val="none" w:sz="0" w:space="0" w:color="auto"/>
        <w:bottom w:val="none" w:sz="0" w:space="0" w:color="auto"/>
        <w:right w:val="none" w:sz="0" w:space="0" w:color="auto"/>
      </w:divBdr>
      <w:divsChild>
        <w:div w:id="685715340">
          <w:marLeft w:val="0"/>
          <w:marRight w:val="0"/>
          <w:marTop w:val="0"/>
          <w:marBottom w:val="0"/>
          <w:divBdr>
            <w:top w:val="none" w:sz="0" w:space="0" w:color="auto"/>
            <w:left w:val="none" w:sz="0" w:space="0" w:color="auto"/>
            <w:bottom w:val="none" w:sz="0" w:space="0" w:color="auto"/>
            <w:right w:val="none" w:sz="0" w:space="0" w:color="auto"/>
          </w:divBdr>
          <w:divsChild>
            <w:div w:id="1705863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342405">
      <w:bodyDiv w:val="1"/>
      <w:marLeft w:val="0"/>
      <w:marRight w:val="0"/>
      <w:marTop w:val="0"/>
      <w:marBottom w:val="0"/>
      <w:divBdr>
        <w:top w:val="none" w:sz="0" w:space="0" w:color="auto"/>
        <w:left w:val="none" w:sz="0" w:space="0" w:color="auto"/>
        <w:bottom w:val="none" w:sz="0" w:space="0" w:color="auto"/>
        <w:right w:val="none" w:sz="0" w:space="0" w:color="auto"/>
      </w:divBdr>
    </w:div>
    <w:div w:id="746878504">
      <w:bodyDiv w:val="1"/>
      <w:marLeft w:val="0"/>
      <w:marRight w:val="0"/>
      <w:marTop w:val="0"/>
      <w:marBottom w:val="0"/>
      <w:divBdr>
        <w:top w:val="none" w:sz="0" w:space="0" w:color="auto"/>
        <w:left w:val="none" w:sz="0" w:space="0" w:color="auto"/>
        <w:bottom w:val="none" w:sz="0" w:space="0" w:color="auto"/>
        <w:right w:val="none" w:sz="0" w:space="0" w:color="auto"/>
      </w:divBdr>
    </w:div>
    <w:div w:id="748038187">
      <w:bodyDiv w:val="1"/>
      <w:marLeft w:val="0"/>
      <w:marRight w:val="0"/>
      <w:marTop w:val="0"/>
      <w:marBottom w:val="0"/>
      <w:divBdr>
        <w:top w:val="none" w:sz="0" w:space="0" w:color="auto"/>
        <w:left w:val="none" w:sz="0" w:space="0" w:color="auto"/>
        <w:bottom w:val="none" w:sz="0" w:space="0" w:color="auto"/>
        <w:right w:val="none" w:sz="0" w:space="0" w:color="auto"/>
      </w:divBdr>
    </w:div>
    <w:div w:id="748120991">
      <w:bodyDiv w:val="1"/>
      <w:marLeft w:val="0"/>
      <w:marRight w:val="0"/>
      <w:marTop w:val="0"/>
      <w:marBottom w:val="0"/>
      <w:divBdr>
        <w:top w:val="none" w:sz="0" w:space="0" w:color="auto"/>
        <w:left w:val="none" w:sz="0" w:space="0" w:color="auto"/>
        <w:bottom w:val="none" w:sz="0" w:space="0" w:color="auto"/>
        <w:right w:val="none" w:sz="0" w:space="0" w:color="auto"/>
      </w:divBdr>
    </w:div>
    <w:div w:id="748385790">
      <w:bodyDiv w:val="1"/>
      <w:marLeft w:val="0"/>
      <w:marRight w:val="0"/>
      <w:marTop w:val="0"/>
      <w:marBottom w:val="0"/>
      <w:divBdr>
        <w:top w:val="none" w:sz="0" w:space="0" w:color="auto"/>
        <w:left w:val="none" w:sz="0" w:space="0" w:color="auto"/>
        <w:bottom w:val="none" w:sz="0" w:space="0" w:color="auto"/>
        <w:right w:val="none" w:sz="0" w:space="0" w:color="auto"/>
      </w:divBdr>
    </w:div>
    <w:div w:id="748425011">
      <w:bodyDiv w:val="1"/>
      <w:marLeft w:val="0"/>
      <w:marRight w:val="0"/>
      <w:marTop w:val="0"/>
      <w:marBottom w:val="0"/>
      <w:divBdr>
        <w:top w:val="none" w:sz="0" w:space="0" w:color="auto"/>
        <w:left w:val="none" w:sz="0" w:space="0" w:color="auto"/>
        <w:bottom w:val="none" w:sz="0" w:space="0" w:color="auto"/>
        <w:right w:val="none" w:sz="0" w:space="0" w:color="auto"/>
      </w:divBdr>
    </w:div>
    <w:div w:id="749085695">
      <w:bodyDiv w:val="1"/>
      <w:marLeft w:val="0"/>
      <w:marRight w:val="0"/>
      <w:marTop w:val="0"/>
      <w:marBottom w:val="0"/>
      <w:divBdr>
        <w:top w:val="none" w:sz="0" w:space="0" w:color="auto"/>
        <w:left w:val="none" w:sz="0" w:space="0" w:color="auto"/>
        <w:bottom w:val="none" w:sz="0" w:space="0" w:color="auto"/>
        <w:right w:val="none" w:sz="0" w:space="0" w:color="auto"/>
      </w:divBdr>
    </w:div>
    <w:div w:id="750396635">
      <w:bodyDiv w:val="1"/>
      <w:marLeft w:val="0"/>
      <w:marRight w:val="0"/>
      <w:marTop w:val="0"/>
      <w:marBottom w:val="0"/>
      <w:divBdr>
        <w:top w:val="none" w:sz="0" w:space="0" w:color="auto"/>
        <w:left w:val="none" w:sz="0" w:space="0" w:color="auto"/>
        <w:bottom w:val="none" w:sz="0" w:space="0" w:color="auto"/>
        <w:right w:val="none" w:sz="0" w:space="0" w:color="auto"/>
      </w:divBdr>
    </w:div>
    <w:div w:id="751895513">
      <w:bodyDiv w:val="1"/>
      <w:marLeft w:val="0"/>
      <w:marRight w:val="0"/>
      <w:marTop w:val="0"/>
      <w:marBottom w:val="0"/>
      <w:divBdr>
        <w:top w:val="none" w:sz="0" w:space="0" w:color="auto"/>
        <w:left w:val="none" w:sz="0" w:space="0" w:color="auto"/>
        <w:bottom w:val="none" w:sz="0" w:space="0" w:color="auto"/>
        <w:right w:val="none" w:sz="0" w:space="0" w:color="auto"/>
      </w:divBdr>
    </w:div>
    <w:div w:id="752359566">
      <w:bodyDiv w:val="1"/>
      <w:marLeft w:val="0"/>
      <w:marRight w:val="0"/>
      <w:marTop w:val="0"/>
      <w:marBottom w:val="0"/>
      <w:divBdr>
        <w:top w:val="none" w:sz="0" w:space="0" w:color="auto"/>
        <w:left w:val="none" w:sz="0" w:space="0" w:color="auto"/>
        <w:bottom w:val="none" w:sz="0" w:space="0" w:color="auto"/>
        <w:right w:val="none" w:sz="0" w:space="0" w:color="auto"/>
      </w:divBdr>
    </w:div>
    <w:div w:id="752893116">
      <w:bodyDiv w:val="1"/>
      <w:marLeft w:val="0"/>
      <w:marRight w:val="0"/>
      <w:marTop w:val="0"/>
      <w:marBottom w:val="0"/>
      <w:divBdr>
        <w:top w:val="none" w:sz="0" w:space="0" w:color="auto"/>
        <w:left w:val="none" w:sz="0" w:space="0" w:color="auto"/>
        <w:bottom w:val="none" w:sz="0" w:space="0" w:color="auto"/>
        <w:right w:val="none" w:sz="0" w:space="0" w:color="auto"/>
      </w:divBdr>
    </w:div>
    <w:div w:id="753161699">
      <w:bodyDiv w:val="1"/>
      <w:marLeft w:val="0"/>
      <w:marRight w:val="0"/>
      <w:marTop w:val="0"/>
      <w:marBottom w:val="0"/>
      <w:divBdr>
        <w:top w:val="none" w:sz="0" w:space="0" w:color="auto"/>
        <w:left w:val="none" w:sz="0" w:space="0" w:color="auto"/>
        <w:bottom w:val="none" w:sz="0" w:space="0" w:color="auto"/>
        <w:right w:val="none" w:sz="0" w:space="0" w:color="auto"/>
      </w:divBdr>
      <w:divsChild>
        <w:div w:id="970788819">
          <w:marLeft w:val="0"/>
          <w:marRight w:val="0"/>
          <w:marTop w:val="0"/>
          <w:marBottom w:val="0"/>
          <w:divBdr>
            <w:top w:val="none" w:sz="0" w:space="0" w:color="auto"/>
            <w:left w:val="none" w:sz="0" w:space="0" w:color="auto"/>
            <w:bottom w:val="none" w:sz="0" w:space="0" w:color="auto"/>
            <w:right w:val="none" w:sz="0" w:space="0" w:color="auto"/>
          </w:divBdr>
          <w:divsChild>
            <w:div w:id="473066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246302">
      <w:bodyDiv w:val="1"/>
      <w:marLeft w:val="0"/>
      <w:marRight w:val="0"/>
      <w:marTop w:val="0"/>
      <w:marBottom w:val="0"/>
      <w:divBdr>
        <w:top w:val="none" w:sz="0" w:space="0" w:color="auto"/>
        <w:left w:val="none" w:sz="0" w:space="0" w:color="auto"/>
        <w:bottom w:val="none" w:sz="0" w:space="0" w:color="auto"/>
        <w:right w:val="none" w:sz="0" w:space="0" w:color="auto"/>
      </w:divBdr>
    </w:div>
    <w:div w:id="756440470">
      <w:bodyDiv w:val="1"/>
      <w:marLeft w:val="0"/>
      <w:marRight w:val="0"/>
      <w:marTop w:val="0"/>
      <w:marBottom w:val="0"/>
      <w:divBdr>
        <w:top w:val="none" w:sz="0" w:space="0" w:color="auto"/>
        <w:left w:val="none" w:sz="0" w:space="0" w:color="auto"/>
        <w:bottom w:val="none" w:sz="0" w:space="0" w:color="auto"/>
        <w:right w:val="none" w:sz="0" w:space="0" w:color="auto"/>
      </w:divBdr>
    </w:div>
    <w:div w:id="756752123">
      <w:bodyDiv w:val="1"/>
      <w:marLeft w:val="0"/>
      <w:marRight w:val="0"/>
      <w:marTop w:val="0"/>
      <w:marBottom w:val="0"/>
      <w:divBdr>
        <w:top w:val="none" w:sz="0" w:space="0" w:color="auto"/>
        <w:left w:val="none" w:sz="0" w:space="0" w:color="auto"/>
        <w:bottom w:val="none" w:sz="0" w:space="0" w:color="auto"/>
        <w:right w:val="none" w:sz="0" w:space="0" w:color="auto"/>
      </w:divBdr>
    </w:div>
    <w:div w:id="757751670">
      <w:bodyDiv w:val="1"/>
      <w:marLeft w:val="0"/>
      <w:marRight w:val="0"/>
      <w:marTop w:val="0"/>
      <w:marBottom w:val="0"/>
      <w:divBdr>
        <w:top w:val="none" w:sz="0" w:space="0" w:color="auto"/>
        <w:left w:val="none" w:sz="0" w:space="0" w:color="auto"/>
        <w:bottom w:val="none" w:sz="0" w:space="0" w:color="auto"/>
        <w:right w:val="none" w:sz="0" w:space="0" w:color="auto"/>
      </w:divBdr>
    </w:div>
    <w:div w:id="758410093">
      <w:bodyDiv w:val="1"/>
      <w:marLeft w:val="0"/>
      <w:marRight w:val="0"/>
      <w:marTop w:val="0"/>
      <w:marBottom w:val="0"/>
      <w:divBdr>
        <w:top w:val="none" w:sz="0" w:space="0" w:color="auto"/>
        <w:left w:val="none" w:sz="0" w:space="0" w:color="auto"/>
        <w:bottom w:val="none" w:sz="0" w:space="0" w:color="auto"/>
        <w:right w:val="none" w:sz="0" w:space="0" w:color="auto"/>
      </w:divBdr>
    </w:div>
    <w:div w:id="758448470">
      <w:bodyDiv w:val="1"/>
      <w:marLeft w:val="0"/>
      <w:marRight w:val="0"/>
      <w:marTop w:val="0"/>
      <w:marBottom w:val="0"/>
      <w:divBdr>
        <w:top w:val="none" w:sz="0" w:space="0" w:color="auto"/>
        <w:left w:val="none" w:sz="0" w:space="0" w:color="auto"/>
        <w:bottom w:val="none" w:sz="0" w:space="0" w:color="auto"/>
        <w:right w:val="none" w:sz="0" w:space="0" w:color="auto"/>
      </w:divBdr>
    </w:div>
    <w:div w:id="758796741">
      <w:bodyDiv w:val="1"/>
      <w:marLeft w:val="0"/>
      <w:marRight w:val="0"/>
      <w:marTop w:val="0"/>
      <w:marBottom w:val="0"/>
      <w:divBdr>
        <w:top w:val="none" w:sz="0" w:space="0" w:color="auto"/>
        <w:left w:val="none" w:sz="0" w:space="0" w:color="auto"/>
        <w:bottom w:val="none" w:sz="0" w:space="0" w:color="auto"/>
        <w:right w:val="none" w:sz="0" w:space="0" w:color="auto"/>
      </w:divBdr>
    </w:div>
    <w:div w:id="759060105">
      <w:bodyDiv w:val="1"/>
      <w:marLeft w:val="0"/>
      <w:marRight w:val="0"/>
      <w:marTop w:val="0"/>
      <w:marBottom w:val="0"/>
      <w:divBdr>
        <w:top w:val="none" w:sz="0" w:space="0" w:color="auto"/>
        <w:left w:val="none" w:sz="0" w:space="0" w:color="auto"/>
        <w:bottom w:val="none" w:sz="0" w:space="0" w:color="auto"/>
        <w:right w:val="none" w:sz="0" w:space="0" w:color="auto"/>
      </w:divBdr>
      <w:divsChild>
        <w:div w:id="390420787">
          <w:marLeft w:val="0"/>
          <w:marRight w:val="0"/>
          <w:marTop w:val="0"/>
          <w:marBottom w:val="0"/>
          <w:divBdr>
            <w:top w:val="none" w:sz="0" w:space="0" w:color="auto"/>
            <w:left w:val="none" w:sz="0" w:space="0" w:color="auto"/>
            <w:bottom w:val="none" w:sz="0" w:space="0" w:color="auto"/>
            <w:right w:val="none" w:sz="0" w:space="0" w:color="auto"/>
          </w:divBdr>
          <w:divsChild>
            <w:div w:id="1912688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642536">
      <w:bodyDiv w:val="1"/>
      <w:marLeft w:val="0"/>
      <w:marRight w:val="0"/>
      <w:marTop w:val="0"/>
      <w:marBottom w:val="0"/>
      <w:divBdr>
        <w:top w:val="none" w:sz="0" w:space="0" w:color="auto"/>
        <w:left w:val="none" w:sz="0" w:space="0" w:color="auto"/>
        <w:bottom w:val="none" w:sz="0" w:space="0" w:color="auto"/>
        <w:right w:val="none" w:sz="0" w:space="0" w:color="auto"/>
      </w:divBdr>
    </w:div>
    <w:div w:id="760640294">
      <w:bodyDiv w:val="1"/>
      <w:marLeft w:val="0"/>
      <w:marRight w:val="0"/>
      <w:marTop w:val="0"/>
      <w:marBottom w:val="0"/>
      <w:divBdr>
        <w:top w:val="none" w:sz="0" w:space="0" w:color="auto"/>
        <w:left w:val="none" w:sz="0" w:space="0" w:color="auto"/>
        <w:bottom w:val="none" w:sz="0" w:space="0" w:color="auto"/>
        <w:right w:val="none" w:sz="0" w:space="0" w:color="auto"/>
      </w:divBdr>
    </w:div>
    <w:div w:id="760839456">
      <w:bodyDiv w:val="1"/>
      <w:marLeft w:val="0"/>
      <w:marRight w:val="0"/>
      <w:marTop w:val="0"/>
      <w:marBottom w:val="0"/>
      <w:divBdr>
        <w:top w:val="none" w:sz="0" w:space="0" w:color="auto"/>
        <w:left w:val="none" w:sz="0" w:space="0" w:color="auto"/>
        <w:bottom w:val="none" w:sz="0" w:space="0" w:color="auto"/>
        <w:right w:val="none" w:sz="0" w:space="0" w:color="auto"/>
      </w:divBdr>
    </w:div>
    <w:div w:id="761490578">
      <w:bodyDiv w:val="1"/>
      <w:marLeft w:val="0"/>
      <w:marRight w:val="0"/>
      <w:marTop w:val="0"/>
      <w:marBottom w:val="0"/>
      <w:divBdr>
        <w:top w:val="none" w:sz="0" w:space="0" w:color="auto"/>
        <w:left w:val="none" w:sz="0" w:space="0" w:color="auto"/>
        <w:bottom w:val="none" w:sz="0" w:space="0" w:color="auto"/>
        <w:right w:val="none" w:sz="0" w:space="0" w:color="auto"/>
      </w:divBdr>
    </w:div>
    <w:div w:id="761528706">
      <w:bodyDiv w:val="1"/>
      <w:marLeft w:val="0"/>
      <w:marRight w:val="0"/>
      <w:marTop w:val="0"/>
      <w:marBottom w:val="0"/>
      <w:divBdr>
        <w:top w:val="none" w:sz="0" w:space="0" w:color="auto"/>
        <w:left w:val="none" w:sz="0" w:space="0" w:color="auto"/>
        <w:bottom w:val="none" w:sz="0" w:space="0" w:color="auto"/>
        <w:right w:val="none" w:sz="0" w:space="0" w:color="auto"/>
      </w:divBdr>
    </w:div>
    <w:div w:id="762145026">
      <w:bodyDiv w:val="1"/>
      <w:marLeft w:val="0"/>
      <w:marRight w:val="0"/>
      <w:marTop w:val="0"/>
      <w:marBottom w:val="0"/>
      <w:divBdr>
        <w:top w:val="none" w:sz="0" w:space="0" w:color="auto"/>
        <w:left w:val="none" w:sz="0" w:space="0" w:color="auto"/>
        <w:bottom w:val="none" w:sz="0" w:space="0" w:color="auto"/>
        <w:right w:val="none" w:sz="0" w:space="0" w:color="auto"/>
      </w:divBdr>
    </w:div>
    <w:div w:id="762189195">
      <w:bodyDiv w:val="1"/>
      <w:marLeft w:val="0"/>
      <w:marRight w:val="0"/>
      <w:marTop w:val="0"/>
      <w:marBottom w:val="0"/>
      <w:divBdr>
        <w:top w:val="none" w:sz="0" w:space="0" w:color="auto"/>
        <w:left w:val="none" w:sz="0" w:space="0" w:color="auto"/>
        <w:bottom w:val="none" w:sz="0" w:space="0" w:color="auto"/>
        <w:right w:val="none" w:sz="0" w:space="0" w:color="auto"/>
      </w:divBdr>
      <w:divsChild>
        <w:div w:id="40909706">
          <w:marLeft w:val="0"/>
          <w:marRight w:val="0"/>
          <w:marTop w:val="0"/>
          <w:marBottom w:val="0"/>
          <w:divBdr>
            <w:top w:val="none" w:sz="0" w:space="0" w:color="auto"/>
            <w:left w:val="none" w:sz="0" w:space="0" w:color="auto"/>
            <w:bottom w:val="none" w:sz="0" w:space="0" w:color="auto"/>
            <w:right w:val="none" w:sz="0" w:space="0" w:color="auto"/>
          </w:divBdr>
          <w:divsChild>
            <w:div w:id="541483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382592">
      <w:bodyDiv w:val="1"/>
      <w:marLeft w:val="0"/>
      <w:marRight w:val="0"/>
      <w:marTop w:val="0"/>
      <w:marBottom w:val="0"/>
      <w:divBdr>
        <w:top w:val="none" w:sz="0" w:space="0" w:color="auto"/>
        <w:left w:val="none" w:sz="0" w:space="0" w:color="auto"/>
        <w:bottom w:val="none" w:sz="0" w:space="0" w:color="auto"/>
        <w:right w:val="none" w:sz="0" w:space="0" w:color="auto"/>
      </w:divBdr>
    </w:div>
    <w:div w:id="763453702">
      <w:bodyDiv w:val="1"/>
      <w:marLeft w:val="0"/>
      <w:marRight w:val="0"/>
      <w:marTop w:val="0"/>
      <w:marBottom w:val="0"/>
      <w:divBdr>
        <w:top w:val="none" w:sz="0" w:space="0" w:color="auto"/>
        <w:left w:val="none" w:sz="0" w:space="0" w:color="auto"/>
        <w:bottom w:val="none" w:sz="0" w:space="0" w:color="auto"/>
        <w:right w:val="none" w:sz="0" w:space="0" w:color="auto"/>
      </w:divBdr>
    </w:div>
    <w:div w:id="765733614">
      <w:bodyDiv w:val="1"/>
      <w:marLeft w:val="0"/>
      <w:marRight w:val="0"/>
      <w:marTop w:val="0"/>
      <w:marBottom w:val="0"/>
      <w:divBdr>
        <w:top w:val="none" w:sz="0" w:space="0" w:color="auto"/>
        <w:left w:val="none" w:sz="0" w:space="0" w:color="auto"/>
        <w:bottom w:val="none" w:sz="0" w:space="0" w:color="auto"/>
        <w:right w:val="none" w:sz="0" w:space="0" w:color="auto"/>
      </w:divBdr>
    </w:div>
    <w:div w:id="766002576">
      <w:bodyDiv w:val="1"/>
      <w:marLeft w:val="0"/>
      <w:marRight w:val="0"/>
      <w:marTop w:val="0"/>
      <w:marBottom w:val="0"/>
      <w:divBdr>
        <w:top w:val="none" w:sz="0" w:space="0" w:color="auto"/>
        <w:left w:val="none" w:sz="0" w:space="0" w:color="auto"/>
        <w:bottom w:val="none" w:sz="0" w:space="0" w:color="auto"/>
        <w:right w:val="none" w:sz="0" w:space="0" w:color="auto"/>
      </w:divBdr>
    </w:div>
    <w:div w:id="766271277">
      <w:bodyDiv w:val="1"/>
      <w:marLeft w:val="0"/>
      <w:marRight w:val="0"/>
      <w:marTop w:val="0"/>
      <w:marBottom w:val="0"/>
      <w:divBdr>
        <w:top w:val="none" w:sz="0" w:space="0" w:color="auto"/>
        <w:left w:val="none" w:sz="0" w:space="0" w:color="auto"/>
        <w:bottom w:val="none" w:sz="0" w:space="0" w:color="auto"/>
        <w:right w:val="none" w:sz="0" w:space="0" w:color="auto"/>
      </w:divBdr>
    </w:div>
    <w:div w:id="766392749">
      <w:bodyDiv w:val="1"/>
      <w:marLeft w:val="0"/>
      <w:marRight w:val="0"/>
      <w:marTop w:val="0"/>
      <w:marBottom w:val="0"/>
      <w:divBdr>
        <w:top w:val="none" w:sz="0" w:space="0" w:color="auto"/>
        <w:left w:val="none" w:sz="0" w:space="0" w:color="auto"/>
        <w:bottom w:val="none" w:sz="0" w:space="0" w:color="auto"/>
        <w:right w:val="none" w:sz="0" w:space="0" w:color="auto"/>
      </w:divBdr>
    </w:div>
    <w:div w:id="766465188">
      <w:bodyDiv w:val="1"/>
      <w:marLeft w:val="0"/>
      <w:marRight w:val="0"/>
      <w:marTop w:val="0"/>
      <w:marBottom w:val="0"/>
      <w:divBdr>
        <w:top w:val="none" w:sz="0" w:space="0" w:color="auto"/>
        <w:left w:val="none" w:sz="0" w:space="0" w:color="auto"/>
        <w:bottom w:val="none" w:sz="0" w:space="0" w:color="auto"/>
        <w:right w:val="none" w:sz="0" w:space="0" w:color="auto"/>
      </w:divBdr>
    </w:div>
    <w:div w:id="767236185">
      <w:bodyDiv w:val="1"/>
      <w:marLeft w:val="0"/>
      <w:marRight w:val="0"/>
      <w:marTop w:val="0"/>
      <w:marBottom w:val="0"/>
      <w:divBdr>
        <w:top w:val="none" w:sz="0" w:space="0" w:color="auto"/>
        <w:left w:val="none" w:sz="0" w:space="0" w:color="auto"/>
        <w:bottom w:val="none" w:sz="0" w:space="0" w:color="auto"/>
        <w:right w:val="none" w:sz="0" w:space="0" w:color="auto"/>
      </w:divBdr>
    </w:div>
    <w:div w:id="767696969">
      <w:bodyDiv w:val="1"/>
      <w:marLeft w:val="0"/>
      <w:marRight w:val="0"/>
      <w:marTop w:val="0"/>
      <w:marBottom w:val="0"/>
      <w:divBdr>
        <w:top w:val="none" w:sz="0" w:space="0" w:color="auto"/>
        <w:left w:val="none" w:sz="0" w:space="0" w:color="auto"/>
        <w:bottom w:val="none" w:sz="0" w:space="0" w:color="auto"/>
        <w:right w:val="none" w:sz="0" w:space="0" w:color="auto"/>
      </w:divBdr>
      <w:divsChild>
        <w:div w:id="2053722502">
          <w:marLeft w:val="0"/>
          <w:marRight w:val="0"/>
          <w:marTop w:val="0"/>
          <w:marBottom w:val="0"/>
          <w:divBdr>
            <w:top w:val="none" w:sz="0" w:space="0" w:color="auto"/>
            <w:left w:val="none" w:sz="0" w:space="0" w:color="auto"/>
            <w:bottom w:val="none" w:sz="0" w:space="0" w:color="auto"/>
            <w:right w:val="none" w:sz="0" w:space="0" w:color="auto"/>
          </w:divBdr>
          <w:divsChild>
            <w:div w:id="1926526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786043">
      <w:bodyDiv w:val="1"/>
      <w:marLeft w:val="0"/>
      <w:marRight w:val="0"/>
      <w:marTop w:val="0"/>
      <w:marBottom w:val="0"/>
      <w:divBdr>
        <w:top w:val="none" w:sz="0" w:space="0" w:color="auto"/>
        <w:left w:val="none" w:sz="0" w:space="0" w:color="auto"/>
        <w:bottom w:val="none" w:sz="0" w:space="0" w:color="auto"/>
        <w:right w:val="none" w:sz="0" w:space="0" w:color="auto"/>
      </w:divBdr>
    </w:div>
    <w:div w:id="770007089">
      <w:bodyDiv w:val="1"/>
      <w:marLeft w:val="0"/>
      <w:marRight w:val="0"/>
      <w:marTop w:val="0"/>
      <w:marBottom w:val="0"/>
      <w:divBdr>
        <w:top w:val="none" w:sz="0" w:space="0" w:color="auto"/>
        <w:left w:val="none" w:sz="0" w:space="0" w:color="auto"/>
        <w:bottom w:val="none" w:sz="0" w:space="0" w:color="auto"/>
        <w:right w:val="none" w:sz="0" w:space="0" w:color="auto"/>
      </w:divBdr>
    </w:div>
    <w:div w:id="770128682">
      <w:bodyDiv w:val="1"/>
      <w:marLeft w:val="0"/>
      <w:marRight w:val="0"/>
      <w:marTop w:val="0"/>
      <w:marBottom w:val="0"/>
      <w:divBdr>
        <w:top w:val="none" w:sz="0" w:space="0" w:color="auto"/>
        <w:left w:val="none" w:sz="0" w:space="0" w:color="auto"/>
        <w:bottom w:val="none" w:sz="0" w:space="0" w:color="auto"/>
        <w:right w:val="none" w:sz="0" w:space="0" w:color="auto"/>
      </w:divBdr>
    </w:div>
    <w:div w:id="770324263">
      <w:bodyDiv w:val="1"/>
      <w:marLeft w:val="0"/>
      <w:marRight w:val="0"/>
      <w:marTop w:val="0"/>
      <w:marBottom w:val="0"/>
      <w:divBdr>
        <w:top w:val="none" w:sz="0" w:space="0" w:color="auto"/>
        <w:left w:val="none" w:sz="0" w:space="0" w:color="auto"/>
        <w:bottom w:val="none" w:sz="0" w:space="0" w:color="auto"/>
        <w:right w:val="none" w:sz="0" w:space="0" w:color="auto"/>
      </w:divBdr>
    </w:div>
    <w:div w:id="771239723">
      <w:bodyDiv w:val="1"/>
      <w:marLeft w:val="0"/>
      <w:marRight w:val="0"/>
      <w:marTop w:val="0"/>
      <w:marBottom w:val="0"/>
      <w:divBdr>
        <w:top w:val="none" w:sz="0" w:space="0" w:color="auto"/>
        <w:left w:val="none" w:sz="0" w:space="0" w:color="auto"/>
        <w:bottom w:val="none" w:sz="0" w:space="0" w:color="auto"/>
        <w:right w:val="none" w:sz="0" w:space="0" w:color="auto"/>
      </w:divBdr>
    </w:div>
    <w:div w:id="773287947">
      <w:bodyDiv w:val="1"/>
      <w:marLeft w:val="0"/>
      <w:marRight w:val="0"/>
      <w:marTop w:val="0"/>
      <w:marBottom w:val="0"/>
      <w:divBdr>
        <w:top w:val="none" w:sz="0" w:space="0" w:color="auto"/>
        <w:left w:val="none" w:sz="0" w:space="0" w:color="auto"/>
        <w:bottom w:val="none" w:sz="0" w:space="0" w:color="auto"/>
        <w:right w:val="none" w:sz="0" w:space="0" w:color="auto"/>
      </w:divBdr>
    </w:div>
    <w:div w:id="773327836">
      <w:bodyDiv w:val="1"/>
      <w:marLeft w:val="0"/>
      <w:marRight w:val="0"/>
      <w:marTop w:val="0"/>
      <w:marBottom w:val="0"/>
      <w:divBdr>
        <w:top w:val="none" w:sz="0" w:space="0" w:color="auto"/>
        <w:left w:val="none" w:sz="0" w:space="0" w:color="auto"/>
        <w:bottom w:val="none" w:sz="0" w:space="0" w:color="auto"/>
        <w:right w:val="none" w:sz="0" w:space="0" w:color="auto"/>
      </w:divBdr>
    </w:div>
    <w:div w:id="773785351">
      <w:bodyDiv w:val="1"/>
      <w:marLeft w:val="0"/>
      <w:marRight w:val="0"/>
      <w:marTop w:val="0"/>
      <w:marBottom w:val="0"/>
      <w:divBdr>
        <w:top w:val="none" w:sz="0" w:space="0" w:color="auto"/>
        <w:left w:val="none" w:sz="0" w:space="0" w:color="auto"/>
        <w:bottom w:val="none" w:sz="0" w:space="0" w:color="auto"/>
        <w:right w:val="none" w:sz="0" w:space="0" w:color="auto"/>
      </w:divBdr>
    </w:div>
    <w:div w:id="774595626">
      <w:bodyDiv w:val="1"/>
      <w:marLeft w:val="0"/>
      <w:marRight w:val="0"/>
      <w:marTop w:val="0"/>
      <w:marBottom w:val="0"/>
      <w:divBdr>
        <w:top w:val="none" w:sz="0" w:space="0" w:color="auto"/>
        <w:left w:val="none" w:sz="0" w:space="0" w:color="auto"/>
        <w:bottom w:val="none" w:sz="0" w:space="0" w:color="auto"/>
        <w:right w:val="none" w:sz="0" w:space="0" w:color="auto"/>
      </w:divBdr>
    </w:div>
    <w:div w:id="775641956">
      <w:bodyDiv w:val="1"/>
      <w:marLeft w:val="0"/>
      <w:marRight w:val="0"/>
      <w:marTop w:val="0"/>
      <w:marBottom w:val="0"/>
      <w:divBdr>
        <w:top w:val="none" w:sz="0" w:space="0" w:color="auto"/>
        <w:left w:val="none" w:sz="0" w:space="0" w:color="auto"/>
        <w:bottom w:val="none" w:sz="0" w:space="0" w:color="auto"/>
        <w:right w:val="none" w:sz="0" w:space="0" w:color="auto"/>
      </w:divBdr>
    </w:div>
    <w:div w:id="775715823">
      <w:bodyDiv w:val="1"/>
      <w:marLeft w:val="0"/>
      <w:marRight w:val="0"/>
      <w:marTop w:val="0"/>
      <w:marBottom w:val="0"/>
      <w:divBdr>
        <w:top w:val="none" w:sz="0" w:space="0" w:color="auto"/>
        <w:left w:val="none" w:sz="0" w:space="0" w:color="auto"/>
        <w:bottom w:val="none" w:sz="0" w:space="0" w:color="auto"/>
        <w:right w:val="none" w:sz="0" w:space="0" w:color="auto"/>
      </w:divBdr>
    </w:div>
    <w:div w:id="776098979">
      <w:bodyDiv w:val="1"/>
      <w:marLeft w:val="0"/>
      <w:marRight w:val="0"/>
      <w:marTop w:val="0"/>
      <w:marBottom w:val="0"/>
      <w:divBdr>
        <w:top w:val="none" w:sz="0" w:space="0" w:color="auto"/>
        <w:left w:val="none" w:sz="0" w:space="0" w:color="auto"/>
        <w:bottom w:val="none" w:sz="0" w:space="0" w:color="auto"/>
        <w:right w:val="none" w:sz="0" w:space="0" w:color="auto"/>
      </w:divBdr>
    </w:div>
    <w:div w:id="776296636">
      <w:bodyDiv w:val="1"/>
      <w:marLeft w:val="0"/>
      <w:marRight w:val="0"/>
      <w:marTop w:val="0"/>
      <w:marBottom w:val="0"/>
      <w:divBdr>
        <w:top w:val="none" w:sz="0" w:space="0" w:color="auto"/>
        <w:left w:val="none" w:sz="0" w:space="0" w:color="auto"/>
        <w:bottom w:val="none" w:sz="0" w:space="0" w:color="auto"/>
        <w:right w:val="none" w:sz="0" w:space="0" w:color="auto"/>
      </w:divBdr>
    </w:div>
    <w:div w:id="777799109">
      <w:bodyDiv w:val="1"/>
      <w:marLeft w:val="0"/>
      <w:marRight w:val="0"/>
      <w:marTop w:val="0"/>
      <w:marBottom w:val="0"/>
      <w:divBdr>
        <w:top w:val="none" w:sz="0" w:space="0" w:color="auto"/>
        <w:left w:val="none" w:sz="0" w:space="0" w:color="auto"/>
        <w:bottom w:val="none" w:sz="0" w:space="0" w:color="auto"/>
        <w:right w:val="none" w:sz="0" w:space="0" w:color="auto"/>
      </w:divBdr>
    </w:div>
    <w:div w:id="778836053">
      <w:bodyDiv w:val="1"/>
      <w:marLeft w:val="0"/>
      <w:marRight w:val="0"/>
      <w:marTop w:val="0"/>
      <w:marBottom w:val="0"/>
      <w:divBdr>
        <w:top w:val="none" w:sz="0" w:space="0" w:color="auto"/>
        <w:left w:val="none" w:sz="0" w:space="0" w:color="auto"/>
        <w:bottom w:val="none" w:sz="0" w:space="0" w:color="auto"/>
        <w:right w:val="none" w:sz="0" w:space="0" w:color="auto"/>
      </w:divBdr>
    </w:div>
    <w:div w:id="780301605">
      <w:bodyDiv w:val="1"/>
      <w:marLeft w:val="0"/>
      <w:marRight w:val="0"/>
      <w:marTop w:val="0"/>
      <w:marBottom w:val="0"/>
      <w:divBdr>
        <w:top w:val="none" w:sz="0" w:space="0" w:color="auto"/>
        <w:left w:val="none" w:sz="0" w:space="0" w:color="auto"/>
        <w:bottom w:val="none" w:sz="0" w:space="0" w:color="auto"/>
        <w:right w:val="none" w:sz="0" w:space="0" w:color="auto"/>
      </w:divBdr>
    </w:div>
    <w:div w:id="780951275">
      <w:bodyDiv w:val="1"/>
      <w:marLeft w:val="0"/>
      <w:marRight w:val="0"/>
      <w:marTop w:val="0"/>
      <w:marBottom w:val="0"/>
      <w:divBdr>
        <w:top w:val="none" w:sz="0" w:space="0" w:color="auto"/>
        <w:left w:val="none" w:sz="0" w:space="0" w:color="auto"/>
        <w:bottom w:val="none" w:sz="0" w:space="0" w:color="auto"/>
        <w:right w:val="none" w:sz="0" w:space="0" w:color="auto"/>
      </w:divBdr>
    </w:div>
    <w:div w:id="782725229">
      <w:bodyDiv w:val="1"/>
      <w:marLeft w:val="0"/>
      <w:marRight w:val="0"/>
      <w:marTop w:val="0"/>
      <w:marBottom w:val="0"/>
      <w:divBdr>
        <w:top w:val="none" w:sz="0" w:space="0" w:color="auto"/>
        <w:left w:val="none" w:sz="0" w:space="0" w:color="auto"/>
        <w:bottom w:val="none" w:sz="0" w:space="0" w:color="auto"/>
        <w:right w:val="none" w:sz="0" w:space="0" w:color="auto"/>
      </w:divBdr>
    </w:div>
    <w:div w:id="783233837">
      <w:bodyDiv w:val="1"/>
      <w:marLeft w:val="0"/>
      <w:marRight w:val="0"/>
      <w:marTop w:val="0"/>
      <w:marBottom w:val="0"/>
      <w:divBdr>
        <w:top w:val="none" w:sz="0" w:space="0" w:color="auto"/>
        <w:left w:val="none" w:sz="0" w:space="0" w:color="auto"/>
        <w:bottom w:val="none" w:sz="0" w:space="0" w:color="auto"/>
        <w:right w:val="none" w:sz="0" w:space="0" w:color="auto"/>
      </w:divBdr>
    </w:div>
    <w:div w:id="783306548">
      <w:bodyDiv w:val="1"/>
      <w:marLeft w:val="0"/>
      <w:marRight w:val="0"/>
      <w:marTop w:val="0"/>
      <w:marBottom w:val="0"/>
      <w:divBdr>
        <w:top w:val="none" w:sz="0" w:space="0" w:color="auto"/>
        <w:left w:val="none" w:sz="0" w:space="0" w:color="auto"/>
        <w:bottom w:val="none" w:sz="0" w:space="0" w:color="auto"/>
        <w:right w:val="none" w:sz="0" w:space="0" w:color="auto"/>
      </w:divBdr>
    </w:div>
    <w:div w:id="784155003">
      <w:bodyDiv w:val="1"/>
      <w:marLeft w:val="0"/>
      <w:marRight w:val="0"/>
      <w:marTop w:val="0"/>
      <w:marBottom w:val="0"/>
      <w:divBdr>
        <w:top w:val="none" w:sz="0" w:space="0" w:color="auto"/>
        <w:left w:val="none" w:sz="0" w:space="0" w:color="auto"/>
        <w:bottom w:val="none" w:sz="0" w:space="0" w:color="auto"/>
        <w:right w:val="none" w:sz="0" w:space="0" w:color="auto"/>
      </w:divBdr>
    </w:div>
    <w:div w:id="785201072">
      <w:bodyDiv w:val="1"/>
      <w:marLeft w:val="0"/>
      <w:marRight w:val="0"/>
      <w:marTop w:val="0"/>
      <w:marBottom w:val="0"/>
      <w:divBdr>
        <w:top w:val="none" w:sz="0" w:space="0" w:color="auto"/>
        <w:left w:val="none" w:sz="0" w:space="0" w:color="auto"/>
        <w:bottom w:val="none" w:sz="0" w:space="0" w:color="auto"/>
        <w:right w:val="none" w:sz="0" w:space="0" w:color="auto"/>
      </w:divBdr>
    </w:div>
    <w:div w:id="785854445">
      <w:bodyDiv w:val="1"/>
      <w:marLeft w:val="0"/>
      <w:marRight w:val="0"/>
      <w:marTop w:val="0"/>
      <w:marBottom w:val="0"/>
      <w:divBdr>
        <w:top w:val="none" w:sz="0" w:space="0" w:color="auto"/>
        <w:left w:val="none" w:sz="0" w:space="0" w:color="auto"/>
        <w:bottom w:val="none" w:sz="0" w:space="0" w:color="auto"/>
        <w:right w:val="none" w:sz="0" w:space="0" w:color="auto"/>
      </w:divBdr>
    </w:div>
    <w:div w:id="786394131">
      <w:bodyDiv w:val="1"/>
      <w:marLeft w:val="0"/>
      <w:marRight w:val="0"/>
      <w:marTop w:val="0"/>
      <w:marBottom w:val="0"/>
      <w:divBdr>
        <w:top w:val="none" w:sz="0" w:space="0" w:color="auto"/>
        <w:left w:val="none" w:sz="0" w:space="0" w:color="auto"/>
        <w:bottom w:val="none" w:sz="0" w:space="0" w:color="auto"/>
        <w:right w:val="none" w:sz="0" w:space="0" w:color="auto"/>
      </w:divBdr>
    </w:div>
    <w:div w:id="787698496">
      <w:bodyDiv w:val="1"/>
      <w:marLeft w:val="0"/>
      <w:marRight w:val="0"/>
      <w:marTop w:val="0"/>
      <w:marBottom w:val="0"/>
      <w:divBdr>
        <w:top w:val="none" w:sz="0" w:space="0" w:color="auto"/>
        <w:left w:val="none" w:sz="0" w:space="0" w:color="auto"/>
        <w:bottom w:val="none" w:sz="0" w:space="0" w:color="auto"/>
        <w:right w:val="none" w:sz="0" w:space="0" w:color="auto"/>
      </w:divBdr>
    </w:div>
    <w:div w:id="789709413">
      <w:bodyDiv w:val="1"/>
      <w:marLeft w:val="0"/>
      <w:marRight w:val="0"/>
      <w:marTop w:val="0"/>
      <w:marBottom w:val="0"/>
      <w:divBdr>
        <w:top w:val="none" w:sz="0" w:space="0" w:color="auto"/>
        <w:left w:val="none" w:sz="0" w:space="0" w:color="auto"/>
        <w:bottom w:val="none" w:sz="0" w:space="0" w:color="auto"/>
        <w:right w:val="none" w:sz="0" w:space="0" w:color="auto"/>
      </w:divBdr>
    </w:div>
    <w:div w:id="791360485">
      <w:bodyDiv w:val="1"/>
      <w:marLeft w:val="0"/>
      <w:marRight w:val="0"/>
      <w:marTop w:val="0"/>
      <w:marBottom w:val="0"/>
      <w:divBdr>
        <w:top w:val="none" w:sz="0" w:space="0" w:color="auto"/>
        <w:left w:val="none" w:sz="0" w:space="0" w:color="auto"/>
        <w:bottom w:val="none" w:sz="0" w:space="0" w:color="auto"/>
        <w:right w:val="none" w:sz="0" w:space="0" w:color="auto"/>
      </w:divBdr>
    </w:div>
    <w:div w:id="792408825">
      <w:bodyDiv w:val="1"/>
      <w:marLeft w:val="0"/>
      <w:marRight w:val="0"/>
      <w:marTop w:val="0"/>
      <w:marBottom w:val="0"/>
      <w:divBdr>
        <w:top w:val="none" w:sz="0" w:space="0" w:color="auto"/>
        <w:left w:val="none" w:sz="0" w:space="0" w:color="auto"/>
        <w:bottom w:val="none" w:sz="0" w:space="0" w:color="auto"/>
        <w:right w:val="none" w:sz="0" w:space="0" w:color="auto"/>
      </w:divBdr>
    </w:div>
    <w:div w:id="792596250">
      <w:bodyDiv w:val="1"/>
      <w:marLeft w:val="0"/>
      <w:marRight w:val="0"/>
      <w:marTop w:val="0"/>
      <w:marBottom w:val="0"/>
      <w:divBdr>
        <w:top w:val="none" w:sz="0" w:space="0" w:color="auto"/>
        <w:left w:val="none" w:sz="0" w:space="0" w:color="auto"/>
        <w:bottom w:val="none" w:sz="0" w:space="0" w:color="auto"/>
        <w:right w:val="none" w:sz="0" w:space="0" w:color="auto"/>
      </w:divBdr>
    </w:div>
    <w:div w:id="792867276">
      <w:bodyDiv w:val="1"/>
      <w:marLeft w:val="0"/>
      <w:marRight w:val="0"/>
      <w:marTop w:val="0"/>
      <w:marBottom w:val="0"/>
      <w:divBdr>
        <w:top w:val="none" w:sz="0" w:space="0" w:color="auto"/>
        <w:left w:val="none" w:sz="0" w:space="0" w:color="auto"/>
        <w:bottom w:val="none" w:sz="0" w:space="0" w:color="auto"/>
        <w:right w:val="none" w:sz="0" w:space="0" w:color="auto"/>
      </w:divBdr>
    </w:div>
    <w:div w:id="793208133">
      <w:bodyDiv w:val="1"/>
      <w:marLeft w:val="0"/>
      <w:marRight w:val="0"/>
      <w:marTop w:val="0"/>
      <w:marBottom w:val="0"/>
      <w:divBdr>
        <w:top w:val="none" w:sz="0" w:space="0" w:color="auto"/>
        <w:left w:val="none" w:sz="0" w:space="0" w:color="auto"/>
        <w:bottom w:val="none" w:sz="0" w:space="0" w:color="auto"/>
        <w:right w:val="none" w:sz="0" w:space="0" w:color="auto"/>
      </w:divBdr>
    </w:div>
    <w:div w:id="795291802">
      <w:bodyDiv w:val="1"/>
      <w:marLeft w:val="0"/>
      <w:marRight w:val="0"/>
      <w:marTop w:val="0"/>
      <w:marBottom w:val="0"/>
      <w:divBdr>
        <w:top w:val="none" w:sz="0" w:space="0" w:color="auto"/>
        <w:left w:val="none" w:sz="0" w:space="0" w:color="auto"/>
        <w:bottom w:val="none" w:sz="0" w:space="0" w:color="auto"/>
        <w:right w:val="none" w:sz="0" w:space="0" w:color="auto"/>
      </w:divBdr>
    </w:div>
    <w:div w:id="795638681">
      <w:bodyDiv w:val="1"/>
      <w:marLeft w:val="0"/>
      <w:marRight w:val="0"/>
      <w:marTop w:val="0"/>
      <w:marBottom w:val="0"/>
      <w:divBdr>
        <w:top w:val="none" w:sz="0" w:space="0" w:color="auto"/>
        <w:left w:val="none" w:sz="0" w:space="0" w:color="auto"/>
        <w:bottom w:val="none" w:sz="0" w:space="0" w:color="auto"/>
        <w:right w:val="none" w:sz="0" w:space="0" w:color="auto"/>
      </w:divBdr>
    </w:div>
    <w:div w:id="796218765">
      <w:bodyDiv w:val="1"/>
      <w:marLeft w:val="0"/>
      <w:marRight w:val="0"/>
      <w:marTop w:val="0"/>
      <w:marBottom w:val="0"/>
      <w:divBdr>
        <w:top w:val="none" w:sz="0" w:space="0" w:color="auto"/>
        <w:left w:val="none" w:sz="0" w:space="0" w:color="auto"/>
        <w:bottom w:val="none" w:sz="0" w:space="0" w:color="auto"/>
        <w:right w:val="none" w:sz="0" w:space="0" w:color="auto"/>
      </w:divBdr>
    </w:div>
    <w:div w:id="796683844">
      <w:bodyDiv w:val="1"/>
      <w:marLeft w:val="0"/>
      <w:marRight w:val="0"/>
      <w:marTop w:val="0"/>
      <w:marBottom w:val="0"/>
      <w:divBdr>
        <w:top w:val="none" w:sz="0" w:space="0" w:color="auto"/>
        <w:left w:val="none" w:sz="0" w:space="0" w:color="auto"/>
        <w:bottom w:val="none" w:sz="0" w:space="0" w:color="auto"/>
        <w:right w:val="none" w:sz="0" w:space="0" w:color="auto"/>
      </w:divBdr>
    </w:div>
    <w:div w:id="796800915">
      <w:bodyDiv w:val="1"/>
      <w:marLeft w:val="0"/>
      <w:marRight w:val="0"/>
      <w:marTop w:val="0"/>
      <w:marBottom w:val="0"/>
      <w:divBdr>
        <w:top w:val="none" w:sz="0" w:space="0" w:color="auto"/>
        <w:left w:val="none" w:sz="0" w:space="0" w:color="auto"/>
        <w:bottom w:val="none" w:sz="0" w:space="0" w:color="auto"/>
        <w:right w:val="none" w:sz="0" w:space="0" w:color="auto"/>
      </w:divBdr>
    </w:div>
    <w:div w:id="798762705">
      <w:bodyDiv w:val="1"/>
      <w:marLeft w:val="0"/>
      <w:marRight w:val="0"/>
      <w:marTop w:val="0"/>
      <w:marBottom w:val="0"/>
      <w:divBdr>
        <w:top w:val="none" w:sz="0" w:space="0" w:color="auto"/>
        <w:left w:val="none" w:sz="0" w:space="0" w:color="auto"/>
        <w:bottom w:val="none" w:sz="0" w:space="0" w:color="auto"/>
        <w:right w:val="none" w:sz="0" w:space="0" w:color="auto"/>
      </w:divBdr>
    </w:div>
    <w:div w:id="799299381">
      <w:bodyDiv w:val="1"/>
      <w:marLeft w:val="0"/>
      <w:marRight w:val="0"/>
      <w:marTop w:val="0"/>
      <w:marBottom w:val="0"/>
      <w:divBdr>
        <w:top w:val="none" w:sz="0" w:space="0" w:color="auto"/>
        <w:left w:val="none" w:sz="0" w:space="0" w:color="auto"/>
        <w:bottom w:val="none" w:sz="0" w:space="0" w:color="auto"/>
        <w:right w:val="none" w:sz="0" w:space="0" w:color="auto"/>
      </w:divBdr>
    </w:div>
    <w:div w:id="800000288">
      <w:bodyDiv w:val="1"/>
      <w:marLeft w:val="0"/>
      <w:marRight w:val="0"/>
      <w:marTop w:val="0"/>
      <w:marBottom w:val="0"/>
      <w:divBdr>
        <w:top w:val="none" w:sz="0" w:space="0" w:color="auto"/>
        <w:left w:val="none" w:sz="0" w:space="0" w:color="auto"/>
        <w:bottom w:val="none" w:sz="0" w:space="0" w:color="auto"/>
        <w:right w:val="none" w:sz="0" w:space="0" w:color="auto"/>
      </w:divBdr>
    </w:div>
    <w:div w:id="800076201">
      <w:bodyDiv w:val="1"/>
      <w:marLeft w:val="0"/>
      <w:marRight w:val="0"/>
      <w:marTop w:val="0"/>
      <w:marBottom w:val="0"/>
      <w:divBdr>
        <w:top w:val="none" w:sz="0" w:space="0" w:color="auto"/>
        <w:left w:val="none" w:sz="0" w:space="0" w:color="auto"/>
        <w:bottom w:val="none" w:sz="0" w:space="0" w:color="auto"/>
        <w:right w:val="none" w:sz="0" w:space="0" w:color="auto"/>
      </w:divBdr>
    </w:div>
    <w:div w:id="801381721">
      <w:bodyDiv w:val="1"/>
      <w:marLeft w:val="0"/>
      <w:marRight w:val="0"/>
      <w:marTop w:val="0"/>
      <w:marBottom w:val="0"/>
      <w:divBdr>
        <w:top w:val="none" w:sz="0" w:space="0" w:color="auto"/>
        <w:left w:val="none" w:sz="0" w:space="0" w:color="auto"/>
        <w:bottom w:val="none" w:sz="0" w:space="0" w:color="auto"/>
        <w:right w:val="none" w:sz="0" w:space="0" w:color="auto"/>
      </w:divBdr>
    </w:div>
    <w:div w:id="802039352">
      <w:bodyDiv w:val="1"/>
      <w:marLeft w:val="0"/>
      <w:marRight w:val="0"/>
      <w:marTop w:val="0"/>
      <w:marBottom w:val="0"/>
      <w:divBdr>
        <w:top w:val="none" w:sz="0" w:space="0" w:color="auto"/>
        <w:left w:val="none" w:sz="0" w:space="0" w:color="auto"/>
        <w:bottom w:val="none" w:sz="0" w:space="0" w:color="auto"/>
        <w:right w:val="none" w:sz="0" w:space="0" w:color="auto"/>
      </w:divBdr>
    </w:div>
    <w:div w:id="803355416">
      <w:bodyDiv w:val="1"/>
      <w:marLeft w:val="0"/>
      <w:marRight w:val="0"/>
      <w:marTop w:val="0"/>
      <w:marBottom w:val="0"/>
      <w:divBdr>
        <w:top w:val="none" w:sz="0" w:space="0" w:color="auto"/>
        <w:left w:val="none" w:sz="0" w:space="0" w:color="auto"/>
        <w:bottom w:val="none" w:sz="0" w:space="0" w:color="auto"/>
        <w:right w:val="none" w:sz="0" w:space="0" w:color="auto"/>
      </w:divBdr>
    </w:div>
    <w:div w:id="805051062">
      <w:bodyDiv w:val="1"/>
      <w:marLeft w:val="0"/>
      <w:marRight w:val="0"/>
      <w:marTop w:val="0"/>
      <w:marBottom w:val="0"/>
      <w:divBdr>
        <w:top w:val="none" w:sz="0" w:space="0" w:color="auto"/>
        <w:left w:val="none" w:sz="0" w:space="0" w:color="auto"/>
        <w:bottom w:val="none" w:sz="0" w:space="0" w:color="auto"/>
        <w:right w:val="none" w:sz="0" w:space="0" w:color="auto"/>
      </w:divBdr>
    </w:div>
    <w:div w:id="805123053">
      <w:bodyDiv w:val="1"/>
      <w:marLeft w:val="0"/>
      <w:marRight w:val="0"/>
      <w:marTop w:val="0"/>
      <w:marBottom w:val="0"/>
      <w:divBdr>
        <w:top w:val="none" w:sz="0" w:space="0" w:color="auto"/>
        <w:left w:val="none" w:sz="0" w:space="0" w:color="auto"/>
        <w:bottom w:val="none" w:sz="0" w:space="0" w:color="auto"/>
        <w:right w:val="none" w:sz="0" w:space="0" w:color="auto"/>
      </w:divBdr>
    </w:div>
    <w:div w:id="805708011">
      <w:bodyDiv w:val="1"/>
      <w:marLeft w:val="0"/>
      <w:marRight w:val="0"/>
      <w:marTop w:val="0"/>
      <w:marBottom w:val="0"/>
      <w:divBdr>
        <w:top w:val="none" w:sz="0" w:space="0" w:color="auto"/>
        <w:left w:val="none" w:sz="0" w:space="0" w:color="auto"/>
        <w:bottom w:val="none" w:sz="0" w:space="0" w:color="auto"/>
        <w:right w:val="none" w:sz="0" w:space="0" w:color="auto"/>
      </w:divBdr>
    </w:div>
    <w:div w:id="806246542">
      <w:bodyDiv w:val="1"/>
      <w:marLeft w:val="0"/>
      <w:marRight w:val="0"/>
      <w:marTop w:val="0"/>
      <w:marBottom w:val="0"/>
      <w:divBdr>
        <w:top w:val="none" w:sz="0" w:space="0" w:color="auto"/>
        <w:left w:val="none" w:sz="0" w:space="0" w:color="auto"/>
        <w:bottom w:val="none" w:sz="0" w:space="0" w:color="auto"/>
        <w:right w:val="none" w:sz="0" w:space="0" w:color="auto"/>
      </w:divBdr>
    </w:div>
    <w:div w:id="806433865">
      <w:bodyDiv w:val="1"/>
      <w:marLeft w:val="0"/>
      <w:marRight w:val="0"/>
      <w:marTop w:val="0"/>
      <w:marBottom w:val="0"/>
      <w:divBdr>
        <w:top w:val="none" w:sz="0" w:space="0" w:color="auto"/>
        <w:left w:val="none" w:sz="0" w:space="0" w:color="auto"/>
        <w:bottom w:val="none" w:sz="0" w:space="0" w:color="auto"/>
        <w:right w:val="none" w:sz="0" w:space="0" w:color="auto"/>
      </w:divBdr>
    </w:div>
    <w:div w:id="806820699">
      <w:bodyDiv w:val="1"/>
      <w:marLeft w:val="0"/>
      <w:marRight w:val="0"/>
      <w:marTop w:val="0"/>
      <w:marBottom w:val="0"/>
      <w:divBdr>
        <w:top w:val="none" w:sz="0" w:space="0" w:color="auto"/>
        <w:left w:val="none" w:sz="0" w:space="0" w:color="auto"/>
        <w:bottom w:val="none" w:sz="0" w:space="0" w:color="auto"/>
        <w:right w:val="none" w:sz="0" w:space="0" w:color="auto"/>
      </w:divBdr>
    </w:div>
    <w:div w:id="806894119">
      <w:bodyDiv w:val="1"/>
      <w:marLeft w:val="0"/>
      <w:marRight w:val="0"/>
      <w:marTop w:val="0"/>
      <w:marBottom w:val="0"/>
      <w:divBdr>
        <w:top w:val="none" w:sz="0" w:space="0" w:color="auto"/>
        <w:left w:val="none" w:sz="0" w:space="0" w:color="auto"/>
        <w:bottom w:val="none" w:sz="0" w:space="0" w:color="auto"/>
        <w:right w:val="none" w:sz="0" w:space="0" w:color="auto"/>
      </w:divBdr>
    </w:div>
    <w:div w:id="808938041">
      <w:bodyDiv w:val="1"/>
      <w:marLeft w:val="0"/>
      <w:marRight w:val="0"/>
      <w:marTop w:val="0"/>
      <w:marBottom w:val="0"/>
      <w:divBdr>
        <w:top w:val="none" w:sz="0" w:space="0" w:color="auto"/>
        <w:left w:val="none" w:sz="0" w:space="0" w:color="auto"/>
        <w:bottom w:val="none" w:sz="0" w:space="0" w:color="auto"/>
        <w:right w:val="none" w:sz="0" w:space="0" w:color="auto"/>
      </w:divBdr>
    </w:div>
    <w:div w:id="809514298">
      <w:bodyDiv w:val="1"/>
      <w:marLeft w:val="0"/>
      <w:marRight w:val="0"/>
      <w:marTop w:val="0"/>
      <w:marBottom w:val="0"/>
      <w:divBdr>
        <w:top w:val="none" w:sz="0" w:space="0" w:color="auto"/>
        <w:left w:val="none" w:sz="0" w:space="0" w:color="auto"/>
        <w:bottom w:val="none" w:sz="0" w:space="0" w:color="auto"/>
        <w:right w:val="none" w:sz="0" w:space="0" w:color="auto"/>
      </w:divBdr>
    </w:div>
    <w:div w:id="809976960">
      <w:bodyDiv w:val="1"/>
      <w:marLeft w:val="0"/>
      <w:marRight w:val="0"/>
      <w:marTop w:val="0"/>
      <w:marBottom w:val="0"/>
      <w:divBdr>
        <w:top w:val="none" w:sz="0" w:space="0" w:color="auto"/>
        <w:left w:val="none" w:sz="0" w:space="0" w:color="auto"/>
        <w:bottom w:val="none" w:sz="0" w:space="0" w:color="auto"/>
        <w:right w:val="none" w:sz="0" w:space="0" w:color="auto"/>
      </w:divBdr>
    </w:div>
    <w:div w:id="810563624">
      <w:bodyDiv w:val="1"/>
      <w:marLeft w:val="0"/>
      <w:marRight w:val="0"/>
      <w:marTop w:val="0"/>
      <w:marBottom w:val="0"/>
      <w:divBdr>
        <w:top w:val="none" w:sz="0" w:space="0" w:color="auto"/>
        <w:left w:val="none" w:sz="0" w:space="0" w:color="auto"/>
        <w:bottom w:val="none" w:sz="0" w:space="0" w:color="auto"/>
        <w:right w:val="none" w:sz="0" w:space="0" w:color="auto"/>
      </w:divBdr>
    </w:div>
    <w:div w:id="810638623">
      <w:bodyDiv w:val="1"/>
      <w:marLeft w:val="0"/>
      <w:marRight w:val="0"/>
      <w:marTop w:val="0"/>
      <w:marBottom w:val="0"/>
      <w:divBdr>
        <w:top w:val="none" w:sz="0" w:space="0" w:color="auto"/>
        <w:left w:val="none" w:sz="0" w:space="0" w:color="auto"/>
        <w:bottom w:val="none" w:sz="0" w:space="0" w:color="auto"/>
        <w:right w:val="none" w:sz="0" w:space="0" w:color="auto"/>
      </w:divBdr>
    </w:div>
    <w:div w:id="810751689">
      <w:bodyDiv w:val="1"/>
      <w:marLeft w:val="0"/>
      <w:marRight w:val="0"/>
      <w:marTop w:val="0"/>
      <w:marBottom w:val="0"/>
      <w:divBdr>
        <w:top w:val="none" w:sz="0" w:space="0" w:color="auto"/>
        <w:left w:val="none" w:sz="0" w:space="0" w:color="auto"/>
        <w:bottom w:val="none" w:sz="0" w:space="0" w:color="auto"/>
        <w:right w:val="none" w:sz="0" w:space="0" w:color="auto"/>
      </w:divBdr>
    </w:div>
    <w:div w:id="811097534">
      <w:bodyDiv w:val="1"/>
      <w:marLeft w:val="0"/>
      <w:marRight w:val="0"/>
      <w:marTop w:val="0"/>
      <w:marBottom w:val="0"/>
      <w:divBdr>
        <w:top w:val="none" w:sz="0" w:space="0" w:color="auto"/>
        <w:left w:val="none" w:sz="0" w:space="0" w:color="auto"/>
        <w:bottom w:val="none" w:sz="0" w:space="0" w:color="auto"/>
        <w:right w:val="none" w:sz="0" w:space="0" w:color="auto"/>
      </w:divBdr>
    </w:div>
    <w:div w:id="811366786">
      <w:bodyDiv w:val="1"/>
      <w:marLeft w:val="0"/>
      <w:marRight w:val="0"/>
      <w:marTop w:val="0"/>
      <w:marBottom w:val="0"/>
      <w:divBdr>
        <w:top w:val="none" w:sz="0" w:space="0" w:color="auto"/>
        <w:left w:val="none" w:sz="0" w:space="0" w:color="auto"/>
        <w:bottom w:val="none" w:sz="0" w:space="0" w:color="auto"/>
        <w:right w:val="none" w:sz="0" w:space="0" w:color="auto"/>
      </w:divBdr>
    </w:div>
    <w:div w:id="811487155">
      <w:bodyDiv w:val="1"/>
      <w:marLeft w:val="0"/>
      <w:marRight w:val="0"/>
      <w:marTop w:val="0"/>
      <w:marBottom w:val="0"/>
      <w:divBdr>
        <w:top w:val="none" w:sz="0" w:space="0" w:color="auto"/>
        <w:left w:val="none" w:sz="0" w:space="0" w:color="auto"/>
        <w:bottom w:val="none" w:sz="0" w:space="0" w:color="auto"/>
        <w:right w:val="none" w:sz="0" w:space="0" w:color="auto"/>
      </w:divBdr>
    </w:div>
    <w:div w:id="812720398">
      <w:bodyDiv w:val="1"/>
      <w:marLeft w:val="0"/>
      <w:marRight w:val="0"/>
      <w:marTop w:val="0"/>
      <w:marBottom w:val="0"/>
      <w:divBdr>
        <w:top w:val="none" w:sz="0" w:space="0" w:color="auto"/>
        <w:left w:val="none" w:sz="0" w:space="0" w:color="auto"/>
        <w:bottom w:val="none" w:sz="0" w:space="0" w:color="auto"/>
        <w:right w:val="none" w:sz="0" w:space="0" w:color="auto"/>
      </w:divBdr>
    </w:div>
    <w:div w:id="813378957">
      <w:bodyDiv w:val="1"/>
      <w:marLeft w:val="0"/>
      <w:marRight w:val="0"/>
      <w:marTop w:val="0"/>
      <w:marBottom w:val="0"/>
      <w:divBdr>
        <w:top w:val="none" w:sz="0" w:space="0" w:color="auto"/>
        <w:left w:val="none" w:sz="0" w:space="0" w:color="auto"/>
        <w:bottom w:val="none" w:sz="0" w:space="0" w:color="auto"/>
        <w:right w:val="none" w:sz="0" w:space="0" w:color="auto"/>
      </w:divBdr>
    </w:div>
    <w:div w:id="813379171">
      <w:bodyDiv w:val="1"/>
      <w:marLeft w:val="0"/>
      <w:marRight w:val="0"/>
      <w:marTop w:val="0"/>
      <w:marBottom w:val="0"/>
      <w:divBdr>
        <w:top w:val="none" w:sz="0" w:space="0" w:color="auto"/>
        <w:left w:val="none" w:sz="0" w:space="0" w:color="auto"/>
        <w:bottom w:val="none" w:sz="0" w:space="0" w:color="auto"/>
        <w:right w:val="none" w:sz="0" w:space="0" w:color="auto"/>
      </w:divBdr>
    </w:div>
    <w:div w:id="813524105">
      <w:bodyDiv w:val="1"/>
      <w:marLeft w:val="0"/>
      <w:marRight w:val="0"/>
      <w:marTop w:val="0"/>
      <w:marBottom w:val="0"/>
      <w:divBdr>
        <w:top w:val="none" w:sz="0" w:space="0" w:color="auto"/>
        <w:left w:val="none" w:sz="0" w:space="0" w:color="auto"/>
        <w:bottom w:val="none" w:sz="0" w:space="0" w:color="auto"/>
        <w:right w:val="none" w:sz="0" w:space="0" w:color="auto"/>
      </w:divBdr>
    </w:div>
    <w:div w:id="814759664">
      <w:bodyDiv w:val="1"/>
      <w:marLeft w:val="0"/>
      <w:marRight w:val="0"/>
      <w:marTop w:val="0"/>
      <w:marBottom w:val="0"/>
      <w:divBdr>
        <w:top w:val="none" w:sz="0" w:space="0" w:color="auto"/>
        <w:left w:val="none" w:sz="0" w:space="0" w:color="auto"/>
        <w:bottom w:val="none" w:sz="0" w:space="0" w:color="auto"/>
        <w:right w:val="none" w:sz="0" w:space="0" w:color="auto"/>
      </w:divBdr>
    </w:div>
    <w:div w:id="817455737">
      <w:bodyDiv w:val="1"/>
      <w:marLeft w:val="0"/>
      <w:marRight w:val="0"/>
      <w:marTop w:val="0"/>
      <w:marBottom w:val="0"/>
      <w:divBdr>
        <w:top w:val="none" w:sz="0" w:space="0" w:color="auto"/>
        <w:left w:val="none" w:sz="0" w:space="0" w:color="auto"/>
        <w:bottom w:val="none" w:sz="0" w:space="0" w:color="auto"/>
        <w:right w:val="none" w:sz="0" w:space="0" w:color="auto"/>
      </w:divBdr>
    </w:div>
    <w:div w:id="818380793">
      <w:bodyDiv w:val="1"/>
      <w:marLeft w:val="0"/>
      <w:marRight w:val="0"/>
      <w:marTop w:val="0"/>
      <w:marBottom w:val="0"/>
      <w:divBdr>
        <w:top w:val="none" w:sz="0" w:space="0" w:color="auto"/>
        <w:left w:val="none" w:sz="0" w:space="0" w:color="auto"/>
        <w:bottom w:val="none" w:sz="0" w:space="0" w:color="auto"/>
        <w:right w:val="none" w:sz="0" w:space="0" w:color="auto"/>
      </w:divBdr>
    </w:div>
    <w:div w:id="818425159">
      <w:bodyDiv w:val="1"/>
      <w:marLeft w:val="0"/>
      <w:marRight w:val="0"/>
      <w:marTop w:val="0"/>
      <w:marBottom w:val="0"/>
      <w:divBdr>
        <w:top w:val="none" w:sz="0" w:space="0" w:color="auto"/>
        <w:left w:val="none" w:sz="0" w:space="0" w:color="auto"/>
        <w:bottom w:val="none" w:sz="0" w:space="0" w:color="auto"/>
        <w:right w:val="none" w:sz="0" w:space="0" w:color="auto"/>
      </w:divBdr>
      <w:divsChild>
        <w:div w:id="229850551">
          <w:marLeft w:val="0"/>
          <w:marRight w:val="0"/>
          <w:marTop w:val="0"/>
          <w:marBottom w:val="0"/>
          <w:divBdr>
            <w:top w:val="none" w:sz="0" w:space="0" w:color="auto"/>
            <w:left w:val="none" w:sz="0" w:space="0" w:color="auto"/>
            <w:bottom w:val="none" w:sz="0" w:space="0" w:color="auto"/>
            <w:right w:val="none" w:sz="0" w:space="0" w:color="auto"/>
          </w:divBdr>
          <w:divsChild>
            <w:div w:id="1769353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9078139">
      <w:bodyDiv w:val="1"/>
      <w:marLeft w:val="0"/>
      <w:marRight w:val="0"/>
      <w:marTop w:val="0"/>
      <w:marBottom w:val="0"/>
      <w:divBdr>
        <w:top w:val="none" w:sz="0" w:space="0" w:color="auto"/>
        <w:left w:val="none" w:sz="0" w:space="0" w:color="auto"/>
        <w:bottom w:val="none" w:sz="0" w:space="0" w:color="auto"/>
        <w:right w:val="none" w:sz="0" w:space="0" w:color="auto"/>
      </w:divBdr>
    </w:div>
    <w:div w:id="819539166">
      <w:bodyDiv w:val="1"/>
      <w:marLeft w:val="0"/>
      <w:marRight w:val="0"/>
      <w:marTop w:val="0"/>
      <w:marBottom w:val="0"/>
      <w:divBdr>
        <w:top w:val="none" w:sz="0" w:space="0" w:color="auto"/>
        <w:left w:val="none" w:sz="0" w:space="0" w:color="auto"/>
        <w:bottom w:val="none" w:sz="0" w:space="0" w:color="auto"/>
        <w:right w:val="none" w:sz="0" w:space="0" w:color="auto"/>
      </w:divBdr>
    </w:div>
    <w:div w:id="820275656">
      <w:bodyDiv w:val="1"/>
      <w:marLeft w:val="0"/>
      <w:marRight w:val="0"/>
      <w:marTop w:val="0"/>
      <w:marBottom w:val="0"/>
      <w:divBdr>
        <w:top w:val="none" w:sz="0" w:space="0" w:color="auto"/>
        <w:left w:val="none" w:sz="0" w:space="0" w:color="auto"/>
        <w:bottom w:val="none" w:sz="0" w:space="0" w:color="auto"/>
        <w:right w:val="none" w:sz="0" w:space="0" w:color="auto"/>
      </w:divBdr>
    </w:div>
    <w:div w:id="820537323">
      <w:bodyDiv w:val="1"/>
      <w:marLeft w:val="0"/>
      <w:marRight w:val="0"/>
      <w:marTop w:val="0"/>
      <w:marBottom w:val="0"/>
      <w:divBdr>
        <w:top w:val="none" w:sz="0" w:space="0" w:color="auto"/>
        <w:left w:val="none" w:sz="0" w:space="0" w:color="auto"/>
        <w:bottom w:val="none" w:sz="0" w:space="0" w:color="auto"/>
        <w:right w:val="none" w:sz="0" w:space="0" w:color="auto"/>
      </w:divBdr>
    </w:div>
    <w:div w:id="821774665">
      <w:bodyDiv w:val="1"/>
      <w:marLeft w:val="0"/>
      <w:marRight w:val="0"/>
      <w:marTop w:val="0"/>
      <w:marBottom w:val="0"/>
      <w:divBdr>
        <w:top w:val="none" w:sz="0" w:space="0" w:color="auto"/>
        <w:left w:val="none" w:sz="0" w:space="0" w:color="auto"/>
        <w:bottom w:val="none" w:sz="0" w:space="0" w:color="auto"/>
        <w:right w:val="none" w:sz="0" w:space="0" w:color="auto"/>
      </w:divBdr>
    </w:div>
    <w:div w:id="821888595">
      <w:bodyDiv w:val="1"/>
      <w:marLeft w:val="0"/>
      <w:marRight w:val="0"/>
      <w:marTop w:val="0"/>
      <w:marBottom w:val="0"/>
      <w:divBdr>
        <w:top w:val="none" w:sz="0" w:space="0" w:color="auto"/>
        <w:left w:val="none" w:sz="0" w:space="0" w:color="auto"/>
        <w:bottom w:val="none" w:sz="0" w:space="0" w:color="auto"/>
        <w:right w:val="none" w:sz="0" w:space="0" w:color="auto"/>
      </w:divBdr>
    </w:div>
    <w:div w:id="823936137">
      <w:bodyDiv w:val="1"/>
      <w:marLeft w:val="0"/>
      <w:marRight w:val="0"/>
      <w:marTop w:val="0"/>
      <w:marBottom w:val="0"/>
      <w:divBdr>
        <w:top w:val="none" w:sz="0" w:space="0" w:color="auto"/>
        <w:left w:val="none" w:sz="0" w:space="0" w:color="auto"/>
        <w:bottom w:val="none" w:sz="0" w:space="0" w:color="auto"/>
        <w:right w:val="none" w:sz="0" w:space="0" w:color="auto"/>
      </w:divBdr>
    </w:div>
    <w:div w:id="824005193">
      <w:bodyDiv w:val="1"/>
      <w:marLeft w:val="0"/>
      <w:marRight w:val="0"/>
      <w:marTop w:val="0"/>
      <w:marBottom w:val="0"/>
      <w:divBdr>
        <w:top w:val="none" w:sz="0" w:space="0" w:color="auto"/>
        <w:left w:val="none" w:sz="0" w:space="0" w:color="auto"/>
        <w:bottom w:val="none" w:sz="0" w:space="0" w:color="auto"/>
        <w:right w:val="none" w:sz="0" w:space="0" w:color="auto"/>
      </w:divBdr>
    </w:div>
    <w:div w:id="824129316">
      <w:bodyDiv w:val="1"/>
      <w:marLeft w:val="0"/>
      <w:marRight w:val="0"/>
      <w:marTop w:val="0"/>
      <w:marBottom w:val="0"/>
      <w:divBdr>
        <w:top w:val="none" w:sz="0" w:space="0" w:color="auto"/>
        <w:left w:val="none" w:sz="0" w:space="0" w:color="auto"/>
        <w:bottom w:val="none" w:sz="0" w:space="0" w:color="auto"/>
        <w:right w:val="none" w:sz="0" w:space="0" w:color="auto"/>
      </w:divBdr>
    </w:div>
    <w:div w:id="824275618">
      <w:bodyDiv w:val="1"/>
      <w:marLeft w:val="0"/>
      <w:marRight w:val="0"/>
      <w:marTop w:val="0"/>
      <w:marBottom w:val="0"/>
      <w:divBdr>
        <w:top w:val="none" w:sz="0" w:space="0" w:color="auto"/>
        <w:left w:val="none" w:sz="0" w:space="0" w:color="auto"/>
        <w:bottom w:val="none" w:sz="0" w:space="0" w:color="auto"/>
        <w:right w:val="none" w:sz="0" w:space="0" w:color="auto"/>
      </w:divBdr>
    </w:div>
    <w:div w:id="824392629">
      <w:bodyDiv w:val="1"/>
      <w:marLeft w:val="0"/>
      <w:marRight w:val="0"/>
      <w:marTop w:val="0"/>
      <w:marBottom w:val="0"/>
      <w:divBdr>
        <w:top w:val="none" w:sz="0" w:space="0" w:color="auto"/>
        <w:left w:val="none" w:sz="0" w:space="0" w:color="auto"/>
        <w:bottom w:val="none" w:sz="0" w:space="0" w:color="auto"/>
        <w:right w:val="none" w:sz="0" w:space="0" w:color="auto"/>
      </w:divBdr>
    </w:div>
    <w:div w:id="824929264">
      <w:bodyDiv w:val="1"/>
      <w:marLeft w:val="0"/>
      <w:marRight w:val="0"/>
      <w:marTop w:val="0"/>
      <w:marBottom w:val="0"/>
      <w:divBdr>
        <w:top w:val="none" w:sz="0" w:space="0" w:color="auto"/>
        <w:left w:val="none" w:sz="0" w:space="0" w:color="auto"/>
        <w:bottom w:val="none" w:sz="0" w:space="0" w:color="auto"/>
        <w:right w:val="none" w:sz="0" w:space="0" w:color="auto"/>
      </w:divBdr>
    </w:div>
    <w:div w:id="826819179">
      <w:bodyDiv w:val="1"/>
      <w:marLeft w:val="0"/>
      <w:marRight w:val="0"/>
      <w:marTop w:val="0"/>
      <w:marBottom w:val="0"/>
      <w:divBdr>
        <w:top w:val="none" w:sz="0" w:space="0" w:color="auto"/>
        <w:left w:val="none" w:sz="0" w:space="0" w:color="auto"/>
        <w:bottom w:val="none" w:sz="0" w:space="0" w:color="auto"/>
        <w:right w:val="none" w:sz="0" w:space="0" w:color="auto"/>
      </w:divBdr>
    </w:div>
    <w:div w:id="828249348">
      <w:bodyDiv w:val="1"/>
      <w:marLeft w:val="0"/>
      <w:marRight w:val="0"/>
      <w:marTop w:val="0"/>
      <w:marBottom w:val="0"/>
      <w:divBdr>
        <w:top w:val="none" w:sz="0" w:space="0" w:color="auto"/>
        <w:left w:val="none" w:sz="0" w:space="0" w:color="auto"/>
        <w:bottom w:val="none" w:sz="0" w:space="0" w:color="auto"/>
        <w:right w:val="none" w:sz="0" w:space="0" w:color="auto"/>
      </w:divBdr>
    </w:div>
    <w:div w:id="829174224">
      <w:bodyDiv w:val="1"/>
      <w:marLeft w:val="0"/>
      <w:marRight w:val="0"/>
      <w:marTop w:val="0"/>
      <w:marBottom w:val="0"/>
      <w:divBdr>
        <w:top w:val="none" w:sz="0" w:space="0" w:color="auto"/>
        <w:left w:val="none" w:sz="0" w:space="0" w:color="auto"/>
        <w:bottom w:val="none" w:sz="0" w:space="0" w:color="auto"/>
        <w:right w:val="none" w:sz="0" w:space="0" w:color="auto"/>
      </w:divBdr>
    </w:div>
    <w:div w:id="830406812">
      <w:bodyDiv w:val="1"/>
      <w:marLeft w:val="0"/>
      <w:marRight w:val="0"/>
      <w:marTop w:val="0"/>
      <w:marBottom w:val="0"/>
      <w:divBdr>
        <w:top w:val="none" w:sz="0" w:space="0" w:color="auto"/>
        <w:left w:val="none" w:sz="0" w:space="0" w:color="auto"/>
        <w:bottom w:val="none" w:sz="0" w:space="0" w:color="auto"/>
        <w:right w:val="none" w:sz="0" w:space="0" w:color="auto"/>
      </w:divBdr>
    </w:div>
    <w:div w:id="830490030">
      <w:bodyDiv w:val="1"/>
      <w:marLeft w:val="0"/>
      <w:marRight w:val="0"/>
      <w:marTop w:val="0"/>
      <w:marBottom w:val="0"/>
      <w:divBdr>
        <w:top w:val="none" w:sz="0" w:space="0" w:color="auto"/>
        <w:left w:val="none" w:sz="0" w:space="0" w:color="auto"/>
        <w:bottom w:val="none" w:sz="0" w:space="0" w:color="auto"/>
        <w:right w:val="none" w:sz="0" w:space="0" w:color="auto"/>
      </w:divBdr>
    </w:div>
    <w:div w:id="831065747">
      <w:bodyDiv w:val="1"/>
      <w:marLeft w:val="0"/>
      <w:marRight w:val="0"/>
      <w:marTop w:val="0"/>
      <w:marBottom w:val="0"/>
      <w:divBdr>
        <w:top w:val="none" w:sz="0" w:space="0" w:color="auto"/>
        <w:left w:val="none" w:sz="0" w:space="0" w:color="auto"/>
        <w:bottom w:val="none" w:sz="0" w:space="0" w:color="auto"/>
        <w:right w:val="none" w:sz="0" w:space="0" w:color="auto"/>
      </w:divBdr>
    </w:div>
    <w:div w:id="831139875">
      <w:bodyDiv w:val="1"/>
      <w:marLeft w:val="0"/>
      <w:marRight w:val="0"/>
      <w:marTop w:val="0"/>
      <w:marBottom w:val="0"/>
      <w:divBdr>
        <w:top w:val="none" w:sz="0" w:space="0" w:color="auto"/>
        <w:left w:val="none" w:sz="0" w:space="0" w:color="auto"/>
        <w:bottom w:val="none" w:sz="0" w:space="0" w:color="auto"/>
        <w:right w:val="none" w:sz="0" w:space="0" w:color="auto"/>
      </w:divBdr>
      <w:divsChild>
        <w:div w:id="1104573880">
          <w:marLeft w:val="0"/>
          <w:marRight w:val="0"/>
          <w:marTop w:val="0"/>
          <w:marBottom w:val="0"/>
          <w:divBdr>
            <w:top w:val="none" w:sz="0" w:space="0" w:color="auto"/>
            <w:left w:val="none" w:sz="0" w:space="0" w:color="auto"/>
            <w:bottom w:val="none" w:sz="0" w:space="0" w:color="auto"/>
            <w:right w:val="none" w:sz="0" w:space="0" w:color="auto"/>
          </w:divBdr>
          <w:divsChild>
            <w:div w:id="1400325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338140">
      <w:bodyDiv w:val="1"/>
      <w:marLeft w:val="0"/>
      <w:marRight w:val="0"/>
      <w:marTop w:val="0"/>
      <w:marBottom w:val="0"/>
      <w:divBdr>
        <w:top w:val="none" w:sz="0" w:space="0" w:color="auto"/>
        <w:left w:val="none" w:sz="0" w:space="0" w:color="auto"/>
        <w:bottom w:val="none" w:sz="0" w:space="0" w:color="auto"/>
        <w:right w:val="none" w:sz="0" w:space="0" w:color="auto"/>
      </w:divBdr>
      <w:divsChild>
        <w:div w:id="935941467">
          <w:marLeft w:val="0"/>
          <w:marRight w:val="0"/>
          <w:marTop w:val="0"/>
          <w:marBottom w:val="0"/>
          <w:divBdr>
            <w:top w:val="none" w:sz="0" w:space="0" w:color="auto"/>
            <w:left w:val="none" w:sz="0" w:space="0" w:color="auto"/>
            <w:bottom w:val="none" w:sz="0" w:space="0" w:color="auto"/>
            <w:right w:val="none" w:sz="0" w:space="0" w:color="auto"/>
          </w:divBdr>
          <w:divsChild>
            <w:div w:id="1013916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606169">
      <w:bodyDiv w:val="1"/>
      <w:marLeft w:val="0"/>
      <w:marRight w:val="0"/>
      <w:marTop w:val="0"/>
      <w:marBottom w:val="0"/>
      <w:divBdr>
        <w:top w:val="none" w:sz="0" w:space="0" w:color="auto"/>
        <w:left w:val="none" w:sz="0" w:space="0" w:color="auto"/>
        <w:bottom w:val="none" w:sz="0" w:space="0" w:color="auto"/>
        <w:right w:val="none" w:sz="0" w:space="0" w:color="auto"/>
      </w:divBdr>
    </w:div>
    <w:div w:id="831718289">
      <w:bodyDiv w:val="1"/>
      <w:marLeft w:val="0"/>
      <w:marRight w:val="0"/>
      <w:marTop w:val="0"/>
      <w:marBottom w:val="0"/>
      <w:divBdr>
        <w:top w:val="none" w:sz="0" w:space="0" w:color="auto"/>
        <w:left w:val="none" w:sz="0" w:space="0" w:color="auto"/>
        <w:bottom w:val="none" w:sz="0" w:space="0" w:color="auto"/>
        <w:right w:val="none" w:sz="0" w:space="0" w:color="auto"/>
      </w:divBdr>
    </w:div>
    <w:div w:id="831994894">
      <w:bodyDiv w:val="1"/>
      <w:marLeft w:val="0"/>
      <w:marRight w:val="0"/>
      <w:marTop w:val="0"/>
      <w:marBottom w:val="0"/>
      <w:divBdr>
        <w:top w:val="none" w:sz="0" w:space="0" w:color="auto"/>
        <w:left w:val="none" w:sz="0" w:space="0" w:color="auto"/>
        <w:bottom w:val="none" w:sz="0" w:space="0" w:color="auto"/>
        <w:right w:val="none" w:sz="0" w:space="0" w:color="auto"/>
      </w:divBdr>
    </w:div>
    <w:div w:id="832532593">
      <w:bodyDiv w:val="1"/>
      <w:marLeft w:val="0"/>
      <w:marRight w:val="0"/>
      <w:marTop w:val="0"/>
      <w:marBottom w:val="0"/>
      <w:divBdr>
        <w:top w:val="none" w:sz="0" w:space="0" w:color="auto"/>
        <w:left w:val="none" w:sz="0" w:space="0" w:color="auto"/>
        <w:bottom w:val="none" w:sz="0" w:space="0" w:color="auto"/>
        <w:right w:val="none" w:sz="0" w:space="0" w:color="auto"/>
      </w:divBdr>
    </w:div>
    <w:div w:id="835996100">
      <w:bodyDiv w:val="1"/>
      <w:marLeft w:val="0"/>
      <w:marRight w:val="0"/>
      <w:marTop w:val="0"/>
      <w:marBottom w:val="0"/>
      <w:divBdr>
        <w:top w:val="none" w:sz="0" w:space="0" w:color="auto"/>
        <w:left w:val="none" w:sz="0" w:space="0" w:color="auto"/>
        <w:bottom w:val="none" w:sz="0" w:space="0" w:color="auto"/>
        <w:right w:val="none" w:sz="0" w:space="0" w:color="auto"/>
      </w:divBdr>
    </w:div>
    <w:div w:id="837426558">
      <w:bodyDiv w:val="1"/>
      <w:marLeft w:val="0"/>
      <w:marRight w:val="0"/>
      <w:marTop w:val="0"/>
      <w:marBottom w:val="0"/>
      <w:divBdr>
        <w:top w:val="none" w:sz="0" w:space="0" w:color="auto"/>
        <w:left w:val="none" w:sz="0" w:space="0" w:color="auto"/>
        <w:bottom w:val="none" w:sz="0" w:space="0" w:color="auto"/>
        <w:right w:val="none" w:sz="0" w:space="0" w:color="auto"/>
      </w:divBdr>
    </w:div>
    <w:div w:id="837887498">
      <w:bodyDiv w:val="1"/>
      <w:marLeft w:val="0"/>
      <w:marRight w:val="0"/>
      <w:marTop w:val="0"/>
      <w:marBottom w:val="0"/>
      <w:divBdr>
        <w:top w:val="none" w:sz="0" w:space="0" w:color="auto"/>
        <w:left w:val="none" w:sz="0" w:space="0" w:color="auto"/>
        <w:bottom w:val="none" w:sz="0" w:space="0" w:color="auto"/>
        <w:right w:val="none" w:sz="0" w:space="0" w:color="auto"/>
      </w:divBdr>
    </w:div>
    <w:div w:id="838543902">
      <w:bodyDiv w:val="1"/>
      <w:marLeft w:val="0"/>
      <w:marRight w:val="0"/>
      <w:marTop w:val="0"/>
      <w:marBottom w:val="0"/>
      <w:divBdr>
        <w:top w:val="none" w:sz="0" w:space="0" w:color="auto"/>
        <w:left w:val="none" w:sz="0" w:space="0" w:color="auto"/>
        <w:bottom w:val="none" w:sz="0" w:space="0" w:color="auto"/>
        <w:right w:val="none" w:sz="0" w:space="0" w:color="auto"/>
      </w:divBdr>
    </w:div>
    <w:div w:id="841164553">
      <w:bodyDiv w:val="1"/>
      <w:marLeft w:val="0"/>
      <w:marRight w:val="0"/>
      <w:marTop w:val="0"/>
      <w:marBottom w:val="0"/>
      <w:divBdr>
        <w:top w:val="none" w:sz="0" w:space="0" w:color="auto"/>
        <w:left w:val="none" w:sz="0" w:space="0" w:color="auto"/>
        <w:bottom w:val="none" w:sz="0" w:space="0" w:color="auto"/>
        <w:right w:val="none" w:sz="0" w:space="0" w:color="auto"/>
      </w:divBdr>
    </w:div>
    <w:div w:id="843471552">
      <w:bodyDiv w:val="1"/>
      <w:marLeft w:val="0"/>
      <w:marRight w:val="0"/>
      <w:marTop w:val="0"/>
      <w:marBottom w:val="0"/>
      <w:divBdr>
        <w:top w:val="none" w:sz="0" w:space="0" w:color="auto"/>
        <w:left w:val="none" w:sz="0" w:space="0" w:color="auto"/>
        <w:bottom w:val="none" w:sz="0" w:space="0" w:color="auto"/>
        <w:right w:val="none" w:sz="0" w:space="0" w:color="auto"/>
      </w:divBdr>
    </w:div>
    <w:div w:id="844174017">
      <w:bodyDiv w:val="1"/>
      <w:marLeft w:val="0"/>
      <w:marRight w:val="0"/>
      <w:marTop w:val="0"/>
      <w:marBottom w:val="0"/>
      <w:divBdr>
        <w:top w:val="none" w:sz="0" w:space="0" w:color="auto"/>
        <w:left w:val="none" w:sz="0" w:space="0" w:color="auto"/>
        <w:bottom w:val="none" w:sz="0" w:space="0" w:color="auto"/>
        <w:right w:val="none" w:sz="0" w:space="0" w:color="auto"/>
      </w:divBdr>
    </w:div>
    <w:div w:id="844243007">
      <w:bodyDiv w:val="1"/>
      <w:marLeft w:val="0"/>
      <w:marRight w:val="0"/>
      <w:marTop w:val="0"/>
      <w:marBottom w:val="0"/>
      <w:divBdr>
        <w:top w:val="none" w:sz="0" w:space="0" w:color="auto"/>
        <w:left w:val="none" w:sz="0" w:space="0" w:color="auto"/>
        <w:bottom w:val="none" w:sz="0" w:space="0" w:color="auto"/>
        <w:right w:val="none" w:sz="0" w:space="0" w:color="auto"/>
      </w:divBdr>
    </w:div>
    <w:div w:id="844633561">
      <w:bodyDiv w:val="1"/>
      <w:marLeft w:val="0"/>
      <w:marRight w:val="0"/>
      <w:marTop w:val="0"/>
      <w:marBottom w:val="0"/>
      <w:divBdr>
        <w:top w:val="none" w:sz="0" w:space="0" w:color="auto"/>
        <w:left w:val="none" w:sz="0" w:space="0" w:color="auto"/>
        <w:bottom w:val="none" w:sz="0" w:space="0" w:color="auto"/>
        <w:right w:val="none" w:sz="0" w:space="0" w:color="auto"/>
      </w:divBdr>
    </w:div>
    <w:div w:id="845053472">
      <w:bodyDiv w:val="1"/>
      <w:marLeft w:val="0"/>
      <w:marRight w:val="0"/>
      <w:marTop w:val="0"/>
      <w:marBottom w:val="0"/>
      <w:divBdr>
        <w:top w:val="none" w:sz="0" w:space="0" w:color="auto"/>
        <w:left w:val="none" w:sz="0" w:space="0" w:color="auto"/>
        <w:bottom w:val="none" w:sz="0" w:space="0" w:color="auto"/>
        <w:right w:val="none" w:sz="0" w:space="0" w:color="auto"/>
      </w:divBdr>
    </w:div>
    <w:div w:id="847066090">
      <w:bodyDiv w:val="1"/>
      <w:marLeft w:val="0"/>
      <w:marRight w:val="0"/>
      <w:marTop w:val="0"/>
      <w:marBottom w:val="0"/>
      <w:divBdr>
        <w:top w:val="none" w:sz="0" w:space="0" w:color="auto"/>
        <w:left w:val="none" w:sz="0" w:space="0" w:color="auto"/>
        <w:bottom w:val="none" w:sz="0" w:space="0" w:color="auto"/>
        <w:right w:val="none" w:sz="0" w:space="0" w:color="auto"/>
      </w:divBdr>
    </w:div>
    <w:div w:id="848107415">
      <w:bodyDiv w:val="1"/>
      <w:marLeft w:val="0"/>
      <w:marRight w:val="0"/>
      <w:marTop w:val="0"/>
      <w:marBottom w:val="0"/>
      <w:divBdr>
        <w:top w:val="none" w:sz="0" w:space="0" w:color="auto"/>
        <w:left w:val="none" w:sz="0" w:space="0" w:color="auto"/>
        <w:bottom w:val="none" w:sz="0" w:space="0" w:color="auto"/>
        <w:right w:val="none" w:sz="0" w:space="0" w:color="auto"/>
      </w:divBdr>
    </w:div>
    <w:div w:id="848954859">
      <w:bodyDiv w:val="1"/>
      <w:marLeft w:val="0"/>
      <w:marRight w:val="0"/>
      <w:marTop w:val="0"/>
      <w:marBottom w:val="0"/>
      <w:divBdr>
        <w:top w:val="none" w:sz="0" w:space="0" w:color="auto"/>
        <w:left w:val="none" w:sz="0" w:space="0" w:color="auto"/>
        <w:bottom w:val="none" w:sz="0" w:space="0" w:color="auto"/>
        <w:right w:val="none" w:sz="0" w:space="0" w:color="auto"/>
      </w:divBdr>
    </w:div>
    <w:div w:id="849295106">
      <w:bodyDiv w:val="1"/>
      <w:marLeft w:val="0"/>
      <w:marRight w:val="0"/>
      <w:marTop w:val="0"/>
      <w:marBottom w:val="0"/>
      <w:divBdr>
        <w:top w:val="none" w:sz="0" w:space="0" w:color="auto"/>
        <w:left w:val="none" w:sz="0" w:space="0" w:color="auto"/>
        <w:bottom w:val="none" w:sz="0" w:space="0" w:color="auto"/>
        <w:right w:val="none" w:sz="0" w:space="0" w:color="auto"/>
      </w:divBdr>
    </w:div>
    <w:div w:id="850611055">
      <w:bodyDiv w:val="1"/>
      <w:marLeft w:val="0"/>
      <w:marRight w:val="0"/>
      <w:marTop w:val="0"/>
      <w:marBottom w:val="0"/>
      <w:divBdr>
        <w:top w:val="none" w:sz="0" w:space="0" w:color="auto"/>
        <w:left w:val="none" w:sz="0" w:space="0" w:color="auto"/>
        <w:bottom w:val="none" w:sz="0" w:space="0" w:color="auto"/>
        <w:right w:val="none" w:sz="0" w:space="0" w:color="auto"/>
      </w:divBdr>
    </w:div>
    <w:div w:id="850682135">
      <w:bodyDiv w:val="1"/>
      <w:marLeft w:val="0"/>
      <w:marRight w:val="0"/>
      <w:marTop w:val="0"/>
      <w:marBottom w:val="0"/>
      <w:divBdr>
        <w:top w:val="none" w:sz="0" w:space="0" w:color="auto"/>
        <w:left w:val="none" w:sz="0" w:space="0" w:color="auto"/>
        <w:bottom w:val="none" w:sz="0" w:space="0" w:color="auto"/>
        <w:right w:val="none" w:sz="0" w:space="0" w:color="auto"/>
      </w:divBdr>
    </w:div>
    <w:div w:id="850920861">
      <w:bodyDiv w:val="1"/>
      <w:marLeft w:val="0"/>
      <w:marRight w:val="0"/>
      <w:marTop w:val="0"/>
      <w:marBottom w:val="0"/>
      <w:divBdr>
        <w:top w:val="none" w:sz="0" w:space="0" w:color="auto"/>
        <w:left w:val="none" w:sz="0" w:space="0" w:color="auto"/>
        <w:bottom w:val="none" w:sz="0" w:space="0" w:color="auto"/>
        <w:right w:val="none" w:sz="0" w:space="0" w:color="auto"/>
      </w:divBdr>
    </w:div>
    <w:div w:id="851725165">
      <w:bodyDiv w:val="1"/>
      <w:marLeft w:val="0"/>
      <w:marRight w:val="0"/>
      <w:marTop w:val="0"/>
      <w:marBottom w:val="0"/>
      <w:divBdr>
        <w:top w:val="none" w:sz="0" w:space="0" w:color="auto"/>
        <w:left w:val="none" w:sz="0" w:space="0" w:color="auto"/>
        <w:bottom w:val="none" w:sz="0" w:space="0" w:color="auto"/>
        <w:right w:val="none" w:sz="0" w:space="0" w:color="auto"/>
      </w:divBdr>
    </w:div>
    <w:div w:id="852036681">
      <w:bodyDiv w:val="1"/>
      <w:marLeft w:val="0"/>
      <w:marRight w:val="0"/>
      <w:marTop w:val="0"/>
      <w:marBottom w:val="0"/>
      <w:divBdr>
        <w:top w:val="none" w:sz="0" w:space="0" w:color="auto"/>
        <w:left w:val="none" w:sz="0" w:space="0" w:color="auto"/>
        <w:bottom w:val="none" w:sz="0" w:space="0" w:color="auto"/>
        <w:right w:val="none" w:sz="0" w:space="0" w:color="auto"/>
      </w:divBdr>
    </w:div>
    <w:div w:id="852302369">
      <w:bodyDiv w:val="1"/>
      <w:marLeft w:val="0"/>
      <w:marRight w:val="0"/>
      <w:marTop w:val="0"/>
      <w:marBottom w:val="0"/>
      <w:divBdr>
        <w:top w:val="none" w:sz="0" w:space="0" w:color="auto"/>
        <w:left w:val="none" w:sz="0" w:space="0" w:color="auto"/>
        <w:bottom w:val="none" w:sz="0" w:space="0" w:color="auto"/>
        <w:right w:val="none" w:sz="0" w:space="0" w:color="auto"/>
      </w:divBdr>
    </w:div>
    <w:div w:id="855341334">
      <w:bodyDiv w:val="1"/>
      <w:marLeft w:val="0"/>
      <w:marRight w:val="0"/>
      <w:marTop w:val="0"/>
      <w:marBottom w:val="0"/>
      <w:divBdr>
        <w:top w:val="none" w:sz="0" w:space="0" w:color="auto"/>
        <w:left w:val="none" w:sz="0" w:space="0" w:color="auto"/>
        <w:bottom w:val="none" w:sz="0" w:space="0" w:color="auto"/>
        <w:right w:val="none" w:sz="0" w:space="0" w:color="auto"/>
      </w:divBdr>
    </w:div>
    <w:div w:id="857088125">
      <w:bodyDiv w:val="1"/>
      <w:marLeft w:val="0"/>
      <w:marRight w:val="0"/>
      <w:marTop w:val="0"/>
      <w:marBottom w:val="0"/>
      <w:divBdr>
        <w:top w:val="none" w:sz="0" w:space="0" w:color="auto"/>
        <w:left w:val="none" w:sz="0" w:space="0" w:color="auto"/>
        <w:bottom w:val="none" w:sz="0" w:space="0" w:color="auto"/>
        <w:right w:val="none" w:sz="0" w:space="0" w:color="auto"/>
      </w:divBdr>
    </w:div>
    <w:div w:id="858350939">
      <w:bodyDiv w:val="1"/>
      <w:marLeft w:val="0"/>
      <w:marRight w:val="0"/>
      <w:marTop w:val="0"/>
      <w:marBottom w:val="0"/>
      <w:divBdr>
        <w:top w:val="none" w:sz="0" w:space="0" w:color="auto"/>
        <w:left w:val="none" w:sz="0" w:space="0" w:color="auto"/>
        <w:bottom w:val="none" w:sz="0" w:space="0" w:color="auto"/>
        <w:right w:val="none" w:sz="0" w:space="0" w:color="auto"/>
      </w:divBdr>
    </w:div>
    <w:div w:id="858589284">
      <w:bodyDiv w:val="1"/>
      <w:marLeft w:val="0"/>
      <w:marRight w:val="0"/>
      <w:marTop w:val="0"/>
      <w:marBottom w:val="0"/>
      <w:divBdr>
        <w:top w:val="none" w:sz="0" w:space="0" w:color="auto"/>
        <w:left w:val="none" w:sz="0" w:space="0" w:color="auto"/>
        <w:bottom w:val="none" w:sz="0" w:space="0" w:color="auto"/>
        <w:right w:val="none" w:sz="0" w:space="0" w:color="auto"/>
      </w:divBdr>
    </w:div>
    <w:div w:id="858741158">
      <w:bodyDiv w:val="1"/>
      <w:marLeft w:val="0"/>
      <w:marRight w:val="0"/>
      <w:marTop w:val="0"/>
      <w:marBottom w:val="0"/>
      <w:divBdr>
        <w:top w:val="none" w:sz="0" w:space="0" w:color="auto"/>
        <w:left w:val="none" w:sz="0" w:space="0" w:color="auto"/>
        <w:bottom w:val="none" w:sz="0" w:space="0" w:color="auto"/>
        <w:right w:val="none" w:sz="0" w:space="0" w:color="auto"/>
      </w:divBdr>
    </w:div>
    <w:div w:id="859124552">
      <w:bodyDiv w:val="1"/>
      <w:marLeft w:val="0"/>
      <w:marRight w:val="0"/>
      <w:marTop w:val="0"/>
      <w:marBottom w:val="0"/>
      <w:divBdr>
        <w:top w:val="none" w:sz="0" w:space="0" w:color="auto"/>
        <w:left w:val="none" w:sz="0" w:space="0" w:color="auto"/>
        <w:bottom w:val="none" w:sz="0" w:space="0" w:color="auto"/>
        <w:right w:val="none" w:sz="0" w:space="0" w:color="auto"/>
      </w:divBdr>
    </w:div>
    <w:div w:id="859315908">
      <w:bodyDiv w:val="1"/>
      <w:marLeft w:val="0"/>
      <w:marRight w:val="0"/>
      <w:marTop w:val="0"/>
      <w:marBottom w:val="0"/>
      <w:divBdr>
        <w:top w:val="none" w:sz="0" w:space="0" w:color="auto"/>
        <w:left w:val="none" w:sz="0" w:space="0" w:color="auto"/>
        <w:bottom w:val="none" w:sz="0" w:space="0" w:color="auto"/>
        <w:right w:val="none" w:sz="0" w:space="0" w:color="auto"/>
      </w:divBdr>
    </w:div>
    <w:div w:id="860044596">
      <w:bodyDiv w:val="1"/>
      <w:marLeft w:val="0"/>
      <w:marRight w:val="0"/>
      <w:marTop w:val="0"/>
      <w:marBottom w:val="0"/>
      <w:divBdr>
        <w:top w:val="none" w:sz="0" w:space="0" w:color="auto"/>
        <w:left w:val="none" w:sz="0" w:space="0" w:color="auto"/>
        <w:bottom w:val="none" w:sz="0" w:space="0" w:color="auto"/>
        <w:right w:val="none" w:sz="0" w:space="0" w:color="auto"/>
      </w:divBdr>
    </w:div>
    <w:div w:id="860436058">
      <w:bodyDiv w:val="1"/>
      <w:marLeft w:val="0"/>
      <w:marRight w:val="0"/>
      <w:marTop w:val="0"/>
      <w:marBottom w:val="0"/>
      <w:divBdr>
        <w:top w:val="none" w:sz="0" w:space="0" w:color="auto"/>
        <w:left w:val="none" w:sz="0" w:space="0" w:color="auto"/>
        <w:bottom w:val="none" w:sz="0" w:space="0" w:color="auto"/>
        <w:right w:val="none" w:sz="0" w:space="0" w:color="auto"/>
      </w:divBdr>
    </w:div>
    <w:div w:id="860819746">
      <w:bodyDiv w:val="1"/>
      <w:marLeft w:val="0"/>
      <w:marRight w:val="0"/>
      <w:marTop w:val="0"/>
      <w:marBottom w:val="0"/>
      <w:divBdr>
        <w:top w:val="none" w:sz="0" w:space="0" w:color="auto"/>
        <w:left w:val="none" w:sz="0" w:space="0" w:color="auto"/>
        <w:bottom w:val="none" w:sz="0" w:space="0" w:color="auto"/>
        <w:right w:val="none" w:sz="0" w:space="0" w:color="auto"/>
      </w:divBdr>
    </w:div>
    <w:div w:id="862355386">
      <w:bodyDiv w:val="1"/>
      <w:marLeft w:val="0"/>
      <w:marRight w:val="0"/>
      <w:marTop w:val="0"/>
      <w:marBottom w:val="0"/>
      <w:divBdr>
        <w:top w:val="none" w:sz="0" w:space="0" w:color="auto"/>
        <w:left w:val="none" w:sz="0" w:space="0" w:color="auto"/>
        <w:bottom w:val="none" w:sz="0" w:space="0" w:color="auto"/>
        <w:right w:val="none" w:sz="0" w:space="0" w:color="auto"/>
      </w:divBdr>
    </w:div>
    <w:div w:id="862403563">
      <w:bodyDiv w:val="1"/>
      <w:marLeft w:val="0"/>
      <w:marRight w:val="0"/>
      <w:marTop w:val="0"/>
      <w:marBottom w:val="0"/>
      <w:divBdr>
        <w:top w:val="none" w:sz="0" w:space="0" w:color="auto"/>
        <w:left w:val="none" w:sz="0" w:space="0" w:color="auto"/>
        <w:bottom w:val="none" w:sz="0" w:space="0" w:color="auto"/>
        <w:right w:val="none" w:sz="0" w:space="0" w:color="auto"/>
      </w:divBdr>
    </w:div>
    <w:div w:id="862788241">
      <w:bodyDiv w:val="1"/>
      <w:marLeft w:val="0"/>
      <w:marRight w:val="0"/>
      <w:marTop w:val="0"/>
      <w:marBottom w:val="0"/>
      <w:divBdr>
        <w:top w:val="none" w:sz="0" w:space="0" w:color="auto"/>
        <w:left w:val="none" w:sz="0" w:space="0" w:color="auto"/>
        <w:bottom w:val="none" w:sz="0" w:space="0" w:color="auto"/>
        <w:right w:val="none" w:sz="0" w:space="0" w:color="auto"/>
      </w:divBdr>
    </w:div>
    <w:div w:id="862984168">
      <w:bodyDiv w:val="1"/>
      <w:marLeft w:val="0"/>
      <w:marRight w:val="0"/>
      <w:marTop w:val="0"/>
      <w:marBottom w:val="0"/>
      <w:divBdr>
        <w:top w:val="none" w:sz="0" w:space="0" w:color="auto"/>
        <w:left w:val="none" w:sz="0" w:space="0" w:color="auto"/>
        <w:bottom w:val="none" w:sz="0" w:space="0" w:color="auto"/>
        <w:right w:val="none" w:sz="0" w:space="0" w:color="auto"/>
      </w:divBdr>
    </w:div>
    <w:div w:id="864516288">
      <w:bodyDiv w:val="1"/>
      <w:marLeft w:val="0"/>
      <w:marRight w:val="0"/>
      <w:marTop w:val="0"/>
      <w:marBottom w:val="0"/>
      <w:divBdr>
        <w:top w:val="none" w:sz="0" w:space="0" w:color="auto"/>
        <w:left w:val="none" w:sz="0" w:space="0" w:color="auto"/>
        <w:bottom w:val="none" w:sz="0" w:space="0" w:color="auto"/>
        <w:right w:val="none" w:sz="0" w:space="0" w:color="auto"/>
      </w:divBdr>
    </w:div>
    <w:div w:id="866063977">
      <w:bodyDiv w:val="1"/>
      <w:marLeft w:val="0"/>
      <w:marRight w:val="0"/>
      <w:marTop w:val="0"/>
      <w:marBottom w:val="0"/>
      <w:divBdr>
        <w:top w:val="none" w:sz="0" w:space="0" w:color="auto"/>
        <w:left w:val="none" w:sz="0" w:space="0" w:color="auto"/>
        <w:bottom w:val="none" w:sz="0" w:space="0" w:color="auto"/>
        <w:right w:val="none" w:sz="0" w:space="0" w:color="auto"/>
      </w:divBdr>
    </w:div>
    <w:div w:id="866144724">
      <w:bodyDiv w:val="1"/>
      <w:marLeft w:val="0"/>
      <w:marRight w:val="0"/>
      <w:marTop w:val="0"/>
      <w:marBottom w:val="0"/>
      <w:divBdr>
        <w:top w:val="none" w:sz="0" w:space="0" w:color="auto"/>
        <w:left w:val="none" w:sz="0" w:space="0" w:color="auto"/>
        <w:bottom w:val="none" w:sz="0" w:space="0" w:color="auto"/>
        <w:right w:val="none" w:sz="0" w:space="0" w:color="auto"/>
      </w:divBdr>
    </w:div>
    <w:div w:id="866524553">
      <w:bodyDiv w:val="1"/>
      <w:marLeft w:val="0"/>
      <w:marRight w:val="0"/>
      <w:marTop w:val="0"/>
      <w:marBottom w:val="0"/>
      <w:divBdr>
        <w:top w:val="none" w:sz="0" w:space="0" w:color="auto"/>
        <w:left w:val="none" w:sz="0" w:space="0" w:color="auto"/>
        <w:bottom w:val="none" w:sz="0" w:space="0" w:color="auto"/>
        <w:right w:val="none" w:sz="0" w:space="0" w:color="auto"/>
      </w:divBdr>
    </w:div>
    <w:div w:id="867134763">
      <w:bodyDiv w:val="1"/>
      <w:marLeft w:val="0"/>
      <w:marRight w:val="0"/>
      <w:marTop w:val="0"/>
      <w:marBottom w:val="0"/>
      <w:divBdr>
        <w:top w:val="none" w:sz="0" w:space="0" w:color="auto"/>
        <w:left w:val="none" w:sz="0" w:space="0" w:color="auto"/>
        <w:bottom w:val="none" w:sz="0" w:space="0" w:color="auto"/>
        <w:right w:val="none" w:sz="0" w:space="0" w:color="auto"/>
      </w:divBdr>
    </w:div>
    <w:div w:id="867138792">
      <w:bodyDiv w:val="1"/>
      <w:marLeft w:val="0"/>
      <w:marRight w:val="0"/>
      <w:marTop w:val="0"/>
      <w:marBottom w:val="0"/>
      <w:divBdr>
        <w:top w:val="none" w:sz="0" w:space="0" w:color="auto"/>
        <w:left w:val="none" w:sz="0" w:space="0" w:color="auto"/>
        <w:bottom w:val="none" w:sz="0" w:space="0" w:color="auto"/>
        <w:right w:val="none" w:sz="0" w:space="0" w:color="auto"/>
      </w:divBdr>
    </w:div>
    <w:div w:id="869101271">
      <w:bodyDiv w:val="1"/>
      <w:marLeft w:val="0"/>
      <w:marRight w:val="0"/>
      <w:marTop w:val="0"/>
      <w:marBottom w:val="0"/>
      <w:divBdr>
        <w:top w:val="none" w:sz="0" w:space="0" w:color="auto"/>
        <w:left w:val="none" w:sz="0" w:space="0" w:color="auto"/>
        <w:bottom w:val="none" w:sz="0" w:space="0" w:color="auto"/>
        <w:right w:val="none" w:sz="0" w:space="0" w:color="auto"/>
      </w:divBdr>
    </w:div>
    <w:div w:id="869416529">
      <w:bodyDiv w:val="1"/>
      <w:marLeft w:val="0"/>
      <w:marRight w:val="0"/>
      <w:marTop w:val="0"/>
      <w:marBottom w:val="0"/>
      <w:divBdr>
        <w:top w:val="none" w:sz="0" w:space="0" w:color="auto"/>
        <w:left w:val="none" w:sz="0" w:space="0" w:color="auto"/>
        <w:bottom w:val="none" w:sz="0" w:space="0" w:color="auto"/>
        <w:right w:val="none" w:sz="0" w:space="0" w:color="auto"/>
      </w:divBdr>
    </w:div>
    <w:div w:id="870147325">
      <w:bodyDiv w:val="1"/>
      <w:marLeft w:val="0"/>
      <w:marRight w:val="0"/>
      <w:marTop w:val="0"/>
      <w:marBottom w:val="0"/>
      <w:divBdr>
        <w:top w:val="none" w:sz="0" w:space="0" w:color="auto"/>
        <w:left w:val="none" w:sz="0" w:space="0" w:color="auto"/>
        <w:bottom w:val="none" w:sz="0" w:space="0" w:color="auto"/>
        <w:right w:val="none" w:sz="0" w:space="0" w:color="auto"/>
      </w:divBdr>
    </w:div>
    <w:div w:id="870608617">
      <w:bodyDiv w:val="1"/>
      <w:marLeft w:val="0"/>
      <w:marRight w:val="0"/>
      <w:marTop w:val="0"/>
      <w:marBottom w:val="0"/>
      <w:divBdr>
        <w:top w:val="none" w:sz="0" w:space="0" w:color="auto"/>
        <w:left w:val="none" w:sz="0" w:space="0" w:color="auto"/>
        <w:bottom w:val="none" w:sz="0" w:space="0" w:color="auto"/>
        <w:right w:val="none" w:sz="0" w:space="0" w:color="auto"/>
      </w:divBdr>
    </w:div>
    <w:div w:id="870804637">
      <w:bodyDiv w:val="1"/>
      <w:marLeft w:val="0"/>
      <w:marRight w:val="0"/>
      <w:marTop w:val="0"/>
      <w:marBottom w:val="0"/>
      <w:divBdr>
        <w:top w:val="none" w:sz="0" w:space="0" w:color="auto"/>
        <w:left w:val="none" w:sz="0" w:space="0" w:color="auto"/>
        <w:bottom w:val="none" w:sz="0" w:space="0" w:color="auto"/>
        <w:right w:val="none" w:sz="0" w:space="0" w:color="auto"/>
      </w:divBdr>
    </w:div>
    <w:div w:id="871267772">
      <w:bodyDiv w:val="1"/>
      <w:marLeft w:val="0"/>
      <w:marRight w:val="0"/>
      <w:marTop w:val="0"/>
      <w:marBottom w:val="0"/>
      <w:divBdr>
        <w:top w:val="none" w:sz="0" w:space="0" w:color="auto"/>
        <w:left w:val="none" w:sz="0" w:space="0" w:color="auto"/>
        <w:bottom w:val="none" w:sz="0" w:space="0" w:color="auto"/>
        <w:right w:val="none" w:sz="0" w:space="0" w:color="auto"/>
      </w:divBdr>
      <w:divsChild>
        <w:div w:id="1014846301">
          <w:marLeft w:val="0"/>
          <w:marRight w:val="0"/>
          <w:marTop w:val="0"/>
          <w:marBottom w:val="0"/>
          <w:divBdr>
            <w:top w:val="none" w:sz="0" w:space="0" w:color="auto"/>
            <w:left w:val="none" w:sz="0" w:space="0" w:color="auto"/>
            <w:bottom w:val="none" w:sz="0" w:space="0" w:color="auto"/>
            <w:right w:val="none" w:sz="0" w:space="0" w:color="auto"/>
          </w:divBdr>
          <w:divsChild>
            <w:div w:id="1519395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646485">
      <w:bodyDiv w:val="1"/>
      <w:marLeft w:val="0"/>
      <w:marRight w:val="0"/>
      <w:marTop w:val="0"/>
      <w:marBottom w:val="0"/>
      <w:divBdr>
        <w:top w:val="none" w:sz="0" w:space="0" w:color="auto"/>
        <w:left w:val="none" w:sz="0" w:space="0" w:color="auto"/>
        <w:bottom w:val="none" w:sz="0" w:space="0" w:color="auto"/>
        <w:right w:val="none" w:sz="0" w:space="0" w:color="auto"/>
      </w:divBdr>
    </w:div>
    <w:div w:id="872620617">
      <w:bodyDiv w:val="1"/>
      <w:marLeft w:val="0"/>
      <w:marRight w:val="0"/>
      <w:marTop w:val="0"/>
      <w:marBottom w:val="0"/>
      <w:divBdr>
        <w:top w:val="none" w:sz="0" w:space="0" w:color="auto"/>
        <w:left w:val="none" w:sz="0" w:space="0" w:color="auto"/>
        <w:bottom w:val="none" w:sz="0" w:space="0" w:color="auto"/>
        <w:right w:val="none" w:sz="0" w:space="0" w:color="auto"/>
      </w:divBdr>
    </w:div>
    <w:div w:id="873466504">
      <w:bodyDiv w:val="1"/>
      <w:marLeft w:val="0"/>
      <w:marRight w:val="0"/>
      <w:marTop w:val="0"/>
      <w:marBottom w:val="0"/>
      <w:divBdr>
        <w:top w:val="none" w:sz="0" w:space="0" w:color="auto"/>
        <w:left w:val="none" w:sz="0" w:space="0" w:color="auto"/>
        <w:bottom w:val="none" w:sz="0" w:space="0" w:color="auto"/>
        <w:right w:val="none" w:sz="0" w:space="0" w:color="auto"/>
      </w:divBdr>
    </w:div>
    <w:div w:id="874537033">
      <w:bodyDiv w:val="1"/>
      <w:marLeft w:val="0"/>
      <w:marRight w:val="0"/>
      <w:marTop w:val="0"/>
      <w:marBottom w:val="0"/>
      <w:divBdr>
        <w:top w:val="none" w:sz="0" w:space="0" w:color="auto"/>
        <w:left w:val="none" w:sz="0" w:space="0" w:color="auto"/>
        <w:bottom w:val="none" w:sz="0" w:space="0" w:color="auto"/>
        <w:right w:val="none" w:sz="0" w:space="0" w:color="auto"/>
      </w:divBdr>
    </w:div>
    <w:div w:id="875120810">
      <w:bodyDiv w:val="1"/>
      <w:marLeft w:val="0"/>
      <w:marRight w:val="0"/>
      <w:marTop w:val="0"/>
      <w:marBottom w:val="0"/>
      <w:divBdr>
        <w:top w:val="none" w:sz="0" w:space="0" w:color="auto"/>
        <w:left w:val="none" w:sz="0" w:space="0" w:color="auto"/>
        <w:bottom w:val="none" w:sz="0" w:space="0" w:color="auto"/>
        <w:right w:val="none" w:sz="0" w:space="0" w:color="auto"/>
      </w:divBdr>
    </w:div>
    <w:div w:id="875506713">
      <w:bodyDiv w:val="1"/>
      <w:marLeft w:val="0"/>
      <w:marRight w:val="0"/>
      <w:marTop w:val="0"/>
      <w:marBottom w:val="0"/>
      <w:divBdr>
        <w:top w:val="none" w:sz="0" w:space="0" w:color="auto"/>
        <w:left w:val="none" w:sz="0" w:space="0" w:color="auto"/>
        <w:bottom w:val="none" w:sz="0" w:space="0" w:color="auto"/>
        <w:right w:val="none" w:sz="0" w:space="0" w:color="auto"/>
      </w:divBdr>
    </w:div>
    <w:div w:id="876241346">
      <w:bodyDiv w:val="1"/>
      <w:marLeft w:val="0"/>
      <w:marRight w:val="0"/>
      <w:marTop w:val="0"/>
      <w:marBottom w:val="0"/>
      <w:divBdr>
        <w:top w:val="none" w:sz="0" w:space="0" w:color="auto"/>
        <w:left w:val="none" w:sz="0" w:space="0" w:color="auto"/>
        <w:bottom w:val="none" w:sz="0" w:space="0" w:color="auto"/>
        <w:right w:val="none" w:sz="0" w:space="0" w:color="auto"/>
      </w:divBdr>
    </w:div>
    <w:div w:id="876435336">
      <w:bodyDiv w:val="1"/>
      <w:marLeft w:val="0"/>
      <w:marRight w:val="0"/>
      <w:marTop w:val="0"/>
      <w:marBottom w:val="0"/>
      <w:divBdr>
        <w:top w:val="none" w:sz="0" w:space="0" w:color="auto"/>
        <w:left w:val="none" w:sz="0" w:space="0" w:color="auto"/>
        <w:bottom w:val="none" w:sz="0" w:space="0" w:color="auto"/>
        <w:right w:val="none" w:sz="0" w:space="0" w:color="auto"/>
      </w:divBdr>
    </w:div>
    <w:div w:id="876502358">
      <w:bodyDiv w:val="1"/>
      <w:marLeft w:val="0"/>
      <w:marRight w:val="0"/>
      <w:marTop w:val="0"/>
      <w:marBottom w:val="0"/>
      <w:divBdr>
        <w:top w:val="none" w:sz="0" w:space="0" w:color="auto"/>
        <w:left w:val="none" w:sz="0" w:space="0" w:color="auto"/>
        <w:bottom w:val="none" w:sz="0" w:space="0" w:color="auto"/>
        <w:right w:val="none" w:sz="0" w:space="0" w:color="auto"/>
      </w:divBdr>
    </w:div>
    <w:div w:id="877008440">
      <w:bodyDiv w:val="1"/>
      <w:marLeft w:val="0"/>
      <w:marRight w:val="0"/>
      <w:marTop w:val="0"/>
      <w:marBottom w:val="0"/>
      <w:divBdr>
        <w:top w:val="none" w:sz="0" w:space="0" w:color="auto"/>
        <w:left w:val="none" w:sz="0" w:space="0" w:color="auto"/>
        <w:bottom w:val="none" w:sz="0" w:space="0" w:color="auto"/>
        <w:right w:val="none" w:sz="0" w:space="0" w:color="auto"/>
      </w:divBdr>
    </w:div>
    <w:div w:id="877160712">
      <w:bodyDiv w:val="1"/>
      <w:marLeft w:val="0"/>
      <w:marRight w:val="0"/>
      <w:marTop w:val="0"/>
      <w:marBottom w:val="0"/>
      <w:divBdr>
        <w:top w:val="none" w:sz="0" w:space="0" w:color="auto"/>
        <w:left w:val="none" w:sz="0" w:space="0" w:color="auto"/>
        <w:bottom w:val="none" w:sz="0" w:space="0" w:color="auto"/>
        <w:right w:val="none" w:sz="0" w:space="0" w:color="auto"/>
      </w:divBdr>
    </w:div>
    <w:div w:id="877281870">
      <w:bodyDiv w:val="1"/>
      <w:marLeft w:val="0"/>
      <w:marRight w:val="0"/>
      <w:marTop w:val="0"/>
      <w:marBottom w:val="0"/>
      <w:divBdr>
        <w:top w:val="none" w:sz="0" w:space="0" w:color="auto"/>
        <w:left w:val="none" w:sz="0" w:space="0" w:color="auto"/>
        <w:bottom w:val="none" w:sz="0" w:space="0" w:color="auto"/>
        <w:right w:val="none" w:sz="0" w:space="0" w:color="auto"/>
      </w:divBdr>
    </w:div>
    <w:div w:id="878396357">
      <w:bodyDiv w:val="1"/>
      <w:marLeft w:val="0"/>
      <w:marRight w:val="0"/>
      <w:marTop w:val="0"/>
      <w:marBottom w:val="0"/>
      <w:divBdr>
        <w:top w:val="none" w:sz="0" w:space="0" w:color="auto"/>
        <w:left w:val="none" w:sz="0" w:space="0" w:color="auto"/>
        <w:bottom w:val="none" w:sz="0" w:space="0" w:color="auto"/>
        <w:right w:val="none" w:sz="0" w:space="0" w:color="auto"/>
      </w:divBdr>
      <w:divsChild>
        <w:div w:id="388916656">
          <w:marLeft w:val="0"/>
          <w:marRight w:val="0"/>
          <w:marTop w:val="0"/>
          <w:marBottom w:val="0"/>
          <w:divBdr>
            <w:top w:val="none" w:sz="0" w:space="0" w:color="auto"/>
            <w:left w:val="none" w:sz="0" w:space="0" w:color="auto"/>
            <w:bottom w:val="none" w:sz="0" w:space="0" w:color="auto"/>
            <w:right w:val="none" w:sz="0" w:space="0" w:color="auto"/>
          </w:divBdr>
          <w:divsChild>
            <w:div w:id="1344816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473665">
      <w:bodyDiv w:val="1"/>
      <w:marLeft w:val="0"/>
      <w:marRight w:val="0"/>
      <w:marTop w:val="0"/>
      <w:marBottom w:val="0"/>
      <w:divBdr>
        <w:top w:val="none" w:sz="0" w:space="0" w:color="auto"/>
        <w:left w:val="none" w:sz="0" w:space="0" w:color="auto"/>
        <w:bottom w:val="none" w:sz="0" w:space="0" w:color="auto"/>
        <w:right w:val="none" w:sz="0" w:space="0" w:color="auto"/>
      </w:divBdr>
    </w:div>
    <w:div w:id="879368080">
      <w:bodyDiv w:val="1"/>
      <w:marLeft w:val="0"/>
      <w:marRight w:val="0"/>
      <w:marTop w:val="0"/>
      <w:marBottom w:val="0"/>
      <w:divBdr>
        <w:top w:val="none" w:sz="0" w:space="0" w:color="auto"/>
        <w:left w:val="none" w:sz="0" w:space="0" w:color="auto"/>
        <w:bottom w:val="none" w:sz="0" w:space="0" w:color="auto"/>
        <w:right w:val="none" w:sz="0" w:space="0" w:color="auto"/>
      </w:divBdr>
    </w:div>
    <w:div w:id="879897564">
      <w:bodyDiv w:val="1"/>
      <w:marLeft w:val="0"/>
      <w:marRight w:val="0"/>
      <w:marTop w:val="0"/>
      <w:marBottom w:val="0"/>
      <w:divBdr>
        <w:top w:val="none" w:sz="0" w:space="0" w:color="auto"/>
        <w:left w:val="none" w:sz="0" w:space="0" w:color="auto"/>
        <w:bottom w:val="none" w:sz="0" w:space="0" w:color="auto"/>
        <w:right w:val="none" w:sz="0" w:space="0" w:color="auto"/>
      </w:divBdr>
    </w:div>
    <w:div w:id="883564250">
      <w:bodyDiv w:val="1"/>
      <w:marLeft w:val="0"/>
      <w:marRight w:val="0"/>
      <w:marTop w:val="0"/>
      <w:marBottom w:val="0"/>
      <w:divBdr>
        <w:top w:val="none" w:sz="0" w:space="0" w:color="auto"/>
        <w:left w:val="none" w:sz="0" w:space="0" w:color="auto"/>
        <w:bottom w:val="none" w:sz="0" w:space="0" w:color="auto"/>
        <w:right w:val="none" w:sz="0" w:space="0" w:color="auto"/>
      </w:divBdr>
    </w:div>
    <w:div w:id="883639336">
      <w:bodyDiv w:val="1"/>
      <w:marLeft w:val="0"/>
      <w:marRight w:val="0"/>
      <w:marTop w:val="0"/>
      <w:marBottom w:val="0"/>
      <w:divBdr>
        <w:top w:val="none" w:sz="0" w:space="0" w:color="auto"/>
        <w:left w:val="none" w:sz="0" w:space="0" w:color="auto"/>
        <w:bottom w:val="none" w:sz="0" w:space="0" w:color="auto"/>
        <w:right w:val="none" w:sz="0" w:space="0" w:color="auto"/>
      </w:divBdr>
    </w:div>
    <w:div w:id="884099498">
      <w:bodyDiv w:val="1"/>
      <w:marLeft w:val="0"/>
      <w:marRight w:val="0"/>
      <w:marTop w:val="0"/>
      <w:marBottom w:val="0"/>
      <w:divBdr>
        <w:top w:val="none" w:sz="0" w:space="0" w:color="auto"/>
        <w:left w:val="none" w:sz="0" w:space="0" w:color="auto"/>
        <w:bottom w:val="none" w:sz="0" w:space="0" w:color="auto"/>
        <w:right w:val="none" w:sz="0" w:space="0" w:color="auto"/>
      </w:divBdr>
    </w:div>
    <w:div w:id="884364623">
      <w:bodyDiv w:val="1"/>
      <w:marLeft w:val="0"/>
      <w:marRight w:val="0"/>
      <w:marTop w:val="0"/>
      <w:marBottom w:val="0"/>
      <w:divBdr>
        <w:top w:val="none" w:sz="0" w:space="0" w:color="auto"/>
        <w:left w:val="none" w:sz="0" w:space="0" w:color="auto"/>
        <w:bottom w:val="none" w:sz="0" w:space="0" w:color="auto"/>
        <w:right w:val="none" w:sz="0" w:space="0" w:color="auto"/>
      </w:divBdr>
    </w:div>
    <w:div w:id="885023728">
      <w:bodyDiv w:val="1"/>
      <w:marLeft w:val="0"/>
      <w:marRight w:val="0"/>
      <w:marTop w:val="0"/>
      <w:marBottom w:val="0"/>
      <w:divBdr>
        <w:top w:val="none" w:sz="0" w:space="0" w:color="auto"/>
        <w:left w:val="none" w:sz="0" w:space="0" w:color="auto"/>
        <w:bottom w:val="none" w:sz="0" w:space="0" w:color="auto"/>
        <w:right w:val="none" w:sz="0" w:space="0" w:color="auto"/>
      </w:divBdr>
    </w:div>
    <w:div w:id="885025722">
      <w:bodyDiv w:val="1"/>
      <w:marLeft w:val="0"/>
      <w:marRight w:val="0"/>
      <w:marTop w:val="0"/>
      <w:marBottom w:val="0"/>
      <w:divBdr>
        <w:top w:val="none" w:sz="0" w:space="0" w:color="auto"/>
        <w:left w:val="none" w:sz="0" w:space="0" w:color="auto"/>
        <w:bottom w:val="none" w:sz="0" w:space="0" w:color="auto"/>
        <w:right w:val="none" w:sz="0" w:space="0" w:color="auto"/>
      </w:divBdr>
    </w:div>
    <w:div w:id="885066172">
      <w:bodyDiv w:val="1"/>
      <w:marLeft w:val="0"/>
      <w:marRight w:val="0"/>
      <w:marTop w:val="0"/>
      <w:marBottom w:val="0"/>
      <w:divBdr>
        <w:top w:val="none" w:sz="0" w:space="0" w:color="auto"/>
        <w:left w:val="none" w:sz="0" w:space="0" w:color="auto"/>
        <w:bottom w:val="none" w:sz="0" w:space="0" w:color="auto"/>
        <w:right w:val="none" w:sz="0" w:space="0" w:color="auto"/>
      </w:divBdr>
    </w:div>
    <w:div w:id="885292342">
      <w:bodyDiv w:val="1"/>
      <w:marLeft w:val="0"/>
      <w:marRight w:val="0"/>
      <w:marTop w:val="0"/>
      <w:marBottom w:val="0"/>
      <w:divBdr>
        <w:top w:val="none" w:sz="0" w:space="0" w:color="auto"/>
        <w:left w:val="none" w:sz="0" w:space="0" w:color="auto"/>
        <w:bottom w:val="none" w:sz="0" w:space="0" w:color="auto"/>
        <w:right w:val="none" w:sz="0" w:space="0" w:color="auto"/>
      </w:divBdr>
    </w:div>
    <w:div w:id="885337256">
      <w:bodyDiv w:val="1"/>
      <w:marLeft w:val="0"/>
      <w:marRight w:val="0"/>
      <w:marTop w:val="0"/>
      <w:marBottom w:val="0"/>
      <w:divBdr>
        <w:top w:val="none" w:sz="0" w:space="0" w:color="auto"/>
        <w:left w:val="none" w:sz="0" w:space="0" w:color="auto"/>
        <w:bottom w:val="none" w:sz="0" w:space="0" w:color="auto"/>
        <w:right w:val="none" w:sz="0" w:space="0" w:color="auto"/>
      </w:divBdr>
    </w:div>
    <w:div w:id="886186134">
      <w:bodyDiv w:val="1"/>
      <w:marLeft w:val="0"/>
      <w:marRight w:val="0"/>
      <w:marTop w:val="0"/>
      <w:marBottom w:val="0"/>
      <w:divBdr>
        <w:top w:val="none" w:sz="0" w:space="0" w:color="auto"/>
        <w:left w:val="none" w:sz="0" w:space="0" w:color="auto"/>
        <w:bottom w:val="none" w:sz="0" w:space="0" w:color="auto"/>
        <w:right w:val="none" w:sz="0" w:space="0" w:color="auto"/>
      </w:divBdr>
    </w:div>
    <w:div w:id="886376845">
      <w:bodyDiv w:val="1"/>
      <w:marLeft w:val="0"/>
      <w:marRight w:val="0"/>
      <w:marTop w:val="0"/>
      <w:marBottom w:val="0"/>
      <w:divBdr>
        <w:top w:val="none" w:sz="0" w:space="0" w:color="auto"/>
        <w:left w:val="none" w:sz="0" w:space="0" w:color="auto"/>
        <w:bottom w:val="none" w:sz="0" w:space="0" w:color="auto"/>
        <w:right w:val="none" w:sz="0" w:space="0" w:color="auto"/>
      </w:divBdr>
    </w:div>
    <w:div w:id="886913412">
      <w:bodyDiv w:val="1"/>
      <w:marLeft w:val="0"/>
      <w:marRight w:val="0"/>
      <w:marTop w:val="0"/>
      <w:marBottom w:val="0"/>
      <w:divBdr>
        <w:top w:val="none" w:sz="0" w:space="0" w:color="auto"/>
        <w:left w:val="none" w:sz="0" w:space="0" w:color="auto"/>
        <w:bottom w:val="none" w:sz="0" w:space="0" w:color="auto"/>
        <w:right w:val="none" w:sz="0" w:space="0" w:color="auto"/>
      </w:divBdr>
    </w:div>
    <w:div w:id="887641882">
      <w:bodyDiv w:val="1"/>
      <w:marLeft w:val="0"/>
      <w:marRight w:val="0"/>
      <w:marTop w:val="0"/>
      <w:marBottom w:val="0"/>
      <w:divBdr>
        <w:top w:val="none" w:sz="0" w:space="0" w:color="auto"/>
        <w:left w:val="none" w:sz="0" w:space="0" w:color="auto"/>
        <w:bottom w:val="none" w:sz="0" w:space="0" w:color="auto"/>
        <w:right w:val="none" w:sz="0" w:space="0" w:color="auto"/>
      </w:divBdr>
    </w:div>
    <w:div w:id="887768138">
      <w:bodyDiv w:val="1"/>
      <w:marLeft w:val="0"/>
      <w:marRight w:val="0"/>
      <w:marTop w:val="0"/>
      <w:marBottom w:val="0"/>
      <w:divBdr>
        <w:top w:val="none" w:sz="0" w:space="0" w:color="auto"/>
        <w:left w:val="none" w:sz="0" w:space="0" w:color="auto"/>
        <w:bottom w:val="none" w:sz="0" w:space="0" w:color="auto"/>
        <w:right w:val="none" w:sz="0" w:space="0" w:color="auto"/>
      </w:divBdr>
    </w:div>
    <w:div w:id="888302169">
      <w:bodyDiv w:val="1"/>
      <w:marLeft w:val="0"/>
      <w:marRight w:val="0"/>
      <w:marTop w:val="0"/>
      <w:marBottom w:val="0"/>
      <w:divBdr>
        <w:top w:val="none" w:sz="0" w:space="0" w:color="auto"/>
        <w:left w:val="none" w:sz="0" w:space="0" w:color="auto"/>
        <w:bottom w:val="none" w:sz="0" w:space="0" w:color="auto"/>
        <w:right w:val="none" w:sz="0" w:space="0" w:color="auto"/>
      </w:divBdr>
    </w:div>
    <w:div w:id="888418514">
      <w:bodyDiv w:val="1"/>
      <w:marLeft w:val="0"/>
      <w:marRight w:val="0"/>
      <w:marTop w:val="0"/>
      <w:marBottom w:val="0"/>
      <w:divBdr>
        <w:top w:val="none" w:sz="0" w:space="0" w:color="auto"/>
        <w:left w:val="none" w:sz="0" w:space="0" w:color="auto"/>
        <w:bottom w:val="none" w:sz="0" w:space="0" w:color="auto"/>
        <w:right w:val="none" w:sz="0" w:space="0" w:color="auto"/>
      </w:divBdr>
    </w:div>
    <w:div w:id="888539679">
      <w:bodyDiv w:val="1"/>
      <w:marLeft w:val="0"/>
      <w:marRight w:val="0"/>
      <w:marTop w:val="0"/>
      <w:marBottom w:val="0"/>
      <w:divBdr>
        <w:top w:val="none" w:sz="0" w:space="0" w:color="auto"/>
        <w:left w:val="none" w:sz="0" w:space="0" w:color="auto"/>
        <w:bottom w:val="none" w:sz="0" w:space="0" w:color="auto"/>
        <w:right w:val="none" w:sz="0" w:space="0" w:color="auto"/>
      </w:divBdr>
    </w:div>
    <w:div w:id="888565831">
      <w:bodyDiv w:val="1"/>
      <w:marLeft w:val="0"/>
      <w:marRight w:val="0"/>
      <w:marTop w:val="0"/>
      <w:marBottom w:val="0"/>
      <w:divBdr>
        <w:top w:val="none" w:sz="0" w:space="0" w:color="auto"/>
        <w:left w:val="none" w:sz="0" w:space="0" w:color="auto"/>
        <w:bottom w:val="none" w:sz="0" w:space="0" w:color="auto"/>
        <w:right w:val="none" w:sz="0" w:space="0" w:color="auto"/>
      </w:divBdr>
    </w:div>
    <w:div w:id="889800661">
      <w:bodyDiv w:val="1"/>
      <w:marLeft w:val="0"/>
      <w:marRight w:val="0"/>
      <w:marTop w:val="0"/>
      <w:marBottom w:val="0"/>
      <w:divBdr>
        <w:top w:val="none" w:sz="0" w:space="0" w:color="auto"/>
        <w:left w:val="none" w:sz="0" w:space="0" w:color="auto"/>
        <w:bottom w:val="none" w:sz="0" w:space="0" w:color="auto"/>
        <w:right w:val="none" w:sz="0" w:space="0" w:color="auto"/>
      </w:divBdr>
    </w:div>
    <w:div w:id="889880081">
      <w:bodyDiv w:val="1"/>
      <w:marLeft w:val="0"/>
      <w:marRight w:val="0"/>
      <w:marTop w:val="0"/>
      <w:marBottom w:val="0"/>
      <w:divBdr>
        <w:top w:val="none" w:sz="0" w:space="0" w:color="auto"/>
        <w:left w:val="none" w:sz="0" w:space="0" w:color="auto"/>
        <w:bottom w:val="none" w:sz="0" w:space="0" w:color="auto"/>
        <w:right w:val="none" w:sz="0" w:space="0" w:color="auto"/>
      </w:divBdr>
    </w:div>
    <w:div w:id="890112130">
      <w:bodyDiv w:val="1"/>
      <w:marLeft w:val="0"/>
      <w:marRight w:val="0"/>
      <w:marTop w:val="0"/>
      <w:marBottom w:val="0"/>
      <w:divBdr>
        <w:top w:val="none" w:sz="0" w:space="0" w:color="auto"/>
        <w:left w:val="none" w:sz="0" w:space="0" w:color="auto"/>
        <w:bottom w:val="none" w:sz="0" w:space="0" w:color="auto"/>
        <w:right w:val="none" w:sz="0" w:space="0" w:color="auto"/>
      </w:divBdr>
    </w:div>
    <w:div w:id="891772642">
      <w:bodyDiv w:val="1"/>
      <w:marLeft w:val="0"/>
      <w:marRight w:val="0"/>
      <w:marTop w:val="0"/>
      <w:marBottom w:val="0"/>
      <w:divBdr>
        <w:top w:val="none" w:sz="0" w:space="0" w:color="auto"/>
        <w:left w:val="none" w:sz="0" w:space="0" w:color="auto"/>
        <w:bottom w:val="none" w:sz="0" w:space="0" w:color="auto"/>
        <w:right w:val="none" w:sz="0" w:space="0" w:color="auto"/>
      </w:divBdr>
    </w:div>
    <w:div w:id="892884698">
      <w:bodyDiv w:val="1"/>
      <w:marLeft w:val="0"/>
      <w:marRight w:val="0"/>
      <w:marTop w:val="0"/>
      <w:marBottom w:val="0"/>
      <w:divBdr>
        <w:top w:val="none" w:sz="0" w:space="0" w:color="auto"/>
        <w:left w:val="none" w:sz="0" w:space="0" w:color="auto"/>
        <w:bottom w:val="none" w:sz="0" w:space="0" w:color="auto"/>
        <w:right w:val="none" w:sz="0" w:space="0" w:color="auto"/>
      </w:divBdr>
    </w:div>
    <w:div w:id="892888929">
      <w:bodyDiv w:val="1"/>
      <w:marLeft w:val="0"/>
      <w:marRight w:val="0"/>
      <w:marTop w:val="0"/>
      <w:marBottom w:val="0"/>
      <w:divBdr>
        <w:top w:val="none" w:sz="0" w:space="0" w:color="auto"/>
        <w:left w:val="none" w:sz="0" w:space="0" w:color="auto"/>
        <w:bottom w:val="none" w:sz="0" w:space="0" w:color="auto"/>
        <w:right w:val="none" w:sz="0" w:space="0" w:color="auto"/>
      </w:divBdr>
    </w:div>
    <w:div w:id="894202617">
      <w:bodyDiv w:val="1"/>
      <w:marLeft w:val="0"/>
      <w:marRight w:val="0"/>
      <w:marTop w:val="0"/>
      <w:marBottom w:val="0"/>
      <w:divBdr>
        <w:top w:val="none" w:sz="0" w:space="0" w:color="auto"/>
        <w:left w:val="none" w:sz="0" w:space="0" w:color="auto"/>
        <w:bottom w:val="none" w:sz="0" w:space="0" w:color="auto"/>
        <w:right w:val="none" w:sz="0" w:space="0" w:color="auto"/>
      </w:divBdr>
    </w:div>
    <w:div w:id="894463655">
      <w:bodyDiv w:val="1"/>
      <w:marLeft w:val="0"/>
      <w:marRight w:val="0"/>
      <w:marTop w:val="0"/>
      <w:marBottom w:val="0"/>
      <w:divBdr>
        <w:top w:val="none" w:sz="0" w:space="0" w:color="auto"/>
        <w:left w:val="none" w:sz="0" w:space="0" w:color="auto"/>
        <w:bottom w:val="none" w:sz="0" w:space="0" w:color="auto"/>
        <w:right w:val="none" w:sz="0" w:space="0" w:color="auto"/>
      </w:divBdr>
    </w:div>
    <w:div w:id="894514572">
      <w:bodyDiv w:val="1"/>
      <w:marLeft w:val="0"/>
      <w:marRight w:val="0"/>
      <w:marTop w:val="0"/>
      <w:marBottom w:val="0"/>
      <w:divBdr>
        <w:top w:val="none" w:sz="0" w:space="0" w:color="auto"/>
        <w:left w:val="none" w:sz="0" w:space="0" w:color="auto"/>
        <w:bottom w:val="none" w:sz="0" w:space="0" w:color="auto"/>
        <w:right w:val="none" w:sz="0" w:space="0" w:color="auto"/>
      </w:divBdr>
    </w:div>
    <w:div w:id="895430348">
      <w:bodyDiv w:val="1"/>
      <w:marLeft w:val="0"/>
      <w:marRight w:val="0"/>
      <w:marTop w:val="0"/>
      <w:marBottom w:val="0"/>
      <w:divBdr>
        <w:top w:val="none" w:sz="0" w:space="0" w:color="auto"/>
        <w:left w:val="none" w:sz="0" w:space="0" w:color="auto"/>
        <w:bottom w:val="none" w:sz="0" w:space="0" w:color="auto"/>
        <w:right w:val="none" w:sz="0" w:space="0" w:color="auto"/>
      </w:divBdr>
      <w:divsChild>
        <w:div w:id="1686326842">
          <w:marLeft w:val="0"/>
          <w:marRight w:val="0"/>
          <w:marTop w:val="0"/>
          <w:marBottom w:val="0"/>
          <w:divBdr>
            <w:top w:val="none" w:sz="0" w:space="0" w:color="auto"/>
            <w:left w:val="none" w:sz="0" w:space="0" w:color="auto"/>
            <w:bottom w:val="none" w:sz="0" w:space="0" w:color="auto"/>
            <w:right w:val="none" w:sz="0" w:space="0" w:color="auto"/>
          </w:divBdr>
          <w:divsChild>
            <w:div w:id="1072895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5819201">
      <w:bodyDiv w:val="1"/>
      <w:marLeft w:val="0"/>
      <w:marRight w:val="0"/>
      <w:marTop w:val="0"/>
      <w:marBottom w:val="0"/>
      <w:divBdr>
        <w:top w:val="none" w:sz="0" w:space="0" w:color="auto"/>
        <w:left w:val="none" w:sz="0" w:space="0" w:color="auto"/>
        <w:bottom w:val="none" w:sz="0" w:space="0" w:color="auto"/>
        <w:right w:val="none" w:sz="0" w:space="0" w:color="auto"/>
      </w:divBdr>
    </w:div>
    <w:div w:id="896018070">
      <w:bodyDiv w:val="1"/>
      <w:marLeft w:val="0"/>
      <w:marRight w:val="0"/>
      <w:marTop w:val="0"/>
      <w:marBottom w:val="0"/>
      <w:divBdr>
        <w:top w:val="none" w:sz="0" w:space="0" w:color="auto"/>
        <w:left w:val="none" w:sz="0" w:space="0" w:color="auto"/>
        <w:bottom w:val="none" w:sz="0" w:space="0" w:color="auto"/>
        <w:right w:val="none" w:sz="0" w:space="0" w:color="auto"/>
      </w:divBdr>
    </w:div>
    <w:div w:id="896286760">
      <w:bodyDiv w:val="1"/>
      <w:marLeft w:val="0"/>
      <w:marRight w:val="0"/>
      <w:marTop w:val="0"/>
      <w:marBottom w:val="0"/>
      <w:divBdr>
        <w:top w:val="none" w:sz="0" w:space="0" w:color="auto"/>
        <w:left w:val="none" w:sz="0" w:space="0" w:color="auto"/>
        <w:bottom w:val="none" w:sz="0" w:space="0" w:color="auto"/>
        <w:right w:val="none" w:sz="0" w:space="0" w:color="auto"/>
      </w:divBdr>
    </w:div>
    <w:div w:id="896287081">
      <w:bodyDiv w:val="1"/>
      <w:marLeft w:val="0"/>
      <w:marRight w:val="0"/>
      <w:marTop w:val="0"/>
      <w:marBottom w:val="0"/>
      <w:divBdr>
        <w:top w:val="none" w:sz="0" w:space="0" w:color="auto"/>
        <w:left w:val="none" w:sz="0" w:space="0" w:color="auto"/>
        <w:bottom w:val="none" w:sz="0" w:space="0" w:color="auto"/>
        <w:right w:val="none" w:sz="0" w:space="0" w:color="auto"/>
      </w:divBdr>
    </w:div>
    <w:div w:id="897130513">
      <w:bodyDiv w:val="1"/>
      <w:marLeft w:val="0"/>
      <w:marRight w:val="0"/>
      <w:marTop w:val="0"/>
      <w:marBottom w:val="0"/>
      <w:divBdr>
        <w:top w:val="none" w:sz="0" w:space="0" w:color="auto"/>
        <w:left w:val="none" w:sz="0" w:space="0" w:color="auto"/>
        <w:bottom w:val="none" w:sz="0" w:space="0" w:color="auto"/>
        <w:right w:val="none" w:sz="0" w:space="0" w:color="auto"/>
      </w:divBdr>
    </w:div>
    <w:div w:id="897281558">
      <w:bodyDiv w:val="1"/>
      <w:marLeft w:val="0"/>
      <w:marRight w:val="0"/>
      <w:marTop w:val="0"/>
      <w:marBottom w:val="0"/>
      <w:divBdr>
        <w:top w:val="none" w:sz="0" w:space="0" w:color="auto"/>
        <w:left w:val="none" w:sz="0" w:space="0" w:color="auto"/>
        <w:bottom w:val="none" w:sz="0" w:space="0" w:color="auto"/>
        <w:right w:val="none" w:sz="0" w:space="0" w:color="auto"/>
      </w:divBdr>
    </w:div>
    <w:div w:id="898975527">
      <w:bodyDiv w:val="1"/>
      <w:marLeft w:val="0"/>
      <w:marRight w:val="0"/>
      <w:marTop w:val="0"/>
      <w:marBottom w:val="0"/>
      <w:divBdr>
        <w:top w:val="none" w:sz="0" w:space="0" w:color="auto"/>
        <w:left w:val="none" w:sz="0" w:space="0" w:color="auto"/>
        <w:bottom w:val="none" w:sz="0" w:space="0" w:color="auto"/>
        <w:right w:val="none" w:sz="0" w:space="0" w:color="auto"/>
      </w:divBdr>
    </w:div>
    <w:div w:id="899754471">
      <w:bodyDiv w:val="1"/>
      <w:marLeft w:val="0"/>
      <w:marRight w:val="0"/>
      <w:marTop w:val="0"/>
      <w:marBottom w:val="0"/>
      <w:divBdr>
        <w:top w:val="none" w:sz="0" w:space="0" w:color="auto"/>
        <w:left w:val="none" w:sz="0" w:space="0" w:color="auto"/>
        <w:bottom w:val="none" w:sz="0" w:space="0" w:color="auto"/>
        <w:right w:val="none" w:sz="0" w:space="0" w:color="auto"/>
      </w:divBdr>
    </w:div>
    <w:div w:id="900871986">
      <w:bodyDiv w:val="1"/>
      <w:marLeft w:val="0"/>
      <w:marRight w:val="0"/>
      <w:marTop w:val="0"/>
      <w:marBottom w:val="0"/>
      <w:divBdr>
        <w:top w:val="none" w:sz="0" w:space="0" w:color="auto"/>
        <w:left w:val="none" w:sz="0" w:space="0" w:color="auto"/>
        <w:bottom w:val="none" w:sz="0" w:space="0" w:color="auto"/>
        <w:right w:val="none" w:sz="0" w:space="0" w:color="auto"/>
      </w:divBdr>
    </w:div>
    <w:div w:id="901721484">
      <w:bodyDiv w:val="1"/>
      <w:marLeft w:val="0"/>
      <w:marRight w:val="0"/>
      <w:marTop w:val="0"/>
      <w:marBottom w:val="0"/>
      <w:divBdr>
        <w:top w:val="none" w:sz="0" w:space="0" w:color="auto"/>
        <w:left w:val="none" w:sz="0" w:space="0" w:color="auto"/>
        <w:bottom w:val="none" w:sz="0" w:space="0" w:color="auto"/>
        <w:right w:val="none" w:sz="0" w:space="0" w:color="auto"/>
      </w:divBdr>
    </w:div>
    <w:div w:id="902526409">
      <w:bodyDiv w:val="1"/>
      <w:marLeft w:val="0"/>
      <w:marRight w:val="0"/>
      <w:marTop w:val="0"/>
      <w:marBottom w:val="0"/>
      <w:divBdr>
        <w:top w:val="none" w:sz="0" w:space="0" w:color="auto"/>
        <w:left w:val="none" w:sz="0" w:space="0" w:color="auto"/>
        <w:bottom w:val="none" w:sz="0" w:space="0" w:color="auto"/>
        <w:right w:val="none" w:sz="0" w:space="0" w:color="auto"/>
      </w:divBdr>
    </w:div>
    <w:div w:id="902790567">
      <w:bodyDiv w:val="1"/>
      <w:marLeft w:val="0"/>
      <w:marRight w:val="0"/>
      <w:marTop w:val="0"/>
      <w:marBottom w:val="0"/>
      <w:divBdr>
        <w:top w:val="none" w:sz="0" w:space="0" w:color="auto"/>
        <w:left w:val="none" w:sz="0" w:space="0" w:color="auto"/>
        <w:bottom w:val="none" w:sz="0" w:space="0" w:color="auto"/>
        <w:right w:val="none" w:sz="0" w:space="0" w:color="auto"/>
      </w:divBdr>
    </w:div>
    <w:div w:id="903952176">
      <w:bodyDiv w:val="1"/>
      <w:marLeft w:val="0"/>
      <w:marRight w:val="0"/>
      <w:marTop w:val="0"/>
      <w:marBottom w:val="0"/>
      <w:divBdr>
        <w:top w:val="none" w:sz="0" w:space="0" w:color="auto"/>
        <w:left w:val="none" w:sz="0" w:space="0" w:color="auto"/>
        <w:bottom w:val="none" w:sz="0" w:space="0" w:color="auto"/>
        <w:right w:val="none" w:sz="0" w:space="0" w:color="auto"/>
      </w:divBdr>
    </w:div>
    <w:div w:id="904101031">
      <w:bodyDiv w:val="1"/>
      <w:marLeft w:val="0"/>
      <w:marRight w:val="0"/>
      <w:marTop w:val="0"/>
      <w:marBottom w:val="0"/>
      <w:divBdr>
        <w:top w:val="none" w:sz="0" w:space="0" w:color="auto"/>
        <w:left w:val="none" w:sz="0" w:space="0" w:color="auto"/>
        <w:bottom w:val="none" w:sz="0" w:space="0" w:color="auto"/>
        <w:right w:val="none" w:sz="0" w:space="0" w:color="auto"/>
      </w:divBdr>
    </w:div>
    <w:div w:id="904339679">
      <w:bodyDiv w:val="1"/>
      <w:marLeft w:val="0"/>
      <w:marRight w:val="0"/>
      <w:marTop w:val="0"/>
      <w:marBottom w:val="0"/>
      <w:divBdr>
        <w:top w:val="none" w:sz="0" w:space="0" w:color="auto"/>
        <w:left w:val="none" w:sz="0" w:space="0" w:color="auto"/>
        <w:bottom w:val="none" w:sz="0" w:space="0" w:color="auto"/>
        <w:right w:val="none" w:sz="0" w:space="0" w:color="auto"/>
      </w:divBdr>
    </w:div>
    <w:div w:id="904992274">
      <w:bodyDiv w:val="1"/>
      <w:marLeft w:val="0"/>
      <w:marRight w:val="0"/>
      <w:marTop w:val="0"/>
      <w:marBottom w:val="0"/>
      <w:divBdr>
        <w:top w:val="none" w:sz="0" w:space="0" w:color="auto"/>
        <w:left w:val="none" w:sz="0" w:space="0" w:color="auto"/>
        <w:bottom w:val="none" w:sz="0" w:space="0" w:color="auto"/>
        <w:right w:val="none" w:sz="0" w:space="0" w:color="auto"/>
      </w:divBdr>
    </w:div>
    <w:div w:id="905148990">
      <w:bodyDiv w:val="1"/>
      <w:marLeft w:val="0"/>
      <w:marRight w:val="0"/>
      <w:marTop w:val="0"/>
      <w:marBottom w:val="0"/>
      <w:divBdr>
        <w:top w:val="none" w:sz="0" w:space="0" w:color="auto"/>
        <w:left w:val="none" w:sz="0" w:space="0" w:color="auto"/>
        <w:bottom w:val="none" w:sz="0" w:space="0" w:color="auto"/>
        <w:right w:val="none" w:sz="0" w:space="0" w:color="auto"/>
      </w:divBdr>
    </w:div>
    <w:div w:id="905727022">
      <w:bodyDiv w:val="1"/>
      <w:marLeft w:val="0"/>
      <w:marRight w:val="0"/>
      <w:marTop w:val="0"/>
      <w:marBottom w:val="0"/>
      <w:divBdr>
        <w:top w:val="none" w:sz="0" w:space="0" w:color="auto"/>
        <w:left w:val="none" w:sz="0" w:space="0" w:color="auto"/>
        <w:bottom w:val="none" w:sz="0" w:space="0" w:color="auto"/>
        <w:right w:val="none" w:sz="0" w:space="0" w:color="auto"/>
      </w:divBdr>
    </w:div>
    <w:div w:id="906067820">
      <w:bodyDiv w:val="1"/>
      <w:marLeft w:val="0"/>
      <w:marRight w:val="0"/>
      <w:marTop w:val="0"/>
      <w:marBottom w:val="0"/>
      <w:divBdr>
        <w:top w:val="none" w:sz="0" w:space="0" w:color="auto"/>
        <w:left w:val="none" w:sz="0" w:space="0" w:color="auto"/>
        <w:bottom w:val="none" w:sz="0" w:space="0" w:color="auto"/>
        <w:right w:val="none" w:sz="0" w:space="0" w:color="auto"/>
      </w:divBdr>
    </w:div>
    <w:div w:id="906191028">
      <w:bodyDiv w:val="1"/>
      <w:marLeft w:val="0"/>
      <w:marRight w:val="0"/>
      <w:marTop w:val="0"/>
      <w:marBottom w:val="0"/>
      <w:divBdr>
        <w:top w:val="none" w:sz="0" w:space="0" w:color="auto"/>
        <w:left w:val="none" w:sz="0" w:space="0" w:color="auto"/>
        <w:bottom w:val="none" w:sz="0" w:space="0" w:color="auto"/>
        <w:right w:val="none" w:sz="0" w:space="0" w:color="auto"/>
      </w:divBdr>
    </w:div>
    <w:div w:id="906501554">
      <w:bodyDiv w:val="1"/>
      <w:marLeft w:val="0"/>
      <w:marRight w:val="0"/>
      <w:marTop w:val="0"/>
      <w:marBottom w:val="0"/>
      <w:divBdr>
        <w:top w:val="none" w:sz="0" w:space="0" w:color="auto"/>
        <w:left w:val="none" w:sz="0" w:space="0" w:color="auto"/>
        <w:bottom w:val="none" w:sz="0" w:space="0" w:color="auto"/>
        <w:right w:val="none" w:sz="0" w:space="0" w:color="auto"/>
      </w:divBdr>
    </w:div>
    <w:div w:id="907883444">
      <w:bodyDiv w:val="1"/>
      <w:marLeft w:val="0"/>
      <w:marRight w:val="0"/>
      <w:marTop w:val="0"/>
      <w:marBottom w:val="0"/>
      <w:divBdr>
        <w:top w:val="none" w:sz="0" w:space="0" w:color="auto"/>
        <w:left w:val="none" w:sz="0" w:space="0" w:color="auto"/>
        <w:bottom w:val="none" w:sz="0" w:space="0" w:color="auto"/>
        <w:right w:val="none" w:sz="0" w:space="0" w:color="auto"/>
      </w:divBdr>
    </w:div>
    <w:div w:id="908269820">
      <w:bodyDiv w:val="1"/>
      <w:marLeft w:val="0"/>
      <w:marRight w:val="0"/>
      <w:marTop w:val="0"/>
      <w:marBottom w:val="0"/>
      <w:divBdr>
        <w:top w:val="none" w:sz="0" w:space="0" w:color="auto"/>
        <w:left w:val="none" w:sz="0" w:space="0" w:color="auto"/>
        <w:bottom w:val="none" w:sz="0" w:space="0" w:color="auto"/>
        <w:right w:val="none" w:sz="0" w:space="0" w:color="auto"/>
      </w:divBdr>
    </w:div>
    <w:div w:id="908273127">
      <w:bodyDiv w:val="1"/>
      <w:marLeft w:val="0"/>
      <w:marRight w:val="0"/>
      <w:marTop w:val="0"/>
      <w:marBottom w:val="0"/>
      <w:divBdr>
        <w:top w:val="none" w:sz="0" w:space="0" w:color="auto"/>
        <w:left w:val="none" w:sz="0" w:space="0" w:color="auto"/>
        <w:bottom w:val="none" w:sz="0" w:space="0" w:color="auto"/>
        <w:right w:val="none" w:sz="0" w:space="0" w:color="auto"/>
      </w:divBdr>
    </w:div>
    <w:div w:id="908853939">
      <w:bodyDiv w:val="1"/>
      <w:marLeft w:val="0"/>
      <w:marRight w:val="0"/>
      <w:marTop w:val="0"/>
      <w:marBottom w:val="0"/>
      <w:divBdr>
        <w:top w:val="none" w:sz="0" w:space="0" w:color="auto"/>
        <w:left w:val="none" w:sz="0" w:space="0" w:color="auto"/>
        <w:bottom w:val="none" w:sz="0" w:space="0" w:color="auto"/>
        <w:right w:val="none" w:sz="0" w:space="0" w:color="auto"/>
      </w:divBdr>
    </w:div>
    <w:div w:id="909118677">
      <w:bodyDiv w:val="1"/>
      <w:marLeft w:val="0"/>
      <w:marRight w:val="0"/>
      <w:marTop w:val="0"/>
      <w:marBottom w:val="0"/>
      <w:divBdr>
        <w:top w:val="none" w:sz="0" w:space="0" w:color="auto"/>
        <w:left w:val="none" w:sz="0" w:space="0" w:color="auto"/>
        <w:bottom w:val="none" w:sz="0" w:space="0" w:color="auto"/>
        <w:right w:val="none" w:sz="0" w:space="0" w:color="auto"/>
      </w:divBdr>
    </w:div>
    <w:div w:id="909191207">
      <w:bodyDiv w:val="1"/>
      <w:marLeft w:val="0"/>
      <w:marRight w:val="0"/>
      <w:marTop w:val="0"/>
      <w:marBottom w:val="0"/>
      <w:divBdr>
        <w:top w:val="none" w:sz="0" w:space="0" w:color="auto"/>
        <w:left w:val="none" w:sz="0" w:space="0" w:color="auto"/>
        <w:bottom w:val="none" w:sz="0" w:space="0" w:color="auto"/>
        <w:right w:val="none" w:sz="0" w:space="0" w:color="auto"/>
      </w:divBdr>
    </w:div>
    <w:div w:id="909389119">
      <w:bodyDiv w:val="1"/>
      <w:marLeft w:val="0"/>
      <w:marRight w:val="0"/>
      <w:marTop w:val="0"/>
      <w:marBottom w:val="0"/>
      <w:divBdr>
        <w:top w:val="none" w:sz="0" w:space="0" w:color="auto"/>
        <w:left w:val="none" w:sz="0" w:space="0" w:color="auto"/>
        <w:bottom w:val="none" w:sz="0" w:space="0" w:color="auto"/>
        <w:right w:val="none" w:sz="0" w:space="0" w:color="auto"/>
      </w:divBdr>
    </w:div>
    <w:div w:id="909851312">
      <w:bodyDiv w:val="1"/>
      <w:marLeft w:val="0"/>
      <w:marRight w:val="0"/>
      <w:marTop w:val="0"/>
      <w:marBottom w:val="0"/>
      <w:divBdr>
        <w:top w:val="none" w:sz="0" w:space="0" w:color="auto"/>
        <w:left w:val="none" w:sz="0" w:space="0" w:color="auto"/>
        <w:bottom w:val="none" w:sz="0" w:space="0" w:color="auto"/>
        <w:right w:val="none" w:sz="0" w:space="0" w:color="auto"/>
      </w:divBdr>
    </w:div>
    <w:div w:id="911306830">
      <w:bodyDiv w:val="1"/>
      <w:marLeft w:val="0"/>
      <w:marRight w:val="0"/>
      <w:marTop w:val="0"/>
      <w:marBottom w:val="0"/>
      <w:divBdr>
        <w:top w:val="none" w:sz="0" w:space="0" w:color="auto"/>
        <w:left w:val="none" w:sz="0" w:space="0" w:color="auto"/>
        <w:bottom w:val="none" w:sz="0" w:space="0" w:color="auto"/>
        <w:right w:val="none" w:sz="0" w:space="0" w:color="auto"/>
      </w:divBdr>
    </w:div>
    <w:div w:id="911502440">
      <w:bodyDiv w:val="1"/>
      <w:marLeft w:val="0"/>
      <w:marRight w:val="0"/>
      <w:marTop w:val="0"/>
      <w:marBottom w:val="0"/>
      <w:divBdr>
        <w:top w:val="none" w:sz="0" w:space="0" w:color="auto"/>
        <w:left w:val="none" w:sz="0" w:space="0" w:color="auto"/>
        <w:bottom w:val="none" w:sz="0" w:space="0" w:color="auto"/>
        <w:right w:val="none" w:sz="0" w:space="0" w:color="auto"/>
      </w:divBdr>
    </w:div>
    <w:div w:id="911812025">
      <w:bodyDiv w:val="1"/>
      <w:marLeft w:val="0"/>
      <w:marRight w:val="0"/>
      <w:marTop w:val="0"/>
      <w:marBottom w:val="0"/>
      <w:divBdr>
        <w:top w:val="none" w:sz="0" w:space="0" w:color="auto"/>
        <w:left w:val="none" w:sz="0" w:space="0" w:color="auto"/>
        <w:bottom w:val="none" w:sz="0" w:space="0" w:color="auto"/>
        <w:right w:val="none" w:sz="0" w:space="0" w:color="auto"/>
      </w:divBdr>
    </w:div>
    <w:div w:id="912130366">
      <w:bodyDiv w:val="1"/>
      <w:marLeft w:val="0"/>
      <w:marRight w:val="0"/>
      <w:marTop w:val="0"/>
      <w:marBottom w:val="0"/>
      <w:divBdr>
        <w:top w:val="none" w:sz="0" w:space="0" w:color="auto"/>
        <w:left w:val="none" w:sz="0" w:space="0" w:color="auto"/>
        <w:bottom w:val="none" w:sz="0" w:space="0" w:color="auto"/>
        <w:right w:val="none" w:sz="0" w:space="0" w:color="auto"/>
      </w:divBdr>
    </w:div>
    <w:div w:id="912617735">
      <w:bodyDiv w:val="1"/>
      <w:marLeft w:val="0"/>
      <w:marRight w:val="0"/>
      <w:marTop w:val="0"/>
      <w:marBottom w:val="0"/>
      <w:divBdr>
        <w:top w:val="none" w:sz="0" w:space="0" w:color="auto"/>
        <w:left w:val="none" w:sz="0" w:space="0" w:color="auto"/>
        <w:bottom w:val="none" w:sz="0" w:space="0" w:color="auto"/>
        <w:right w:val="none" w:sz="0" w:space="0" w:color="auto"/>
      </w:divBdr>
    </w:div>
    <w:div w:id="912853764">
      <w:bodyDiv w:val="1"/>
      <w:marLeft w:val="0"/>
      <w:marRight w:val="0"/>
      <w:marTop w:val="0"/>
      <w:marBottom w:val="0"/>
      <w:divBdr>
        <w:top w:val="none" w:sz="0" w:space="0" w:color="auto"/>
        <w:left w:val="none" w:sz="0" w:space="0" w:color="auto"/>
        <w:bottom w:val="none" w:sz="0" w:space="0" w:color="auto"/>
        <w:right w:val="none" w:sz="0" w:space="0" w:color="auto"/>
      </w:divBdr>
    </w:div>
    <w:div w:id="912858118">
      <w:bodyDiv w:val="1"/>
      <w:marLeft w:val="0"/>
      <w:marRight w:val="0"/>
      <w:marTop w:val="0"/>
      <w:marBottom w:val="0"/>
      <w:divBdr>
        <w:top w:val="none" w:sz="0" w:space="0" w:color="auto"/>
        <w:left w:val="none" w:sz="0" w:space="0" w:color="auto"/>
        <w:bottom w:val="none" w:sz="0" w:space="0" w:color="auto"/>
        <w:right w:val="none" w:sz="0" w:space="0" w:color="auto"/>
      </w:divBdr>
    </w:div>
    <w:div w:id="913780358">
      <w:bodyDiv w:val="1"/>
      <w:marLeft w:val="0"/>
      <w:marRight w:val="0"/>
      <w:marTop w:val="0"/>
      <w:marBottom w:val="0"/>
      <w:divBdr>
        <w:top w:val="none" w:sz="0" w:space="0" w:color="auto"/>
        <w:left w:val="none" w:sz="0" w:space="0" w:color="auto"/>
        <w:bottom w:val="none" w:sz="0" w:space="0" w:color="auto"/>
        <w:right w:val="none" w:sz="0" w:space="0" w:color="auto"/>
      </w:divBdr>
    </w:div>
    <w:div w:id="913856677">
      <w:bodyDiv w:val="1"/>
      <w:marLeft w:val="0"/>
      <w:marRight w:val="0"/>
      <w:marTop w:val="0"/>
      <w:marBottom w:val="0"/>
      <w:divBdr>
        <w:top w:val="none" w:sz="0" w:space="0" w:color="auto"/>
        <w:left w:val="none" w:sz="0" w:space="0" w:color="auto"/>
        <w:bottom w:val="none" w:sz="0" w:space="0" w:color="auto"/>
        <w:right w:val="none" w:sz="0" w:space="0" w:color="auto"/>
      </w:divBdr>
    </w:div>
    <w:div w:id="914246667">
      <w:bodyDiv w:val="1"/>
      <w:marLeft w:val="0"/>
      <w:marRight w:val="0"/>
      <w:marTop w:val="0"/>
      <w:marBottom w:val="0"/>
      <w:divBdr>
        <w:top w:val="none" w:sz="0" w:space="0" w:color="auto"/>
        <w:left w:val="none" w:sz="0" w:space="0" w:color="auto"/>
        <w:bottom w:val="none" w:sz="0" w:space="0" w:color="auto"/>
        <w:right w:val="none" w:sz="0" w:space="0" w:color="auto"/>
      </w:divBdr>
    </w:div>
    <w:div w:id="915014689">
      <w:bodyDiv w:val="1"/>
      <w:marLeft w:val="0"/>
      <w:marRight w:val="0"/>
      <w:marTop w:val="0"/>
      <w:marBottom w:val="0"/>
      <w:divBdr>
        <w:top w:val="none" w:sz="0" w:space="0" w:color="auto"/>
        <w:left w:val="none" w:sz="0" w:space="0" w:color="auto"/>
        <w:bottom w:val="none" w:sz="0" w:space="0" w:color="auto"/>
        <w:right w:val="none" w:sz="0" w:space="0" w:color="auto"/>
      </w:divBdr>
    </w:div>
    <w:div w:id="915671377">
      <w:bodyDiv w:val="1"/>
      <w:marLeft w:val="0"/>
      <w:marRight w:val="0"/>
      <w:marTop w:val="0"/>
      <w:marBottom w:val="0"/>
      <w:divBdr>
        <w:top w:val="none" w:sz="0" w:space="0" w:color="auto"/>
        <w:left w:val="none" w:sz="0" w:space="0" w:color="auto"/>
        <w:bottom w:val="none" w:sz="0" w:space="0" w:color="auto"/>
        <w:right w:val="none" w:sz="0" w:space="0" w:color="auto"/>
      </w:divBdr>
    </w:div>
    <w:div w:id="915893677">
      <w:bodyDiv w:val="1"/>
      <w:marLeft w:val="0"/>
      <w:marRight w:val="0"/>
      <w:marTop w:val="0"/>
      <w:marBottom w:val="0"/>
      <w:divBdr>
        <w:top w:val="none" w:sz="0" w:space="0" w:color="auto"/>
        <w:left w:val="none" w:sz="0" w:space="0" w:color="auto"/>
        <w:bottom w:val="none" w:sz="0" w:space="0" w:color="auto"/>
        <w:right w:val="none" w:sz="0" w:space="0" w:color="auto"/>
      </w:divBdr>
    </w:div>
    <w:div w:id="916403794">
      <w:bodyDiv w:val="1"/>
      <w:marLeft w:val="0"/>
      <w:marRight w:val="0"/>
      <w:marTop w:val="0"/>
      <w:marBottom w:val="0"/>
      <w:divBdr>
        <w:top w:val="none" w:sz="0" w:space="0" w:color="auto"/>
        <w:left w:val="none" w:sz="0" w:space="0" w:color="auto"/>
        <w:bottom w:val="none" w:sz="0" w:space="0" w:color="auto"/>
        <w:right w:val="none" w:sz="0" w:space="0" w:color="auto"/>
      </w:divBdr>
    </w:div>
    <w:div w:id="916860000">
      <w:bodyDiv w:val="1"/>
      <w:marLeft w:val="0"/>
      <w:marRight w:val="0"/>
      <w:marTop w:val="0"/>
      <w:marBottom w:val="0"/>
      <w:divBdr>
        <w:top w:val="none" w:sz="0" w:space="0" w:color="auto"/>
        <w:left w:val="none" w:sz="0" w:space="0" w:color="auto"/>
        <w:bottom w:val="none" w:sz="0" w:space="0" w:color="auto"/>
        <w:right w:val="none" w:sz="0" w:space="0" w:color="auto"/>
      </w:divBdr>
    </w:div>
    <w:div w:id="917324752">
      <w:bodyDiv w:val="1"/>
      <w:marLeft w:val="0"/>
      <w:marRight w:val="0"/>
      <w:marTop w:val="0"/>
      <w:marBottom w:val="0"/>
      <w:divBdr>
        <w:top w:val="none" w:sz="0" w:space="0" w:color="auto"/>
        <w:left w:val="none" w:sz="0" w:space="0" w:color="auto"/>
        <w:bottom w:val="none" w:sz="0" w:space="0" w:color="auto"/>
        <w:right w:val="none" w:sz="0" w:space="0" w:color="auto"/>
      </w:divBdr>
    </w:div>
    <w:div w:id="918516440">
      <w:bodyDiv w:val="1"/>
      <w:marLeft w:val="0"/>
      <w:marRight w:val="0"/>
      <w:marTop w:val="0"/>
      <w:marBottom w:val="0"/>
      <w:divBdr>
        <w:top w:val="none" w:sz="0" w:space="0" w:color="auto"/>
        <w:left w:val="none" w:sz="0" w:space="0" w:color="auto"/>
        <w:bottom w:val="none" w:sz="0" w:space="0" w:color="auto"/>
        <w:right w:val="none" w:sz="0" w:space="0" w:color="auto"/>
      </w:divBdr>
    </w:div>
    <w:div w:id="918635832">
      <w:bodyDiv w:val="1"/>
      <w:marLeft w:val="0"/>
      <w:marRight w:val="0"/>
      <w:marTop w:val="0"/>
      <w:marBottom w:val="0"/>
      <w:divBdr>
        <w:top w:val="none" w:sz="0" w:space="0" w:color="auto"/>
        <w:left w:val="none" w:sz="0" w:space="0" w:color="auto"/>
        <w:bottom w:val="none" w:sz="0" w:space="0" w:color="auto"/>
        <w:right w:val="none" w:sz="0" w:space="0" w:color="auto"/>
      </w:divBdr>
    </w:div>
    <w:div w:id="918949778">
      <w:bodyDiv w:val="1"/>
      <w:marLeft w:val="0"/>
      <w:marRight w:val="0"/>
      <w:marTop w:val="0"/>
      <w:marBottom w:val="0"/>
      <w:divBdr>
        <w:top w:val="none" w:sz="0" w:space="0" w:color="auto"/>
        <w:left w:val="none" w:sz="0" w:space="0" w:color="auto"/>
        <w:bottom w:val="none" w:sz="0" w:space="0" w:color="auto"/>
        <w:right w:val="none" w:sz="0" w:space="0" w:color="auto"/>
      </w:divBdr>
    </w:div>
    <w:div w:id="919756172">
      <w:bodyDiv w:val="1"/>
      <w:marLeft w:val="0"/>
      <w:marRight w:val="0"/>
      <w:marTop w:val="0"/>
      <w:marBottom w:val="0"/>
      <w:divBdr>
        <w:top w:val="none" w:sz="0" w:space="0" w:color="auto"/>
        <w:left w:val="none" w:sz="0" w:space="0" w:color="auto"/>
        <w:bottom w:val="none" w:sz="0" w:space="0" w:color="auto"/>
        <w:right w:val="none" w:sz="0" w:space="0" w:color="auto"/>
      </w:divBdr>
    </w:div>
    <w:div w:id="921791205">
      <w:bodyDiv w:val="1"/>
      <w:marLeft w:val="0"/>
      <w:marRight w:val="0"/>
      <w:marTop w:val="0"/>
      <w:marBottom w:val="0"/>
      <w:divBdr>
        <w:top w:val="none" w:sz="0" w:space="0" w:color="auto"/>
        <w:left w:val="none" w:sz="0" w:space="0" w:color="auto"/>
        <w:bottom w:val="none" w:sz="0" w:space="0" w:color="auto"/>
        <w:right w:val="none" w:sz="0" w:space="0" w:color="auto"/>
      </w:divBdr>
    </w:div>
    <w:div w:id="921993070">
      <w:bodyDiv w:val="1"/>
      <w:marLeft w:val="0"/>
      <w:marRight w:val="0"/>
      <w:marTop w:val="0"/>
      <w:marBottom w:val="0"/>
      <w:divBdr>
        <w:top w:val="none" w:sz="0" w:space="0" w:color="auto"/>
        <w:left w:val="none" w:sz="0" w:space="0" w:color="auto"/>
        <w:bottom w:val="none" w:sz="0" w:space="0" w:color="auto"/>
        <w:right w:val="none" w:sz="0" w:space="0" w:color="auto"/>
      </w:divBdr>
    </w:div>
    <w:div w:id="923688830">
      <w:bodyDiv w:val="1"/>
      <w:marLeft w:val="0"/>
      <w:marRight w:val="0"/>
      <w:marTop w:val="0"/>
      <w:marBottom w:val="0"/>
      <w:divBdr>
        <w:top w:val="none" w:sz="0" w:space="0" w:color="auto"/>
        <w:left w:val="none" w:sz="0" w:space="0" w:color="auto"/>
        <w:bottom w:val="none" w:sz="0" w:space="0" w:color="auto"/>
        <w:right w:val="none" w:sz="0" w:space="0" w:color="auto"/>
      </w:divBdr>
    </w:div>
    <w:div w:id="923950965">
      <w:bodyDiv w:val="1"/>
      <w:marLeft w:val="0"/>
      <w:marRight w:val="0"/>
      <w:marTop w:val="0"/>
      <w:marBottom w:val="0"/>
      <w:divBdr>
        <w:top w:val="none" w:sz="0" w:space="0" w:color="auto"/>
        <w:left w:val="none" w:sz="0" w:space="0" w:color="auto"/>
        <w:bottom w:val="none" w:sz="0" w:space="0" w:color="auto"/>
        <w:right w:val="none" w:sz="0" w:space="0" w:color="auto"/>
      </w:divBdr>
    </w:div>
    <w:div w:id="924924262">
      <w:bodyDiv w:val="1"/>
      <w:marLeft w:val="0"/>
      <w:marRight w:val="0"/>
      <w:marTop w:val="0"/>
      <w:marBottom w:val="0"/>
      <w:divBdr>
        <w:top w:val="none" w:sz="0" w:space="0" w:color="auto"/>
        <w:left w:val="none" w:sz="0" w:space="0" w:color="auto"/>
        <w:bottom w:val="none" w:sz="0" w:space="0" w:color="auto"/>
        <w:right w:val="none" w:sz="0" w:space="0" w:color="auto"/>
      </w:divBdr>
    </w:div>
    <w:div w:id="924993767">
      <w:bodyDiv w:val="1"/>
      <w:marLeft w:val="0"/>
      <w:marRight w:val="0"/>
      <w:marTop w:val="0"/>
      <w:marBottom w:val="0"/>
      <w:divBdr>
        <w:top w:val="none" w:sz="0" w:space="0" w:color="auto"/>
        <w:left w:val="none" w:sz="0" w:space="0" w:color="auto"/>
        <w:bottom w:val="none" w:sz="0" w:space="0" w:color="auto"/>
        <w:right w:val="none" w:sz="0" w:space="0" w:color="auto"/>
      </w:divBdr>
    </w:div>
    <w:div w:id="925264872">
      <w:bodyDiv w:val="1"/>
      <w:marLeft w:val="0"/>
      <w:marRight w:val="0"/>
      <w:marTop w:val="0"/>
      <w:marBottom w:val="0"/>
      <w:divBdr>
        <w:top w:val="none" w:sz="0" w:space="0" w:color="auto"/>
        <w:left w:val="none" w:sz="0" w:space="0" w:color="auto"/>
        <w:bottom w:val="none" w:sz="0" w:space="0" w:color="auto"/>
        <w:right w:val="none" w:sz="0" w:space="0" w:color="auto"/>
      </w:divBdr>
    </w:div>
    <w:div w:id="925308247">
      <w:bodyDiv w:val="1"/>
      <w:marLeft w:val="0"/>
      <w:marRight w:val="0"/>
      <w:marTop w:val="0"/>
      <w:marBottom w:val="0"/>
      <w:divBdr>
        <w:top w:val="none" w:sz="0" w:space="0" w:color="auto"/>
        <w:left w:val="none" w:sz="0" w:space="0" w:color="auto"/>
        <w:bottom w:val="none" w:sz="0" w:space="0" w:color="auto"/>
        <w:right w:val="none" w:sz="0" w:space="0" w:color="auto"/>
      </w:divBdr>
    </w:div>
    <w:div w:id="925505539">
      <w:bodyDiv w:val="1"/>
      <w:marLeft w:val="0"/>
      <w:marRight w:val="0"/>
      <w:marTop w:val="0"/>
      <w:marBottom w:val="0"/>
      <w:divBdr>
        <w:top w:val="none" w:sz="0" w:space="0" w:color="auto"/>
        <w:left w:val="none" w:sz="0" w:space="0" w:color="auto"/>
        <w:bottom w:val="none" w:sz="0" w:space="0" w:color="auto"/>
        <w:right w:val="none" w:sz="0" w:space="0" w:color="auto"/>
      </w:divBdr>
    </w:div>
    <w:div w:id="925655699">
      <w:bodyDiv w:val="1"/>
      <w:marLeft w:val="0"/>
      <w:marRight w:val="0"/>
      <w:marTop w:val="0"/>
      <w:marBottom w:val="0"/>
      <w:divBdr>
        <w:top w:val="none" w:sz="0" w:space="0" w:color="auto"/>
        <w:left w:val="none" w:sz="0" w:space="0" w:color="auto"/>
        <w:bottom w:val="none" w:sz="0" w:space="0" w:color="auto"/>
        <w:right w:val="none" w:sz="0" w:space="0" w:color="auto"/>
      </w:divBdr>
    </w:div>
    <w:div w:id="925958989">
      <w:bodyDiv w:val="1"/>
      <w:marLeft w:val="0"/>
      <w:marRight w:val="0"/>
      <w:marTop w:val="0"/>
      <w:marBottom w:val="0"/>
      <w:divBdr>
        <w:top w:val="none" w:sz="0" w:space="0" w:color="auto"/>
        <w:left w:val="none" w:sz="0" w:space="0" w:color="auto"/>
        <w:bottom w:val="none" w:sz="0" w:space="0" w:color="auto"/>
        <w:right w:val="none" w:sz="0" w:space="0" w:color="auto"/>
      </w:divBdr>
    </w:div>
    <w:div w:id="926117842">
      <w:bodyDiv w:val="1"/>
      <w:marLeft w:val="0"/>
      <w:marRight w:val="0"/>
      <w:marTop w:val="0"/>
      <w:marBottom w:val="0"/>
      <w:divBdr>
        <w:top w:val="none" w:sz="0" w:space="0" w:color="auto"/>
        <w:left w:val="none" w:sz="0" w:space="0" w:color="auto"/>
        <w:bottom w:val="none" w:sz="0" w:space="0" w:color="auto"/>
        <w:right w:val="none" w:sz="0" w:space="0" w:color="auto"/>
      </w:divBdr>
      <w:divsChild>
        <w:div w:id="1662194974">
          <w:marLeft w:val="0"/>
          <w:marRight w:val="0"/>
          <w:marTop w:val="0"/>
          <w:marBottom w:val="0"/>
          <w:divBdr>
            <w:top w:val="none" w:sz="0" w:space="0" w:color="auto"/>
            <w:left w:val="none" w:sz="0" w:space="0" w:color="auto"/>
            <w:bottom w:val="none" w:sz="0" w:space="0" w:color="auto"/>
            <w:right w:val="none" w:sz="0" w:space="0" w:color="auto"/>
          </w:divBdr>
          <w:divsChild>
            <w:div w:id="940724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302026">
      <w:bodyDiv w:val="1"/>
      <w:marLeft w:val="0"/>
      <w:marRight w:val="0"/>
      <w:marTop w:val="0"/>
      <w:marBottom w:val="0"/>
      <w:divBdr>
        <w:top w:val="none" w:sz="0" w:space="0" w:color="auto"/>
        <w:left w:val="none" w:sz="0" w:space="0" w:color="auto"/>
        <w:bottom w:val="none" w:sz="0" w:space="0" w:color="auto"/>
        <w:right w:val="none" w:sz="0" w:space="0" w:color="auto"/>
      </w:divBdr>
    </w:div>
    <w:div w:id="928736871">
      <w:bodyDiv w:val="1"/>
      <w:marLeft w:val="0"/>
      <w:marRight w:val="0"/>
      <w:marTop w:val="0"/>
      <w:marBottom w:val="0"/>
      <w:divBdr>
        <w:top w:val="none" w:sz="0" w:space="0" w:color="auto"/>
        <w:left w:val="none" w:sz="0" w:space="0" w:color="auto"/>
        <w:bottom w:val="none" w:sz="0" w:space="0" w:color="auto"/>
        <w:right w:val="none" w:sz="0" w:space="0" w:color="auto"/>
      </w:divBdr>
    </w:div>
    <w:div w:id="930233757">
      <w:bodyDiv w:val="1"/>
      <w:marLeft w:val="0"/>
      <w:marRight w:val="0"/>
      <w:marTop w:val="0"/>
      <w:marBottom w:val="0"/>
      <w:divBdr>
        <w:top w:val="none" w:sz="0" w:space="0" w:color="auto"/>
        <w:left w:val="none" w:sz="0" w:space="0" w:color="auto"/>
        <w:bottom w:val="none" w:sz="0" w:space="0" w:color="auto"/>
        <w:right w:val="none" w:sz="0" w:space="0" w:color="auto"/>
      </w:divBdr>
    </w:div>
    <w:div w:id="930241451">
      <w:bodyDiv w:val="1"/>
      <w:marLeft w:val="0"/>
      <w:marRight w:val="0"/>
      <w:marTop w:val="0"/>
      <w:marBottom w:val="0"/>
      <w:divBdr>
        <w:top w:val="none" w:sz="0" w:space="0" w:color="auto"/>
        <w:left w:val="none" w:sz="0" w:space="0" w:color="auto"/>
        <w:bottom w:val="none" w:sz="0" w:space="0" w:color="auto"/>
        <w:right w:val="none" w:sz="0" w:space="0" w:color="auto"/>
      </w:divBdr>
    </w:div>
    <w:div w:id="930435246">
      <w:bodyDiv w:val="1"/>
      <w:marLeft w:val="0"/>
      <w:marRight w:val="0"/>
      <w:marTop w:val="0"/>
      <w:marBottom w:val="0"/>
      <w:divBdr>
        <w:top w:val="none" w:sz="0" w:space="0" w:color="auto"/>
        <w:left w:val="none" w:sz="0" w:space="0" w:color="auto"/>
        <w:bottom w:val="none" w:sz="0" w:space="0" w:color="auto"/>
        <w:right w:val="none" w:sz="0" w:space="0" w:color="auto"/>
      </w:divBdr>
    </w:div>
    <w:div w:id="930545937">
      <w:bodyDiv w:val="1"/>
      <w:marLeft w:val="0"/>
      <w:marRight w:val="0"/>
      <w:marTop w:val="0"/>
      <w:marBottom w:val="0"/>
      <w:divBdr>
        <w:top w:val="none" w:sz="0" w:space="0" w:color="auto"/>
        <w:left w:val="none" w:sz="0" w:space="0" w:color="auto"/>
        <w:bottom w:val="none" w:sz="0" w:space="0" w:color="auto"/>
        <w:right w:val="none" w:sz="0" w:space="0" w:color="auto"/>
      </w:divBdr>
    </w:div>
    <w:div w:id="931087807">
      <w:bodyDiv w:val="1"/>
      <w:marLeft w:val="0"/>
      <w:marRight w:val="0"/>
      <w:marTop w:val="0"/>
      <w:marBottom w:val="0"/>
      <w:divBdr>
        <w:top w:val="none" w:sz="0" w:space="0" w:color="auto"/>
        <w:left w:val="none" w:sz="0" w:space="0" w:color="auto"/>
        <w:bottom w:val="none" w:sz="0" w:space="0" w:color="auto"/>
        <w:right w:val="none" w:sz="0" w:space="0" w:color="auto"/>
      </w:divBdr>
    </w:div>
    <w:div w:id="931468560">
      <w:bodyDiv w:val="1"/>
      <w:marLeft w:val="0"/>
      <w:marRight w:val="0"/>
      <w:marTop w:val="0"/>
      <w:marBottom w:val="0"/>
      <w:divBdr>
        <w:top w:val="none" w:sz="0" w:space="0" w:color="auto"/>
        <w:left w:val="none" w:sz="0" w:space="0" w:color="auto"/>
        <w:bottom w:val="none" w:sz="0" w:space="0" w:color="auto"/>
        <w:right w:val="none" w:sz="0" w:space="0" w:color="auto"/>
      </w:divBdr>
    </w:div>
    <w:div w:id="932593404">
      <w:bodyDiv w:val="1"/>
      <w:marLeft w:val="0"/>
      <w:marRight w:val="0"/>
      <w:marTop w:val="0"/>
      <w:marBottom w:val="0"/>
      <w:divBdr>
        <w:top w:val="none" w:sz="0" w:space="0" w:color="auto"/>
        <w:left w:val="none" w:sz="0" w:space="0" w:color="auto"/>
        <w:bottom w:val="none" w:sz="0" w:space="0" w:color="auto"/>
        <w:right w:val="none" w:sz="0" w:space="0" w:color="auto"/>
      </w:divBdr>
    </w:div>
    <w:div w:id="932929912">
      <w:bodyDiv w:val="1"/>
      <w:marLeft w:val="0"/>
      <w:marRight w:val="0"/>
      <w:marTop w:val="0"/>
      <w:marBottom w:val="0"/>
      <w:divBdr>
        <w:top w:val="none" w:sz="0" w:space="0" w:color="auto"/>
        <w:left w:val="none" w:sz="0" w:space="0" w:color="auto"/>
        <w:bottom w:val="none" w:sz="0" w:space="0" w:color="auto"/>
        <w:right w:val="none" w:sz="0" w:space="0" w:color="auto"/>
      </w:divBdr>
    </w:div>
    <w:div w:id="933242536">
      <w:bodyDiv w:val="1"/>
      <w:marLeft w:val="0"/>
      <w:marRight w:val="0"/>
      <w:marTop w:val="0"/>
      <w:marBottom w:val="0"/>
      <w:divBdr>
        <w:top w:val="none" w:sz="0" w:space="0" w:color="auto"/>
        <w:left w:val="none" w:sz="0" w:space="0" w:color="auto"/>
        <w:bottom w:val="none" w:sz="0" w:space="0" w:color="auto"/>
        <w:right w:val="none" w:sz="0" w:space="0" w:color="auto"/>
      </w:divBdr>
    </w:div>
    <w:div w:id="933827113">
      <w:bodyDiv w:val="1"/>
      <w:marLeft w:val="0"/>
      <w:marRight w:val="0"/>
      <w:marTop w:val="0"/>
      <w:marBottom w:val="0"/>
      <w:divBdr>
        <w:top w:val="none" w:sz="0" w:space="0" w:color="auto"/>
        <w:left w:val="none" w:sz="0" w:space="0" w:color="auto"/>
        <w:bottom w:val="none" w:sz="0" w:space="0" w:color="auto"/>
        <w:right w:val="none" w:sz="0" w:space="0" w:color="auto"/>
      </w:divBdr>
    </w:div>
    <w:div w:id="935092274">
      <w:bodyDiv w:val="1"/>
      <w:marLeft w:val="0"/>
      <w:marRight w:val="0"/>
      <w:marTop w:val="0"/>
      <w:marBottom w:val="0"/>
      <w:divBdr>
        <w:top w:val="none" w:sz="0" w:space="0" w:color="auto"/>
        <w:left w:val="none" w:sz="0" w:space="0" w:color="auto"/>
        <w:bottom w:val="none" w:sz="0" w:space="0" w:color="auto"/>
        <w:right w:val="none" w:sz="0" w:space="0" w:color="auto"/>
      </w:divBdr>
    </w:div>
    <w:div w:id="935404949">
      <w:bodyDiv w:val="1"/>
      <w:marLeft w:val="0"/>
      <w:marRight w:val="0"/>
      <w:marTop w:val="0"/>
      <w:marBottom w:val="0"/>
      <w:divBdr>
        <w:top w:val="none" w:sz="0" w:space="0" w:color="auto"/>
        <w:left w:val="none" w:sz="0" w:space="0" w:color="auto"/>
        <w:bottom w:val="none" w:sz="0" w:space="0" w:color="auto"/>
        <w:right w:val="none" w:sz="0" w:space="0" w:color="auto"/>
      </w:divBdr>
    </w:div>
    <w:div w:id="936329413">
      <w:bodyDiv w:val="1"/>
      <w:marLeft w:val="0"/>
      <w:marRight w:val="0"/>
      <w:marTop w:val="0"/>
      <w:marBottom w:val="0"/>
      <w:divBdr>
        <w:top w:val="none" w:sz="0" w:space="0" w:color="auto"/>
        <w:left w:val="none" w:sz="0" w:space="0" w:color="auto"/>
        <w:bottom w:val="none" w:sz="0" w:space="0" w:color="auto"/>
        <w:right w:val="none" w:sz="0" w:space="0" w:color="auto"/>
      </w:divBdr>
    </w:div>
    <w:div w:id="937755736">
      <w:bodyDiv w:val="1"/>
      <w:marLeft w:val="0"/>
      <w:marRight w:val="0"/>
      <w:marTop w:val="0"/>
      <w:marBottom w:val="0"/>
      <w:divBdr>
        <w:top w:val="none" w:sz="0" w:space="0" w:color="auto"/>
        <w:left w:val="none" w:sz="0" w:space="0" w:color="auto"/>
        <w:bottom w:val="none" w:sz="0" w:space="0" w:color="auto"/>
        <w:right w:val="none" w:sz="0" w:space="0" w:color="auto"/>
      </w:divBdr>
    </w:div>
    <w:div w:id="938558978">
      <w:bodyDiv w:val="1"/>
      <w:marLeft w:val="0"/>
      <w:marRight w:val="0"/>
      <w:marTop w:val="0"/>
      <w:marBottom w:val="0"/>
      <w:divBdr>
        <w:top w:val="none" w:sz="0" w:space="0" w:color="auto"/>
        <w:left w:val="none" w:sz="0" w:space="0" w:color="auto"/>
        <w:bottom w:val="none" w:sz="0" w:space="0" w:color="auto"/>
        <w:right w:val="none" w:sz="0" w:space="0" w:color="auto"/>
      </w:divBdr>
    </w:div>
    <w:div w:id="938756438">
      <w:bodyDiv w:val="1"/>
      <w:marLeft w:val="0"/>
      <w:marRight w:val="0"/>
      <w:marTop w:val="0"/>
      <w:marBottom w:val="0"/>
      <w:divBdr>
        <w:top w:val="none" w:sz="0" w:space="0" w:color="auto"/>
        <w:left w:val="none" w:sz="0" w:space="0" w:color="auto"/>
        <w:bottom w:val="none" w:sz="0" w:space="0" w:color="auto"/>
        <w:right w:val="none" w:sz="0" w:space="0" w:color="auto"/>
      </w:divBdr>
    </w:div>
    <w:div w:id="938875515">
      <w:bodyDiv w:val="1"/>
      <w:marLeft w:val="0"/>
      <w:marRight w:val="0"/>
      <w:marTop w:val="0"/>
      <w:marBottom w:val="0"/>
      <w:divBdr>
        <w:top w:val="none" w:sz="0" w:space="0" w:color="auto"/>
        <w:left w:val="none" w:sz="0" w:space="0" w:color="auto"/>
        <w:bottom w:val="none" w:sz="0" w:space="0" w:color="auto"/>
        <w:right w:val="none" w:sz="0" w:space="0" w:color="auto"/>
      </w:divBdr>
    </w:div>
    <w:div w:id="939030236">
      <w:bodyDiv w:val="1"/>
      <w:marLeft w:val="0"/>
      <w:marRight w:val="0"/>
      <w:marTop w:val="0"/>
      <w:marBottom w:val="0"/>
      <w:divBdr>
        <w:top w:val="none" w:sz="0" w:space="0" w:color="auto"/>
        <w:left w:val="none" w:sz="0" w:space="0" w:color="auto"/>
        <w:bottom w:val="none" w:sz="0" w:space="0" w:color="auto"/>
        <w:right w:val="none" w:sz="0" w:space="0" w:color="auto"/>
      </w:divBdr>
    </w:div>
    <w:div w:id="939143411">
      <w:bodyDiv w:val="1"/>
      <w:marLeft w:val="0"/>
      <w:marRight w:val="0"/>
      <w:marTop w:val="0"/>
      <w:marBottom w:val="0"/>
      <w:divBdr>
        <w:top w:val="none" w:sz="0" w:space="0" w:color="auto"/>
        <w:left w:val="none" w:sz="0" w:space="0" w:color="auto"/>
        <w:bottom w:val="none" w:sz="0" w:space="0" w:color="auto"/>
        <w:right w:val="none" w:sz="0" w:space="0" w:color="auto"/>
      </w:divBdr>
    </w:div>
    <w:div w:id="939918899">
      <w:bodyDiv w:val="1"/>
      <w:marLeft w:val="0"/>
      <w:marRight w:val="0"/>
      <w:marTop w:val="0"/>
      <w:marBottom w:val="0"/>
      <w:divBdr>
        <w:top w:val="none" w:sz="0" w:space="0" w:color="auto"/>
        <w:left w:val="none" w:sz="0" w:space="0" w:color="auto"/>
        <w:bottom w:val="none" w:sz="0" w:space="0" w:color="auto"/>
        <w:right w:val="none" w:sz="0" w:space="0" w:color="auto"/>
      </w:divBdr>
    </w:div>
    <w:div w:id="940381857">
      <w:bodyDiv w:val="1"/>
      <w:marLeft w:val="0"/>
      <w:marRight w:val="0"/>
      <w:marTop w:val="0"/>
      <w:marBottom w:val="0"/>
      <w:divBdr>
        <w:top w:val="none" w:sz="0" w:space="0" w:color="auto"/>
        <w:left w:val="none" w:sz="0" w:space="0" w:color="auto"/>
        <w:bottom w:val="none" w:sz="0" w:space="0" w:color="auto"/>
        <w:right w:val="none" w:sz="0" w:space="0" w:color="auto"/>
      </w:divBdr>
    </w:div>
    <w:div w:id="942148421">
      <w:bodyDiv w:val="1"/>
      <w:marLeft w:val="0"/>
      <w:marRight w:val="0"/>
      <w:marTop w:val="0"/>
      <w:marBottom w:val="0"/>
      <w:divBdr>
        <w:top w:val="none" w:sz="0" w:space="0" w:color="auto"/>
        <w:left w:val="none" w:sz="0" w:space="0" w:color="auto"/>
        <w:bottom w:val="none" w:sz="0" w:space="0" w:color="auto"/>
        <w:right w:val="none" w:sz="0" w:space="0" w:color="auto"/>
      </w:divBdr>
    </w:div>
    <w:div w:id="942693191">
      <w:bodyDiv w:val="1"/>
      <w:marLeft w:val="0"/>
      <w:marRight w:val="0"/>
      <w:marTop w:val="0"/>
      <w:marBottom w:val="0"/>
      <w:divBdr>
        <w:top w:val="none" w:sz="0" w:space="0" w:color="auto"/>
        <w:left w:val="none" w:sz="0" w:space="0" w:color="auto"/>
        <w:bottom w:val="none" w:sz="0" w:space="0" w:color="auto"/>
        <w:right w:val="none" w:sz="0" w:space="0" w:color="auto"/>
      </w:divBdr>
    </w:div>
    <w:div w:id="942801515">
      <w:bodyDiv w:val="1"/>
      <w:marLeft w:val="0"/>
      <w:marRight w:val="0"/>
      <w:marTop w:val="0"/>
      <w:marBottom w:val="0"/>
      <w:divBdr>
        <w:top w:val="none" w:sz="0" w:space="0" w:color="auto"/>
        <w:left w:val="none" w:sz="0" w:space="0" w:color="auto"/>
        <w:bottom w:val="none" w:sz="0" w:space="0" w:color="auto"/>
        <w:right w:val="none" w:sz="0" w:space="0" w:color="auto"/>
      </w:divBdr>
    </w:div>
    <w:div w:id="944846204">
      <w:bodyDiv w:val="1"/>
      <w:marLeft w:val="0"/>
      <w:marRight w:val="0"/>
      <w:marTop w:val="0"/>
      <w:marBottom w:val="0"/>
      <w:divBdr>
        <w:top w:val="none" w:sz="0" w:space="0" w:color="auto"/>
        <w:left w:val="none" w:sz="0" w:space="0" w:color="auto"/>
        <w:bottom w:val="none" w:sz="0" w:space="0" w:color="auto"/>
        <w:right w:val="none" w:sz="0" w:space="0" w:color="auto"/>
      </w:divBdr>
    </w:div>
    <w:div w:id="945237200">
      <w:bodyDiv w:val="1"/>
      <w:marLeft w:val="0"/>
      <w:marRight w:val="0"/>
      <w:marTop w:val="0"/>
      <w:marBottom w:val="0"/>
      <w:divBdr>
        <w:top w:val="none" w:sz="0" w:space="0" w:color="auto"/>
        <w:left w:val="none" w:sz="0" w:space="0" w:color="auto"/>
        <w:bottom w:val="none" w:sz="0" w:space="0" w:color="auto"/>
        <w:right w:val="none" w:sz="0" w:space="0" w:color="auto"/>
      </w:divBdr>
    </w:div>
    <w:div w:id="946234388">
      <w:bodyDiv w:val="1"/>
      <w:marLeft w:val="0"/>
      <w:marRight w:val="0"/>
      <w:marTop w:val="0"/>
      <w:marBottom w:val="0"/>
      <w:divBdr>
        <w:top w:val="none" w:sz="0" w:space="0" w:color="auto"/>
        <w:left w:val="none" w:sz="0" w:space="0" w:color="auto"/>
        <w:bottom w:val="none" w:sz="0" w:space="0" w:color="auto"/>
        <w:right w:val="none" w:sz="0" w:space="0" w:color="auto"/>
      </w:divBdr>
    </w:div>
    <w:div w:id="946497898">
      <w:bodyDiv w:val="1"/>
      <w:marLeft w:val="0"/>
      <w:marRight w:val="0"/>
      <w:marTop w:val="0"/>
      <w:marBottom w:val="0"/>
      <w:divBdr>
        <w:top w:val="none" w:sz="0" w:space="0" w:color="auto"/>
        <w:left w:val="none" w:sz="0" w:space="0" w:color="auto"/>
        <w:bottom w:val="none" w:sz="0" w:space="0" w:color="auto"/>
        <w:right w:val="none" w:sz="0" w:space="0" w:color="auto"/>
      </w:divBdr>
    </w:div>
    <w:div w:id="946549399">
      <w:bodyDiv w:val="1"/>
      <w:marLeft w:val="0"/>
      <w:marRight w:val="0"/>
      <w:marTop w:val="0"/>
      <w:marBottom w:val="0"/>
      <w:divBdr>
        <w:top w:val="none" w:sz="0" w:space="0" w:color="auto"/>
        <w:left w:val="none" w:sz="0" w:space="0" w:color="auto"/>
        <w:bottom w:val="none" w:sz="0" w:space="0" w:color="auto"/>
        <w:right w:val="none" w:sz="0" w:space="0" w:color="auto"/>
      </w:divBdr>
    </w:div>
    <w:div w:id="946698644">
      <w:bodyDiv w:val="1"/>
      <w:marLeft w:val="0"/>
      <w:marRight w:val="0"/>
      <w:marTop w:val="0"/>
      <w:marBottom w:val="0"/>
      <w:divBdr>
        <w:top w:val="none" w:sz="0" w:space="0" w:color="auto"/>
        <w:left w:val="none" w:sz="0" w:space="0" w:color="auto"/>
        <w:bottom w:val="none" w:sz="0" w:space="0" w:color="auto"/>
        <w:right w:val="none" w:sz="0" w:space="0" w:color="auto"/>
      </w:divBdr>
    </w:div>
    <w:div w:id="946817926">
      <w:bodyDiv w:val="1"/>
      <w:marLeft w:val="0"/>
      <w:marRight w:val="0"/>
      <w:marTop w:val="0"/>
      <w:marBottom w:val="0"/>
      <w:divBdr>
        <w:top w:val="none" w:sz="0" w:space="0" w:color="auto"/>
        <w:left w:val="none" w:sz="0" w:space="0" w:color="auto"/>
        <w:bottom w:val="none" w:sz="0" w:space="0" w:color="auto"/>
        <w:right w:val="none" w:sz="0" w:space="0" w:color="auto"/>
      </w:divBdr>
    </w:div>
    <w:div w:id="947542637">
      <w:bodyDiv w:val="1"/>
      <w:marLeft w:val="0"/>
      <w:marRight w:val="0"/>
      <w:marTop w:val="0"/>
      <w:marBottom w:val="0"/>
      <w:divBdr>
        <w:top w:val="none" w:sz="0" w:space="0" w:color="auto"/>
        <w:left w:val="none" w:sz="0" w:space="0" w:color="auto"/>
        <w:bottom w:val="none" w:sz="0" w:space="0" w:color="auto"/>
        <w:right w:val="none" w:sz="0" w:space="0" w:color="auto"/>
      </w:divBdr>
    </w:div>
    <w:div w:id="947587283">
      <w:bodyDiv w:val="1"/>
      <w:marLeft w:val="0"/>
      <w:marRight w:val="0"/>
      <w:marTop w:val="0"/>
      <w:marBottom w:val="0"/>
      <w:divBdr>
        <w:top w:val="none" w:sz="0" w:space="0" w:color="auto"/>
        <w:left w:val="none" w:sz="0" w:space="0" w:color="auto"/>
        <w:bottom w:val="none" w:sz="0" w:space="0" w:color="auto"/>
        <w:right w:val="none" w:sz="0" w:space="0" w:color="auto"/>
      </w:divBdr>
    </w:div>
    <w:div w:id="948119244">
      <w:bodyDiv w:val="1"/>
      <w:marLeft w:val="0"/>
      <w:marRight w:val="0"/>
      <w:marTop w:val="0"/>
      <w:marBottom w:val="0"/>
      <w:divBdr>
        <w:top w:val="none" w:sz="0" w:space="0" w:color="auto"/>
        <w:left w:val="none" w:sz="0" w:space="0" w:color="auto"/>
        <w:bottom w:val="none" w:sz="0" w:space="0" w:color="auto"/>
        <w:right w:val="none" w:sz="0" w:space="0" w:color="auto"/>
      </w:divBdr>
    </w:div>
    <w:div w:id="948854509">
      <w:bodyDiv w:val="1"/>
      <w:marLeft w:val="0"/>
      <w:marRight w:val="0"/>
      <w:marTop w:val="0"/>
      <w:marBottom w:val="0"/>
      <w:divBdr>
        <w:top w:val="none" w:sz="0" w:space="0" w:color="auto"/>
        <w:left w:val="none" w:sz="0" w:space="0" w:color="auto"/>
        <w:bottom w:val="none" w:sz="0" w:space="0" w:color="auto"/>
        <w:right w:val="none" w:sz="0" w:space="0" w:color="auto"/>
      </w:divBdr>
    </w:div>
    <w:div w:id="950623073">
      <w:bodyDiv w:val="1"/>
      <w:marLeft w:val="0"/>
      <w:marRight w:val="0"/>
      <w:marTop w:val="0"/>
      <w:marBottom w:val="0"/>
      <w:divBdr>
        <w:top w:val="none" w:sz="0" w:space="0" w:color="auto"/>
        <w:left w:val="none" w:sz="0" w:space="0" w:color="auto"/>
        <w:bottom w:val="none" w:sz="0" w:space="0" w:color="auto"/>
        <w:right w:val="none" w:sz="0" w:space="0" w:color="auto"/>
      </w:divBdr>
    </w:div>
    <w:div w:id="951592300">
      <w:bodyDiv w:val="1"/>
      <w:marLeft w:val="0"/>
      <w:marRight w:val="0"/>
      <w:marTop w:val="0"/>
      <w:marBottom w:val="0"/>
      <w:divBdr>
        <w:top w:val="none" w:sz="0" w:space="0" w:color="auto"/>
        <w:left w:val="none" w:sz="0" w:space="0" w:color="auto"/>
        <w:bottom w:val="none" w:sz="0" w:space="0" w:color="auto"/>
        <w:right w:val="none" w:sz="0" w:space="0" w:color="auto"/>
      </w:divBdr>
    </w:div>
    <w:div w:id="952369216">
      <w:bodyDiv w:val="1"/>
      <w:marLeft w:val="0"/>
      <w:marRight w:val="0"/>
      <w:marTop w:val="0"/>
      <w:marBottom w:val="0"/>
      <w:divBdr>
        <w:top w:val="none" w:sz="0" w:space="0" w:color="auto"/>
        <w:left w:val="none" w:sz="0" w:space="0" w:color="auto"/>
        <w:bottom w:val="none" w:sz="0" w:space="0" w:color="auto"/>
        <w:right w:val="none" w:sz="0" w:space="0" w:color="auto"/>
      </w:divBdr>
    </w:div>
    <w:div w:id="952903316">
      <w:bodyDiv w:val="1"/>
      <w:marLeft w:val="0"/>
      <w:marRight w:val="0"/>
      <w:marTop w:val="0"/>
      <w:marBottom w:val="0"/>
      <w:divBdr>
        <w:top w:val="none" w:sz="0" w:space="0" w:color="auto"/>
        <w:left w:val="none" w:sz="0" w:space="0" w:color="auto"/>
        <w:bottom w:val="none" w:sz="0" w:space="0" w:color="auto"/>
        <w:right w:val="none" w:sz="0" w:space="0" w:color="auto"/>
      </w:divBdr>
      <w:divsChild>
        <w:div w:id="925310696">
          <w:marLeft w:val="0"/>
          <w:marRight w:val="0"/>
          <w:marTop w:val="0"/>
          <w:marBottom w:val="0"/>
          <w:divBdr>
            <w:top w:val="none" w:sz="0" w:space="0" w:color="auto"/>
            <w:left w:val="none" w:sz="0" w:space="0" w:color="auto"/>
            <w:bottom w:val="none" w:sz="0" w:space="0" w:color="auto"/>
            <w:right w:val="none" w:sz="0" w:space="0" w:color="auto"/>
          </w:divBdr>
          <w:divsChild>
            <w:div w:id="522014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916262">
      <w:bodyDiv w:val="1"/>
      <w:marLeft w:val="0"/>
      <w:marRight w:val="0"/>
      <w:marTop w:val="0"/>
      <w:marBottom w:val="0"/>
      <w:divBdr>
        <w:top w:val="none" w:sz="0" w:space="0" w:color="auto"/>
        <w:left w:val="none" w:sz="0" w:space="0" w:color="auto"/>
        <w:bottom w:val="none" w:sz="0" w:space="0" w:color="auto"/>
        <w:right w:val="none" w:sz="0" w:space="0" w:color="auto"/>
      </w:divBdr>
    </w:div>
    <w:div w:id="956259627">
      <w:bodyDiv w:val="1"/>
      <w:marLeft w:val="0"/>
      <w:marRight w:val="0"/>
      <w:marTop w:val="0"/>
      <w:marBottom w:val="0"/>
      <w:divBdr>
        <w:top w:val="none" w:sz="0" w:space="0" w:color="auto"/>
        <w:left w:val="none" w:sz="0" w:space="0" w:color="auto"/>
        <w:bottom w:val="none" w:sz="0" w:space="0" w:color="auto"/>
        <w:right w:val="none" w:sz="0" w:space="0" w:color="auto"/>
      </w:divBdr>
    </w:div>
    <w:div w:id="957682368">
      <w:bodyDiv w:val="1"/>
      <w:marLeft w:val="0"/>
      <w:marRight w:val="0"/>
      <w:marTop w:val="0"/>
      <w:marBottom w:val="0"/>
      <w:divBdr>
        <w:top w:val="none" w:sz="0" w:space="0" w:color="auto"/>
        <w:left w:val="none" w:sz="0" w:space="0" w:color="auto"/>
        <w:bottom w:val="none" w:sz="0" w:space="0" w:color="auto"/>
        <w:right w:val="none" w:sz="0" w:space="0" w:color="auto"/>
      </w:divBdr>
    </w:div>
    <w:div w:id="958530733">
      <w:bodyDiv w:val="1"/>
      <w:marLeft w:val="0"/>
      <w:marRight w:val="0"/>
      <w:marTop w:val="0"/>
      <w:marBottom w:val="0"/>
      <w:divBdr>
        <w:top w:val="none" w:sz="0" w:space="0" w:color="auto"/>
        <w:left w:val="none" w:sz="0" w:space="0" w:color="auto"/>
        <w:bottom w:val="none" w:sz="0" w:space="0" w:color="auto"/>
        <w:right w:val="none" w:sz="0" w:space="0" w:color="auto"/>
      </w:divBdr>
    </w:div>
    <w:div w:id="959266304">
      <w:bodyDiv w:val="1"/>
      <w:marLeft w:val="0"/>
      <w:marRight w:val="0"/>
      <w:marTop w:val="0"/>
      <w:marBottom w:val="0"/>
      <w:divBdr>
        <w:top w:val="none" w:sz="0" w:space="0" w:color="auto"/>
        <w:left w:val="none" w:sz="0" w:space="0" w:color="auto"/>
        <w:bottom w:val="none" w:sz="0" w:space="0" w:color="auto"/>
        <w:right w:val="none" w:sz="0" w:space="0" w:color="auto"/>
      </w:divBdr>
    </w:div>
    <w:div w:id="960264805">
      <w:bodyDiv w:val="1"/>
      <w:marLeft w:val="0"/>
      <w:marRight w:val="0"/>
      <w:marTop w:val="0"/>
      <w:marBottom w:val="0"/>
      <w:divBdr>
        <w:top w:val="none" w:sz="0" w:space="0" w:color="auto"/>
        <w:left w:val="none" w:sz="0" w:space="0" w:color="auto"/>
        <w:bottom w:val="none" w:sz="0" w:space="0" w:color="auto"/>
        <w:right w:val="none" w:sz="0" w:space="0" w:color="auto"/>
      </w:divBdr>
    </w:div>
    <w:div w:id="960762679">
      <w:bodyDiv w:val="1"/>
      <w:marLeft w:val="0"/>
      <w:marRight w:val="0"/>
      <w:marTop w:val="0"/>
      <w:marBottom w:val="0"/>
      <w:divBdr>
        <w:top w:val="none" w:sz="0" w:space="0" w:color="auto"/>
        <w:left w:val="none" w:sz="0" w:space="0" w:color="auto"/>
        <w:bottom w:val="none" w:sz="0" w:space="0" w:color="auto"/>
        <w:right w:val="none" w:sz="0" w:space="0" w:color="auto"/>
      </w:divBdr>
    </w:div>
    <w:div w:id="963077465">
      <w:bodyDiv w:val="1"/>
      <w:marLeft w:val="0"/>
      <w:marRight w:val="0"/>
      <w:marTop w:val="0"/>
      <w:marBottom w:val="0"/>
      <w:divBdr>
        <w:top w:val="none" w:sz="0" w:space="0" w:color="auto"/>
        <w:left w:val="none" w:sz="0" w:space="0" w:color="auto"/>
        <w:bottom w:val="none" w:sz="0" w:space="0" w:color="auto"/>
        <w:right w:val="none" w:sz="0" w:space="0" w:color="auto"/>
      </w:divBdr>
    </w:div>
    <w:div w:id="963577711">
      <w:bodyDiv w:val="1"/>
      <w:marLeft w:val="0"/>
      <w:marRight w:val="0"/>
      <w:marTop w:val="0"/>
      <w:marBottom w:val="0"/>
      <w:divBdr>
        <w:top w:val="none" w:sz="0" w:space="0" w:color="auto"/>
        <w:left w:val="none" w:sz="0" w:space="0" w:color="auto"/>
        <w:bottom w:val="none" w:sz="0" w:space="0" w:color="auto"/>
        <w:right w:val="none" w:sz="0" w:space="0" w:color="auto"/>
      </w:divBdr>
    </w:div>
    <w:div w:id="964122310">
      <w:bodyDiv w:val="1"/>
      <w:marLeft w:val="0"/>
      <w:marRight w:val="0"/>
      <w:marTop w:val="0"/>
      <w:marBottom w:val="0"/>
      <w:divBdr>
        <w:top w:val="none" w:sz="0" w:space="0" w:color="auto"/>
        <w:left w:val="none" w:sz="0" w:space="0" w:color="auto"/>
        <w:bottom w:val="none" w:sz="0" w:space="0" w:color="auto"/>
        <w:right w:val="none" w:sz="0" w:space="0" w:color="auto"/>
      </w:divBdr>
    </w:div>
    <w:div w:id="964232999">
      <w:bodyDiv w:val="1"/>
      <w:marLeft w:val="0"/>
      <w:marRight w:val="0"/>
      <w:marTop w:val="0"/>
      <w:marBottom w:val="0"/>
      <w:divBdr>
        <w:top w:val="none" w:sz="0" w:space="0" w:color="auto"/>
        <w:left w:val="none" w:sz="0" w:space="0" w:color="auto"/>
        <w:bottom w:val="none" w:sz="0" w:space="0" w:color="auto"/>
        <w:right w:val="none" w:sz="0" w:space="0" w:color="auto"/>
      </w:divBdr>
    </w:div>
    <w:div w:id="965696214">
      <w:bodyDiv w:val="1"/>
      <w:marLeft w:val="0"/>
      <w:marRight w:val="0"/>
      <w:marTop w:val="0"/>
      <w:marBottom w:val="0"/>
      <w:divBdr>
        <w:top w:val="none" w:sz="0" w:space="0" w:color="auto"/>
        <w:left w:val="none" w:sz="0" w:space="0" w:color="auto"/>
        <w:bottom w:val="none" w:sz="0" w:space="0" w:color="auto"/>
        <w:right w:val="none" w:sz="0" w:space="0" w:color="auto"/>
      </w:divBdr>
    </w:div>
    <w:div w:id="966157449">
      <w:bodyDiv w:val="1"/>
      <w:marLeft w:val="0"/>
      <w:marRight w:val="0"/>
      <w:marTop w:val="0"/>
      <w:marBottom w:val="0"/>
      <w:divBdr>
        <w:top w:val="none" w:sz="0" w:space="0" w:color="auto"/>
        <w:left w:val="none" w:sz="0" w:space="0" w:color="auto"/>
        <w:bottom w:val="none" w:sz="0" w:space="0" w:color="auto"/>
        <w:right w:val="none" w:sz="0" w:space="0" w:color="auto"/>
      </w:divBdr>
    </w:div>
    <w:div w:id="966544966">
      <w:bodyDiv w:val="1"/>
      <w:marLeft w:val="0"/>
      <w:marRight w:val="0"/>
      <w:marTop w:val="0"/>
      <w:marBottom w:val="0"/>
      <w:divBdr>
        <w:top w:val="none" w:sz="0" w:space="0" w:color="auto"/>
        <w:left w:val="none" w:sz="0" w:space="0" w:color="auto"/>
        <w:bottom w:val="none" w:sz="0" w:space="0" w:color="auto"/>
        <w:right w:val="none" w:sz="0" w:space="0" w:color="auto"/>
      </w:divBdr>
    </w:div>
    <w:div w:id="966661911">
      <w:bodyDiv w:val="1"/>
      <w:marLeft w:val="0"/>
      <w:marRight w:val="0"/>
      <w:marTop w:val="0"/>
      <w:marBottom w:val="0"/>
      <w:divBdr>
        <w:top w:val="none" w:sz="0" w:space="0" w:color="auto"/>
        <w:left w:val="none" w:sz="0" w:space="0" w:color="auto"/>
        <w:bottom w:val="none" w:sz="0" w:space="0" w:color="auto"/>
        <w:right w:val="none" w:sz="0" w:space="0" w:color="auto"/>
      </w:divBdr>
    </w:div>
    <w:div w:id="968973272">
      <w:bodyDiv w:val="1"/>
      <w:marLeft w:val="0"/>
      <w:marRight w:val="0"/>
      <w:marTop w:val="0"/>
      <w:marBottom w:val="0"/>
      <w:divBdr>
        <w:top w:val="none" w:sz="0" w:space="0" w:color="auto"/>
        <w:left w:val="none" w:sz="0" w:space="0" w:color="auto"/>
        <w:bottom w:val="none" w:sz="0" w:space="0" w:color="auto"/>
        <w:right w:val="none" w:sz="0" w:space="0" w:color="auto"/>
      </w:divBdr>
    </w:div>
    <w:div w:id="969046316">
      <w:bodyDiv w:val="1"/>
      <w:marLeft w:val="0"/>
      <w:marRight w:val="0"/>
      <w:marTop w:val="0"/>
      <w:marBottom w:val="0"/>
      <w:divBdr>
        <w:top w:val="none" w:sz="0" w:space="0" w:color="auto"/>
        <w:left w:val="none" w:sz="0" w:space="0" w:color="auto"/>
        <w:bottom w:val="none" w:sz="0" w:space="0" w:color="auto"/>
        <w:right w:val="none" w:sz="0" w:space="0" w:color="auto"/>
      </w:divBdr>
    </w:div>
    <w:div w:id="969670692">
      <w:bodyDiv w:val="1"/>
      <w:marLeft w:val="0"/>
      <w:marRight w:val="0"/>
      <w:marTop w:val="0"/>
      <w:marBottom w:val="0"/>
      <w:divBdr>
        <w:top w:val="none" w:sz="0" w:space="0" w:color="auto"/>
        <w:left w:val="none" w:sz="0" w:space="0" w:color="auto"/>
        <w:bottom w:val="none" w:sz="0" w:space="0" w:color="auto"/>
        <w:right w:val="none" w:sz="0" w:space="0" w:color="auto"/>
      </w:divBdr>
    </w:div>
    <w:div w:id="969826548">
      <w:bodyDiv w:val="1"/>
      <w:marLeft w:val="0"/>
      <w:marRight w:val="0"/>
      <w:marTop w:val="0"/>
      <w:marBottom w:val="0"/>
      <w:divBdr>
        <w:top w:val="none" w:sz="0" w:space="0" w:color="auto"/>
        <w:left w:val="none" w:sz="0" w:space="0" w:color="auto"/>
        <w:bottom w:val="none" w:sz="0" w:space="0" w:color="auto"/>
        <w:right w:val="none" w:sz="0" w:space="0" w:color="auto"/>
      </w:divBdr>
    </w:div>
    <w:div w:id="970091604">
      <w:bodyDiv w:val="1"/>
      <w:marLeft w:val="0"/>
      <w:marRight w:val="0"/>
      <w:marTop w:val="0"/>
      <w:marBottom w:val="0"/>
      <w:divBdr>
        <w:top w:val="none" w:sz="0" w:space="0" w:color="auto"/>
        <w:left w:val="none" w:sz="0" w:space="0" w:color="auto"/>
        <w:bottom w:val="none" w:sz="0" w:space="0" w:color="auto"/>
        <w:right w:val="none" w:sz="0" w:space="0" w:color="auto"/>
      </w:divBdr>
    </w:div>
    <w:div w:id="970129606">
      <w:bodyDiv w:val="1"/>
      <w:marLeft w:val="0"/>
      <w:marRight w:val="0"/>
      <w:marTop w:val="0"/>
      <w:marBottom w:val="0"/>
      <w:divBdr>
        <w:top w:val="none" w:sz="0" w:space="0" w:color="auto"/>
        <w:left w:val="none" w:sz="0" w:space="0" w:color="auto"/>
        <w:bottom w:val="none" w:sz="0" w:space="0" w:color="auto"/>
        <w:right w:val="none" w:sz="0" w:space="0" w:color="auto"/>
      </w:divBdr>
    </w:div>
    <w:div w:id="970287354">
      <w:bodyDiv w:val="1"/>
      <w:marLeft w:val="0"/>
      <w:marRight w:val="0"/>
      <w:marTop w:val="0"/>
      <w:marBottom w:val="0"/>
      <w:divBdr>
        <w:top w:val="none" w:sz="0" w:space="0" w:color="auto"/>
        <w:left w:val="none" w:sz="0" w:space="0" w:color="auto"/>
        <w:bottom w:val="none" w:sz="0" w:space="0" w:color="auto"/>
        <w:right w:val="none" w:sz="0" w:space="0" w:color="auto"/>
      </w:divBdr>
    </w:div>
    <w:div w:id="970788125">
      <w:bodyDiv w:val="1"/>
      <w:marLeft w:val="0"/>
      <w:marRight w:val="0"/>
      <w:marTop w:val="0"/>
      <w:marBottom w:val="0"/>
      <w:divBdr>
        <w:top w:val="none" w:sz="0" w:space="0" w:color="auto"/>
        <w:left w:val="none" w:sz="0" w:space="0" w:color="auto"/>
        <w:bottom w:val="none" w:sz="0" w:space="0" w:color="auto"/>
        <w:right w:val="none" w:sz="0" w:space="0" w:color="auto"/>
      </w:divBdr>
    </w:div>
    <w:div w:id="971057359">
      <w:bodyDiv w:val="1"/>
      <w:marLeft w:val="0"/>
      <w:marRight w:val="0"/>
      <w:marTop w:val="0"/>
      <w:marBottom w:val="0"/>
      <w:divBdr>
        <w:top w:val="none" w:sz="0" w:space="0" w:color="auto"/>
        <w:left w:val="none" w:sz="0" w:space="0" w:color="auto"/>
        <w:bottom w:val="none" w:sz="0" w:space="0" w:color="auto"/>
        <w:right w:val="none" w:sz="0" w:space="0" w:color="auto"/>
      </w:divBdr>
    </w:div>
    <w:div w:id="971328212">
      <w:bodyDiv w:val="1"/>
      <w:marLeft w:val="0"/>
      <w:marRight w:val="0"/>
      <w:marTop w:val="0"/>
      <w:marBottom w:val="0"/>
      <w:divBdr>
        <w:top w:val="none" w:sz="0" w:space="0" w:color="auto"/>
        <w:left w:val="none" w:sz="0" w:space="0" w:color="auto"/>
        <w:bottom w:val="none" w:sz="0" w:space="0" w:color="auto"/>
        <w:right w:val="none" w:sz="0" w:space="0" w:color="auto"/>
      </w:divBdr>
    </w:div>
    <w:div w:id="971400211">
      <w:bodyDiv w:val="1"/>
      <w:marLeft w:val="0"/>
      <w:marRight w:val="0"/>
      <w:marTop w:val="0"/>
      <w:marBottom w:val="0"/>
      <w:divBdr>
        <w:top w:val="none" w:sz="0" w:space="0" w:color="auto"/>
        <w:left w:val="none" w:sz="0" w:space="0" w:color="auto"/>
        <w:bottom w:val="none" w:sz="0" w:space="0" w:color="auto"/>
        <w:right w:val="none" w:sz="0" w:space="0" w:color="auto"/>
      </w:divBdr>
    </w:div>
    <w:div w:id="971519882">
      <w:bodyDiv w:val="1"/>
      <w:marLeft w:val="0"/>
      <w:marRight w:val="0"/>
      <w:marTop w:val="0"/>
      <w:marBottom w:val="0"/>
      <w:divBdr>
        <w:top w:val="none" w:sz="0" w:space="0" w:color="auto"/>
        <w:left w:val="none" w:sz="0" w:space="0" w:color="auto"/>
        <w:bottom w:val="none" w:sz="0" w:space="0" w:color="auto"/>
        <w:right w:val="none" w:sz="0" w:space="0" w:color="auto"/>
      </w:divBdr>
      <w:divsChild>
        <w:div w:id="1876190270">
          <w:marLeft w:val="0"/>
          <w:marRight w:val="0"/>
          <w:marTop w:val="0"/>
          <w:marBottom w:val="0"/>
          <w:divBdr>
            <w:top w:val="none" w:sz="0" w:space="0" w:color="auto"/>
            <w:left w:val="none" w:sz="0" w:space="0" w:color="auto"/>
            <w:bottom w:val="none" w:sz="0" w:space="0" w:color="auto"/>
            <w:right w:val="none" w:sz="0" w:space="0" w:color="auto"/>
          </w:divBdr>
          <w:divsChild>
            <w:div w:id="1998801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248055">
      <w:bodyDiv w:val="1"/>
      <w:marLeft w:val="0"/>
      <w:marRight w:val="0"/>
      <w:marTop w:val="0"/>
      <w:marBottom w:val="0"/>
      <w:divBdr>
        <w:top w:val="none" w:sz="0" w:space="0" w:color="auto"/>
        <w:left w:val="none" w:sz="0" w:space="0" w:color="auto"/>
        <w:bottom w:val="none" w:sz="0" w:space="0" w:color="auto"/>
        <w:right w:val="none" w:sz="0" w:space="0" w:color="auto"/>
      </w:divBdr>
    </w:div>
    <w:div w:id="973020850">
      <w:bodyDiv w:val="1"/>
      <w:marLeft w:val="0"/>
      <w:marRight w:val="0"/>
      <w:marTop w:val="0"/>
      <w:marBottom w:val="0"/>
      <w:divBdr>
        <w:top w:val="none" w:sz="0" w:space="0" w:color="auto"/>
        <w:left w:val="none" w:sz="0" w:space="0" w:color="auto"/>
        <w:bottom w:val="none" w:sz="0" w:space="0" w:color="auto"/>
        <w:right w:val="none" w:sz="0" w:space="0" w:color="auto"/>
      </w:divBdr>
    </w:div>
    <w:div w:id="973215329">
      <w:bodyDiv w:val="1"/>
      <w:marLeft w:val="0"/>
      <w:marRight w:val="0"/>
      <w:marTop w:val="0"/>
      <w:marBottom w:val="0"/>
      <w:divBdr>
        <w:top w:val="none" w:sz="0" w:space="0" w:color="auto"/>
        <w:left w:val="none" w:sz="0" w:space="0" w:color="auto"/>
        <w:bottom w:val="none" w:sz="0" w:space="0" w:color="auto"/>
        <w:right w:val="none" w:sz="0" w:space="0" w:color="auto"/>
      </w:divBdr>
    </w:div>
    <w:div w:id="973215957">
      <w:bodyDiv w:val="1"/>
      <w:marLeft w:val="0"/>
      <w:marRight w:val="0"/>
      <w:marTop w:val="0"/>
      <w:marBottom w:val="0"/>
      <w:divBdr>
        <w:top w:val="none" w:sz="0" w:space="0" w:color="auto"/>
        <w:left w:val="none" w:sz="0" w:space="0" w:color="auto"/>
        <w:bottom w:val="none" w:sz="0" w:space="0" w:color="auto"/>
        <w:right w:val="none" w:sz="0" w:space="0" w:color="auto"/>
      </w:divBdr>
    </w:div>
    <w:div w:id="975376924">
      <w:bodyDiv w:val="1"/>
      <w:marLeft w:val="0"/>
      <w:marRight w:val="0"/>
      <w:marTop w:val="0"/>
      <w:marBottom w:val="0"/>
      <w:divBdr>
        <w:top w:val="none" w:sz="0" w:space="0" w:color="auto"/>
        <w:left w:val="none" w:sz="0" w:space="0" w:color="auto"/>
        <w:bottom w:val="none" w:sz="0" w:space="0" w:color="auto"/>
        <w:right w:val="none" w:sz="0" w:space="0" w:color="auto"/>
      </w:divBdr>
    </w:div>
    <w:div w:id="975836821">
      <w:bodyDiv w:val="1"/>
      <w:marLeft w:val="0"/>
      <w:marRight w:val="0"/>
      <w:marTop w:val="0"/>
      <w:marBottom w:val="0"/>
      <w:divBdr>
        <w:top w:val="none" w:sz="0" w:space="0" w:color="auto"/>
        <w:left w:val="none" w:sz="0" w:space="0" w:color="auto"/>
        <w:bottom w:val="none" w:sz="0" w:space="0" w:color="auto"/>
        <w:right w:val="none" w:sz="0" w:space="0" w:color="auto"/>
      </w:divBdr>
    </w:div>
    <w:div w:id="976185451">
      <w:bodyDiv w:val="1"/>
      <w:marLeft w:val="0"/>
      <w:marRight w:val="0"/>
      <w:marTop w:val="0"/>
      <w:marBottom w:val="0"/>
      <w:divBdr>
        <w:top w:val="none" w:sz="0" w:space="0" w:color="auto"/>
        <w:left w:val="none" w:sz="0" w:space="0" w:color="auto"/>
        <w:bottom w:val="none" w:sz="0" w:space="0" w:color="auto"/>
        <w:right w:val="none" w:sz="0" w:space="0" w:color="auto"/>
      </w:divBdr>
    </w:div>
    <w:div w:id="976495743">
      <w:bodyDiv w:val="1"/>
      <w:marLeft w:val="0"/>
      <w:marRight w:val="0"/>
      <w:marTop w:val="0"/>
      <w:marBottom w:val="0"/>
      <w:divBdr>
        <w:top w:val="none" w:sz="0" w:space="0" w:color="auto"/>
        <w:left w:val="none" w:sz="0" w:space="0" w:color="auto"/>
        <w:bottom w:val="none" w:sz="0" w:space="0" w:color="auto"/>
        <w:right w:val="none" w:sz="0" w:space="0" w:color="auto"/>
      </w:divBdr>
    </w:div>
    <w:div w:id="977103201">
      <w:bodyDiv w:val="1"/>
      <w:marLeft w:val="0"/>
      <w:marRight w:val="0"/>
      <w:marTop w:val="0"/>
      <w:marBottom w:val="0"/>
      <w:divBdr>
        <w:top w:val="none" w:sz="0" w:space="0" w:color="auto"/>
        <w:left w:val="none" w:sz="0" w:space="0" w:color="auto"/>
        <w:bottom w:val="none" w:sz="0" w:space="0" w:color="auto"/>
        <w:right w:val="none" w:sz="0" w:space="0" w:color="auto"/>
      </w:divBdr>
    </w:div>
    <w:div w:id="977301582">
      <w:bodyDiv w:val="1"/>
      <w:marLeft w:val="0"/>
      <w:marRight w:val="0"/>
      <w:marTop w:val="0"/>
      <w:marBottom w:val="0"/>
      <w:divBdr>
        <w:top w:val="none" w:sz="0" w:space="0" w:color="auto"/>
        <w:left w:val="none" w:sz="0" w:space="0" w:color="auto"/>
        <w:bottom w:val="none" w:sz="0" w:space="0" w:color="auto"/>
        <w:right w:val="none" w:sz="0" w:space="0" w:color="auto"/>
      </w:divBdr>
    </w:div>
    <w:div w:id="977492346">
      <w:bodyDiv w:val="1"/>
      <w:marLeft w:val="0"/>
      <w:marRight w:val="0"/>
      <w:marTop w:val="0"/>
      <w:marBottom w:val="0"/>
      <w:divBdr>
        <w:top w:val="none" w:sz="0" w:space="0" w:color="auto"/>
        <w:left w:val="none" w:sz="0" w:space="0" w:color="auto"/>
        <w:bottom w:val="none" w:sz="0" w:space="0" w:color="auto"/>
        <w:right w:val="none" w:sz="0" w:space="0" w:color="auto"/>
      </w:divBdr>
    </w:div>
    <w:div w:id="978194607">
      <w:bodyDiv w:val="1"/>
      <w:marLeft w:val="0"/>
      <w:marRight w:val="0"/>
      <w:marTop w:val="0"/>
      <w:marBottom w:val="0"/>
      <w:divBdr>
        <w:top w:val="none" w:sz="0" w:space="0" w:color="auto"/>
        <w:left w:val="none" w:sz="0" w:space="0" w:color="auto"/>
        <w:bottom w:val="none" w:sz="0" w:space="0" w:color="auto"/>
        <w:right w:val="none" w:sz="0" w:space="0" w:color="auto"/>
      </w:divBdr>
    </w:div>
    <w:div w:id="979504272">
      <w:bodyDiv w:val="1"/>
      <w:marLeft w:val="0"/>
      <w:marRight w:val="0"/>
      <w:marTop w:val="0"/>
      <w:marBottom w:val="0"/>
      <w:divBdr>
        <w:top w:val="none" w:sz="0" w:space="0" w:color="auto"/>
        <w:left w:val="none" w:sz="0" w:space="0" w:color="auto"/>
        <w:bottom w:val="none" w:sz="0" w:space="0" w:color="auto"/>
        <w:right w:val="none" w:sz="0" w:space="0" w:color="auto"/>
      </w:divBdr>
    </w:div>
    <w:div w:id="982197239">
      <w:bodyDiv w:val="1"/>
      <w:marLeft w:val="0"/>
      <w:marRight w:val="0"/>
      <w:marTop w:val="0"/>
      <w:marBottom w:val="0"/>
      <w:divBdr>
        <w:top w:val="none" w:sz="0" w:space="0" w:color="auto"/>
        <w:left w:val="none" w:sz="0" w:space="0" w:color="auto"/>
        <w:bottom w:val="none" w:sz="0" w:space="0" w:color="auto"/>
        <w:right w:val="none" w:sz="0" w:space="0" w:color="auto"/>
      </w:divBdr>
    </w:div>
    <w:div w:id="982199391">
      <w:bodyDiv w:val="1"/>
      <w:marLeft w:val="0"/>
      <w:marRight w:val="0"/>
      <w:marTop w:val="0"/>
      <w:marBottom w:val="0"/>
      <w:divBdr>
        <w:top w:val="none" w:sz="0" w:space="0" w:color="auto"/>
        <w:left w:val="none" w:sz="0" w:space="0" w:color="auto"/>
        <w:bottom w:val="none" w:sz="0" w:space="0" w:color="auto"/>
        <w:right w:val="none" w:sz="0" w:space="0" w:color="auto"/>
      </w:divBdr>
    </w:div>
    <w:div w:id="982319509">
      <w:bodyDiv w:val="1"/>
      <w:marLeft w:val="0"/>
      <w:marRight w:val="0"/>
      <w:marTop w:val="0"/>
      <w:marBottom w:val="0"/>
      <w:divBdr>
        <w:top w:val="none" w:sz="0" w:space="0" w:color="auto"/>
        <w:left w:val="none" w:sz="0" w:space="0" w:color="auto"/>
        <w:bottom w:val="none" w:sz="0" w:space="0" w:color="auto"/>
        <w:right w:val="none" w:sz="0" w:space="0" w:color="auto"/>
      </w:divBdr>
    </w:div>
    <w:div w:id="983121521">
      <w:bodyDiv w:val="1"/>
      <w:marLeft w:val="0"/>
      <w:marRight w:val="0"/>
      <w:marTop w:val="0"/>
      <w:marBottom w:val="0"/>
      <w:divBdr>
        <w:top w:val="none" w:sz="0" w:space="0" w:color="auto"/>
        <w:left w:val="none" w:sz="0" w:space="0" w:color="auto"/>
        <w:bottom w:val="none" w:sz="0" w:space="0" w:color="auto"/>
        <w:right w:val="none" w:sz="0" w:space="0" w:color="auto"/>
      </w:divBdr>
    </w:div>
    <w:div w:id="983661925">
      <w:bodyDiv w:val="1"/>
      <w:marLeft w:val="0"/>
      <w:marRight w:val="0"/>
      <w:marTop w:val="0"/>
      <w:marBottom w:val="0"/>
      <w:divBdr>
        <w:top w:val="none" w:sz="0" w:space="0" w:color="auto"/>
        <w:left w:val="none" w:sz="0" w:space="0" w:color="auto"/>
        <w:bottom w:val="none" w:sz="0" w:space="0" w:color="auto"/>
        <w:right w:val="none" w:sz="0" w:space="0" w:color="auto"/>
      </w:divBdr>
    </w:div>
    <w:div w:id="983855996">
      <w:bodyDiv w:val="1"/>
      <w:marLeft w:val="0"/>
      <w:marRight w:val="0"/>
      <w:marTop w:val="0"/>
      <w:marBottom w:val="0"/>
      <w:divBdr>
        <w:top w:val="none" w:sz="0" w:space="0" w:color="auto"/>
        <w:left w:val="none" w:sz="0" w:space="0" w:color="auto"/>
        <w:bottom w:val="none" w:sz="0" w:space="0" w:color="auto"/>
        <w:right w:val="none" w:sz="0" w:space="0" w:color="auto"/>
      </w:divBdr>
    </w:div>
    <w:div w:id="985861901">
      <w:bodyDiv w:val="1"/>
      <w:marLeft w:val="0"/>
      <w:marRight w:val="0"/>
      <w:marTop w:val="0"/>
      <w:marBottom w:val="0"/>
      <w:divBdr>
        <w:top w:val="none" w:sz="0" w:space="0" w:color="auto"/>
        <w:left w:val="none" w:sz="0" w:space="0" w:color="auto"/>
        <w:bottom w:val="none" w:sz="0" w:space="0" w:color="auto"/>
        <w:right w:val="none" w:sz="0" w:space="0" w:color="auto"/>
      </w:divBdr>
    </w:div>
    <w:div w:id="986087002">
      <w:bodyDiv w:val="1"/>
      <w:marLeft w:val="0"/>
      <w:marRight w:val="0"/>
      <w:marTop w:val="0"/>
      <w:marBottom w:val="0"/>
      <w:divBdr>
        <w:top w:val="none" w:sz="0" w:space="0" w:color="auto"/>
        <w:left w:val="none" w:sz="0" w:space="0" w:color="auto"/>
        <w:bottom w:val="none" w:sz="0" w:space="0" w:color="auto"/>
        <w:right w:val="none" w:sz="0" w:space="0" w:color="auto"/>
      </w:divBdr>
    </w:div>
    <w:div w:id="986204887">
      <w:bodyDiv w:val="1"/>
      <w:marLeft w:val="0"/>
      <w:marRight w:val="0"/>
      <w:marTop w:val="0"/>
      <w:marBottom w:val="0"/>
      <w:divBdr>
        <w:top w:val="none" w:sz="0" w:space="0" w:color="auto"/>
        <w:left w:val="none" w:sz="0" w:space="0" w:color="auto"/>
        <w:bottom w:val="none" w:sz="0" w:space="0" w:color="auto"/>
        <w:right w:val="none" w:sz="0" w:space="0" w:color="auto"/>
      </w:divBdr>
    </w:div>
    <w:div w:id="986327403">
      <w:bodyDiv w:val="1"/>
      <w:marLeft w:val="0"/>
      <w:marRight w:val="0"/>
      <w:marTop w:val="0"/>
      <w:marBottom w:val="0"/>
      <w:divBdr>
        <w:top w:val="none" w:sz="0" w:space="0" w:color="auto"/>
        <w:left w:val="none" w:sz="0" w:space="0" w:color="auto"/>
        <w:bottom w:val="none" w:sz="0" w:space="0" w:color="auto"/>
        <w:right w:val="none" w:sz="0" w:space="0" w:color="auto"/>
      </w:divBdr>
    </w:div>
    <w:div w:id="986663552">
      <w:bodyDiv w:val="1"/>
      <w:marLeft w:val="0"/>
      <w:marRight w:val="0"/>
      <w:marTop w:val="0"/>
      <w:marBottom w:val="0"/>
      <w:divBdr>
        <w:top w:val="none" w:sz="0" w:space="0" w:color="auto"/>
        <w:left w:val="none" w:sz="0" w:space="0" w:color="auto"/>
        <w:bottom w:val="none" w:sz="0" w:space="0" w:color="auto"/>
        <w:right w:val="none" w:sz="0" w:space="0" w:color="auto"/>
      </w:divBdr>
    </w:div>
    <w:div w:id="987586890">
      <w:bodyDiv w:val="1"/>
      <w:marLeft w:val="0"/>
      <w:marRight w:val="0"/>
      <w:marTop w:val="0"/>
      <w:marBottom w:val="0"/>
      <w:divBdr>
        <w:top w:val="none" w:sz="0" w:space="0" w:color="auto"/>
        <w:left w:val="none" w:sz="0" w:space="0" w:color="auto"/>
        <w:bottom w:val="none" w:sz="0" w:space="0" w:color="auto"/>
        <w:right w:val="none" w:sz="0" w:space="0" w:color="auto"/>
      </w:divBdr>
    </w:div>
    <w:div w:id="988170092">
      <w:bodyDiv w:val="1"/>
      <w:marLeft w:val="0"/>
      <w:marRight w:val="0"/>
      <w:marTop w:val="0"/>
      <w:marBottom w:val="0"/>
      <w:divBdr>
        <w:top w:val="none" w:sz="0" w:space="0" w:color="auto"/>
        <w:left w:val="none" w:sz="0" w:space="0" w:color="auto"/>
        <w:bottom w:val="none" w:sz="0" w:space="0" w:color="auto"/>
        <w:right w:val="none" w:sz="0" w:space="0" w:color="auto"/>
      </w:divBdr>
    </w:div>
    <w:div w:id="988440210">
      <w:bodyDiv w:val="1"/>
      <w:marLeft w:val="0"/>
      <w:marRight w:val="0"/>
      <w:marTop w:val="0"/>
      <w:marBottom w:val="0"/>
      <w:divBdr>
        <w:top w:val="none" w:sz="0" w:space="0" w:color="auto"/>
        <w:left w:val="none" w:sz="0" w:space="0" w:color="auto"/>
        <w:bottom w:val="none" w:sz="0" w:space="0" w:color="auto"/>
        <w:right w:val="none" w:sz="0" w:space="0" w:color="auto"/>
      </w:divBdr>
    </w:div>
    <w:div w:id="988944463">
      <w:bodyDiv w:val="1"/>
      <w:marLeft w:val="0"/>
      <w:marRight w:val="0"/>
      <w:marTop w:val="0"/>
      <w:marBottom w:val="0"/>
      <w:divBdr>
        <w:top w:val="none" w:sz="0" w:space="0" w:color="auto"/>
        <w:left w:val="none" w:sz="0" w:space="0" w:color="auto"/>
        <w:bottom w:val="none" w:sz="0" w:space="0" w:color="auto"/>
        <w:right w:val="none" w:sz="0" w:space="0" w:color="auto"/>
      </w:divBdr>
    </w:div>
    <w:div w:id="989165530">
      <w:bodyDiv w:val="1"/>
      <w:marLeft w:val="0"/>
      <w:marRight w:val="0"/>
      <w:marTop w:val="0"/>
      <w:marBottom w:val="0"/>
      <w:divBdr>
        <w:top w:val="none" w:sz="0" w:space="0" w:color="auto"/>
        <w:left w:val="none" w:sz="0" w:space="0" w:color="auto"/>
        <w:bottom w:val="none" w:sz="0" w:space="0" w:color="auto"/>
        <w:right w:val="none" w:sz="0" w:space="0" w:color="auto"/>
      </w:divBdr>
    </w:div>
    <w:div w:id="989284988">
      <w:bodyDiv w:val="1"/>
      <w:marLeft w:val="0"/>
      <w:marRight w:val="0"/>
      <w:marTop w:val="0"/>
      <w:marBottom w:val="0"/>
      <w:divBdr>
        <w:top w:val="none" w:sz="0" w:space="0" w:color="auto"/>
        <w:left w:val="none" w:sz="0" w:space="0" w:color="auto"/>
        <w:bottom w:val="none" w:sz="0" w:space="0" w:color="auto"/>
        <w:right w:val="none" w:sz="0" w:space="0" w:color="auto"/>
      </w:divBdr>
    </w:div>
    <w:div w:id="989287173">
      <w:bodyDiv w:val="1"/>
      <w:marLeft w:val="0"/>
      <w:marRight w:val="0"/>
      <w:marTop w:val="0"/>
      <w:marBottom w:val="0"/>
      <w:divBdr>
        <w:top w:val="none" w:sz="0" w:space="0" w:color="auto"/>
        <w:left w:val="none" w:sz="0" w:space="0" w:color="auto"/>
        <w:bottom w:val="none" w:sz="0" w:space="0" w:color="auto"/>
        <w:right w:val="none" w:sz="0" w:space="0" w:color="auto"/>
      </w:divBdr>
    </w:div>
    <w:div w:id="989601590">
      <w:bodyDiv w:val="1"/>
      <w:marLeft w:val="0"/>
      <w:marRight w:val="0"/>
      <w:marTop w:val="0"/>
      <w:marBottom w:val="0"/>
      <w:divBdr>
        <w:top w:val="none" w:sz="0" w:space="0" w:color="auto"/>
        <w:left w:val="none" w:sz="0" w:space="0" w:color="auto"/>
        <w:bottom w:val="none" w:sz="0" w:space="0" w:color="auto"/>
        <w:right w:val="none" w:sz="0" w:space="0" w:color="auto"/>
      </w:divBdr>
    </w:div>
    <w:div w:id="989748934">
      <w:bodyDiv w:val="1"/>
      <w:marLeft w:val="0"/>
      <w:marRight w:val="0"/>
      <w:marTop w:val="0"/>
      <w:marBottom w:val="0"/>
      <w:divBdr>
        <w:top w:val="none" w:sz="0" w:space="0" w:color="auto"/>
        <w:left w:val="none" w:sz="0" w:space="0" w:color="auto"/>
        <w:bottom w:val="none" w:sz="0" w:space="0" w:color="auto"/>
        <w:right w:val="none" w:sz="0" w:space="0" w:color="auto"/>
      </w:divBdr>
    </w:div>
    <w:div w:id="990717483">
      <w:bodyDiv w:val="1"/>
      <w:marLeft w:val="0"/>
      <w:marRight w:val="0"/>
      <w:marTop w:val="0"/>
      <w:marBottom w:val="0"/>
      <w:divBdr>
        <w:top w:val="none" w:sz="0" w:space="0" w:color="auto"/>
        <w:left w:val="none" w:sz="0" w:space="0" w:color="auto"/>
        <w:bottom w:val="none" w:sz="0" w:space="0" w:color="auto"/>
        <w:right w:val="none" w:sz="0" w:space="0" w:color="auto"/>
      </w:divBdr>
      <w:divsChild>
        <w:div w:id="60494754">
          <w:marLeft w:val="0"/>
          <w:marRight w:val="0"/>
          <w:marTop w:val="0"/>
          <w:marBottom w:val="0"/>
          <w:divBdr>
            <w:top w:val="none" w:sz="0" w:space="0" w:color="auto"/>
            <w:left w:val="none" w:sz="0" w:space="0" w:color="auto"/>
            <w:bottom w:val="none" w:sz="0" w:space="0" w:color="auto"/>
            <w:right w:val="none" w:sz="0" w:space="0" w:color="auto"/>
          </w:divBdr>
          <w:divsChild>
            <w:div w:id="110903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865447">
      <w:bodyDiv w:val="1"/>
      <w:marLeft w:val="0"/>
      <w:marRight w:val="0"/>
      <w:marTop w:val="0"/>
      <w:marBottom w:val="0"/>
      <w:divBdr>
        <w:top w:val="none" w:sz="0" w:space="0" w:color="auto"/>
        <w:left w:val="none" w:sz="0" w:space="0" w:color="auto"/>
        <w:bottom w:val="none" w:sz="0" w:space="0" w:color="auto"/>
        <w:right w:val="none" w:sz="0" w:space="0" w:color="auto"/>
      </w:divBdr>
      <w:divsChild>
        <w:div w:id="821774196">
          <w:marLeft w:val="0"/>
          <w:marRight w:val="0"/>
          <w:marTop w:val="0"/>
          <w:marBottom w:val="0"/>
          <w:divBdr>
            <w:top w:val="none" w:sz="0" w:space="0" w:color="auto"/>
            <w:left w:val="none" w:sz="0" w:space="0" w:color="auto"/>
            <w:bottom w:val="none" w:sz="0" w:space="0" w:color="auto"/>
            <w:right w:val="none" w:sz="0" w:space="0" w:color="auto"/>
          </w:divBdr>
          <w:divsChild>
            <w:div w:id="960571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904969">
      <w:bodyDiv w:val="1"/>
      <w:marLeft w:val="0"/>
      <w:marRight w:val="0"/>
      <w:marTop w:val="0"/>
      <w:marBottom w:val="0"/>
      <w:divBdr>
        <w:top w:val="none" w:sz="0" w:space="0" w:color="auto"/>
        <w:left w:val="none" w:sz="0" w:space="0" w:color="auto"/>
        <w:bottom w:val="none" w:sz="0" w:space="0" w:color="auto"/>
        <w:right w:val="none" w:sz="0" w:space="0" w:color="auto"/>
      </w:divBdr>
    </w:div>
    <w:div w:id="991637152">
      <w:bodyDiv w:val="1"/>
      <w:marLeft w:val="0"/>
      <w:marRight w:val="0"/>
      <w:marTop w:val="0"/>
      <w:marBottom w:val="0"/>
      <w:divBdr>
        <w:top w:val="none" w:sz="0" w:space="0" w:color="auto"/>
        <w:left w:val="none" w:sz="0" w:space="0" w:color="auto"/>
        <w:bottom w:val="none" w:sz="0" w:space="0" w:color="auto"/>
        <w:right w:val="none" w:sz="0" w:space="0" w:color="auto"/>
      </w:divBdr>
    </w:div>
    <w:div w:id="992369353">
      <w:bodyDiv w:val="1"/>
      <w:marLeft w:val="0"/>
      <w:marRight w:val="0"/>
      <w:marTop w:val="0"/>
      <w:marBottom w:val="0"/>
      <w:divBdr>
        <w:top w:val="none" w:sz="0" w:space="0" w:color="auto"/>
        <w:left w:val="none" w:sz="0" w:space="0" w:color="auto"/>
        <w:bottom w:val="none" w:sz="0" w:space="0" w:color="auto"/>
        <w:right w:val="none" w:sz="0" w:space="0" w:color="auto"/>
      </w:divBdr>
    </w:div>
    <w:div w:id="993414836">
      <w:bodyDiv w:val="1"/>
      <w:marLeft w:val="0"/>
      <w:marRight w:val="0"/>
      <w:marTop w:val="0"/>
      <w:marBottom w:val="0"/>
      <w:divBdr>
        <w:top w:val="none" w:sz="0" w:space="0" w:color="auto"/>
        <w:left w:val="none" w:sz="0" w:space="0" w:color="auto"/>
        <w:bottom w:val="none" w:sz="0" w:space="0" w:color="auto"/>
        <w:right w:val="none" w:sz="0" w:space="0" w:color="auto"/>
      </w:divBdr>
    </w:div>
    <w:div w:id="993608788">
      <w:bodyDiv w:val="1"/>
      <w:marLeft w:val="0"/>
      <w:marRight w:val="0"/>
      <w:marTop w:val="0"/>
      <w:marBottom w:val="0"/>
      <w:divBdr>
        <w:top w:val="none" w:sz="0" w:space="0" w:color="auto"/>
        <w:left w:val="none" w:sz="0" w:space="0" w:color="auto"/>
        <w:bottom w:val="none" w:sz="0" w:space="0" w:color="auto"/>
        <w:right w:val="none" w:sz="0" w:space="0" w:color="auto"/>
      </w:divBdr>
    </w:div>
    <w:div w:id="993723562">
      <w:bodyDiv w:val="1"/>
      <w:marLeft w:val="0"/>
      <w:marRight w:val="0"/>
      <w:marTop w:val="0"/>
      <w:marBottom w:val="0"/>
      <w:divBdr>
        <w:top w:val="none" w:sz="0" w:space="0" w:color="auto"/>
        <w:left w:val="none" w:sz="0" w:space="0" w:color="auto"/>
        <w:bottom w:val="none" w:sz="0" w:space="0" w:color="auto"/>
        <w:right w:val="none" w:sz="0" w:space="0" w:color="auto"/>
      </w:divBdr>
    </w:div>
    <w:div w:id="994145816">
      <w:bodyDiv w:val="1"/>
      <w:marLeft w:val="0"/>
      <w:marRight w:val="0"/>
      <w:marTop w:val="0"/>
      <w:marBottom w:val="0"/>
      <w:divBdr>
        <w:top w:val="none" w:sz="0" w:space="0" w:color="auto"/>
        <w:left w:val="none" w:sz="0" w:space="0" w:color="auto"/>
        <w:bottom w:val="none" w:sz="0" w:space="0" w:color="auto"/>
        <w:right w:val="none" w:sz="0" w:space="0" w:color="auto"/>
      </w:divBdr>
    </w:div>
    <w:div w:id="994603317">
      <w:bodyDiv w:val="1"/>
      <w:marLeft w:val="0"/>
      <w:marRight w:val="0"/>
      <w:marTop w:val="0"/>
      <w:marBottom w:val="0"/>
      <w:divBdr>
        <w:top w:val="none" w:sz="0" w:space="0" w:color="auto"/>
        <w:left w:val="none" w:sz="0" w:space="0" w:color="auto"/>
        <w:bottom w:val="none" w:sz="0" w:space="0" w:color="auto"/>
        <w:right w:val="none" w:sz="0" w:space="0" w:color="auto"/>
      </w:divBdr>
    </w:div>
    <w:div w:id="995182860">
      <w:bodyDiv w:val="1"/>
      <w:marLeft w:val="0"/>
      <w:marRight w:val="0"/>
      <w:marTop w:val="0"/>
      <w:marBottom w:val="0"/>
      <w:divBdr>
        <w:top w:val="none" w:sz="0" w:space="0" w:color="auto"/>
        <w:left w:val="none" w:sz="0" w:space="0" w:color="auto"/>
        <w:bottom w:val="none" w:sz="0" w:space="0" w:color="auto"/>
        <w:right w:val="none" w:sz="0" w:space="0" w:color="auto"/>
      </w:divBdr>
    </w:div>
    <w:div w:id="995576248">
      <w:bodyDiv w:val="1"/>
      <w:marLeft w:val="0"/>
      <w:marRight w:val="0"/>
      <w:marTop w:val="0"/>
      <w:marBottom w:val="0"/>
      <w:divBdr>
        <w:top w:val="none" w:sz="0" w:space="0" w:color="auto"/>
        <w:left w:val="none" w:sz="0" w:space="0" w:color="auto"/>
        <w:bottom w:val="none" w:sz="0" w:space="0" w:color="auto"/>
        <w:right w:val="none" w:sz="0" w:space="0" w:color="auto"/>
      </w:divBdr>
    </w:div>
    <w:div w:id="996612522">
      <w:bodyDiv w:val="1"/>
      <w:marLeft w:val="0"/>
      <w:marRight w:val="0"/>
      <w:marTop w:val="0"/>
      <w:marBottom w:val="0"/>
      <w:divBdr>
        <w:top w:val="none" w:sz="0" w:space="0" w:color="auto"/>
        <w:left w:val="none" w:sz="0" w:space="0" w:color="auto"/>
        <w:bottom w:val="none" w:sz="0" w:space="0" w:color="auto"/>
        <w:right w:val="none" w:sz="0" w:space="0" w:color="auto"/>
      </w:divBdr>
    </w:div>
    <w:div w:id="997539247">
      <w:bodyDiv w:val="1"/>
      <w:marLeft w:val="0"/>
      <w:marRight w:val="0"/>
      <w:marTop w:val="0"/>
      <w:marBottom w:val="0"/>
      <w:divBdr>
        <w:top w:val="none" w:sz="0" w:space="0" w:color="auto"/>
        <w:left w:val="none" w:sz="0" w:space="0" w:color="auto"/>
        <w:bottom w:val="none" w:sz="0" w:space="0" w:color="auto"/>
        <w:right w:val="none" w:sz="0" w:space="0" w:color="auto"/>
      </w:divBdr>
    </w:div>
    <w:div w:id="997880340">
      <w:bodyDiv w:val="1"/>
      <w:marLeft w:val="0"/>
      <w:marRight w:val="0"/>
      <w:marTop w:val="0"/>
      <w:marBottom w:val="0"/>
      <w:divBdr>
        <w:top w:val="none" w:sz="0" w:space="0" w:color="auto"/>
        <w:left w:val="none" w:sz="0" w:space="0" w:color="auto"/>
        <w:bottom w:val="none" w:sz="0" w:space="0" w:color="auto"/>
        <w:right w:val="none" w:sz="0" w:space="0" w:color="auto"/>
      </w:divBdr>
    </w:div>
    <w:div w:id="998846872">
      <w:bodyDiv w:val="1"/>
      <w:marLeft w:val="0"/>
      <w:marRight w:val="0"/>
      <w:marTop w:val="0"/>
      <w:marBottom w:val="0"/>
      <w:divBdr>
        <w:top w:val="none" w:sz="0" w:space="0" w:color="auto"/>
        <w:left w:val="none" w:sz="0" w:space="0" w:color="auto"/>
        <w:bottom w:val="none" w:sz="0" w:space="0" w:color="auto"/>
        <w:right w:val="none" w:sz="0" w:space="0" w:color="auto"/>
      </w:divBdr>
    </w:div>
    <w:div w:id="999849452">
      <w:bodyDiv w:val="1"/>
      <w:marLeft w:val="0"/>
      <w:marRight w:val="0"/>
      <w:marTop w:val="0"/>
      <w:marBottom w:val="0"/>
      <w:divBdr>
        <w:top w:val="none" w:sz="0" w:space="0" w:color="auto"/>
        <w:left w:val="none" w:sz="0" w:space="0" w:color="auto"/>
        <w:bottom w:val="none" w:sz="0" w:space="0" w:color="auto"/>
        <w:right w:val="none" w:sz="0" w:space="0" w:color="auto"/>
      </w:divBdr>
    </w:div>
    <w:div w:id="1000890713">
      <w:bodyDiv w:val="1"/>
      <w:marLeft w:val="0"/>
      <w:marRight w:val="0"/>
      <w:marTop w:val="0"/>
      <w:marBottom w:val="0"/>
      <w:divBdr>
        <w:top w:val="none" w:sz="0" w:space="0" w:color="auto"/>
        <w:left w:val="none" w:sz="0" w:space="0" w:color="auto"/>
        <w:bottom w:val="none" w:sz="0" w:space="0" w:color="auto"/>
        <w:right w:val="none" w:sz="0" w:space="0" w:color="auto"/>
      </w:divBdr>
    </w:div>
    <w:div w:id="1001855508">
      <w:bodyDiv w:val="1"/>
      <w:marLeft w:val="0"/>
      <w:marRight w:val="0"/>
      <w:marTop w:val="0"/>
      <w:marBottom w:val="0"/>
      <w:divBdr>
        <w:top w:val="none" w:sz="0" w:space="0" w:color="auto"/>
        <w:left w:val="none" w:sz="0" w:space="0" w:color="auto"/>
        <w:bottom w:val="none" w:sz="0" w:space="0" w:color="auto"/>
        <w:right w:val="none" w:sz="0" w:space="0" w:color="auto"/>
      </w:divBdr>
    </w:div>
    <w:div w:id="1002663024">
      <w:bodyDiv w:val="1"/>
      <w:marLeft w:val="0"/>
      <w:marRight w:val="0"/>
      <w:marTop w:val="0"/>
      <w:marBottom w:val="0"/>
      <w:divBdr>
        <w:top w:val="none" w:sz="0" w:space="0" w:color="auto"/>
        <w:left w:val="none" w:sz="0" w:space="0" w:color="auto"/>
        <w:bottom w:val="none" w:sz="0" w:space="0" w:color="auto"/>
        <w:right w:val="none" w:sz="0" w:space="0" w:color="auto"/>
      </w:divBdr>
    </w:div>
    <w:div w:id="1002666075">
      <w:bodyDiv w:val="1"/>
      <w:marLeft w:val="0"/>
      <w:marRight w:val="0"/>
      <w:marTop w:val="0"/>
      <w:marBottom w:val="0"/>
      <w:divBdr>
        <w:top w:val="none" w:sz="0" w:space="0" w:color="auto"/>
        <w:left w:val="none" w:sz="0" w:space="0" w:color="auto"/>
        <w:bottom w:val="none" w:sz="0" w:space="0" w:color="auto"/>
        <w:right w:val="none" w:sz="0" w:space="0" w:color="auto"/>
      </w:divBdr>
    </w:div>
    <w:div w:id="1003357260">
      <w:bodyDiv w:val="1"/>
      <w:marLeft w:val="0"/>
      <w:marRight w:val="0"/>
      <w:marTop w:val="0"/>
      <w:marBottom w:val="0"/>
      <w:divBdr>
        <w:top w:val="none" w:sz="0" w:space="0" w:color="auto"/>
        <w:left w:val="none" w:sz="0" w:space="0" w:color="auto"/>
        <w:bottom w:val="none" w:sz="0" w:space="0" w:color="auto"/>
        <w:right w:val="none" w:sz="0" w:space="0" w:color="auto"/>
      </w:divBdr>
    </w:div>
    <w:div w:id="1003433679">
      <w:bodyDiv w:val="1"/>
      <w:marLeft w:val="0"/>
      <w:marRight w:val="0"/>
      <w:marTop w:val="0"/>
      <w:marBottom w:val="0"/>
      <w:divBdr>
        <w:top w:val="none" w:sz="0" w:space="0" w:color="auto"/>
        <w:left w:val="none" w:sz="0" w:space="0" w:color="auto"/>
        <w:bottom w:val="none" w:sz="0" w:space="0" w:color="auto"/>
        <w:right w:val="none" w:sz="0" w:space="0" w:color="auto"/>
      </w:divBdr>
    </w:div>
    <w:div w:id="1003774914">
      <w:bodyDiv w:val="1"/>
      <w:marLeft w:val="0"/>
      <w:marRight w:val="0"/>
      <w:marTop w:val="0"/>
      <w:marBottom w:val="0"/>
      <w:divBdr>
        <w:top w:val="none" w:sz="0" w:space="0" w:color="auto"/>
        <w:left w:val="none" w:sz="0" w:space="0" w:color="auto"/>
        <w:bottom w:val="none" w:sz="0" w:space="0" w:color="auto"/>
        <w:right w:val="none" w:sz="0" w:space="0" w:color="auto"/>
      </w:divBdr>
    </w:div>
    <w:div w:id="1004167866">
      <w:bodyDiv w:val="1"/>
      <w:marLeft w:val="0"/>
      <w:marRight w:val="0"/>
      <w:marTop w:val="0"/>
      <w:marBottom w:val="0"/>
      <w:divBdr>
        <w:top w:val="none" w:sz="0" w:space="0" w:color="auto"/>
        <w:left w:val="none" w:sz="0" w:space="0" w:color="auto"/>
        <w:bottom w:val="none" w:sz="0" w:space="0" w:color="auto"/>
        <w:right w:val="none" w:sz="0" w:space="0" w:color="auto"/>
      </w:divBdr>
    </w:div>
    <w:div w:id="1005019086">
      <w:bodyDiv w:val="1"/>
      <w:marLeft w:val="0"/>
      <w:marRight w:val="0"/>
      <w:marTop w:val="0"/>
      <w:marBottom w:val="0"/>
      <w:divBdr>
        <w:top w:val="none" w:sz="0" w:space="0" w:color="auto"/>
        <w:left w:val="none" w:sz="0" w:space="0" w:color="auto"/>
        <w:bottom w:val="none" w:sz="0" w:space="0" w:color="auto"/>
        <w:right w:val="none" w:sz="0" w:space="0" w:color="auto"/>
      </w:divBdr>
    </w:div>
    <w:div w:id="1005207431">
      <w:bodyDiv w:val="1"/>
      <w:marLeft w:val="0"/>
      <w:marRight w:val="0"/>
      <w:marTop w:val="0"/>
      <w:marBottom w:val="0"/>
      <w:divBdr>
        <w:top w:val="none" w:sz="0" w:space="0" w:color="auto"/>
        <w:left w:val="none" w:sz="0" w:space="0" w:color="auto"/>
        <w:bottom w:val="none" w:sz="0" w:space="0" w:color="auto"/>
        <w:right w:val="none" w:sz="0" w:space="0" w:color="auto"/>
      </w:divBdr>
    </w:div>
    <w:div w:id="1008482946">
      <w:bodyDiv w:val="1"/>
      <w:marLeft w:val="0"/>
      <w:marRight w:val="0"/>
      <w:marTop w:val="0"/>
      <w:marBottom w:val="0"/>
      <w:divBdr>
        <w:top w:val="none" w:sz="0" w:space="0" w:color="auto"/>
        <w:left w:val="none" w:sz="0" w:space="0" w:color="auto"/>
        <w:bottom w:val="none" w:sz="0" w:space="0" w:color="auto"/>
        <w:right w:val="none" w:sz="0" w:space="0" w:color="auto"/>
      </w:divBdr>
    </w:div>
    <w:div w:id="1008562172">
      <w:bodyDiv w:val="1"/>
      <w:marLeft w:val="0"/>
      <w:marRight w:val="0"/>
      <w:marTop w:val="0"/>
      <w:marBottom w:val="0"/>
      <w:divBdr>
        <w:top w:val="none" w:sz="0" w:space="0" w:color="auto"/>
        <w:left w:val="none" w:sz="0" w:space="0" w:color="auto"/>
        <w:bottom w:val="none" w:sz="0" w:space="0" w:color="auto"/>
        <w:right w:val="none" w:sz="0" w:space="0" w:color="auto"/>
      </w:divBdr>
    </w:div>
    <w:div w:id="1008678416">
      <w:bodyDiv w:val="1"/>
      <w:marLeft w:val="0"/>
      <w:marRight w:val="0"/>
      <w:marTop w:val="0"/>
      <w:marBottom w:val="0"/>
      <w:divBdr>
        <w:top w:val="none" w:sz="0" w:space="0" w:color="auto"/>
        <w:left w:val="none" w:sz="0" w:space="0" w:color="auto"/>
        <w:bottom w:val="none" w:sz="0" w:space="0" w:color="auto"/>
        <w:right w:val="none" w:sz="0" w:space="0" w:color="auto"/>
      </w:divBdr>
    </w:div>
    <w:div w:id="1009258635">
      <w:bodyDiv w:val="1"/>
      <w:marLeft w:val="0"/>
      <w:marRight w:val="0"/>
      <w:marTop w:val="0"/>
      <w:marBottom w:val="0"/>
      <w:divBdr>
        <w:top w:val="none" w:sz="0" w:space="0" w:color="auto"/>
        <w:left w:val="none" w:sz="0" w:space="0" w:color="auto"/>
        <w:bottom w:val="none" w:sz="0" w:space="0" w:color="auto"/>
        <w:right w:val="none" w:sz="0" w:space="0" w:color="auto"/>
      </w:divBdr>
    </w:div>
    <w:div w:id="1009676527">
      <w:bodyDiv w:val="1"/>
      <w:marLeft w:val="0"/>
      <w:marRight w:val="0"/>
      <w:marTop w:val="0"/>
      <w:marBottom w:val="0"/>
      <w:divBdr>
        <w:top w:val="none" w:sz="0" w:space="0" w:color="auto"/>
        <w:left w:val="none" w:sz="0" w:space="0" w:color="auto"/>
        <w:bottom w:val="none" w:sz="0" w:space="0" w:color="auto"/>
        <w:right w:val="none" w:sz="0" w:space="0" w:color="auto"/>
      </w:divBdr>
    </w:div>
    <w:div w:id="1010139029">
      <w:bodyDiv w:val="1"/>
      <w:marLeft w:val="0"/>
      <w:marRight w:val="0"/>
      <w:marTop w:val="0"/>
      <w:marBottom w:val="0"/>
      <w:divBdr>
        <w:top w:val="none" w:sz="0" w:space="0" w:color="auto"/>
        <w:left w:val="none" w:sz="0" w:space="0" w:color="auto"/>
        <w:bottom w:val="none" w:sz="0" w:space="0" w:color="auto"/>
        <w:right w:val="none" w:sz="0" w:space="0" w:color="auto"/>
      </w:divBdr>
    </w:div>
    <w:div w:id="1011880291">
      <w:bodyDiv w:val="1"/>
      <w:marLeft w:val="0"/>
      <w:marRight w:val="0"/>
      <w:marTop w:val="0"/>
      <w:marBottom w:val="0"/>
      <w:divBdr>
        <w:top w:val="none" w:sz="0" w:space="0" w:color="auto"/>
        <w:left w:val="none" w:sz="0" w:space="0" w:color="auto"/>
        <w:bottom w:val="none" w:sz="0" w:space="0" w:color="auto"/>
        <w:right w:val="none" w:sz="0" w:space="0" w:color="auto"/>
      </w:divBdr>
    </w:div>
    <w:div w:id="1011957184">
      <w:bodyDiv w:val="1"/>
      <w:marLeft w:val="0"/>
      <w:marRight w:val="0"/>
      <w:marTop w:val="0"/>
      <w:marBottom w:val="0"/>
      <w:divBdr>
        <w:top w:val="none" w:sz="0" w:space="0" w:color="auto"/>
        <w:left w:val="none" w:sz="0" w:space="0" w:color="auto"/>
        <w:bottom w:val="none" w:sz="0" w:space="0" w:color="auto"/>
        <w:right w:val="none" w:sz="0" w:space="0" w:color="auto"/>
      </w:divBdr>
    </w:div>
    <w:div w:id="1012032296">
      <w:bodyDiv w:val="1"/>
      <w:marLeft w:val="0"/>
      <w:marRight w:val="0"/>
      <w:marTop w:val="0"/>
      <w:marBottom w:val="0"/>
      <w:divBdr>
        <w:top w:val="none" w:sz="0" w:space="0" w:color="auto"/>
        <w:left w:val="none" w:sz="0" w:space="0" w:color="auto"/>
        <w:bottom w:val="none" w:sz="0" w:space="0" w:color="auto"/>
        <w:right w:val="none" w:sz="0" w:space="0" w:color="auto"/>
      </w:divBdr>
    </w:div>
    <w:div w:id="1012144749">
      <w:bodyDiv w:val="1"/>
      <w:marLeft w:val="0"/>
      <w:marRight w:val="0"/>
      <w:marTop w:val="0"/>
      <w:marBottom w:val="0"/>
      <w:divBdr>
        <w:top w:val="none" w:sz="0" w:space="0" w:color="auto"/>
        <w:left w:val="none" w:sz="0" w:space="0" w:color="auto"/>
        <w:bottom w:val="none" w:sz="0" w:space="0" w:color="auto"/>
        <w:right w:val="none" w:sz="0" w:space="0" w:color="auto"/>
      </w:divBdr>
    </w:div>
    <w:div w:id="1012533469">
      <w:bodyDiv w:val="1"/>
      <w:marLeft w:val="0"/>
      <w:marRight w:val="0"/>
      <w:marTop w:val="0"/>
      <w:marBottom w:val="0"/>
      <w:divBdr>
        <w:top w:val="none" w:sz="0" w:space="0" w:color="auto"/>
        <w:left w:val="none" w:sz="0" w:space="0" w:color="auto"/>
        <w:bottom w:val="none" w:sz="0" w:space="0" w:color="auto"/>
        <w:right w:val="none" w:sz="0" w:space="0" w:color="auto"/>
      </w:divBdr>
    </w:div>
    <w:div w:id="1012879294">
      <w:bodyDiv w:val="1"/>
      <w:marLeft w:val="0"/>
      <w:marRight w:val="0"/>
      <w:marTop w:val="0"/>
      <w:marBottom w:val="0"/>
      <w:divBdr>
        <w:top w:val="none" w:sz="0" w:space="0" w:color="auto"/>
        <w:left w:val="none" w:sz="0" w:space="0" w:color="auto"/>
        <w:bottom w:val="none" w:sz="0" w:space="0" w:color="auto"/>
        <w:right w:val="none" w:sz="0" w:space="0" w:color="auto"/>
      </w:divBdr>
    </w:div>
    <w:div w:id="1013534914">
      <w:bodyDiv w:val="1"/>
      <w:marLeft w:val="0"/>
      <w:marRight w:val="0"/>
      <w:marTop w:val="0"/>
      <w:marBottom w:val="0"/>
      <w:divBdr>
        <w:top w:val="none" w:sz="0" w:space="0" w:color="auto"/>
        <w:left w:val="none" w:sz="0" w:space="0" w:color="auto"/>
        <w:bottom w:val="none" w:sz="0" w:space="0" w:color="auto"/>
        <w:right w:val="none" w:sz="0" w:space="0" w:color="auto"/>
      </w:divBdr>
    </w:div>
    <w:div w:id="1013923375">
      <w:bodyDiv w:val="1"/>
      <w:marLeft w:val="0"/>
      <w:marRight w:val="0"/>
      <w:marTop w:val="0"/>
      <w:marBottom w:val="0"/>
      <w:divBdr>
        <w:top w:val="none" w:sz="0" w:space="0" w:color="auto"/>
        <w:left w:val="none" w:sz="0" w:space="0" w:color="auto"/>
        <w:bottom w:val="none" w:sz="0" w:space="0" w:color="auto"/>
        <w:right w:val="none" w:sz="0" w:space="0" w:color="auto"/>
      </w:divBdr>
    </w:div>
    <w:div w:id="1014654128">
      <w:bodyDiv w:val="1"/>
      <w:marLeft w:val="0"/>
      <w:marRight w:val="0"/>
      <w:marTop w:val="0"/>
      <w:marBottom w:val="0"/>
      <w:divBdr>
        <w:top w:val="none" w:sz="0" w:space="0" w:color="auto"/>
        <w:left w:val="none" w:sz="0" w:space="0" w:color="auto"/>
        <w:bottom w:val="none" w:sz="0" w:space="0" w:color="auto"/>
        <w:right w:val="none" w:sz="0" w:space="0" w:color="auto"/>
      </w:divBdr>
    </w:div>
    <w:div w:id="1015308347">
      <w:bodyDiv w:val="1"/>
      <w:marLeft w:val="0"/>
      <w:marRight w:val="0"/>
      <w:marTop w:val="0"/>
      <w:marBottom w:val="0"/>
      <w:divBdr>
        <w:top w:val="none" w:sz="0" w:space="0" w:color="auto"/>
        <w:left w:val="none" w:sz="0" w:space="0" w:color="auto"/>
        <w:bottom w:val="none" w:sz="0" w:space="0" w:color="auto"/>
        <w:right w:val="none" w:sz="0" w:space="0" w:color="auto"/>
      </w:divBdr>
    </w:div>
    <w:div w:id="1015497819">
      <w:bodyDiv w:val="1"/>
      <w:marLeft w:val="0"/>
      <w:marRight w:val="0"/>
      <w:marTop w:val="0"/>
      <w:marBottom w:val="0"/>
      <w:divBdr>
        <w:top w:val="none" w:sz="0" w:space="0" w:color="auto"/>
        <w:left w:val="none" w:sz="0" w:space="0" w:color="auto"/>
        <w:bottom w:val="none" w:sz="0" w:space="0" w:color="auto"/>
        <w:right w:val="none" w:sz="0" w:space="0" w:color="auto"/>
      </w:divBdr>
    </w:div>
    <w:div w:id="1017346918">
      <w:bodyDiv w:val="1"/>
      <w:marLeft w:val="0"/>
      <w:marRight w:val="0"/>
      <w:marTop w:val="0"/>
      <w:marBottom w:val="0"/>
      <w:divBdr>
        <w:top w:val="none" w:sz="0" w:space="0" w:color="auto"/>
        <w:left w:val="none" w:sz="0" w:space="0" w:color="auto"/>
        <w:bottom w:val="none" w:sz="0" w:space="0" w:color="auto"/>
        <w:right w:val="none" w:sz="0" w:space="0" w:color="auto"/>
      </w:divBdr>
      <w:divsChild>
        <w:div w:id="1613319051">
          <w:marLeft w:val="0"/>
          <w:marRight w:val="0"/>
          <w:marTop w:val="0"/>
          <w:marBottom w:val="0"/>
          <w:divBdr>
            <w:top w:val="none" w:sz="0" w:space="0" w:color="auto"/>
            <w:left w:val="none" w:sz="0" w:space="0" w:color="auto"/>
            <w:bottom w:val="none" w:sz="0" w:space="0" w:color="auto"/>
            <w:right w:val="none" w:sz="0" w:space="0" w:color="auto"/>
          </w:divBdr>
          <w:divsChild>
            <w:div w:id="461654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7855350">
      <w:bodyDiv w:val="1"/>
      <w:marLeft w:val="0"/>
      <w:marRight w:val="0"/>
      <w:marTop w:val="0"/>
      <w:marBottom w:val="0"/>
      <w:divBdr>
        <w:top w:val="none" w:sz="0" w:space="0" w:color="auto"/>
        <w:left w:val="none" w:sz="0" w:space="0" w:color="auto"/>
        <w:bottom w:val="none" w:sz="0" w:space="0" w:color="auto"/>
        <w:right w:val="none" w:sz="0" w:space="0" w:color="auto"/>
      </w:divBdr>
    </w:div>
    <w:div w:id="1018041186">
      <w:bodyDiv w:val="1"/>
      <w:marLeft w:val="0"/>
      <w:marRight w:val="0"/>
      <w:marTop w:val="0"/>
      <w:marBottom w:val="0"/>
      <w:divBdr>
        <w:top w:val="none" w:sz="0" w:space="0" w:color="auto"/>
        <w:left w:val="none" w:sz="0" w:space="0" w:color="auto"/>
        <w:bottom w:val="none" w:sz="0" w:space="0" w:color="auto"/>
        <w:right w:val="none" w:sz="0" w:space="0" w:color="auto"/>
      </w:divBdr>
    </w:div>
    <w:div w:id="1019157924">
      <w:bodyDiv w:val="1"/>
      <w:marLeft w:val="0"/>
      <w:marRight w:val="0"/>
      <w:marTop w:val="0"/>
      <w:marBottom w:val="0"/>
      <w:divBdr>
        <w:top w:val="none" w:sz="0" w:space="0" w:color="auto"/>
        <w:left w:val="none" w:sz="0" w:space="0" w:color="auto"/>
        <w:bottom w:val="none" w:sz="0" w:space="0" w:color="auto"/>
        <w:right w:val="none" w:sz="0" w:space="0" w:color="auto"/>
      </w:divBdr>
    </w:div>
    <w:div w:id="1019165221">
      <w:bodyDiv w:val="1"/>
      <w:marLeft w:val="0"/>
      <w:marRight w:val="0"/>
      <w:marTop w:val="0"/>
      <w:marBottom w:val="0"/>
      <w:divBdr>
        <w:top w:val="none" w:sz="0" w:space="0" w:color="auto"/>
        <w:left w:val="none" w:sz="0" w:space="0" w:color="auto"/>
        <w:bottom w:val="none" w:sz="0" w:space="0" w:color="auto"/>
        <w:right w:val="none" w:sz="0" w:space="0" w:color="auto"/>
      </w:divBdr>
    </w:div>
    <w:div w:id="1019359324">
      <w:bodyDiv w:val="1"/>
      <w:marLeft w:val="0"/>
      <w:marRight w:val="0"/>
      <w:marTop w:val="0"/>
      <w:marBottom w:val="0"/>
      <w:divBdr>
        <w:top w:val="none" w:sz="0" w:space="0" w:color="auto"/>
        <w:left w:val="none" w:sz="0" w:space="0" w:color="auto"/>
        <w:bottom w:val="none" w:sz="0" w:space="0" w:color="auto"/>
        <w:right w:val="none" w:sz="0" w:space="0" w:color="auto"/>
      </w:divBdr>
    </w:div>
    <w:div w:id="1020619848">
      <w:bodyDiv w:val="1"/>
      <w:marLeft w:val="0"/>
      <w:marRight w:val="0"/>
      <w:marTop w:val="0"/>
      <w:marBottom w:val="0"/>
      <w:divBdr>
        <w:top w:val="none" w:sz="0" w:space="0" w:color="auto"/>
        <w:left w:val="none" w:sz="0" w:space="0" w:color="auto"/>
        <w:bottom w:val="none" w:sz="0" w:space="0" w:color="auto"/>
        <w:right w:val="none" w:sz="0" w:space="0" w:color="auto"/>
      </w:divBdr>
    </w:div>
    <w:div w:id="1020667856">
      <w:bodyDiv w:val="1"/>
      <w:marLeft w:val="0"/>
      <w:marRight w:val="0"/>
      <w:marTop w:val="0"/>
      <w:marBottom w:val="0"/>
      <w:divBdr>
        <w:top w:val="none" w:sz="0" w:space="0" w:color="auto"/>
        <w:left w:val="none" w:sz="0" w:space="0" w:color="auto"/>
        <w:bottom w:val="none" w:sz="0" w:space="0" w:color="auto"/>
        <w:right w:val="none" w:sz="0" w:space="0" w:color="auto"/>
      </w:divBdr>
    </w:div>
    <w:div w:id="1021126285">
      <w:bodyDiv w:val="1"/>
      <w:marLeft w:val="0"/>
      <w:marRight w:val="0"/>
      <w:marTop w:val="0"/>
      <w:marBottom w:val="0"/>
      <w:divBdr>
        <w:top w:val="none" w:sz="0" w:space="0" w:color="auto"/>
        <w:left w:val="none" w:sz="0" w:space="0" w:color="auto"/>
        <w:bottom w:val="none" w:sz="0" w:space="0" w:color="auto"/>
        <w:right w:val="none" w:sz="0" w:space="0" w:color="auto"/>
      </w:divBdr>
    </w:div>
    <w:div w:id="1023049348">
      <w:bodyDiv w:val="1"/>
      <w:marLeft w:val="0"/>
      <w:marRight w:val="0"/>
      <w:marTop w:val="0"/>
      <w:marBottom w:val="0"/>
      <w:divBdr>
        <w:top w:val="none" w:sz="0" w:space="0" w:color="auto"/>
        <w:left w:val="none" w:sz="0" w:space="0" w:color="auto"/>
        <w:bottom w:val="none" w:sz="0" w:space="0" w:color="auto"/>
        <w:right w:val="none" w:sz="0" w:space="0" w:color="auto"/>
      </w:divBdr>
    </w:div>
    <w:div w:id="1023165087">
      <w:bodyDiv w:val="1"/>
      <w:marLeft w:val="0"/>
      <w:marRight w:val="0"/>
      <w:marTop w:val="0"/>
      <w:marBottom w:val="0"/>
      <w:divBdr>
        <w:top w:val="none" w:sz="0" w:space="0" w:color="auto"/>
        <w:left w:val="none" w:sz="0" w:space="0" w:color="auto"/>
        <w:bottom w:val="none" w:sz="0" w:space="0" w:color="auto"/>
        <w:right w:val="none" w:sz="0" w:space="0" w:color="auto"/>
      </w:divBdr>
    </w:div>
    <w:div w:id="1024283313">
      <w:bodyDiv w:val="1"/>
      <w:marLeft w:val="0"/>
      <w:marRight w:val="0"/>
      <w:marTop w:val="0"/>
      <w:marBottom w:val="0"/>
      <w:divBdr>
        <w:top w:val="none" w:sz="0" w:space="0" w:color="auto"/>
        <w:left w:val="none" w:sz="0" w:space="0" w:color="auto"/>
        <w:bottom w:val="none" w:sz="0" w:space="0" w:color="auto"/>
        <w:right w:val="none" w:sz="0" w:space="0" w:color="auto"/>
      </w:divBdr>
    </w:div>
    <w:div w:id="1025522879">
      <w:bodyDiv w:val="1"/>
      <w:marLeft w:val="0"/>
      <w:marRight w:val="0"/>
      <w:marTop w:val="0"/>
      <w:marBottom w:val="0"/>
      <w:divBdr>
        <w:top w:val="none" w:sz="0" w:space="0" w:color="auto"/>
        <w:left w:val="none" w:sz="0" w:space="0" w:color="auto"/>
        <w:bottom w:val="none" w:sz="0" w:space="0" w:color="auto"/>
        <w:right w:val="none" w:sz="0" w:space="0" w:color="auto"/>
      </w:divBdr>
    </w:div>
    <w:div w:id="1025714920">
      <w:bodyDiv w:val="1"/>
      <w:marLeft w:val="0"/>
      <w:marRight w:val="0"/>
      <w:marTop w:val="0"/>
      <w:marBottom w:val="0"/>
      <w:divBdr>
        <w:top w:val="none" w:sz="0" w:space="0" w:color="auto"/>
        <w:left w:val="none" w:sz="0" w:space="0" w:color="auto"/>
        <w:bottom w:val="none" w:sz="0" w:space="0" w:color="auto"/>
        <w:right w:val="none" w:sz="0" w:space="0" w:color="auto"/>
      </w:divBdr>
    </w:div>
    <w:div w:id="1025986734">
      <w:bodyDiv w:val="1"/>
      <w:marLeft w:val="0"/>
      <w:marRight w:val="0"/>
      <w:marTop w:val="0"/>
      <w:marBottom w:val="0"/>
      <w:divBdr>
        <w:top w:val="none" w:sz="0" w:space="0" w:color="auto"/>
        <w:left w:val="none" w:sz="0" w:space="0" w:color="auto"/>
        <w:bottom w:val="none" w:sz="0" w:space="0" w:color="auto"/>
        <w:right w:val="none" w:sz="0" w:space="0" w:color="auto"/>
      </w:divBdr>
    </w:div>
    <w:div w:id="1026101191">
      <w:bodyDiv w:val="1"/>
      <w:marLeft w:val="0"/>
      <w:marRight w:val="0"/>
      <w:marTop w:val="0"/>
      <w:marBottom w:val="0"/>
      <w:divBdr>
        <w:top w:val="none" w:sz="0" w:space="0" w:color="auto"/>
        <w:left w:val="none" w:sz="0" w:space="0" w:color="auto"/>
        <w:bottom w:val="none" w:sz="0" w:space="0" w:color="auto"/>
        <w:right w:val="none" w:sz="0" w:space="0" w:color="auto"/>
      </w:divBdr>
    </w:div>
    <w:div w:id="1026978884">
      <w:bodyDiv w:val="1"/>
      <w:marLeft w:val="0"/>
      <w:marRight w:val="0"/>
      <w:marTop w:val="0"/>
      <w:marBottom w:val="0"/>
      <w:divBdr>
        <w:top w:val="none" w:sz="0" w:space="0" w:color="auto"/>
        <w:left w:val="none" w:sz="0" w:space="0" w:color="auto"/>
        <w:bottom w:val="none" w:sz="0" w:space="0" w:color="auto"/>
        <w:right w:val="none" w:sz="0" w:space="0" w:color="auto"/>
      </w:divBdr>
    </w:div>
    <w:div w:id="1027366589">
      <w:bodyDiv w:val="1"/>
      <w:marLeft w:val="0"/>
      <w:marRight w:val="0"/>
      <w:marTop w:val="0"/>
      <w:marBottom w:val="0"/>
      <w:divBdr>
        <w:top w:val="none" w:sz="0" w:space="0" w:color="auto"/>
        <w:left w:val="none" w:sz="0" w:space="0" w:color="auto"/>
        <w:bottom w:val="none" w:sz="0" w:space="0" w:color="auto"/>
        <w:right w:val="none" w:sz="0" w:space="0" w:color="auto"/>
      </w:divBdr>
    </w:div>
    <w:div w:id="1027826039">
      <w:bodyDiv w:val="1"/>
      <w:marLeft w:val="0"/>
      <w:marRight w:val="0"/>
      <w:marTop w:val="0"/>
      <w:marBottom w:val="0"/>
      <w:divBdr>
        <w:top w:val="none" w:sz="0" w:space="0" w:color="auto"/>
        <w:left w:val="none" w:sz="0" w:space="0" w:color="auto"/>
        <w:bottom w:val="none" w:sz="0" w:space="0" w:color="auto"/>
        <w:right w:val="none" w:sz="0" w:space="0" w:color="auto"/>
      </w:divBdr>
    </w:div>
    <w:div w:id="1028143892">
      <w:bodyDiv w:val="1"/>
      <w:marLeft w:val="0"/>
      <w:marRight w:val="0"/>
      <w:marTop w:val="0"/>
      <w:marBottom w:val="0"/>
      <w:divBdr>
        <w:top w:val="none" w:sz="0" w:space="0" w:color="auto"/>
        <w:left w:val="none" w:sz="0" w:space="0" w:color="auto"/>
        <w:bottom w:val="none" w:sz="0" w:space="0" w:color="auto"/>
        <w:right w:val="none" w:sz="0" w:space="0" w:color="auto"/>
      </w:divBdr>
    </w:div>
    <w:div w:id="1028338684">
      <w:bodyDiv w:val="1"/>
      <w:marLeft w:val="0"/>
      <w:marRight w:val="0"/>
      <w:marTop w:val="0"/>
      <w:marBottom w:val="0"/>
      <w:divBdr>
        <w:top w:val="none" w:sz="0" w:space="0" w:color="auto"/>
        <w:left w:val="none" w:sz="0" w:space="0" w:color="auto"/>
        <w:bottom w:val="none" w:sz="0" w:space="0" w:color="auto"/>
        <w:right w:val="none" w:sz="0" w:space="0" w:color="auto"/>
      </w:divBdr>
    </w:div>
    <w:div w:id="1028792952">
      <w:bodyDiv w:val="1"/>
      <w:marLeft w:val="0"/>
      <w:marRight w:val="0"/>
      <w:marTop w:val="0"/>
      <w:marBottom w:val="0"/>
      <w:divBdr>
        <w:top w:val="none" w:sz="0" w:space="0" w:color="auto"/>
        <w:left w:val="none" w:sz="0" w:space="0" w:color="auto"/>
        <w:bottom w:val="none" w:sz="0" w:space="0" w:color="auto"/>
        <w:right w:val="none" w:sz="0" w:space="0" w:color="auto"/>
      </w:divBdr>
    </w:div>
    <w:div w:id="1029333354">
      <w:bodyDiv w:val="1"/>
      <w:marLeft w:val="0"/>
      <w:marRight w:val="0"/>
      <w:marTop w:val="0"/>
      <w:marBottom w:val="0"/>
      <w:divBdr>
        <w:top w:val="none" w:sz="0" w:space="0" w:color="auto"/>
        <w:left w:val="none" w:sz="0" w:space="0" w:color="auto"/>
        <w:bottom w:val="none" w:sz="0" w:space="0" w:color="auto"/>
        <w:right w:val="none" w:sz="0" w:space="0" w:color="auto"/>
      </w:divBdr>
    </w:div>
    <w:div w:id="1030108483">
      <w:bodyDiv w:val="1"/>
      <w:marLeft w:val="0"/>
      <w:marRight w:val="0"/>
      <w:marTop w:val="0"/>
      <w:marBottom w:val="0"/>
      <w:divBdr>
        <w:top w:val="none" w:sz="0" w:space="0" w:color="auto"/>
        <w:left w:val="none" w:sz="0" w:space="0" w:color="auto"/>
        <w:bottom w:val="none" w:sz="0" w:space="0" w:color="auto"/>
        <w:right w:val="none" w:sz="0" w:space="0" w:color="auto"/>
      </w:divBdr>
    </w:div>
    <w:div w:id="1030371877">
      <w:bodyDiv w:val="1"/>
      <w:marLeft w:val="0"/>
      <w:marRight w:val="0"/>
      <w:marTop w:val="0"/>
      <w:marBottom w:val="0"/>
      <w:divBdr>
        <w:top w:val="none" w:sz="0" w:space="0" w:color="auto"/>
        <w:left w:val="none" w:sz="0" w:space="0" w:color="auto"/>
        <w:bottom w:val="none" w:sz="0" w:space="0" w:color="auto"/>
        <w:right w:val="none" w:sz="0" w:space="0" w:color="auto"/>
      </w:divBdr>
    </w:div>
    <w:div w:id="1032878261">
      <w:bodyDiv w:val="1"/>
      <w:marLeft w:val="0"/>
      <w:marRight w:val="0"/>
      <w:marTop w:val="0"/>
      <w:marBottom w:val="0"/>
      <w:divBdr>
        <w:top w:val="none" w:sz="0" w:space="0" w:color="auto"/>
        <w:left w:val="none" w:sz="0" w:space="0" w:color="auto"/>
        <w:bottom w:val="none" w:sz="0" w:space="0" w:color="auto"/>
        <w:right w:val="none" w:sz="0" w:space="0" w:color="auto"/>
      </w:divBdr>
    </w:div>
    <w:div w:id="1033458300">
      <w:bodyDiv w:val="1"/>
      <w:marLeft w:val="0"/>
      <w:marRight w:val="0"/>
      <w:marTop w:val="0"/>
      <w:marBottom w:val="0"/>
      <w:divBdr>
        <w:top w:val="none" w:sz="0" w:space="0" w:color="auto"/>
        <w:left w:val="none" w:sz="0" w:space="0" w:color="auto"/>
        <w:bottom w:val="none" w:sz="0" w:space="0" w:color="auto"/>
        <w:right w:val="none" w:sz="0" w:space="0" w:color="auto"/>
      </w:divBdr>
    </w:div>
    <w:div w:id="1034891638">
      <w:bodyDiv w:val="1"/>
      <w:marLeft w:val="0"/>
      <w:marRight w:val="0"/>
      <w:marTop w:val="0"/>
      <w:marBottom w:val="0"/>
      <w:divBdr>
        <w:top w:val="none" w:sz="0" w:space="0" w:color="auto"/>
        <w:left w:val="none" w:sz="0" w:space="0" w:color="auto"/>
        <w:bottom w:val="none" w:sz="0" w:space="0" w:color="auto"/>
        <w:right w:val="none" w:sz="0" w:space="0" w:color="auto"/>
      </w:divBdr>
    </w:div>
    <w:div w:id="1034892145">
      <w:bodyDiv w:val="1"/>
      <w:marLeft w:val="0"/>
      <w:marRight w:val="0"/>
      <w:marTop w:val="0"/>
      <w:marBottom w:val="0"/>
      <w:divBdr>
        <w:top w:val="none" w:sz="0" w:space="0" w:color="auto"/>
        <w:left w:val="none" w:sz="0" w:space="0" w:color="auto"/>
        <w:bottom w:val="none" w:sz="0" w:space="0" w:color="auto"/>
        <w:right w:val="none" w:sz="0" w:space="0" w:color="auto"/>
      </w:divBdr>
    </w:div>
    <w:div w:id="1037197073">
      <w:bodyDiv w:val="1"/>
      <w:marLeft w:val="0"/>
      <w:marRight w:val="0"/>
      <w:marTop w:val="0"/>
      <w:marBottom w:val="0"/>
      <w:divBdr>
        <w:top w:val="none" w:sz="0" w:space="0" w:color="auto"/>
        <w:left w:val="none" w:sz="0" w:space="0" w:color="auto"/>
        <w:bottom w:val="none" w:sz="0" w:space="0" w:color="auto"/>
        <w:right w:val="none" w:sz="0" w:space="0" w:color="auto"/>
      </w:divBdr>
    </w:div>
    <w:div w:id="1037659794">
      <w:bodyDiv w:val="1"/>
      <w:marLeft w:val="0"/>
      <w:marRight w:val="0"/>
      <w:marTop w:val="0"/>
      <w:marBottom w:val="0"/>
      <w:divBdr>
        <w:top w:val="none" w:sz="0" w:space="0" w:color="auto"/>
        <w:left w:val="none" w:sz="0" w:space="0" w:color="auto"/>
        <w:bottom w:val="none" w:sz="0" w:space="0" w:color="auto"/>
        <w:right w:val="none" w:sz="0" w:space="0" w:color="auto"/>
      </w:divBdr>
    </w:div>
    <w:div w:id="1038354265">
      <w:bodyDiv w:val="1"/>
      <w:marLeft w:val="0"/>
      <w:marRight w:val="0"/>
      <w:marTop w:val="0"/>
      <w:marBottom w:val="0"/>
      <w:divBdr>
        <w:top w:val="none" w:sz="0" w:space="0" w:color="auto"/>
        <w:left w:val="none" w:sz="0" w:space="0" w:color="auto"/>
        <w:bottom w:val="none" w:sz="0" w:space="0" w:color="auto"/>
        <w:right w:val="none" w:sz="0" w:space="0" w:color="auto"/>
      </w:divBdr>
    </w:div>
    <w:div w:id="1038359351">
      <w:bodyDiv w:val="1"/>
      <w:marLeft w:val="0"/>
      <w:marRight w:val="0"/>
      <w:marTop w:val="0"/>
      <w:marBottom w:val="0"/>
      <w:divBdr>
        <w:top w:val="none" w:sz="0" w:space="0" w:color="auto"/>
        <w:left w:val="none" w:sz="0" w:space="0" w:color="auto"/>
        <w:bottom w:val="none" w:sz="0" w:space="0" w:color="auto"/>
        <w:right w:val="none" w:sz="0" w:space="0" w:color="auto"/>
      </w:divBdr>
    </w:div>
    <w:div w:id="1040516189">
      <w:bodyDiv w:val="1"/>
      <w:marLeft w:val="0"/>
      <w:marRight w:val="0"/>
      <w:marTop w:val="0"/>
      <w:marBottom w:val="0"/>
      <w:divBdr>
        <w:top w:val="none" w:sz="0" w:space="0" w:color="auto"/>
        <w:left w:val="none" w:sz="0" w:space="0" w:color="auto"/>
        <w:bottom w:val="none" w:sz="0" w:space="0" w:color="auto"/>
        <w:right w:val="none" w:sz="0" w:space="0" w:color="auto"/>
      </w:divBdr>
      <w:divsChild>
        <w:div w:id="130751221">
          <w:marLeft w:val="0"/>
          <w:marRight w:val="0"/>
          <w:marTop w:val="0"/>
          <w:marBottom w:val="0"/>
          <w:divBdr>
            <w:top w:val="none" w:sz="0" w:space="0" w:color="auto"/>
            <w:left w:val="none" w:sz="0" w:space="0" w:color="auto"/>
            <w:bottom w:val="none" w:sz="0" w:space="0" w:color="auto"/>
            <w:right w:val="none" w:sz="0" w:space="0" w:color="auto"/>
          </w:divBdr>
          <w:divsChild>
            <w:div w:id="1125276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937056">
      <w:bodyDiv w:val="1"/>
      <w:marLeft w:val="0"/>
      <w:marRight w:val="0"/>
      <w:marTop w:val="0"/>
      <w:marBottom w:val="0"/>
      <w:divBdr>
        <w:top w:val="none" w:sz="0" w:space="0" w:color="auto"/>
        <w:left w:val="none" w:sz="0" w:space="0" w:color="auto"/>
        <w:bottom w:val="none" w:sz="0" w:space="0" w:color="auto"/>
        <w:right w:val="none" w:sz="0" w:space="0" w:color="auto"/>
      </w:divBdr>
    </w:div>
    <w:div w:id="1041518924">
      <w:bodyDiv w:val="1"/>
      <w:marLeft w:val="0"/>
      <w:marRight w:val="0"/>
      <w:marTop w:val="0"/>
      <w:marBottom w:val="0"/>
      <w:divBdr>
        <w:top w:val="none" w:sz="0" w:space="0" w:color="auto"/>
        <w:left w:val="none" w:sz="0" w:space="0" w:color="auto"/>
        <w:bottom w:val="none" w:sz="0" w:space="0" w:color="auto"/>
        <w:right w:val="none" w:sz="0" w:space="0" w:color="auto"/>
      </w:divBdr>
    </w:div>
    <w:div w:id="1041713819">
      <w:bodyDiv w:val="1"/>
      <w:marLeft w:val="0"/>
      <w:marRight w:val="0"/>
      <w:marTop w:val="0"/>
      <w:marBottom w:val="0"/>
      <w:divBdr>
        <w:top w:val="none" w:sz="0" w:space="0" w:color="auto"/>
        <w:left w:val="none" w:sz="0" w:space="0" w:color="auto"/>
        <w:bottom w:val="none" w:sz="0" w:space="0" w:color="auto"/>
        <w:right w:val="none" w:sz="0" w:space="0" w:color="auto"/>
      </w:divBdr>
    </w:div>
    <w:div w:id="1041855927">
      <w:bodyDiv w:val="1"/>
      <w:marLeft w:val="0"/>
      <w:marRight w:val="0"/>
      <w:marTop w:val="0"/>
      <w:marBottom w:val="0"/>
      <w:divBdr>
        <w:top w:val="none" w:sz="0" w:space="0" w:color="auto"/>
        <w:left w:val="none" w:sz="0" w:space="0" w:color="auto"/>
        <w:bottom w:val="none" w:sz="0" w:space="0" w:color="auto"/>
        <w:right w:val="none" w:sz="0" w:space="0" w:color="auto"/>
      </w:divBdr>
    </w:div>
    <w:div w:id="1042292513">
      <w:bodyDiv w:val="1"/>
      <w:marLeft w:val="0"/>
      <w:marRight w:val="0"/>
      <w:marTop w:val="0"/>
      <w:marBottom w:val="0"/>
      <w:divBdr>
        <w:top w:val="none" w:sz="0" w:space="0" w:color="auto"/>
        <w:left w:val="none" w:sz="0" w:space="0" w:color="auto"/>
        <w:bottom w:val="none" w:sz="0" w:space="0" w:color="auto"/>
        <w:right w:val="none" w:sz="0" w:space="0" w:color="auto"/>
      </w:divBdr>
    </w:div>
    <w:div w:id="1042748520">
      <w:bodyDiv w:val="1"/>
      <w:marLeft w:val="0"/>
      <w:marRight w:val="0"/>
      <w:marTop w:val="0"/>
      <w:marBottom w:val="0"/>
      <w:divBdr>
        <w:top w:val="none" w:sz="0" w:space="0" w:color="auto"/>
        <w:left w:val="none" w:sz="0" w:space="0" w:color="auto"/>
        <w:bottom w:val="none" w:sz="0" w:space="0" w:color="auto"/>
        <w:right w:val="none" w:sz="0" w:space="0" w:color="auto"/>
      </w:divBdr>
    </w:div>
    <w:div w:id="1043360784">
      <w:bodyDiv w:val="1"/>
      <w:marLeft w:val="0"/>
      <w:marRight w:val="0"/>
      <w:marTop w:val="0"/>
      <w:marBottom w:val="0"/>
      <w:divBdr>
        <w:top w:val="none" w:sz="0" w:space="0" w:color="auto"/>
        <w:left w:val="none" w:sz="0" w:space="0" w:color="auto"/>
        <w:bottom w:val="none" w:sz="0" w:space="0" w:color="auto"/>
        <w:right w:val="none" w:sz="0" w:space="0" w:color="auto"/>
      </w:divBdr>
    </w:div>
    <w:div w:id="1043363053">
      <w:bodyDiv w:val="1"/>
      <w:marLeft w:val="0"/>
      <w:marRight w:val="0"/>
      <w:marTop w:val="0"/>
      <w:marBottom w:val="0"/>
      <w:divBdr>
        <w:top w:val="none" w:sz="0" w:space="0" w:color="auto"/>
        <w:left w:val="none" w:sz="0" w:space="0" w:color="auto"/>
        <w:bottom w:val="none" w:sz="0" w:space="0" w:color="auto"/>
        <w:right w:val="none" w:sz="0" w:space="0" w:color="auto"/>
      </w:divBdr>
    </w:div>
    <w:div w:id="1043746530">
      <w:bodyDiv w:val="1"/>
      <w:marLeft w:val="0"/>
      <w:marRight w:val="0"/>
      <w:marTop w:val="0"/>
      <w:marBottom w:val="0"/>
      <w:divBdr>
        <w:top w:val="none" w:sz="0" w:space="0" w:color="auto"/>
        <w:left w:val="none" w:sz="0" w:space="0" w:color="auto"/>
        <w:bottom w:val="none" w:sz="0" w:space="0" w:color="auto"/>
        <w:right w:val="none" w:sz="0" w:space="0" w:color="auto"/>
      </w:divBdr>
    </w:div>
    <w:div w:id="1044519795">
      <w:bodyDiv w:val="1"/>
      <w:marLeft w:val="0"/>
      <w:marRight w:val="0"/>
      <w:marTop w:val="0"/>
      <w:marBottom w:val="0"/>
      <w:divBdr>
        <w:top w:val="none" w:sz="0" w:space="0" w:color="auto"/>
        <w:left w:val="none" w:sz="0" w:space="0" w:color="auto"/>
        <w:bottom w:val="none" w:sz="0" w:space="0" w:color="auto"/>
        <w:right w:val="none" w:sz="0" w:space="0" w:color="auto"/>
      </w:divBdr>
    </w:div>
    <w:div w:id="1044864420">
      <w:bodyDiv w:val="1"/>
      <w:marLeft w:val="0"/>
      <w:marRight w:val="0"/>
      <w:marTop w:val="0"/>
      <w:marBottom w:val="0"/>
      <w:divBdr>
        <w:top w:val="none" w:sz="0" w:space="0" w:color="auto"/>
        <w:left w:val="none" w:sz="0" w:space="0" w:color="auto"/>
        <w:bottom w:val="none" w:sz="0" w:space="0" w:color="auto"/>
        <w:right w:val="none" w:sz="0" w:space="0" w:color="auto"/>
      </w:divBdr>
    </w:div>
    <w:div w:id="1045519458">
      <w:bodyDiv w:val="1"/>
      <w:marLeft w:val="0"/>
      <w:marRight w:val="0"/>
      <w:marTop w:val="0"/>
      <w:marBottom w:val="0"/>
      <w:divBdr>
        <w:top w:val="none" w:sz="0" w:space="0" w:color="auto"/>
        <w:left w:val="none" w:sz="0" w:space="0" w:color="auto"/>
        <w:bottom w:val="none" w:sz="0" w:space="0" w:color="auto"/>
        <w:right w:val="none" w:sz="0" w:space="0" w:color="auto"/>
      </w:divBdr>
    </w:div>
    <w:div w:id="1046762813">
      <w:bodyDiv w:val="1"/>
      <w:marLeft w:val="0"/>
      <w:marRight w:val="0"/>
      <w:marTop w:val="0"/>
      <w:marBottom w:val="0"/>
      <w:divBdr>
        <w:top w:val="none" w:sz="0" w:space="0" w:color="auto"/>
        <w:left w:val="none" w:sz="0" w:space="0" w:color="auto"/>
        <w:bottom w:val="none" w:sz="0" w:space="0" w:color="auto"/>
        <w:right w:val="none" w:sz="0" w:space="0" w:color="auto"/>
      </w:divBdr>
    </w:div>
    <w:div w:id="1047755344">
      <w:bodyDiv w:val="1"/>
      <w:marLeft w:val="0"/>
      <w:marRight w:val="0"/>
      <w:marTop w:val="0"/>
      <w:marBottom w:val="0"/>
      <w:divBdr>
        <w:top w:val="none" w:sz="0" w:space="0" w:color="auto"/>
        <w:left w:val="none" w:sz="0" w:space="0" w:color="auto"/>
        <w:bottom w:val="none" w:sz="0" w:space="0" w:color="auto"/>
        <w:right w:val="none" w:sz="0" w:space="0" w:color="auto"/>
      </w:divBdr>
    </w:div>
    <w:div w:id="1049690608">
      <w:bodyDiv w:val="1"/>
      <w:marLeft w:val="0"/>
      <w:marRight w:val="0"/>
      <w:marTop w:val="0"/>
      <w:marBottom w:val="0"/>
      <w:divBdr>
        <w:top w:val="none" w:sz="0" w:space="0" w:color="auto"/>
        <w:left w:val="none" w:sz="0" w:space="0" w:color="auto"/>
        <w:bottom w:val="none" w:sz="0" w:space="0" w:color="auto"/>
        <w:right w:val="none" w:sz="0" w:space="0" w:color="auto"/>
      </w:divBdr>
    </w:div>
    <w:div w:id="1050543013">
      <w:bodyDiv w:val="1"/>
      <w:marLeft w:val="0"/>
      <w:marRight w:val="0"/>
      <w:marTop w:val="0"/>
      <w:marBottom w:val="0"/>
      <w:divBdr>
        <w:top w:val="none" w:sz="0" w:space="0" w:color="auto"/>
        <w:left w:val="none" w:sz="0" w:space="0" w:color="auto"/>
        <w:bottom w:val="none" w:sz="0" w:space="0" w:color="auto"/>
        <w:right w:val="none" w:sz="0" w:space="0" w:color="auto"/>
      </w:divBdr>
    </w:div>
    <w:div w:id="1051030502">
      <w:bodyDiv w:val="1"/>
      <w:marLeft w:val="0"/>
      <w:marRight w:val="0"/>
      <w:marTop w:val="0"/>
      <w:marBottom w:val="0"/>
      <w:divBdr>
        <w:top w:val="none" w:sz="0" w:space="0" w:color="auto"/>
        <w:left w:val="none" w:sz="0" w:space="0" w:color="auto"/>
        <w:bottom w:val="none" w:sz="0" w:space="0" w:color="auto"/>
        <w:right w:val="none" w:sz="0" w:space="0" w:color="auto"/>
      </w:divBdr>
    </w:div>
    <w:div w:id="1052852967">
      <w:bodyDiv w:val="1"/>
      <w:marLeft w:val="0"/>
      <w:marRight w:val="0"/>
      <w:marTop w:val="0"/>
      <w:marBottom w:val="0"/>
      <w:divBdr>
        <w:top w:val="none" w:sz="0" w:space="0" w:color="auto"/>
        <w:left w:val="none" w:sz="0" w:space="0" w:color="auto"/>
        <w:bottom w:val="none" w:sz="0" w:space="0" w:color="auto"/>
        <w:right w:val="none" w:sz="0" w:space="0" w:color="auto"/>
      </w:divBdr>
    </w:div>
    <w:div w:id="1054239139">
      <w:bodyDiv w:val="1"/>
      <w:marLeft w:val="0"/>
      <w:marRight w:val="0"/>
      <w:marTop w:val="0"/>
      <w:marBottom w:val="0"/>
      <w:divBdr>
        <w:top w:val="none" w:sz="0" w:space="0" w:color="auto"/>
        <w:left w:val="none" w:sz="0" w:space="0" w:color="auto"/>
        <w:bottom w:val="none" w:sz="0" w:space="0" w:color="auto"/>
        <w:right w:val="none" w:sz="0" w:space="0" w:color="auto"/>
      </w:divBdr>
    </w:div>
    <w:div w:id="1054424304">
      <w:bodyDiv w:val="1"/>
      <w:marLeft w:val="0"/>
      <w:marRight w:val="0"/>
      <w:marTop w:val="0"/>
      <w:marBottom w:val="0"/>
      <w:divBdr>
        <w:top w:val="none" w:sz="0" w:space="0" w:color="auto"/>
        <w:left w:val="none" w:sz="0" w:space="0" w:color="auto"/>
        <w:bottom w:val="none" w:sz="0" w:space="0" w:color="auto"/>
        <w:right w:val="none" w:sz="0" w:space="0" w:color="auto"/>
      </w:divBdr>
    </w:div>
    <w:div w:id="1054692672">
      <w:bodyDiv w:val="1"/>
      <w:marLeft w:val="0"/>
      <w:marRight w:val="0"/>
      <w:marTop w:val="0"/>
      <w:marBottom w:val="0"/>
      <w:divBdr>
        <w:top w:val="none" w:sz="0" w:space="0" w:color="auto"/>
        <w:left w:val="none" w:sz="0" w:space="0" w:color="auto"/>
        <w:bottom w:val="none" w:sz="0" w:space="0" w:color="auto"/>
        <w:right w:val="none" w:sz="0" w:space="0" w:color="auto"/>
      </w:divBdr>
    </w:div>
    <w:div w:id="1055351487">
      <w:bodyDiv w:val="1"/>
      <w:marLeft w:val="0"/>
      <w:marRight w:val="0"/>
      <w:marTop w:val="0"/>
      <w:marBottom w:val="0"/>
      <w:divBdr>
        <w:top w:val="none" w:sz="0" w:space="0" w:color="auto"/>
        <w:left w:val="none" w:sz="0" w:space="0" w:color="auto"/>
        <w:bottom w:val="none" w:sz="0" w:space="0" w:color="auto"/>
        <w:right w:val="none" w:sz="0" w:space="0" w:color="auto"/>
      </w:divBdr>
    </w:div>
    <w:div w:id="1056466503">
      <w:bodyDiv w:val="1"/>
      <w:marLeft w:val="0"/>
      <w:marRight w:val="0"/>
      <w:marTop w:val="0"/>
      <w:marBottom w:val="0"/>
      <w:divBdr>
        <w:top w:val="none" w:sz="0" w:space="0" w:color="auto"/>
        <w:left w:val="none" w:sz="0" w:space="0" w:color="auto"/>
        <w:bottom w:val="none" w:sz="0" w:space="0" w:color="auto"/>
        <w:right w:val="none" w:sz="0" w:space="0" w:color="auto"/>
      </w:divBdr>
    </w:div>
    <w:div w:id="1056586369">
      <w:bodyDiv w:val="1"/>
      <w:marLeft w:val="0"/>
      <w:marRight w:val="0"/>
      <w:marTop w:val="0"/>
      <w:marBottom w:val="0"/>
      <w:divBdr>
        <w:top w:val="none" w:sz="0" w:space="0" w:color="auto"/>
        <w:left w:val="none" w:sz="0" w:space="0" w:color="auto"/>
        <w:bottom w:val="none" w:sz="0" w:space="0" w:color="auto"/>
        <w:right w:val="none" w:sz="0" w:space="0" w:color="auto"/>
      </w:divBdr>
    </w:div>
    <w:div w:id="1056903009">
      <w:bodyDiv w:val="1"/>
      <w:marLeft w:val="0"/>
      <w:marRight w:val="0"/>
      <w:marTop w:val="0"/>
      <w:marBottom w:val="0"/>
      <w:divBdr>
        <w:top w:val="none" w:sz="0" w:space="0" w:color="auto"/>
        <w:left w:val="none" w:sz="0" w:space="0" w:color="auto"/>
        <w:bottom w:val="none" w:sz="0" w:space="0" w:color="auto"/>
        <w:right w:val="none" w:sz="0" w:space="0" w:color="auto"/>
      </w:divBdr>
    </w:div>
    <w:div w:id="1058557788">
      <w:bodyDiv w:val="1"/>
      <w:marLeft w:val="0"/>
      <w:marRight w:val="0"/>
      <w:marTop w:val="0"/>
      <w:marBottom w:val="0"/>
      <w:divBdr>
        <w:top w:val="none" w:sz="0" w:space="0" w:color="auto"/>
        <w:left w:val="none" w:sz="0" w:space="0" w:color="auto"/>
        <w:bottom w:val="none" w:sz="0" w:space="0" w:color="auto"/>
        <w:right w:val="none" w:sz="0" w:space="0" w:color="auto"/>
      </w:divBdr>
    </w:div>
    <w:div w:id="1059479418">
      <w:bodyDiv w:val="1"/>
      <w:marLeft w:val="0"/>
      <w:marRight w:val="0"/>
      <w:marTop w:val="0"/>
      <w:marBottom w:val="0"/>
      <w:divBdr>
        <w:top w:val="none" w:sz="0" w:space="0" w:color="auto"/>
        <w:left w:val="none" w:sz="0" w:space="0" w:color="auto"/>
        <w:bottom w:val="none" w:sz="0" w:space="0" w:color="auto"/>
        <w:right w:val="none" w:sz="0" w:space="0" w:color="auto"/>
      </w:divBdr>
      <w:divsChild>
        <w:div w:id="1568803495">
          <w:marLeft w:val="0"/>
          <w:marRight w:val="0"/>
          <w:marTop w:val="0"/>
          <w:marBottom w:val="0"/>
          <w:divBdr>
            <w:top w:val="none" w:sz="0" w:space="0" w:color="auto"/>
            <w:left w:val="none" w:sz="0" w:space="0" w:color="auto"/>
            <w:bottom w:val="none" w:sz="0" w:space="0" w:color="auto"/>
            <w:right w:val="none" w:sz="0" w:space="0" w:color="auto"/>
          </w:divBdr>
          <w:divsChild>
            <w:div w:id="548223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519243">
      <w:bodyDiv w:val="1"/>
      <w:marLeft w:val="0"/>
      <w:marRight w:val="0"/>
      <w:marTop w:val="0"/>
      <w:marBottom w:val="0"/>
      <w:divBdr>
        <w:top w:val="none" w:sz="0" w:space="0" w:color="auto"/>
        <w:left w:val="none" w:sz="0" w:space="0" w:color="auto"/>
        <w:bottom w:val="none" w:sz="0" w:space="0" w:color="auto"/>
        <w:right w:val="none" w:sz="0" w:space="0" w:color="auto"/>
      </w:divBdr>
    </w:div>
    <w:div w:id="1060709362">
      <w:bodyDiv w:val="1"/>
      <w:marLeft w:val="0"/>
      <w:marRight w:val="0"/>
      <w:marTop w:val="0"/>
      <w:marBottom w:val="0"/>
      <w:divBdr>
        <w:top w:val="none" w:sz="0" w:space="0" w:color="auto"/>
        <w:left w:val="none" w:sz="0" w:space="0" w:color="auto"/>
        <w:bottom w:val="none" w:sz="0" w:space="0" w:color="auto"/>
        <w:right w:val="none" w:sz="0" w:space="0" w:color="auto"/>
      </w:divBdr>
    </w:div>
    <w:div w:id="1060831591">
      <w:bodyDiv w:val="1"/>
      <w:marLeft w:val="0"/>
      <w:marRight w:val="0"/>
      <w:marTop w:val="0"/>
      <w:marBottom w:val="0"/>
      <w:divBdr>
        <w:top w:val="none" w:sz="0" w:space="0" w:color="auto"/>
        <w:left w:val="none" w:sz="0" w:space="0" w:color="auto"/>
        <w:bottom w:val="none" w:sz="0" w:space="0" w:color="auto"/>
        <w:right w:val="none" w:sz="0" w:space="0" w:color="auto"/>
      </w:divBdr>
    </w:div>
    <w:div w:id="1061253578">
      <w:bodyDiv w:val="1"/>
      <w:marLeft w:val="0"/>
      <w:marRight w:val="0"/>
      <w:marTop w:val="0"/>
      <w:marBottom w:val="0"/>
      <w:divBdr>
        <w:top w:val="none" w:sz="0" w:space="0" w:color="auto"/>
        <w:left w:val="none" w:sz="0" w:space="0" w:color="auto"/>
        <w:bottom w:val="none" w:sz="0" w:space="0" w:color="auto"/>
        <w:right w:val="none" w:sz="0" w:space="0" w:color="auto"/>
      </w:divBdr>
    </w:div>
    <w:div w:id="1062411804">
      <w:bodyDiv w:val="1"/>
      <w:marLeft w:val="0"/>
      <w:marRight w:val="0"/>
      <w:marTop w:val="0"/>
      <w:marBottom w:val="0"/>
      <w:divBdr>
        <w:top w:val="none" w:sz="0" w:space="0" w:color="auto"/>
        <w:left w:val="none" w:sz="0" w:space="0" w:color="auto"/>
        <w:bottom w:val="none" w:sz="0" w:space="0" w:color="auto"/>
        <w:right w:val="none" w:sz="0" w:space="0" w:color="auto"/>
      </w:divBdr>
    </w:div>
    <w:div w:id="1067146631">
      <w:bodyDiv w:val="1"/>
      <w:marLeft w:val="0"/>
      <w:marRight w:val="0"/>
      <w:marTop w:val="0"/>
      <w:marBottom w:val="0"/>
      <w:divBdr>
        <w:top w:val="none" w:sz="0" w:space="0" w:color="auto"/>
        <w:left w:val="none" w:sz="0" w:space="0" w:color="auto"/>
        <w:bottom w:val="none" w:sz="0" w:space="0" w:color="auto"/>
        <w:right w:val="none" w:sz="0" w:space="0" w:color="auto"/>
      </w:divBdr>
    </w:div>
    <w:div w:id="1068773091">
      <w:bodyDiv w:val="1"/>
      <w:marLeft w:val="0"/>
      <w:marRight w:val="0"/>
      <w:marTop w:val="0"/>
      <w:marBottom w:val="0"/>
      <w:divBdr>
        <w:top w:val="none" w:sz="0" w:space="0" w:color="auto"/>
        <w:left w:val="none" w:sz="0" w:space="0" w:color="auto"/>
        <w:bottom w:val="none" w:sz="0" w:space="0" w:color="auto"/>
        <w:right w:val="none" w:sz="0" w:space="0" w:color="auto"/>
      </w:divBdr>
    </w:div>
    <w:div w:id="1069377561">
      <w:bodyDiv w:val="1"/>
      <w:marLeft w:val="0"/>
      <w:marRight w:val="0"/>
      <w:marTop w:val="0"/>
      <w:marBottom w:val="0"/>
      <w:divBdr>
        <w:top w:val="none" w:sz="0" w:space="0" w:color="auto"/>
        <w:left w:val="none" w:sz="0" w:space="0" w:color="auto"/>
        <w:bottom w:val="none" w:sz="0" w:space="0" w:color="auto"/>
        <w:right w:val="none" w:sz="0" w:space="0" w:color="auto"/>
      </w:divBdr>
    </w:div>
    <w:div w:id="1069573184">
      <w:bodyDiv w:val="1"/>
      <w:marLeft w:val="0"/>
      <w:marRight w:val="0"/>
      <w:marTop w:val="0"/>
      <w:marBottom w:val="0"/>
      <w:divBdr>
        <w:top w:val="none" w:sz="0" w:space="0" w:color="auto"/>
        <w:left w:val="none" w:sz="0" w:space="0" w:color="auto"/>
        <w:bottom w:val="none" w:sz="0" w:space="0" w:color="auto"/>
        <w:right w:val="none" w:sz="0" w:space="0" w:color="auto"/>
      </w:divBdr>
    </w:div>
    <w:div w:id="1070038146">
      <w:bodyDiv w:val="1"/>
      <w:marLeft w:val="0"/>
      <w:marRight w:val="0"/>
      <w:marTop w:val="0"/>
      <w:marBottom w:val="0"/>
      <w:divBdr>
        <w:top w:val="none" w:sz="0" w:space="0" w:color="auto"/>
        <w:left w:val="none" w:sz="0" w:space="0" w:color="auto"/>
        <w:bottom w:val="none" w:sz="0" w:space="0" w:color="auto"/>
        <w:right w:val="none" w:sz="0" w:space="0" w:color="auto"/>
      </w:divBdr>
    </w:div>
    <w:div w:id="1070349347">
      <w:bodyDiv w:val="1"/>
      <w:marLeft w:val="0"/>
      <w:marRight w:val="0"/>
      <w:marTop w:val="0"/>
      <w:marBottom w:val="0"/>
      <w:divBdr>
        <w:top w:val="none" w:sz="0" w:space="0" w:color="auto"/>
        <w:left w:val="none" w:sz="0" w:space="0" w:color="auto"/>
        <w:bottom w:val="none" w:sz="0" w:space="0" w:color="auto"/>
        <w:right w:val="none" w:sz="0" w:space="0" w:color="auto"/>
      </w:divBdr>
      <w:divsChild>
        <w:div w:id="293024643">
          <w:marLeft w:val="0"/>
          <w:marRight w:val="0"/>
          <w:marTop w:val="0"/>
          <w:marBottom w:val="0"/>
          <w:divBdr>
            <w:top w:val="none" w:sz="0" w:space="0" w:color="auto"/>
            <w:left w:val="none" w:sz="0" w:space="0" w:color="auto"/>
            <w:bottom w:val="none" w:sz="0" w:space="0" w:color="auto"/>
            <w:right w:val="none" w:sz="0" w:space="0" w:color="auto"/>
          </w:divBdr>
          <w:divsChild>
            <w:div w:id="1479374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615165">
      <w:bodyDiv w:val="1"/>
      <w:marLeft w:val="0"/>
      <w:marRight w:val="0"/>
      <w:marTop w:val="0"/>
      <w:marBottom w:val="0"/>
      <w:divBdr>
        <w:top w:val="none" w:sz="0" w:space="0" w:color="auto"/>
        <w:left w:val="none" w:sz="0" w:space="0" w:color="auto"/>
        <w:bottom w:val="none" w:sz="0" w:space="0" w:color="auto"/>
        <w:right w:val="none" w:sz="0" w:space="0" w:color="auto"/>
      </w:divBdr>
    </w:div>
    <w:div w:id="1070887585">
      <w:bodyDiv w:val="1"/>
      <w:marLeft w:val="0"/>
      <w:marRight w:val="0"/>
      <w:marTop w:val="0"/>
      <w:marBottom w:val="0"/>
      <w:divBdr>
        <w:top w:val="none" w:sz="0" w:space="0" w:color="auto"/>
        <w:left w:val="none" w:sz="0" w:space="0" w:color="auto"/>
        <w:bottom w:val="none" w:sz="0" w:space="0" w:color="auto"/>
        <w:right w:val="none" w:sz="0" w:space="0" w:color="auto"/>
      </w:divBdr>
    </w:div>
    <w:div w:id="1070955850">
      <w:bodyDiv w:val="1"/>
      <w:marLeft w:val="0"/>
      <w:marRight w:val="0"/>
      <w:marTop w:val="0"/>
      <w:marBottom w:val="0"/>
      <w:divBdr>
        <w:top w:val="none" w:sz="0" w:space="0" w:color="auto"/>
        <w:left w:val="none" w:sz="0" w:space="0" w:color="auto"/>
        <w:bottom w:val="none" w:sz="0" w:space="0" w:color="auto"/>
        <w:right w:val="none" w:sz="0" w:space="0" w:color="auto"/>
      </w:divBdr>
    </w:div>
    <w:div w:id="1071394181">
      <w:bodyDiv w:val="1"/>
      <w:marLeft w:val="0"/>
      <w:marRight w:val="0"/>
      <w:marTop w:val="0"/>
      <w:marBottom w:val="0"/>
      <w:divBdr>
        <w:top w:val="none" w:sz="0" w:space="0" w:color="auto"/>
        <w:left w:val="none" w:sz="0" w:space="0" w:color="auto"/>
        <w:bottom w:val="none" w:sz="0" w:space="0" w:color="auto"/>
        <w:right w:val="none" w:sz="0" w:space="0" w:color="auto"/>
      </w:divBdr>
    </w:div>
    <w:div w:id="1071583204">
      <w:bodyDiv w:val="1"/>
      <w:marLeft w:val="0"/>
      <w:marRight w:val="0"/>
      <w:marTop w:val="0"/>
      <w:marBottom w:val="0"/>
      <w:divBdr>
        <w:top w:val="none" w:sz="0" w:space="0" w:color="auto"/>
        <w:left w:val="none" w:sz="0" w:space="0" w:color="auto"/>
        <w:bottom w:val="none" w:sz="0" w:space="0" w:color="auto"/>
        <w:right w:val="none" w:sz="0" w:space="0" w:color="auto"/>
      </w:divBdr>
    </w:div>
    <w:div w:id="1072434749">
      <w:bodyDiv w:val="1"/>
      <w:marLeft w:val="0"/>
      <w:marRight w:val="0"/>
      <w:marTop w:val="0"/>
      <w:marBottom w:val="0"/>
      <w:divBdr>
        <w:top w:val="none" w:sz="0" w:space="0" w:color="auto"/>
        <w:left w:val="none" w:sz="0" w:space="0" w:color="auto"/>
        <w:bottom w:val="none" w:sz="0" w:space="0" w:color="auto"/>
        <w:right w:val="none" w:sz="0" w:space="0" w:color="auto"/>
      </w:divBdr>
    </w:div>
    <w:div w:id="1072968176">
      <w:bodyDiv w:val="1"/>
      <w:marLeft w:val="0"/>
      <w:marRight w:val="0"/>
      <w:marTop w:val="0"/>
      <w:marBottom w:val="0"/>
      <w:divBdr>
        <w:top w:val="none" w:sz="0" w:space="0" w:color="auto"/>
        <w:left w:val="none" w:sz="0" w:space="0" w:color="auto"/>
        <w:bottom w:val="none" w:sz="0" w:space="0" w:color="auto"/>
        <w:right w:val="none" w:sz="0" w:space="0" w:color="auto"/>
      </w:divBdr>
    </w:div>
    <w:div w:id="1073430401">
      <w:bodyDiv w:val="1"/>
      <w:marLeft w:val="0"/>
      <w:marRight w:val="0"/>
      <w:marTop w:val="0"/>
      <w:marBottom w:val="0"/>
      <w:divBdr>
        <w:top w:val="none" w:sz="0" w:space="0" w:color="auto"/>
        <w:left w:val="none" w:sz="0" w:space="0" w:color="auto"/>
        <w:bottom w:val="none" w:sz="0" w:space="0" w:color="auto"/>
        <w:right w:val="none" w:sz="0" w:space="0" w:color="auto"/>
      </w:divBdr>
    </w:div>
    <w:div w:id="1073893734">
      <w:bodyDiv w:val="1"/>
      <w:marLeft w:val="0"/>
      <w:marRight w:val="0"/>
      <w:marTop w:val="0"/>
      <w:marBottom w:val="0"/>
      <w:divBdr>
        <w:top w:val="none" w:sz="0" w:space="0" w:color="auto"/>
        <w:left w:val="none" w:sz="0" w:space="0" w:color="auto"/>
        <w:bottom w:val="none" w:sz="0" w:space="0" w:color="auto"/>
        <w:right w:val="none" w:sz="0" w:space="0" w:color="auto"/>
      </w:divBdr>
    </w:div>
    <w:div w:id="1074280141">
      <w:bodyDiv w:val="1"/>
      <w:marLeft w:val="0"/>
      <w:marRight w:val="0"/>
      <w:marTop w:val="0"/>
      <w:marBottom w:val="0"/>
      <w:divBdr>
        <w:top w:val="none" w:sz="0" w:space="0" w:color="auto"/>
        <w:left w:val="none" w:sz="0" w:space="0" w:color="auto"/>
        <w:bottom w:val="none" w:sz="0" w:space="0" w:color="auto"/>
        <w:right w:val="none" w:sz="0" w:space="0" w:color="auto"/>
      </w:divBdr>
    </w:div>
    <w:div w:id="1075084009">
      <w:bodyDiv w:val="1"/>
      <w:marLeft w:val="0"/>
      <w:marRight w:val="0"/>
      <w:marTop w:val="0"/>
      <w:marBottom w:val="0"/>
      <w:divBdr>
        <w:top w:val="none" w:sz="0" w:space="0" w:color="auto"/>
        <w:left w:val="none" w:sz="0" w:space="0" w:color="auto"/>
        <w:bottom w:val="none" w:sz="0" w:space="0" w:color="auto"/>
        <w:right w:val="none" w:sz="0" w:space="0" w:color="auto"/>
      </w:divBdr>
    </w:div>
    <w:div w:id="1075206227">
      <w:bodyDiv w:val="1"/>
      <w:marLeft w:val="0"/>
      <w:marRight w:val="0"/>
      <w:marTop w:val="0"/>
      <w:marBottom w:val="0"/>
      <w:divBdr>
        <w:top w:val="none" w:sz="0" w:space="0" w:color="auto"/>
        <w:left w:val="none" w:sz="0" w:space="0" w:color="auto"/>
        <w:bottom w:val="none" w:sz="0" w:space="0" w:color="auto"/>
        <w:right w:val="none" w:sz="0" w:space="0" w:color="auto"/>
      </w:divBdr>
    </w:div>
    <w:div w:id="1076128655">
      <w:bodyDiv w:val="1"/>
      <w:marLeft w:val="0"/>
      <w:marRight w:val="0"/>
      <w:marTop w:val="0"/>
      <w:marBottom w:val="0"/>
      <w:divBdr>
        <w:top w:val="none" w:sz="0" w:space="0" w:color="auto"/>
        <w:left w:val="none" w:sz="0" w:space="0" w:color="auto"/>
        <w:bottom w:val="none" w:sz="0" w:space="0" w:color="auto"/>
        <w:right w:val="none" w:sz="0" w:space="0" w:color="auto"/>
      </w:divBdr>
    </w:div>
    <w:div w:id="1076781627">
      <w:bodyDiv w:val="1"/>
      <w:marLeft w:val="0"/>
      <w:marRight w:val="0"/>
      <w:marTop w:val="0"/>
      <w:marBottom w:val="0"/>
      <w:divBdr>
        <w:top w:val="none" w:sz="0" w:space="0" w:color="auto"/>
        <w:left w:val="none" w:sz="0" w:space="0" w:color="auto"/>
        <w:bottom w:val="none" w:sz="0" w:space="0" w:color="auto"/>
        <w:right w:val="none" w:sz="0" w:space="0" w:color="auto"/>
      </w:divBdr>
    </w:div>
    <w:div w:id="1077557209">
      <w:bodyDiv w:val="1"/>
      <w:marLeft w:val="0"/>
      <w:marRight w:val="0"/>
      <w:marTop w:val="0"/>
      <w:marBottom w:val="0"/>
      <w:divBdr>
        <w:top w:val="none" w:sz="0" w:space="0" w:color="auto"/>
        <w:left w:val="none" w:sz="0" w:space="0" w:color="auto"/>
        <w:bottom w:val="none" w:sz="0" w:space="0" w:color="auto"/>
        <w:right w:val="none" w:sz="0" w:space="0" w:color="auto"/>
      </w:divBdr>
    </w:div>
    <w:div w:id="1078016944">
      <w:bodyDiv w:val="1"/>
      <w:marLeft w:val="0"/>
      <w:marRight w:val="0"/>
      <w:marTop w:val="0"/>
      <w:marBottom w:val="0"/>
      <w:divBdr>
        <w:top w:val="none" w:sz="0" w:space="0" w:color="auto"/>
        <w:left w:val="none" w:sz="0" w:space="0" w:color="auto"/>
        <w:bottom w:val="none" w:sz="0" w:space="0" w:color="auto"/>
        <w:right w:val="none" w:sz="0" w:space="0" w:color="auto"/>
      </w:divBdr>
    </w:div>
    <w:div w:id="1078017562">
      <w:bodyDiv w:val="1"/>
      <w:marLeft w:val="0"/>
      <w:marRight w:val="0"/>
      <w:marTop w:val="0"/>
      <w:marBottom w:val="0"/>
      <w:divBdr>
        <w:top w:val="none" w:sz="0" w:space="0" w:color="auto"/>
        <w:left w:val="none" w:sz="0" w:space="0" w:color="auto"/>
        <w:bottom w:val="none" w:sz="0" w:space="0" w:color="auto"/>
        <w:right w:val="none" w:sz="0" w:space="0" w:color="auto"/>
      </w:divBdr>
    </w:div>
    <w:div w:id="1078018167">
      <w:bodyDiv w:val="1"/>
      <w:marLeft w:val="0"/>
      <w:marRight w:val="0"/>
      <w:marTop w:val="0"/>
      <w:marBottom w:val="0"/>
      <w:divBdr>
        <w:top w:val="none" w:sz="0" w:space="0" w:color="auto"/>
        <w:left w:val="none" w:sz="0" w:space="0" w:color="auto"/>
        <w:bottom w:val="none" w:sz="0" w:space="0" w:color="auto"/>
        <w:right w:val="none" w:sz="0" w:space="0" w:color="auto"/>
      </w:divBdr>
    </w:div>
    <w:div w:id="1080251491">
      <w:bodyDiv w:val="1"/>
      <w:marLeft w:val="0"/>
      <w:marRight w:val="0"/>
      <w:marTop w:val="0"/>
      <w:marBottom w:val="0"/>
      <w:divBdr>
        <w:top w:val="none" w:sz="0" w:space="0" w:color="auto"/>
        <w:left w:val="none" w:sz="0" w:space="0" w:color="auto"/>
        <w:bottom w:val="none" w:sz="0" w:space="0" w:color="auto"/>
        <w:right w:val="none" w:sz="0" w:space="0" w:color="auto"/>
      </w:divBdr>
    </w:div>
    <w:div w:id="1081025775">
      <w:bodyDiv w:val="1"/>
      <w:marLeft w:val="0"/>
      <w:marRight w:val="0"/>
      <w:marTop w:val="0"/>
      <w:marBottom w:val="0"/>
      <w:divBdr>
        <w:top w:val="none" w:sz="0" w:space="0" w:color="auto"/>
        <w:left w:val="none" w:sz="0" w:space="0" w:color="auto"/>
        <w:bottom w:val="none" w:sz="0" w:space="0" w:color="auto"/>
        <w:right w:val="none" w:sz="0" w:space="0" w:color="auto"/>
      </w:divBdr>
    </w:div>
    <w:div w:id="1081148032">
      <w:bodyDiv w:val="1"/>
      <w:marLeft w:val="0"/>
      <w:marRight w:val="0"/>
      <w:marTop w:val="0"/>
      <w:marBottom w:val="0"/>
      <w:divBdr>
        <w:top w:val="none" w:sz="0" w:space="0" w:color="auto"/>
        <w:left w:val="none" w:sz="0" w:space="0" w:color="auto"/>
        <w:bottom w:val="none" w:sz="0" w:space="0" w:color="auto"/>
        <w:right w:val="none" w:sz="0" w:space="0" w:color="auto"/>
      </w:divBdr>
    </w:div>
    <w:div w:id="1082796187">
      <w:bodyDiv w:val="1"/>
      <w:marLeft w:val="0"/>
      <w:marRight w:val="0"/>
      <w:marTop w:val="0"/>
      <w:marBottom w:val="0"/>
      <w:divBdr>
        <w:top w:val="none" w:sz="0" w:space="0" w:color="auto"/>
        <w:left w:val="none" w:sz="0" w:space="0" w:color="auto"/>
        <w:bottom w:val="none" w:sz="0" w:space="0" w:color="auto"/>
        <w:right w:val="none" w:sz="0" w:space="0" w:color="auto"/>
      </w:divBdr>
    </w:div>
    <w:div w:id="1083138434">
      <w:bodyDiv w:val="1"/>
      <w:marLeft w:val="0"/>
      <w:marRight w:val="0"/>
      <w:marTop w:val="0"/>
      <w:marBottom w:val="0"/>
      <w:divBdr>
        <w:top w:val="none" w:sz="0" w:space="0" w:color="auto"/>
        <w:left w:val="none" w:sz="0" w:space="0" w:color="auto"/>
        <w:bottom w:val="none" w:sz="0" w:space="0" w:color="auto"/>
        <w:right w:val="none" w:sz="0" w:space="0" w:color="auto"/>
      </w:divBdr>
    </w:div>
    <w:div w:id="1083524964">
      <w:bodyDiv w:val="1"/>
      <w:marLeft w:val="0"/>
      <w:marRight w:val="0"/>
      <w:marTop w:val="0"/>
      <w:marBottom w:val="0"/>
      <w:divBdr>
        <w:top w:val="none" w:sz="0" w:space="0" w:color="auto"/>
        <w:left w:val="none" w:sz="0" w:space="0" w:color="auto"/>
        <w:bottom w:val="none" w:sz="0" w:space="0" w:color="auto"/>
        <w:right w:val="none" w:sz="0" w:space="0" w:color="auto"/>
      </w:divBdr>
    </w:div>
    <w:div w:id="1084690324">
      <w:bodyDiv w:val="1"/>
      <w:marLeft w:val="0"/>
      <w:marRight w:val="0"/>
      <w:marTop w:val="0"/>
      <w:marBottom w:val="0"/>
      <w:divBdr>
        <w:top w:val="none" w:sz="0" w:space="0" w:color="auto"/>
        <w:left w:val="none" w:sz="0" w:space="0" w:color="auto"/>
        <w:bottom w:val="none" w:sz="0" w:space="0" w:color="auto"/>
        <w:right w:val="none" w:sz="0" w:space="0" w:color="auto"/>
      </w:divBdr>
    </w:div>
    <w:div w:id="1085612320">
      <w:bodyDiv w:val="1"/>
      <w:marLeft w:val="0"/>
      <w:marRight w:val="0"/>
      <w:marTop w:val="0"/>
      <w:marBottom w:val="0"/>
      <w:divBdr>
        <w:top w:val="none" w:sz="0" w:space="0" w:color="auto"/>
        <w:left w:val="none" w:sz="0" w:space="0" w:color="auto"/>
        <w:bottom w:val="none" w:sz="0" w:space="0" w:color="auto"/>
        <w:right w:val="none" w:sz="0" w:space="0" w:color="auto"/>
      </w:divBdr>
    </w:div>
    <w:div w:id="1086264324">
      <w:bodyDiv w:val="1"/>
      <w:marLeft w:val="0"/>
      <w:marRight w:val="0"/>
      <w:marTop w:val="0"/>
      <w:marBottom w:val="0"/>
      <w:divBdr>
        <w:top w:val="none" w:sz="0" w:space="0" w:color="auto"/>
        <w:left w:val="none" w:sz="0" w:space="0" w:color="auto"/>
        <w:bottom w:val="none" w:sz="0" w:space="0" w:color="auto"/>
        <w:right w:val="none" w:sz="0" w:space="0" w:color="auto"/>
      </w:divBdr>
    </w:div>
    <w:div w:id="1086343586">
      <w:bodyDiv w:val="1"/>
      <w:marLeft w:val="0"/>
      <w:marRight w:val="0"/>
      <w:marTop w:val="0"/>
      <w:marBottom w:val="0"/>
      <w:divBdr>
        <w:top w:val="none" w:sz="0" w:space="0" w:color="auto"/>
        <w:left w:val="none" w:sz="0" w:space="0" w:color="auto"/>
        <w:bottom w:val="none" w:sz="0" w:space="0" w:color="auto"/>
        <w:right w:val="none" w:sz="0" w:space="0" w:color="auto"/>
      </w:divBdr>
    </w:div>
    <w:div w:id="1086727438">
      <w:bodyDiv w:val="1"/>
      <w:marLeft w:val="0"/>
      <w:marRight w:val="0"/>
      <w:marTop w:val="0"/>
      <w:marBottom w:val="0"/>
      <w:divBdr>
        <w:top w:val="none" w:sz="0" w:space="0" w:color="auto"/>
        <w:left w:val="none" w:sz="0" w:space="0" w:color="auto"/>
        <w:bottom w:val="none" w:sz="0" w:space="0" w:color="auto"/>
        <w:right w:val="none" w:sz="0" w:space="0" w:color="auto"/>
      </w:divBdr>
    </w:div>
    <w:div w:id="1087727217">
      <w:bodyDiv w:val="1"/>
      <w:marLeft w:val="0"/>
      <w:marRight w:val="0"/>
      <w:marTop w:val="0"/>
      <w:marBottom w:val="0"/>
      <w:divBdr>
        <w:top w:val="none" w:sz="0" w:space="0" w:color="auto"/>
        <w:left w:val="none" w:sz="0" w:space="0" w:color="auto"/>
        <w:bottom w:val="none" w:sz="0" w:space="0" w:color="auto"/>
        <w:right w:val="none" w:sz="0" w:space="0" w:color="auto"/>
      </w:divBdr>
    </w:div>
    <w:div w:id="1088693068">
      <w:bodyDiv w:val="1"/>
      <w:marLeft w:val="0"/>
      <w:marRight w:val="0"/>
      <w:marTop w:val="0"/>
      <w:marBottom w:val="0"/>
      <w:divBdr>
        <w:top w:val="none" w:sz="0" w:space="0" w:color="auto"/>
        <w:left w:val="none" w:sz="0" w:space="0" w:color="auto"/>
        <w:bottom w:val="none" w:sz="0" w:space="0" w:color="auto"/>
        <w:right w:val="none" w:sz="0" w:space="0" w:color="auto"/>
      </w:divBdr>
    </w:div>
    <w:div w:id="1088770012">
      <w:bodyDiv w:val="1"/>
      <w:marLeft w:val="0"/>
      <w:marRight w:val="0"/>
      <w:marTop w:val="0"/>
      <w:marBottom w:val="0"/>
      <w:divBdr>
        <w:top w:val="none" w:sz="0" w:space="0" w:color="auto"/>
        <w:left w:val="none" w:sz="0" w:space="0" w:color="auto"/>
        <w:bottom w:val="none" w:sz="0" w:space="0" w:color="auto"/>
        <w:right w:val="none" w:sz="0" w:space="0" w:color="auto"/>
      </w:divBdr>
    </w:div>
    <w:div w:id="1088891723">
      <w:bodyDiv w:val="1"/>
      <w:marLeft w:val="0"/>
      <w:marRight w:val="0"/>
      <w:marTop w:val="0"/>
      <w:marBottom w:val="0"/>
      <w:divBdr>
        <w:top w:val="none" w:sz="0" w:space="0" w:color="auto"/>
        <w:left w:val="none" w:sz="0" w:space="0" w:color="auto"/>
        <w:bottom w:val="none" w:sz="0" w:space="0" w:color="auto"/>
        <w:right w:val="none" w:sz="0" w:space="0" w:color="auto"/>
      </w:divBdr>
    </w:div>
    <w:div w:id="1089694882">
      <w:bodyDiv w:val="1"/>
      <w:marLeft w:val="0"/>
      <w:marRight w:val="0"/>
      <w:marTop w:val="0"/>
      <w:marBottom w:val="0"/>
      <w:divBdr>
        <w:top w:val="none" w:sz="0" w:space="0" w:color="auto"/>
        <w:left w:val="none" w:sz="0" w:space="0" w:color="auto"/>
        <w:bottom w:val="none" w:sz="0" w:space="0" w:color="auto"/>
        <w:right w:val="none" w:sz="0" w:space="0" w:color="auto"/>
      </w:divBdr>
    </w:div>
    <w:div w:id="1089890347">
      <w:bodyDiv w:val="1"/>
      <w:marLeft w:val="0"/>
      <w:marRight w:val="0"/>
      <w:marTop w:val="0"/>
      <w:marBottom w:val="0"/>
      <w:divBdr>
        <w:top w:val="none" w:sz="0" w:space="0" w:color="auto"/>
        <w:left w:val="none" w:sz="0" w:space="0" w:color="auto"/>
        <w:bottom w:val="none" w:sz="0" w:space="0" w:color="auto"/>
        <w:right w:val="none" w:sz="0" w:space="0" w:color="auto"/>
      </w:divBdr>
    </w:div>
    <w:div w:id="1090657912">
      <w:bodyDiv w:val="1"/>
      <w:marLeft w:val="0"/>
      <w:marRight w:val="0"/>
      <w:marTop w:val="0"/>
      <w:marBottom w:val="0"/>
      <w:divBdr>
        <w:top w:val="none" w:sz="0" w:space="0" w:color="auto"/>
        <w:left w:val="none" w:sz="0" w:space="0" w:color="auto"/>
        <w:bottom w:val="none" w:sz="0" w:space="0" w:color="auto"/>
        <w:right w:val="none" w:sz="0" w:space="0" w:color="auto"/>
      </w:divBdr>
    </w:div>
    <w:div w:id="1091588695">
      <w:bodyDiv w:val="1"/>
      <w:marLeft w:val="0"/>
      <w:marRight w:val="0"/>
      <w:marTop w:val="0"/>
      <w:marBottom w:val="0"/>
      <w:divBdr>
        <w:top w:val="none" w:sz="0" w:space="0" w:color="auto"/>
        <w:left w:val="none" w:sz="0" w:space="0" w:color="auto"/>
        <w:bottom w:val="none" w:sz="0" w:space="0" w:color="auto"/>
        <w:right w:val="none" w:sz="0" w:space="0" w:color="auto"/>
      </w:divBdr>
    </w:div>
    <w:div w:id="1092435739">
      <w:bodyDiv w:val="1"/>
      <w:marLeft w:val="0"/>
      <w:marRight w:val="0"/>
      <w:marTop w:val="0"/>
      <w:marBottom w:val="0"/>
      <w:divBdr>
        <w:top w:val="none" w:sz="0" w:space="0" w:color="auto"/>
        <w:left w:val="none" w:sz="0" w:space="0" w:color="auto"/>
        <w:bottom w:val="none" w:sz="0" w:space="0" w:color="auto"/>
        <w:right w:val="none" w:sz="0" w:space="0" w:color="auto"/>
      </w:divBdr>
    </w:div>
    <w:div w:id="1092436977">
      <w:bodyDiv w:val="1"/>
      <w:marLeft w:val="0"/>
      <w:marRight w:val="0"/>
      <w:marTop w:val="0"/>
      <w:marBottom w:val="0"/>
      <w:divBdr>
        <w:top w:val="none" w:sz="0" w:space="0" w:color="auto"/>
        <w:left w:val="none" w:sz="0" w:space="0" w:color="auto"/>
        <w:bottom w:val="none" w:sz="0" w:space="0" w:color="auto"/>
        <w:right w:val="none" w:sz="0" w:space="0" w:color="auto"/>
      </w:divBdr>
    </w:div>
    <w:div w:id="1092774029">
      <w:bodyDiv w:val="1"/>
      <w:marLeft w:val="0"/>
      <w:marRight w:val="0"/>
      <w:marTop w:val="0"/>
      <w:marBottom w:val="0"/>
      <w:divBdr>
        <w:top w:val="none" w:sz="0" w:space="0" w:color="auto"/>
        <w:left w:val="none" w:sz="0" w:space="0" w:color="auto"/>
        <w:bottom w:val="none" w:sz="0" w:space="0" w:color="auto"/>
        <w:right w:val="none" w:sz="0" w:space="0" w:color="auto"/>
      </w:divBdr>
    </w:div>
    <w:div w:id="1093932832">
      <w:bodyDiv w:val="1"/>
      <w:marLeft w:val="0"/>
      <w:marRight w:val="0"/>
      <w:marTop w:val="0"/>
      <w:marBottom w:val="0"/>
      <w:divBdr>
        <w:top w:val="none" w:sz="0" w:space="0" w:color="auto"/>
        <w:left w:val="none" w:sz="0" w:space="0" w:color="auto"/>
        <w:bottom w:val="none" w:sz="0" w:space="0" w:color="auto"/>
        <w:right w:val="none" w:sz="0" w:space="0" w:color="auto"/>
      </w:divBdr>
    </w:div>
    <w:div w:id="1094277943">
      <w:bodyDiv w:val="1"/>
      <w:marLeft w:val="0"/>
      <w:marRight w:val="0"/>
      <w:marTop w:val="0"/>
      <w:marBottom w:val="0"/>
      <w:divBdr>
        <w:top w:val="none" w:sz="0" w:space="0" w:color="auto"/>
        <w:left w:val="none" w:sz="0" w:space="0" w:color="auto"/>
        <w:bottom w:val="none" w:sz="0" w:space="0" w:color="auto"/>
        <w:right w:val="none" w:sz="0" w:space="0" w:color="auto"/>
      </w:divBdr>
    </w:div>
    <w:div w:id="1094284161">
      <w:bodyDiv w:val="1"/>
      <w:marLeft w:val="0"/>
      <w:marRight w:val="0"/>
      <w:marTop w:val="0"/>
      <w:marBottom w:val="0"/>
      <w:divBdr>
        <w:top w:val="none" w:sz="0" w:space="0" w:color="auto"/>
        <w:left w:val="none" w:sz="0" w:space="0" w:color="auto"/>
        <w:bottom w:val="none" w:sz="0" w:space="0" w:color="auto"/>
        <w:right w:val="none" w:sz="0" w:space="0" w:color="auto"/>
      </w:divBdr>
      <w:divsChild>
        <w:div w:id="2040355214">
          <w:marLeft w:val="0"/>
          <w:marRight w:val="0"/>
          <w:marTop w:val="0"/>
          <w:marBottom w:val="0"/>
          <w:divBdr>
            <w:top w:val="none" w:sz="0" w:space="0" w:color="auto"/>
            <w:left w:val="none" w:sz="0" w:space="0" w:color="auto"/>
            <w:bottom w:val="none" w:sz="0" w:space="0" w:color="auto"/>
            <w:right w:val="none" w:sz="0" w:space="0" w:color="auto"/>
          </w:divBdr>
          <w:divsChild>
            <w:div w:id="1833982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324721">
      <w:bodyDiv w:val="1"/>
      <w:marLeft w:val="0"/>
      <w:marRight w:val="0"/>
      <w:marTop w:val="0"/>
      <w:marBottom w:val="0"/>
      <w:divBdr>
        <w:top w:val="none" w:sz="0" w:space="0" w:color="auto"/>
        <w:left w:val="none" w:sz="0" w:space="0" w:color="auto"/>
        <w:bottom w:val="none" w:sz="0" w:space="0" w:color="auto"/>
        <w:right w:val="none" w:sz="0" w:space="0" w:color="auto"/>
      </w:divBdr>
    </w:div>
    <w:div w:id="1094670415">
      <w:bodyDiv w:val="1"/>
      <w:marLeft w:val="0"/>
      <w:marRight w:val="0"/>
      <w:marTop w:val="0"/>
      <w:marBottom w:val="0"/>
      <w:divBdr>
        <w:top w:val="none" w:sz="0" w:space="0" w:color="auto"/>
        <w:left w:val="none" w:sz="0" w:space="0" w:color="auto"/>
        <w:bottom w:val="none" w:sz="0" w:space="0" w:color="auto"/>
        <w:right w:val="none" w:sz="0" w:space="0" w:color="auto"/>
      </w:divBdr>
    </w:div>
    <w:div w:id="1094980003">
      <w:bodyDiv w:val="1"/>
      <w:marLeft w:val="0"/>
      <w:marRight w:val="0"/>
      <w:marTop w:val="0"/>
      <w:marBottom w:val="0"/>
      <w:divBdr>
        <w:top w:val="none" w:sz="0" w:space="0" w:color="auto"/>
        <w:left w:val="none" w:sz="0" w:space="0" w:color="auto"/>
        <w:bottom w:val="none" w:sz="0" w:space="0" w:color="auto"/>
        <w:right w:val="none" w:sz="0" w:space="0" w:color="auto"/>
      </w:divBdr>
      <w:divsChild>
        <w:div w:id="864638080">
          <w:marLeft w:val="0"/>
          <w:marRight w:val="0"/>
          <w:marTop w:val="0"/>
          <w:marBottom w:val="0"/>
          <w:divBdr>
            <w:top w:val="none" w:sz="0" w:space="0" w:color="auto"/>
            <w:left w:val="none" w:sz="0" w:space="0" w:color="auto"/>
            <w:bottom w:val="none" w:sz="0" w:space="0" w:color="auto"/>
            <w:right w:val="none" w:sz="0" w:space="0" w:color="auto"/>
          </w:divBdr>
          <w:divsChild>
            <w:div w:id="2034915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054455">
      <w:bodyDiv w:val="1"/>
      <w:marLeft w:val="0"/>
      <w:marRight w:val="0"/>
      <w:marTop w:val="0"/>
      <w:marBottom w:val="0"/>
      <w:divBdr>
        <w:top w:val="none" w:sz="0" w:space="0" w:color="auto"/>
        <w:left w:val="none" w:sz="0" w:space="0" w:color="auto"/>
        <w:bottom w:val="none" w:sz="0" w:space="0" w:color="auto"/>
        <w:right w:val="none" w:sz="0" w:space="0" w:color="auto"/>
      </w:divBdr>
    </w:div>
    <w:div w:id="1095125755">
      <w:bodyDiv w:val="1"/>
      <w:marLeft w:val="0"/>
      <w:marRight w:val="0"/>
      <w:marTop w:val="0"/>
      <w:marBottom w:val="0"/>
      <w:divBdr>
        <w:top w:val="none" w:sz="0" w:space="0" w:color="auto"/>
        <w:left w:val="none" w:sz="0" w:space="0" w:color="auto"/>
        <w:bottom w:val="none" w:sz="0" w:space="0" w:color="auto"/>
        <w:right w:val="none" w:sz="0" w:space="0" w:color="auto"/>
      </w:divBdr>
    </w:div>
    <w:div w:id="1095130930">
      <w:bodyDiv w:val="1"/>
      <w:marLeft w:val="0"/>
      <w:marRight w:val="0"/>
      <w:marTop w:val="0"/>
      <w:marBottom w:val="0"/>
      <w:divBdr>
        <w:top w:val="none" w:sz="0" w:space="0" w:color="auto"/>
        <w:left w:val="none" w:sz="0" w:space="0" w:color="auto"/>
        <w:bottom w:val="none" w:sz="0" w:space="0" w:color="auto"/>
        <w:right w:val="none" w:sz="0" w:space="0" w:color="auto"/>
      </w:divBdr>
    </w:div>
    <w:div w:id="1095783539">
      <w:bodyDiv w:val="1"/>
      <w:marLeft w:val="0"/>
      <w:marRight w:val="0"/>
      <w:marTop w:val="0"/>
      <w:marBottom w:val="0"/>
      <w:divBdr>
        <w:top w:val="none" w:sz="0" w:space="0" w:color="auto"/>
        <w:left w:val="none" w:sz="0" w:space="0" w:color="auto"/>
        <w:bottom w:val="none" w:sz="0" w:space="0" w:color="auto"/>
        <w:right w:val="none" w:sz="0" w:space="0" w:color="auto"/>
      </w:divBdr>
    </w:div>
    <w:div w:id="1095858163">
      <w:bodyDiv w:val="1"/>
      <w:marLeft w:val="0"/>
      <w:marRight w:val="0"/>
      <w:marTop w:val="0"/>
      <w:marBottom w:val="0"/>
      <w:divBdr>
        <w:top w:val="none" w:sz="0" w:space="0" w:color="auto"/>
        <w:left w:val="none" w:sz="0" w:space="0" w:color="auto"/>
        <w:bottom w:val="none" w:sz="0" w:space="0" w:color="auto"/>
        <w:right w:val="none" w:sz="0" w:space="0" w:color="auto"/>
      </w:divBdr>
      <w:divsChild>
        <w:div w:id="1524906203">
          <w:marLeft w:val="0"/>
          <w:marRight w:val="0"/>
          <w:marTop w:val="0"/>
          <w:marBottom w:val="0"/>
          <w:divBdr>
            <w:top w:val="none" w:sz="0" w:space="0" w:color="auto"/>
            <w:left w:val="none" w:sz="0" w:space="0" w:color="auto"/>
            <w:bottom w:val="none" w:sz="0" w:space="0" w:color="auto"/>
            <w:right w:val="none" w:sz="0" w:space="0" w:color="auto"/>
          </w:divBdr>
          <w:divsChild>
            <w:div w:id="23792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633407">
      <w:bodyDiv w:val="1"/>
      <w:marLeft w:val="0"/>
      <w:marRight w:val="0"/>
      <w:marTop w:val="0"/>
      <w:marBottom w:val="0"/>
      <w:divBdr>
        <w:top w:val="none" w:sz="0" w:space="0" w:color="auto"/>
        <w:left w:val="none" w:sz="0" w:space="0" w:color="auto"/>
        <w:bottom w:val="none" w:sz="0" w:space="0" w:color="auto"/>
        <w:right w:val="none" w:sz="0" w:space="0" w:color="auto"/>
      </w:divBdr>
    </w:div>
    <w:div w:id="1096906707">
      <w:bodyDiv w:val="1"/>
      <w:marLeft w:val="0"/>
      <w:marRight w:val="0"/>
      <w:marTop w:val="0"/>
      <w:marBottom w:val="0"/>
      <w:divBdr>
        <w:top w:val="none" w:sz="0" w:space="0" w:color="auto"/>
        <w:left w:val="none" w:sz="0" w:space="0" w:color="auto"/>
        <w:bottom w:val="none" w:sz="0" w:space="0" w:color="auto"/>
        <w:right w:val="none" w:sz="0" w:space="0" w:color="auto"/>
      </w:divBdr>
    </w:div>
    <w:div w:id="1097939946">
      <w:bodyDiv w:val="1"/>
      <w:marLeft w:val="0"/>
      <w:marRight w:val="0"/>
      <w:marTop w:val="0"/>
      <w:marBottom w:val="0"/>
      <w:divBdr>
        <w:top w:val="none" w:sz="0" w:space="0" w:color="auto"/>
        <w:left w:val="none" w:sz="0" w:space="0" w:color="auto"/>
        <w:bottom w:val="none" w:sz="0" w:space="0" w:color="auto"/>
        <w:right w:val="none" w:sz="0" w:space="0" w:color="auto"/>
      </w:divBdr>
    </w:div>
    <w:div w:id="1098253334">
      <w:bodyDiv w:val="1"/>
      <w:marLeft w:val="0"/>
      <w:marRight w:val="0"/>
      <w:marTop w:val="0"/>
      <w:marBottom w:val="0"/>
      <w:divBdr>
        <w:top w:val="none" w:sz="0" w:space="0" w:color="auto"/>
        <w:left w:val="none" w:sz="0" w:space="0" w:color="auto"/>
        <w:bottom w:val="none" w:sz="0" w:space="0" w:color="auto"/>
        <w:right w:val="none" w:sz="0" w:space="0" w:color="auto"/>
      </w:divBdr>
    </w:div>
    <w:div w:id="1098671606">
      <w:bodyDiv w:val="1"/>
      <w:marLeft w:val="0"/>
      <w:marRight w:val="0"/>
      <w:marTop w:val="0"/>
      <w:marBottom w:val="0"/>
      <w:divBdr>
        <w:top w:val="none" w:sz="0" w:space="0" w:color="auto"/>
        <w:left w:val="none" w:sz="0" w:space="0" w:color="auto"/>
        <w:bottom w:val="none" w:sz="0" w:space="0" w:color="auto"/>
        <w:right w:val="none" w:sz="0" w:space="0" w:color="auto"/>
      </w:divBdr>
    </w:div>
    <w:div w:id="1098713483">
      <w:bodyDiv w:val="1"/>
      <w:marLeft w:val="0"/>
      <w:marRight w:val="0"/>
      <w:marTop w:val="0"/>
      <w:marBottom w:val="0"/>
      <w:divBdr>
        <w:top w:val="none" w:sz="0" w:space="0" w:color="auto"/>
        <w:left w:val="none" w:sz="0" w:space="0" w:color="auto"/>
        <w:bottom w:val="none" w:sz="0" w:space="0" w:color="auto"/>
        <w:right w:val="none" w:sz="0" w:space="0" w:color="auto"/>
      </w:divBdr>
    </w:div>
    <w:div w:id="1098868009">
      <w:bodyDiv w:val="1"/>
      <w:marLeft w:val="0"/>
      <w:marRight w:val="0"/>
      <w:marTop w:val="0"/>
      <w:marBottom w:val="0"/>
      <w:divBdr>
        <w:top w:val="none" w:sz="0" w:space="0" w:color="auto"/>
        <w:left w:val="none" w:sz="0" w:space="0" w:color="auto"/>
        <w:bottom w:val="none" w:sz="0" w:space="0" w:color="auto"/>
        <w:right w:val="none" w:sz="0" w:space="0" w:color="auto"/>
      </w:divBdr>
    </w:div>
    <w:div w:id="1099567901">
      <w:bodyDiv w:val="1"/>
      <w:marLeft w:val="0"/>
      <w:marRight w:val="0"/>
      <w:marTop w:val="0"/>
      <w:marBottom w:val="0"/>
      <w:divBdr>
        <w:top w:val="none" w:sz="0" w:space="0" w:color="auto"/>
        <w:left w:val="none" w:sz="0" w:space="0" w:color="auto"/>
        <w:bottom w:val="none" w:sz="0" w:space="0" w:color="auto"/>
        <w:right w:val="none" w:sz="0" w:space="0" w:color="auto"/>
      </w:divBdr>
      <w:divsChild>
        <w:div w:id="1031565825">
          <w:marLeft w:val="0"/>
          <w:marRight w:val="0"/>
          <w:marTop w:val="0"/>
          <w:marBottom w:val="0"/>
          <w:divBdr>
            <w:top w:val="none" w:sz="0" w:space="0" w:color="auto"/>
            <w:left w:val="none" w:sz="0" w:space="0" w:color="auto"/>
            <w:bottom w:val="none" w:sz="0" w:space="0" w:color="auto"/>
            <w:right w:val="none" w:sz="0" w:space="0" w:color="auto"/>
          </w:divBdr>
          <w:divsChild>
            <w:div w:id="186874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638894">
      <w:bodyDiv w:val="1"/>
      <w:marLeft w:val="0"/>
      <w:marRight w:val="0"/>
      <w:marTop w:val="0"/>
      <w:marBottom w:val="0"/>
      <w:divBdr>
        <w:top w:val="none" w:sz="0" w:space="0" w:color="auto"/>
        <w:left w:val="none" w:sz="0" w:space="0" w:color="auto"/>
        <w:bottom w:val="none" w:sz="0" w:space="0" w:color="auto"/>
        <w:right w:val="none" w:sz="0" w:space="0" w:color="auto"/>
      </w:divBdr>
    </w:div>
    <w:div w:id="1099715027">
      <w:bodyDiv w:val="1"/>
      <w:marLeft w:val="0"/>
      <w:marRight w:val="0"/>
      <w:marTop w:val="0"/>
      <w:marBottom w:val="0"/>
      <w:divBdr>
        <w:top w:val="none" w:sz="0" w:space="0" w:color="auto"/>
        <w:left w:val="none" w:sz="0" w:space="0" w:color="auto"/>
        <w:bottom w:val="none" w:sz="0" w:space="0" w:color="auto"/>
        <w:right w:val="none" w:sz="0" w:space="0" w:color="auto"/>
      </w:divBdr>
    </w:div>
    <w:div w:id="1099914315">
      <w:bodyDiv w:val="1"/>
      <w:marLeft w:val="0"/>
      <w:marRight w:val="0"/>
      <w:marTop w:val="0"/>
      <w:marBottom w:val="0"/>
      <w:divBdr>
        <w:top w:val="none" w:sz="0" w:space="0" w:color="auto"/>
        <w:left w:val="none" w:sz="0" w:space="0" w:color="auto"/>
        <w:bottom w:val="none" w:sz="0" w:space="0" w:color="auto"/>
        <w:right w:val="none" w:sz="0" w:space="0" w:color="auto"/>
      </w:divBdr>
    </w:div>
    <w:div w:id="1102453575">
      <w:bodyDiv w:val="1"/>
      <w:marLeft w:val="0"/>
      <w:marRight w:val="0"/>
      <w:marTop w:val="0"/>
      <w:marBottom w:val="0"/>
      <w:divBdr>
        <w:top w:val="none" w:sz="0" w:space="0" w:color="auto"/>
        <w:left w:val="none" w:sz="0" w:space="0" w:color="auto"/>
        <w:bottom w:val="none" w:sz="0" w:space="0" w:color="auto"/>
        <w:right w:val="none" w:sz="0" w:space="0" w:color="auto"/>
      </w:divBdr>
    </w:div>
    <w:div w:id="1102726114">
      <w:bodyDiv w:val="1"/>
      <w:marLeft w:val="0"/>
      <w:marRight w:val="0"/>
      <w:marTop w:val="0"/>
      <w:marBottom w:val="0"/>
      <w:divBdr>
        <w:top w:val="none" w:sz="0" w:space="0" w:color="auto"/>
        <w:left w:val="none" w:sz="0" w:space="0" w:color="auto"/>
        <w:bottom w:val="none" w:sz="0" w:space="0" w:color="auto"/>
        <w:right w:val="none" w:sz="0" w:space="0" w:color="auto"/>
      </w:divBdr>
    </w:div>
    <w:div w:id="1104686559">
      <w:bodyDiv w:val="1"/>
      <w:marLeft w:val="0"/>
      <w:marRight w:val="0"/>
      <w:marTop w:val="0"/>
      <w:marBottom w:val="0"/>
      <w:divBdr>
        <w:top w:val="none" w:sz="0" w:space="0" w:color="auto"/>
        <w:left w:val="none" w:sz="0" w:space="0" w:color="auto"/>
        <w:bottom w:val="none" w:sz="0" w:space="0" w:color="auto"/>
        <w:right w:val="none" w:sz="0" w:space="0" w:color="auto"/>
      </w:divBdr>
    </w:div>
    <w:div w:id="1104807433">
      <w:bodyDiv w:val="1"/>
      <w:marLeft w:val="0"/>
      <w:marRight w:val="0"/>
      <w:marTop w:val="0"/>
      <w:marBottom w:val="0"/>
      <w:divBdr>
        <w:top w:val="none" w:sz="0" w:space="0" w:color="auto"/>
        <w:left w:val="none" w:sz="0" w:space="0" w:color="auto"/>
        <w:bottom w:val="none" w:sz="0" w:space="0" w:color="auto"/>
        <w:right w:val="none" w:sz="0" w:space="0" w:color="auto"/>
      </w:divBdr>
    </w:div>
    <w:div w:id="1105686210">
      <w:bodyDiv w:val="1"/>
      <w:marLeft w:val="0"/>
      <w:marRight w:val="0"/>
      <w:marTop w:val="0"/>
      <w:marBottom w:val="0"/>
      <w:divBdr>
        <w:top w:val="none" w:sz="0" w:space="0" w:color="auto"/>
        <w:left w:val="none" w:sz="0" w:space="0" w:color="auto"/>
        <w:bottom w:val="none" w:sz="0" w:space="0" w:color="auto"/>
        <w:right w:val="none" w:sz="0" w:space="0" w:color="auto"/>
      </w:divBdr>
    </w:div>
    <w:div w:id="1106585096">
      <w:bodyDiv w:val="1"/>
      <w:marLeft w:val="0"/>
      <w:marRight w:val="0"/>
      <w:marTop w:val="0"/>
      <w:marBottom w:val="0"/>
      <w:divBdr>
        <w:top w:val="none" w:sz="0" w:space="0" w:color="auto"/>
        <w:left w:val="none" w:sz="0" w:space="0" w:color="auto"/>
        <w:bottom w:val="none" w:sz="0" w:space="0" w:color="auto"/>
        <w:right w:val="none" w:sz="0" w:space="0" w:color="auto"/>
      </w:divBdr>
    </w:div>
    <w:div w:id="1106924122">
      <w:bodyDiv w:val="1"/>
      <w:marLeft w:val="0"/>
      <w:marRight w:val="0"/>
      <w:marTop w:val="0"/>
      <w:marBottom w:val="0"/>
      <w:divBdr>
        <w:top w:val="none" w:sz="0" w:space="0" w:color="auto"/>
        <w:left w:val="none" w:sz="0" w:space="0" w:color="auto"/>
        <w:bottom w:val="none" w:sz="0" w:space="0" w:color="auto"/>
        <w:right w:val="none" w:sz="0" w:space="0" w:color="auto"/>
      </w:divBdr>
    </w:div>
    <w:div w:id="1108088534">
      <w:bodyDiv w:val="1"/>
      <w:marLeft w:val="0"/>
      <w:marRight w:val="0"/>
      <w:marTop w:val="0"/>
      <w:marBottom w:val="0"/>
      <w:divBdr>
        <w:top w:val="none" w:sz="0" w:space="0" w:color="auto"/>
        <w:left w:val="none" w:sz="0" w:space="0" w:color="auto"/>
        <w:bottom w:val="none" w:sz="0" w:space="0" w:color="auto"/>
        <w:right w:val="none" w:sz="0" w:space="0" w:color="auto"/>
      </w:divBdr>
    </w:div>
    <w:div w:id="1108234956">
      <w:bodyDiv w:val="1"/>
      <w:marLeft w:val="0"/>
      <w:marRight w:val="0"/>
      <w:marTop w:val="0"/>
      <w:marBottom w:val="0"/>
      <w:divBdr>
        <w:top w:val="none" w:sz="0" w:space="0" w:color="auto"/>
        <w:left w:val="none" w:sz="0" w:space="0" w:color="auto"/>
        <w:bottom w:val="none" w:sz="0" w:space="0" w:color="auto"/>
        <w:right w:val="none" w:sz="0" w:space="0" w:color="auto"/>
      </w:divBdr>
    </w:div>
    <w:div w:id="1108349053">
      <w:bodyDiv w:val="1"/>
      <w:marLeft w:val="0"/>
      <w:marRight w:val="0"/>
      <w:marTop w:val="0"/>
      <w:marBottom w:val="0"/>
      <w:divBdr>
        <w:top w:val="none" w:sz="0" w:space="0" w:color="auto"/>
        <w:left w:val="none" w:sz="0" w:space="0" w:color="auto"/>
        <w:bottom w:val="none" w:sz="0" w:space="0" w:color="auto"/>
        <w:right w:val="none" w:sz="0" w:space="0" w:color="auto"/>
      </w:divBdr>
    </w:div>
    <w:div w:id="1108430280">
      <w:bodyDiv w:val="1"/>
      <w:marLeft w:val="0"/>
      <w:marRight w:val="0"/>
      <w:marTop w:val="0"/>
      <w:marBottom w:val="0"/>
      <w:divBdr>
        <w:top w:val="none" w:sz="0" w:space="0" w:color="auto"/>
        <w:left w:val="none" w:sz="0" w:space="0" w:color="auto"/>
        <w:bottom w:val="none" w:sz="0" w:space="0" w:color="auto"/>
        <w:right w:val="none" w:sz="0" w:space="0" w:color="auto"/>
      </w:divBdr>
    </w:div>
    <w:div w:id="1108542701">
      <w:bodyDiv w:val="1"/>
      <w:marLeft w:val="0"/>
      <w:marRight w:val="0"/>
      <w:marTop w:val="0"/>
      <w:marBottom w:val="0"/>
      <w:divBdr>
        <w:top w:val="none" w:sz="0" w:space="0" w:color="auto"/>
        <w:left w:val="none" w:sz="0" w:space="0" w:color="auto"/>
        <w:bottom w:val="none" w:sz="0" w:space="0" w:color="auto"/>
        <w:right w:val="none" w:sz="0" w:space="0" w:color="auto"/>
      </w:divBdr>
    </w:div>
    <w:div w:id="1108695689">
      <w:bodyDiv w:val="1"/>
      <w:marLeft w:val="0"/>
      <w:marRight w:val="0"/>
      <w:marTop w:val="0"/>
      <w:marBottom w:val="0"/>
      <w:divBdr>
        <w:top w:val="none" w:sz="0" w:space="0" w:color="auto"/>
        <w:left w:val="none" w:sz="0" w:space="0" w:color="auto"/>
        <w:bottom w:val="none" w:sz="0" w:space="0" w:color="auto"/>
        <w:right w:val="none" w:sz="0" w:space="0" w:color="auto"/>
      </w:divBdr>
    </w:div>
    <w:div w:id="1108964086">
      <w:bodyDiv w:val="1"/>
      <w:marLeft w:val="0"/>
      <w:marRight w:val="0"/>
      <w:marTop w:val="0"/>
      <w:marBottom w:val="0"/>
      <w:divBdr>
        <w:top w:val="none" w:sz="0" w:space="0" w:color="auto"/>
        <w:left w:val="none" w:sz="0" w:space="0" w:color="auto"/>
        <w:bottom w:val="none" w:sz="0" w:space="0" w:color="auto"/>
        <w:right w:val="none" w:sz="0" w:space="0" w:color="auto"/>
      </w:divBdr>
    </w:div>
    <w:div w:id="1109156205">
      <w:bodyDiv w:val="1"/>
      <w:marLeft w:val="0"/>
      <w:marRight w:val="0"/>
      <w:marTop w:val="0"/>
      <w:marBottom w:val="0"/>
      <w:divBdr>
        <w:top w:val="none" w:sz="0" w:space="0" w:color="auto"/>
        <w:left w:val="none" w:sz="0" w:space="0" w:color="auto"/>
        <w:bottom w:val="none" w:sz="0" w:space="0" w:color="auto"/>
        <w:right w:val="none" w:sz="0" w:space="0" w:color="auto"/>
      </w:divBdr>
    </w:div>
    <w:div w:id="1110276630">
      <w:bodyDiv w:val="1"/>
      <w:marLeft w:val="0"/>
      <w:marRight w:val="0"/>
      <w:marTop w:val="0"/>
      <w:marBottom w:val="0"/>
      <w:divBdr>
        <w:top w:val="none" w:sz="0" w:space="0" w:color="auto"/>
        <w:left w:val="none" w:sz="0" w:space="0" w:color="auto"/>
        <w:bottom w:val="none" w:sz="0" w:space="0" w:color="auto"/>
        <w:right w:val="none" w:sz="0" w:space="0" w:color="auto"/>
      </w:divBdr>
    </w:div>
    <w:div w:id="1111361868">
      <w:bodyDiv w:val="1"/>
      <w:marLeft w:val="0"/>
      <w:marRight w:val="0"/>
      <w:marTop w:val="0"/>
      <w:marBottom w:val="0"/>
      <w:divBdr>
        <w:top w:val="none" w:sz="0" w:space="0" w:color="auto"/>
        <w:left w:val="none" w:sz="0" w:space="0" w:color="auto"/>
        <w:bottom w:val="none" w:sz="0" w:space="0" w:color="auto"/>
        <w:right w:val="none" w:sz="0" w:space="0" w:color="auto"/>
      </w:divBdr>
    </w:div>
    <w:div w:id="1111583697">
      <w:bodyDiv w:val="1"/>
      <w:marLeft w:val="0"/>
      <w:marRight w:val="0"/>
      <w:marTop w:val="0"/>
      <w:marBottom w:val="0"/>
      <w:divBdr>
        <w:top w:val="none" w:sz="0" w:space="0" w:color="auto"/>
        <w:left w:val="none" w:sz="0" w:space="0" w:color="auto"/>
        <w:bottom w:val="none" w:sz="0" w:space="0" w:color="auto"/>
        <w:right w:val="none" w:sz="0" w:space="0" w:color="auto"/>
      </w:divBdr>
    </w:div>
    <w:div w:id="1111903401">
      <w:bodyDiv w:val="1"/>
      <w:marLeft w:val="0"/>
      <w:marRight w:val="0"/>
      <w:marTop w:val="0"/>
      <w:marBottom w:val="0"/>
      <w:divBdr>
        <w:top w:val="none" w:sz="0" w:space="0" w:color="auto"/>
        <w:left w:val="none" w:sz="0" w:space="0" w:color="auto"/>
        <w:bottom w:val="none" w:sz="0" w:space="0" w:color="auto"/>
        <w:right w:val="none" w:sz="0" w:space="0" w:color="auto"/>
      </w:divBdr>
    </w:div>
    <w:div w:id="1112094872">
      <w:bodyDiv w:val="1"/>
      <w:marLeft w:val="0"/>
      <w:marRight w:val="0"/>
      <w:marTop w:val="0"/>
      <w:marBottom w:val="0"/>
      <w:divBdr>
        <w:top w:val="none" w:sz="0" w:space="0" w:color="auto"/>
        <w:left w:val="none" w:sz="0" w:space="0" w:color="auto"/>
        <w:bottom w:val="none" w:sz="0" w:space="0" w:color="auto"/>
        <w:right w:val="none" w:sz="0" w:space="0" w:color="auto"/>
      </w:divBdr>
    </w:div>
    <w:div w:id="1112165995">
      <w:bodyDiv w:val="1"/>
      <w:marLeft w:val="0"/>
      <w:marRight w:val="0"/>
      <w:marTop w:val="0"/>
      <w:marBottom w:val="0"/>
      <w:divBdr>
        <w:top w:val="none" w:sz="0" w:space="0" w:color="auto"/>
        <w:left w:val="none" w:sz="0" w:space="0" w:color="auto"/>
        <w:bottom w:val="none" w:sz="0" w:space="0" w:color="auto"/>
        <w:right w:val="none" w:sz="0" w:space="0" w:color="auto"/>
      </w:divBdr>
    </w:div>
    <w:div w:id="1112168207">
      <w:bodyDiv w:val="1"/>
      <w:marLeft w:val="0"/>
      <w:marRight w:val="0"/>
      <w:marTop w:val="0"/>
      <w:marBottom w:val="0"/>
      <w:divBdr>
        <w:top w:val="none" w:sz="0" w:space="0" w:color="auto"/>
        <w:left w:val="none" w:sz="0" w:space="0" w:color="auto"/>
        <w:bottom w:val="none" w:sz="0" w:space="0" w:color="auto"/>
        <w:right w:val="none" w:sz="0" w:space="0" w:color="auto"/>
      </w:divBdr>
    </w:div>
    <w:div w:id="1112431000">
      <w:bodyDiv w:val="1"/>
      <w:marLeft w:val="0"/>
      <w:marRight w:val="0"/>
      <w:marTop w:val="0"/>
      <w:marBottom w:val="0"/>
      <w:divBdr>
        <w:top w:val="none" w:sz="0" w:space="0" w:color="auto"/>
        <w:left w:val="none" w:sz="0" w:space="0" w:color="auto"/>
        <w:bottom w:val="none" w:sz="0" w:space="0" w:color="auto"/>
        <w:right w:val="none" w:sz="0" w:space="0" w:color="auto"/>
      </w:divBdr>
    </w:div>
    <w:div w:id="1112432162">
      <w:bodyDiv w:val="1"/>
      <w:marLeft w:val="0"/>
      <w:marRight w:val="0"/>
      <w:marTop w:val="0"/>
      <w:marBottom w:val="0"/>
      <w:divBdr>
        <w:top w:val="none" w:sz="0" w:space="0" w:color="auto"/>
        <w:left w:val="none" w:sz="0" w:space="0" w:color="auto"/>
        <w:bottom w:val="none" w:sz="0" w:space="0" w:color="auto"/>
        <w:right w:val="none" w:sz="0" w:space="0" w:color="auto"/>
      </w:divBdr>
    </w:div>
    <w:div w:id="1112474731">
      <w:bodyDiv w:val="1"/>
      <w:marLeft w:val="0"/>
      <w:marRight w:val="0"/>
      <w:marTop w:val="0"/>
      <w:marBottom w:val="0"/>
      <w:divBdr>
        <w:top w:val="none" w:sz="0" w:space="0" w:color="auto"/>
        <w:left w:val="none" w:sz="0" w:space="0" w:color="auto"/>
        <w:bottom w:val="none" w:sz="0" w:space="0" w:color="auto"/>
        <w:right w:val="none" w:sz="0" w:space="0" w:color="auto"/>
      </w:divBdr>
    </w:div>
    <w:div w:id="1113593054">
      <w:bodyDiv w:val="1"/>
      <w:marLeft w:val="0"/>
      <w:marRight w:val="0"/>
      <w:marTop w:val="0"/>
      <w:marBottom w:val="0"/>
      <w:divBdr>
        <w:top w:val="none" w:sz="0" w:space="0" w:color="auto"/>
        <w:left w:val="none" w:sz="0" w:space="0" w:color="auto"/>
        <w:bottom w:val="none" w:sz="0" w:space="0" w:color="auto"/>
        <w:right w:val="none" w:sz="0" w:space="0" w:color="auto"/>
      </w:divBdr>
    </w:div>
    <w:div w:id="1114130362">
      <w:bodyDiv w:val="1"/>
      <w:marLeft w:val="0"/>
      <w:marRight w:val="0"/>
      <w:marTop w:val="0"/>
      <w:marBottom w:val="0"/>
      <w:divBdr>
        <w:top w:val="none" w:sz="0" w:space="0" w:color="auto"/>
        <w:left w:val="none" w:sz="0" w:space="0" w:color="auto"/>
        <w:bottom w:val="none" w:sz="0" w:space="0" w:color="auto"/>
        <w:right w:val="none" w:sz="0" w:space="0" w:color="auto"/>
      </w:divBdr>
    </w:div>
    <w:div w:id="1114521989">
      <w:bodyDiv w:val="1"/>
      <w:marLeft w:val="0"/>
      <w:marRight w:val="0"/>
      <w:marTop w:val="0"/>
      <w:marBottom w:val="0"/>
      <w:divBdr>
        <w:top w:val="none" w:sz="0" w:space="0" w:color="auto"/>
        <w:left w:val="none" w:sz="0" w:space="0" w:color="auto"/>
        <w:bottom w:val="none" w:sz="0" w:space="0" w:color="auto"/>
        <w:right w:val="none" w:sz="0" w:space="0" w:color="auto"/>
      </w:divBdr>
    </w:div>
    <w:div w:id="1115634496">
      <w:bodyDiv w:val="1"/>
      <w:marLeft w:val="0"/>
      <w:marRight w:val="0"/>
      <w:marTop w:val="0"/>
      <w:marBottom w:val="0"/>
      <w:divBdr>
        <w:top w:val="none" w:sz="0" w:space="0" w:color="auto"/>
        <w:left w:val="none" w:sz="0" w:space="0" w:color="auto"/>
        <w:bottom w:val="none" w:sz="0" w:space="0" w:color="auto"/>
        <w:right w:val="none" w:sz="0" w:space="0" w:color="auto"/>
      </w:divBdr>
    </w:div>
    <w:div w:id="1116216210">
      <w:bodyDiv w:val="1"/>
      <w:marLeft w:val="0"/>
      <w:marRight w:val="0"/>
      <w:marTop w:val="0"/>
      <w:marBottom w:val="0"/>
      <w:divBdr>
        <w:top w:val="none" w:sz="0" w:space="0" w:color="auto"/>
        <w:left w:val="none" w:sz="0" w:space="0" w:color="auto"/>
        <w:bottom w:val="none" w:sz="0" w:space="0" w:color="auto"/>
        <w:right w:val="none" w:sz="0" w:space="0" w:color="auto"/>
      </w:divBdr>
    </w:div>
    <w:div w:id="1116487070">
      <w:bodyDiv w:val="1"/>
      <w:marLeft w:val="0"/>
      <w:marRight w:val="0"/>
      <w:marTop w:val="0"/>
      <w:marBottom w:val="0"/>
      <w:divBdr>
        <w:top w:val="none" w:sz="0" w:space="0" w:color="auto"/>
        <w:left w:val="none" w:sz="0" w:space="0" w:color="auto"/>
        <w:bottom w:val="none" w:sz="0" w:space="0" w:color="auto"/>
        <w:right w:val="none" w:sz="0" w:space="0" w:color="auto"/>
      </w:divBdr>
    </w:div>
    <w:div w:id="1116631800">
      <w:bodyDiv w:val="1"/>
      <w:marLeft w:val="0"/>
      <w:marRight w:val="0"/>
      <w:marTop w:val="0"/>
      <w:marBottom w:val="0"/>
      <w:divBdr>
        <w:top w:val="none" w:sz="0" w:space="0" w:color="auto"/>
        <w:left w:val="none" w:sz="0" w:space="0" w:color="auto"/>
        <w:bottom w:val="none" w:sz="0" w:space="0" w:color="auto"/>
        <w:right w:val="none" w:sz="0" w:space="0" w:color="auto"/>
      </w:divBdr>
    </w:div>
    <w:div w:id="1118067243">
      <w:bodyDiv w:val="1"/>
      <w:marLeft w:val="0"/>
      <w:marRight w:val="0"/>
      <w:marTop w:val="0"/>
      <w:marBottom w:val="0"/>
      <w:divBdr>
        <w:top w:val="none" w:sz="0" w:space="0" w:color="auto"/>
        <w:left w:val="none" w:sz="0" w:space="0" w:color="auto"/>
        <w:bottom w:val="none" w:sz="0" w:space="0" w:color="auto"/>
        <w:right w:val="none" w:sz="0" w:space="0" w:color="auto"/>
      </w:divBdr>
    </w:div>
    <w:div w:id="1118259832">
      <w:bodyDiv w:val="1"/>
      <w:marLeft w:val="0"/>
      <w:marRight w:val="0"/>
      <w:marTop w:val="0"/>
      <w:marBottom w:val="0"/>
      <w:divBdr>
        <w:top w:val="none" w:sz="0" w:space="0" w:color="auto"/>
        <w:left w:val="none" w:sz="0" w:space="0" w:color="auto"/>
        <w:bottom w:val="none" w:sz="0" w:space="0" w:color="auto"/>
        <w:right w:val="none" w:sz="0" w:space="0" w:color="auto"/>
      </w:divBdr>
    </w:div>
    <w:div w:id="1118451402">
      <w:bodyDiv w:val="1"/>
      <w:marLeft w:val="0"/>
      <w:marRight w:val="0"/>
      <w:marTop w:val="0"/>
      <w:marBottom w:val="0"/>
      <w:divBdr>
        <w:top w:val="none" w:sz="0" w:space="0" w:color="auto"/>
        <w:left w:val="none" w:sz="0" w:space="0" w:color="auto"/>
        <w:bottom w:val="none" w:sz="0" w:space="0" w:color="auto"/>
        <w:right w:val="none" w:sz="0" w:space="0" w:color="auto"/>
      </w:divBdr>
    </w:div>
    <w:div w:id="1119908473">
      <w:bodyDiv w:val="1"/>
      <w:marLeft w:val="0"/>
      <w:marRight w:val="0"/>
      <w:marTop w:val="0"/>
      <w:marBottom w:val="0"/>
      <w:divBdr>
        <w:top w:val="none" w:sz="0" w:space="0" w:color="auto"/>
        <w:left w:val="none" w:sz="0" w:space="0" w:color="auto"/>
        <w:bottom w:val="none" w:sz="0" w:space="0" w:color="auto"/>
        <w:right w:val="none" w:sz="0" w:space="0" w:color="auto"/>
      </w:divBdr>
    </w:div>
    <w:div w:id="1120950374">
      <w:bodyDiv w:val="1"/>
      <w:marLeft w:val="0"/>
      <w:marRight w:val="0"/>
      <w:marTop w:val="0"/>
      <w:marBottom w:val="0"/>
      <w:divBdr>
        <w:top w:val="none" w:sz="0" w:space="0" w:color="auto"/>
        <w:left w:val="none" w:sz="0" w:space="0" w:color="auto"/>
        <w:bottom w:val="none" w:sz="0" w:space="0" w:color="auto"/>
        <w:right w:val="none" w:sz="0" w:space="0" w:color="auto"/>
      </w:divBdr>
    </w:div>
    <w:div w:id="1122529509">
      <w:bodyDiv w:val="1"/>
      <w:marLeft w:val="0"/>
      <w:marRight w:val="0"/>
      <w:marTop w:val="0"/>
      <w:marBottom w:val="0"/>
      <w:divBdr>
        <w:top w:val="none" w:sz="0" w:space="0" w:color="auto"/>
        <w:left w:val="none" w:sz="0" w:space="0" w:color="auto"/>
        <w:bottom w:val="none" w:sz="0" w:space="0" w:color="auto"/>
        <w:right w:val="none" w:sz="0" w:space="0" w:color="auto"/>
      </w:divBdr>
    </w:div>
    <w:div w:id="1123841440">
      <w:bodyDiv w:val="1"/>
      <w:marLeft w:val="0"/>
      <w:marRight w:val="0"/>
      <w:marTop w:val="0"/>
      <w:marBottom w:val="0"/>
      <w:divBdr>
        <w:top w:val="none" w:sz="0" w:space="0" w:color="auto"/>
        <w:left w:val="none" w:sz="0" w:space="0" w:color="auto"/>
        <w:bottom w:val="none" w:sz="0" w:space="0" w:color="auto"/>
        <w:right w:val="none" w:sz="0" w:space="0" w:color="auto"/>
      </w:divBdr>
    </w:div>
    <w:div w:id="1123958951">
      <w:bodyDiv w:val="1"/>
      <w:marLeft w:val="0"/>
      <w:marRight w:val="0"/>
      <w:marTop w:val="0"/>
      <w:marBottom w:val="0"/>
      <w:divBdr>
        <w:top w:val="none" w:sz="0" w:space="0" w:color="auto"/>
        <w:left w:val="none" w:sz="0" w:space="0" w:color="auto"/>
        <w:bottom w:val="none" w:sz="0" w:space="0" w:color="auto"/>
        <w:right w:val="none" w:sz="0" w:space="0" w:color="auto"/>
      </w:divBdr>
    </w:div>
    <w:div w:id="1124228352">
      <w:bodyDiv w:val="1"/>
      <w:marLeft w:val="0"/>
      <w:marRight w:val="0"/>
      <w:marTop w:val="0"/>
      <w:marBottom w:val="0"/>
      <w:divBdr>
        <w:top w:val="none" w:sz="0" w:space="0" w:color="auto"/>
        <w:left w:val="none" w:sz="0" w:space="0" w:color="auto"/>
        <w:bottom w:val="none" w:sz="0" w:space="0" w:color="auto"/>
        <w:right w:val="none" w:sz="0" w:space="0" w:color="auto"/>
      </w:divBdr>
    </w:div>
    <w:div w:id="1125080591">
      <w:bodyDiv w:val="1"/>
      <w:marLeft w:val="0"/>
      <w:marRight w:val="0"/>
      <w:marTop w:val="0"/>
      <w:marBottom w:val="0"/>
      <w:divBdr>
        <w:top w:val="none" w:sz="0" w:space="0" w:color="auto"/>
        <w:left w:val="none" w:sz="0" w:space="0" w:color="auto"/>
        <w:bottom w:val="none" w:sz="0" w:space="0" w:color="auto"/>
        <w:right w:val="none" w:sz="0" w:space="0" w:color="auto"/>
      </w:divBdr>
    </w:div>
    <w:div w:id="1125319187">
      <w:bodyDiv w:val="1"/>
      <w:marLeft w:val="0"/>
      <w:marRight w:val="0"/>
      <w:marTop w:val="0"/>
      <w:marBottom w:val="0"/>
      <w:divBdr>
        <w:top w:val="none" w:sz="0" w:space="0" w:color="auto"/>
        <w:left w:val="none" w:sz="0" w:space="0" w:color="auto"/>
        <w:bottom w:val="none" w:sz="0" w:space="0" w:color="auto"/>
        <w:right w:val="none" w:sz="0" w:space="0" w:color="auto"/>
      </w:divBdr>
    </w:div>
    <w:div w:id="1127241653">
      <w:bodyDiv w:val="1"/>
      <w:marLeft w:val="0"/>
      <w:marRight w:val="0"/>
      <w:marTop w:val="0"/>
      <w:marBottom w:val="0"/>
      <w:divBdr>
        <w:top w:val="none" w:sz="0" w:space="0" w:color="auto"/>
        <w:left w:val="none" w:sz="0" w:space="0" w:color="auto"/>
        <w:bottom w:val="none" w:sz="0" w:space="0" w:color="auto"/>
        <w:right w:val="none" w:sz="0" w:space="0" w:color="auto"/>
      </w:divBdr>
    </w:div>
    <w:div w:id="1127316581">
      <w:bodyDiv w:val="1"/>
      <w:marLeft w:val="0"/>
      <w:marRight w:val="0"/>
      <w:marTop w:val="0"/>
      <w:marBottom w:val="0"/>
      <w:divBdr>
        <w:top w:val="none" w:sz="0" w:space="0" w:color="auto"/>
        <w:left w:val="none" w:sz="0" w:space="0" w:color="auto"/>
        <w:bottom w:val="none" w:sz="0" w:space="0" w:color="auto"/>
        <w:right w:val="none" w:sz="0" w:space="0" w:color="auto"/>
      </w:divBdr>
    </w:div>
    <w:div w:id="1127897096">
      <w:bodyDiv w:val="1"/>
      <w:marLeft w:val="0"/>
      <w:marRight w:val="0"/>
      <w:marTop w:val="0"/>
      <w:marBottom w:val="0"/>
      <w:divBdr>
        <w:top w:val="none" w:sz="0" w:space="0" w:color="auto"/>
        <w:left w:val="none" w:sz="0" w:space="0" w:color="auto"/>
        <w:bottom w:val="none" w:sz="0" w:space="0" w:color="auto"/>
        <w:right w:val="none" w:sz="0" w:space="0" w:color="auto"/>
      </w:divBdr>
    </w:div>
    <w:div w:id="1128737312">
      <w:bodyDiv w:val="1"/>
      <w:marLeft w:val="0"/>
      <w:marRight w:val="0"/>
      <w:marTop w:val="0"/>
      <w:marBottom w:val="0"/>
      <w:divBdr>
        <w:top w:val="none" w:sz="0" w:space="0" w:color="auto"/>
        <w:left w:val="none" w:sz="0" w:space="0" w:color="auto"/>
        <w:bottom w:val="none" w:sz="0" w:space="0" w:color="auto"/>
        <w:right w:val="none" w:sz="0" w:space="0" w:color="auto"/>
      </w:divBdr>
    </w:div>
    <w:div w:id="1128862304">
      <w:bodyDiv w:val="1"/>
      <w:marLeft w:val="0"/>
      <w:marRight w:val="0"/>
      <w:marTop w:val="0"/>
      <w:marBottom w:val="0"/>
      <w:divBdr>
        <w:top w:val="none" w:sz="0" w:space="0" w:color="auto"/>
        <w:left w:val="none" w:sz="0" w:space="0" w:color="auto"/>
        <w:bottom w:val="none" w:sz="0" w:space="0" w:color="auto"/>
        <w:right w:val="none" w:sz="0" w:space="0" w:color="auto"/>
      </w:divBdr>
    </w:div>
    <w:div w:id="1129083590">
      <w:bodyDiv w:val="1"/>
      <w:marLeft w:val="0"/>
      <w:marRight w:val="0"/>
      <w:marTop w:val="0"/>
      <w:marBottom w:val="0"/>
      <w:divBdr>
        <w:top w:val="none" w:sz="0" w:space="0" w:color="auto"/>
        <w:left w:val="none" w:sz="0" w:space="0" w:color="auto"/>
        <w:bottom w:val="none" w:sz="0" w:space="0" w:color="auto"/>
        <w:right w:val="none" w:sz="0" w:space="0" w:color="auto"/>
      </w:divBdr>
    </w:div>
    <w:div w:id="1129472980">
      <w:bodyDiv w:val="1"/>
      <w:marLeft w:val="0"/>
      <w:marRight w:val="0"/>
      <w:marTop w:val="0"/>
      <w:marBottom w:val="0"/>
      <w:divBdr>
        <w:top w:val="none" w:sz="0" w:space="0" w:color="auto"/>
        <w:left w:val="none" w:sz="0" w:space="0" w:color="auto"/>
        <w:bottom w:val="none" w:sz="0" w:space="0" w:color="auto"/>
        <w:right w:val="none" w:sz="0" w:space="0" w:color="auto"/>
      </w:divBdr>
    </w:div>
    <w:div w:id="1130443117">
      <w:bodyDiv w:val="1"/>
      <w:marLeft w:val="0"/>
      <w:marRight w:val="0"/>
      <w:marTop w:val="0"/>
      <w:marBottom w:val="0"/>
      <w:divBdr>
        <w:top w:val="none" w:sz="0" w:space="0" w:color="auto"/>
        <w:left w:val="none" w:sz="0" w:space="0" w:color="auto"/>
        <w:bottom w:val="none" w:sz="0" w:space="0" w:color="auto"/>
        <w:right w:val="none" w:sz="0" w:space="0" w:color="auto"/>
      </w:divBdr>
    </w:div>
    <w:div w:id="1130589075">
      <w:bodyDiv w:val="1"/>
      <w:marLeft w:val="0"/>
      <w:marRight w:val="0"/>
      <w:marTop w:val="0"/>
      <w:marBottom w:val="0"/>
      <w:divBdr>
        <w:top w:val="none" w:sz="0" w:space="0" w:color="auto"/>
        <w:left w:val="none" w:sz="0" w:space="0" w:color="auto"/>
        <w:bottom w:val="none" w:sz="0" w:space="0" w:color="auto"/>
        <w:right w:val="none" w:sz="0" w:space="0" w:color="auto"/>
      </w:divBdr>
    </w:div>
    <w:div w:id="1132014269">
      <w:bodyDiv w:val="1"/>
      <w:marLeft w:val="0"/>
      <w:marRight w:val="0"/>
      <w:marTop w:val="0"/>
      <w:marBottom w:val="0"/>
      <w:divBdr>
        <w:top w:val="none" w:sz="0" w:space="0" w:color="auto"/>
        <w:left w:val="none" w:sz="0" w:space="0" w:color="auto"/>
        <w:bottom w:val="none" w:sz="0" w:space="0" w:color="auto"/>
        <w:right w:val="none" w:sz="0" w:space="0" w:color="auto"/>
      </w:divBdr>
    </w:div>
    <w:div w:id="1133017640">
      <w:bodyDiv w:val="1"/>
      <w:marLeft w:val="0"/>
      <w:marRight w:val="0"/>
      <w:marTop w:val="0"/>
      <w:marBottom w:val="0"/>
      <w:divBdr>
        <w:top w:val="none" w:sz="0" w:space="0" w:color="auto"/>
        <w:left w:val="none" w:sz="0" w:space="0" w:color="auto"/>
        <w:bottom w:val="none" w:sz="0" w:space="0" w:color="auto"/>
        <w:right w:val="none" w:sz="0" w:space="0" w:color="auto"/>
      </w:divBdr>
    </w:div>
    <w:div w:id="1133711562">
      <w:bodyDiv w:val="1"/>
      <w:marLeft w:val="0"/>
      <w:marRight w:val="0"/>
      <w:marTop w:val="0"/>
      <w:marBottom w:val="0"/>
      <w:divBdr>
        <w:top w:val="none" w:sz="0" w:space="0" w:color="auto"/>
        <w:left w:val="none" w:sz="0" w:space="0" w:color="auto"/>
        <w:bottom w:val="none" w:sz="0" w:space="0" w:color="auto"/>
        <w:right w:val="none" w:sz="0" w:space="0" w:color="auto"/>
      </w:divBdr>
    </w:div>
    <w:div w:id="1133912123">
      <w:bodyDiv w:val="1"/>
      <w:marLeft w:val="0"/>
      <w:marRight w:val="0"/>
      <w:marTop w:val="0"/>
      <w:marBottom w:val="0"/>
      <w:divBdr>
        <w:top w:val="none" w:sz="0" w:space="0" w:color="auto"/>
        <w:left w:val="none" w:sz="0" w:space="0" w:color="auto"/>
        <w:bottom w:val="none" w:sz="0" w:space="0" w:color="auto"/>
        <w:right w:val="none" w:sz="0" w:space="0" w:color="auto"/>
      </w:divBdr>
    </w:div>
    <w:div w:id="1134248501">
      <w:bodyDiv w:val="1"/>
      <w:marLeft w:val="0"/>
      <w:marRight w:val="0"/>
      <w:marTop w:val="0"/>
      <w:marBottom w:val="0"/>
      <w:divBdr>
        <w:top w:val="none" w:sz="0" w:space="0" w:color="auto"/>
        <w:left w:val="none" w:sz="0" w:space="0" w:color="auto"/>
        <w:bottom w:val="none" w:sz="0" w:space="0" w:color="auto"/>
        <w:right w:val="none" w:sz="0" w:space="0" w:color="auto"/>
      </w:divBdr>
    </w:div>
    <w:div w:id="1134369986">
      <w:bodyDiv w:val="1"/>
      <w:marLeft w:val="0"/>
      <w:marRight w:val="0"/>
      <w:marTop w:val="0"/>
      <w:marBottom w:val="0"/>
      <w:divBdr>
        <w:top w:val="none" w:sz="0" w:space="0" w:color="auto"/>
        <w:left w:val="none" w:sz="0" w:space="0" w:color="auto"/>
        <w:bottom w:val="none" w:sz="0" w:space="0" w:color="auto"/>
        <w:right w:val="none" w:sz="0" w:space="0" w:color="auto"/>
      </w:divBdr>
    </w:div>
    <w:div w:id="1134834883">
      <w:bodyDiv w:val="1"/>
      <w:marLeft w:val="0"/>
      <w:marRight w:val="0"/>
      <w:marTop w:val="0"/>
      <w:marBottom w:val="0"/>
      <w:divBdr>
        <w:top w:val="none" w:sz="0" w:space="0" w:color="auto"/>
        <w:left w:val="none" w:sz="0" w:space="0" w:color="auto"/>
        <w:bottom w:val="none" w:sz="0" w:space="0" w:color="auto"/>
        <w:right w:val="none" w:sz="0" w:space="0" w:color="auto"/>
      </w:divBdr>
    </w:div>
    <w:div w:id="1136216735">
      <w:bodyDiv w:val="1"/>
      <w:marLeft w:val="0"/>
      <w:marRight w:val="0"/>
      <w:marTop w:val="0"/>
      <w:marBottom w:val="0"/>
      <w:divBdr>
        <w:top w:val="none" w:sz="0" w:space="0" w:color="auto"/>
        <w:left w:val="none" w:sz="0" w:space="0" w:color="auto"/>
        <w:bottom w:val="none" w:sz="0" w:space="0" w:color="auto"/>
        <w:right w:val="none" w:sz="0" w:space="0" w:color="auto"/>
      </w:divBdr>
    </w:div>
    <w:div w:id="1136489585">
      <w:bodyDiv w:val="1"/>
      <w:marLeft w:val="0"/>
      <w:marRight w:val="0"/>
      <w:marTop w:val="0"/>
      <w:marBottom w:val="0"/>
      <w:divBdr>
        <w:top w:val="none" w:sz="0" w:space="0" w:color="auto"/>
        <w:left w:val="none" w:sz="0" w:space="0" w:color="auto"/>
        <w:bottom w:val="none" w:sz="0" w:space="0" w:color="auto"/>
        <w:right w:val="none" w:sz="0" w:space="0" w:color="auto"/>
      </w:divBdr>
      <w:divsChild>
        <w:div w:id="1788039873">
          <w:marLeft w:val="0"/>
          <w:marRight w:val="0"/>
          <w:marTop w:val="0"/>
          <w:marBottom w:val="0"/>
          <w:divBdr>
            <w:top w:val="none" w:sz="0" w:space="0" w:color="auto"/>
            <w:left w:val="none" w:sz="0" w:space="0" w:color="auto"/>
            <w:bottom w:val="none" w:sz="0" w:space="0" w:color="auto"/>
            <w:right w:val="none" w:sz="0" w:space="0" w:color="auto"/>
          </w:divBdr>
          <w:divsChild>
            <w:div w:id="945892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072220">
      <w:bodyDiv w:val="1"/>
      <w:marLeft w:val="0"/>
      <w:marRight w:val="0"/>
      <w:marTop w:val="0"/>
      <w:marBottom w:val="0"/>
      <w:divBdr>
        <w:top w:val="none" w:sz="0" w:space="0" w:color="auto"/>
        <w:left w:val="none" w:sz="0" w:space="0" w:color="auto"/>
        <w:bottom w:val="none" w:sz="0" w:space="0" w:color="auto"/>
        <w:right w:val="none" w:sz="0" w:space="0" w:color="auto"/>
      </w:divBdr>
    </w:div>
    <w:div w:id="1137532713">
      <w:bodyDiv w:val="1"/>
      <w:marLeft w:val="0"/>
      <w:marRight w:val="0"/>
      <w:marTop w:val="0"/>
      <w:marBottom w:val="0"/>
      <w:divBdr>
        <w:top w:val="none" w:sz="0" w:space="0" w:color="auto"/>
        <w:left w:val="none" w:sz="0" w:space="0" w:color="auto"/>
        <w:bottom w:val="none" w:sz="0" w:space="0" w:color="auto"/>
        <w:right w:val="none" w:sz="0" w:space="0" w:color="auto"/>
      </w:divBdr>
    </w:div>
    <w:div w:id="1137845167">
      <w:bodyDiv w:val="1"/>
      <w:marLeft w:val="0"/>
      <w:marRight w:val="0"/>
      <w:marTop w:val="0"/>
      <w:marBottom w:val="0"/>
      <w:divBdr>
        <w:top w:val="none" w:sz="0" w:space="0" w:color="auto"/>
        <w:left w:val="none" w:sz="0" w:space="0" w:color="auto"/>
        <w:bottom w:val="none" w:sz="0" w:space="0" w:color="auto"/>
        <w:right w:val="none" w:sz="0" w:space="0" w:color="auto"/>
      </w:divBdr>
    </w:div>
    <w:div w:id="1137918974">
      <w:bodyDiv w:val="1"/>
      <w:marLeft w:val="0"/>
      <w:marRight w:val="0"/>
      <w:marTop w:val="0"/>
      <w:marBottom w:val="0"/>
      <w:divBdr>
        <w:top w:val="none" w:sz="0" w:space="0" w:color="auto"/>
        <w:left w:val="none" w:sz="0" w:space="0" w:color="auto"/>
        <w:bottom w:val="none" w:sz="0" w:space="0" w:color="auto"/>
        <w:right w:val="none" w:sz="0" w:space="0" w:color="auto"/>
      </w:divBdr>
    </w:div>
    <w:div w:id="1138109660">
      <w:bodyDiv w:val="1"/>
      <w:marLeft w:val="0"/>
      <w:marRight w:val="0"/>
      <w:marTop w:val="0"/>
      <w:marBottom w:val="0"/>
      <w:divBdr>
        <w:top w:val="none" w:sz="0" w:space="0" w:color="auto"/>
        <w:left w:val="none" w:sz="0" w:space="0" w:color="auto"/>
        <w:bottom w:val="none" w:sz="0" w:space="0" w:color="auto"/>
        <w:right w:val="none" w:sz="0" w:space="0" w:color="auto"/>
      </w:divBdr>
    </w:div>
    <w:div w:id="1138690772">
      <w:bodyDiv w:val="1"/>
      <w:marLeft w:val="0"/>
      <w:marRight w:val="0"/>
      <w:marTop w:val="0"/>
      <w:marBottom w:val="0"/>
      <w:divBdr>
        <w:top w:val="none" w:sz="0" w:space="0" w:color="auto"/>
        <w:left w:val="none" w:sz="0" w:space="0" w:color="auto"/>
        <w:bottom w:val="none" w:sz="0" w:space="0" w:color="auto"/>
        <w:right w:val="none" w:sz="0" w:space="0" w:color="auto"/>
      </w:divBdr>
    </w:div>
    <w:div w:id="1138837151">
      <w:bodyDiv w:val="1"/>
      <w:marLeft w:val="0"/>
      <w:marRight w:val="0"/>
      <w:marTop w:val="0"/>
      <w:marBottom w:val="0"/>
      <w:divBdr>
        <w:top w:val="none" w:sz="0" w:space="0" w:color="auto"/>
        <w:left w:val="none" w:sz="0" w:space="0" w:color="auto"/>
        <w:bottom w:val="none" w:sz="0" w:space="0" w:color="auto"/>
        <w:right w:val="none" w:sz="0" w:space="0" w:color="auto"/>
      </w:divBdr>
    </w:div>
    <w:div w:id="1138843469">
      <w:bodyDiv w:val="1"/>
      <w:marLeft w:val="0"/>
      <w:marRight w:val="0"/>
      <w:marTop w:val="0"/>
      <w:marBottom w:val="0"/>
      <w:divBdr>
        <w:top w:val="none" w:sz="0" w:space="0" w:color="auto"/>
        <w:left w:val="none" w:sz="0" w:space="0" w:color="auto"/>
        <w:bottom w:val="none" w:sz="0" w:space="0" w:color="auto"/>
        <w:right w:val="none" w:sz="0" w:space="0" w:color="auto"/>
      </w:divBdr>
    </w:div>
    <w:div w:id="1139155923">
      <w:bodyDiv w:val="1"/>
      <w:marLeft w:val="0"/>
      <w:marRight w:val="0"/>
      <w:marTop w:val="0"/>
      <w:marBottom w:val="0"/>
      <w:divBdr>
        <w:top w:val="none" w:sz="0" w:space="0" w:color="auto"/>
        <w:left w:val="none" w:sz="0" w:space="0" w:color="auto"/>
        <w:bottom w:val="none" w:sz="0" w:space="0" w:color="auto"/>
        <w:right w:val="none" w:sz="0" w:space="0" w:color="auto"/>
      </w:divBdr>
    </w:div>
    <w:div w:id="1139493076">
      <w:bodyDiv w:val="1"/>
      <w:marLeft w:val="0"/>
      <w:marRight w:val="0"/>
      <w:marTop w:val="0"/>
      <w:marBottom w:val="0"/>
      <w:divBdr>
        <w:top w:val="none" w:sz="0" w:space="0" w:color="auto"/>
        <w:left w:val="none" w:sz="0" w:space="0" w:color="auto"/>
        <w:bottom w:val="none" w:sz="0" w:space="0" w:color="auto"/>
        <w:right w:val="none" w:sz="0" w:space="0" w:color="auto"/>
      </w:divBdr>
    </w:div>
    <w:div w:id="1139804222">
      <w:bodyDiv w:val="1"/>
      <w:marLeft w:val="0"/>
      <w:marRight w:val="0"/>
      <w:marTop w:val="0"/>
      <w:marBottom w:val="0"/>
      <w:divBdr>
        <w:top w:val="none" w:sz="0" w:space="0" w:color="auto"/>
        <w:left w:val="none" w:sz="0" w:space="0" w:color="auto"/>
        <w:bottom w:val="none" w:sz="0" w:space="0" w:color="auto"/>
        <w:right w:val="none" w:sz="0" w:space="0" w:color="auto"/>
      </w:divBdr>
    </w:div>
    <w:div w:id="1139807701">
      <w:bodyDiv w:val="1"/>
      <w:marLeft w:val="0"/>
      <w:marRight w:val="0"/>
      <w:marTop w:val="0"/>
      <w:marBottom w:val="0"/>
      <w:divBdr>
        <w:top w:val="none" w:sz="0" w:space="0" w:color="auto"/>
        <w:left w:val="none" w:sz="0" w:space="0" w:color="auto"/>
        <w:bottom w:val="none" w:sz="0" w:space="0" w:color="auto"/>
        <w:right w:val="none" w:sz="0" w:space="0" w:color="auto"/>
      </w:divBdr>
    </w:div>
    <w:div w:id="1139878052">
      <w:bodyDiv w:val="1"/>
      <w:marLeft w:val="0"/>
      <w:marRight w:val="0"/>
      <w:marTop w:val="0"/>
      <w:marBottom w:val="0"/>
      <w:divBdr>
        <w:top w:val="none" w:sz="0" w:space="0" w:color="auto"/>
        <w:left w:val="none" w:sz="0" w:space="0" w:color="auto"/>
        <w:bottom w:val="none" w:sz="0" w:space="0" w:color="auto"/>
        <w:right w:val="none" w:sz="0" w:space="0" w:color="auto"/>
      </w:divBdr>
    </w:div>
    <w:div w:id="1141003161">
      <w:bodyDiv w:val="1"/>
      <w:marLeft w:val="0"/>
      <w:marRight w:val="0"/>
      <w:marTop w:val="0"/>
      <w:marBottom w:val="0"/>
      <w:divBdr>
        <w:top w:val="none" w:sz="0" w:space="0" w:color="auto"/>
        <w:left w:val="none" w:sz="0" w:space="0" w:color="auto"/>
        <w:bottom w:val="none" w:sz="0" w:space="0" w:color="auto"/>
        <w:right w:val="none" w:sz="0" w:space="0" w:color="auto"/>
      </w:divBdr>
    </w:div>
    <w:div w:id="1141075722">
      <w:bodyDiv w:val="1"/>
      <w:marLeft w:val="0"/>
      <w:marRight w:val="0"/>
      <w:marTop w:val="0"/>
      <w:marBottom w:val="0"/>
      <w:divBdr>
        <w:top w:val="none" w:sz="0" w:space="0" w:color="auto"/>
        <w:left w:val="none" w:sz="0" w:space="0" w:color="auto"/>
        <w:bottom w:val="none" w:sz="0" w:space="0" w:color="auto"/>
        <w:right w:val="none" w:sz="0" w:space="0" w:color="auto"/>
      </w:divBdr>
    </w:div>
    <w:div w:id="1141464831">
      <w:bodyDiv w:val="1"/>
      <w:marLeft w:val="0"/>
      <w:marRight w:val="0"/>
      <w:marTop w:val="0"/>
      <w:marBottom w:val="0"/>
      <w:divBdr>
        <w:top w:val="none" w:sz="0" w:space="0" w:color="auto"/>
        <w:left w:val="none" w:sz="0" w:space="0" w:color="auto"/>
        <w:bottom w:val="none" w:sz="0" w:space="0" w:color="auto"/>
        <w:right w:val="none" w:sz="0" w:space="0" w:color="auto"/>
      </w:divBdr>
    </w:div>
    <w:div w:id="1144003332">
      <w:bodyDiv w:val="1"/>
      <w:marLeft w:val="0"/>
      <w:marRight w:val="0"/>
      <w:marTop w:val="0"/>
      <w:marBottom w:val="0"/>
      <w:divBdr>
        <w:top w:val="none" w:sz="0" w:space="0" w:color="auto"/>
        <w:left w:val="none" w:sz="0" w:space="0" w:color="auto"/>
        <w:bottom w:val="none" w:sz="0" w:space="0" w:color="auto"/>
        <w:right w:val="none" w:sz="0" w:space="0" w:color="auto"/>
      </w:divBdr>
    </w:div>
    <w:div w:id="1144079885">
      <w:bodyDiv w:val="1"/>
      <w:marLeft w:val="0"/>
      <w:marRight w:val="0"/>
      <w:marTop w:val="0"/>
      <w:marBottom w:val="0"/>
      <w:divBdr>
        <w:top w:val="none" w:sz="0" w:space="0" w:color="auto"/>
        <w:left w:val="none" w:sz="0" w:space="0" w:color="auto"/>
        <w:bottom w:val="none" w:sz="0" w:space="0" w:color="auto"/>
        <w:right w:val="none" w:sz="0" w:space="0" w:color="auto"/>
      </w:divBdr>
    </w:div>
    <w:div w:id="1144467916">
      <w:bodyDiv w:val="1"/>
      <w:marLeft w:val="0"/>
      <w:marRight w:val="0"/>
      <w:marTop w:val="0"/>
      <w:marBottom w:val="0"/>
      <w:divBdr>
        <w:top w:val="none" w:sz="0" w:space="0" w:color="auto"/>
        <w:left w:val="none" w:sz="0" w:space="0" w:color="auto"/>
        <w:bottom w:val="none" w:sz="0" w:space="0" w:color="auto"/>
        <w:right w:val="none" w:sz="0" w:space="0" w:color="auto"/>
      </w:divBdr>
    </w:div>
    <w:div w:id="1144740537">
      <w:bodyDiv w:val="1"/>
      <w:marLeft w:val="0"/>
      <w:marRight w:val="0"/>
      <w:marTop w:val="0"/>
      <w:marBottom w:val="0"/>
      <w:divBdr>
        <w:top w:val="none" w:sz="0" w:space="0" w:color="auto"/>
        <w:left w:val="none" w:sz="0" w:space="0" w:color="auto"/>
        <w:bottom w:val="none" w:sz="0" w:space="0" w:color="auto"/>
        <w:right w:val="none" w:sz="0" w:space="0" w:color="auto"/>
      </w:divBdr>
    </w:div>
    <w:div w:id="1145783412">
      <w:bodyDiv w:val="1"/>
      <w:marLeft w:val="0"/>
      <w:marRight w:val="0"/>
      <w:marTop w:val="0"/>
      <w:marBottom w:val="0"/>
      <w:divBdr>
        <w:top w:val="none" w:sz="0" w:space="0" w:color="auto"/>
        <w:left w:val="none" w:sz="0" w:space="0" w:color="auto"/>
        <w:bottom w:val="none" w:sz="0" w:space="0" w:color="auto"/>
        <w:right w:val="none" w:sz="0" w:space="0" w:color="auto"/>
      </w:divBdr>
      <w:divsChild>
        <w:div w:id="810440712">
          <w:marLeft w:val="0"/>
          <w:marRight w:val="0"/>
          <w:marTop w:val="0"/>
          <w:marBottom w:val="0"/>
          <w:divBdr>
            <w:top w:val="none" w:sz="0" w:space="0" w:color="auto"/>
            <w:left w:val="none" w:sz="0" w:space="0" w:color="auto"/>
            <w:bottom w:val="none" w:sz="0" w:space="0" w:color="auto"/>
            <w:right w:val="none" w:sz="0" w:space="0" w:color="auto"/>
          </w:divBdr>
          <w:divsChild>
            <w:div w:id="874931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967651">
      <w:bodyDiv w:val="1"/>
      <w:marLeft w:val="0"/>
      <w:marRight w:val="0"/>
      <w:marTop w:val="0"/>
      <w:marBottom w:val="0"/>
      <w:divBdr>
        <w:top w:val="none" w:sz="0" w:space="0" w:color="auto"/>
        <w:left w:val="none" w:sz="0" w:space="0" w:color="auto"/>
        <w:bottom w:val="none" w:sz="0" w:space="0" w:color="auto"/>
        <w:right w:val="none" w:sz="0" w:space="0" w:color="auto"/>
      </w:divBdr>
    </w:div>
    <w:div w:id="1147210970">
      <w:bodyDiv w:val="1"/>
      <w:marLeft w:val="0"/>
      <w:marRight w:val="0"/>
      <w:marTop w:val="0"/>
      <w:marBottom w:val="0"/>
      <w:divBdr>
        <w:top w:val="none" w:sz="0" w:space="0" w:color="auto"/>
        <w:left w:val="none" w:sz="0" w:space="0" w:color="auto"/>
        <w:bottom w:val="none" w:sz="0" w:space="0" w:color="auto"/>
        <w:right w:val="none" w:sz="0" w:space="0" w:color="auto"/>
      </w:divBdr>
    </w:div>
    <w:div w:id="1148403721">
      <w:bodyDiv w:val="1"/>
      <w:marLeft w:val="0"/>
      <w:marRight w:val="0"/>
      <w:marTop w:val="0"/>
      <w:marBottom w:val="0"/>
      <w:divBdr>
        <w:top w:val="none" w:sz="0" w:space="0" w:color="auto"/>
        <w:left w:val="none" w:sz="0" w:space="0" w:color="auto"/>
        <w:bottom w:val="none" w:sz="0" w:space="0" w:color="auto"/>
        <w:right w:val="none" w:sz="0" w:space="0" w:color="auto"/>
      </w:divBdr>
    </w:div>
    <w:div w:id="1148522821">
      <w:bodyDiv w:val="1"/>
      <w:marLeft w:val="0"/>
      <w:marRight w:val="0"/>
      <w:marTop w:val="0"/>
      <w:marBottom w:val="0"/>
      <w:divBdr>
        <w:top w:val="none" w:sz="0" w:space="0" w:color="auto"/>
        <w:left w:val="none" w:sz="0" w:space="0" w:color="auto"/>
        <w:bottom w:val="none" w:sz="0" w:space="0" w:color="auto"/>
        <w:right w:val="none" w:sz="0" w:space="0" w:color="auto"/>
      </w:divBdr>
    </w:div>
    <w:div w:id="1148935401">
      <w:bodyDiv w:val="1"/>
      <w:marLeft w:val="0"/>
      <w:marRight w:val="0"/>
      <w:marTop w:val="0"/>
      <w:marBottom w:val="0"/>
      <w:divBdr>
        <w:top w:val="none" w:sz="0" w:space="0" w:color="auto"/>
        <w:left w:val="none" w:sz="0" w:space="0" w:color="auto"/>
        <w:bottom w:val="none" w:sz="0" w:space="0" w:color="auto"/>
        <w:right w:val="none" w:sz="0" w:space="0" w:color="auto"/>
      </w:divBdr>
    </w:div>
    <w:div w:id="1149518247">
      <w:bodyDiv w:val="1"/>
      <w:marLeft w:val="0"/>
      <w:marRight w:val="0"/>
      <w:marTop w:val="0"/>
      <w:marBottom w:val="0"/>
      <w:divBdr>
        <w:top w:val="none" w:sz="0" w:space="0" w:color="auto"/>
        <w:left w:val="none" w:sz="0" w:space="0" w:color="auto"/>
        <w:bottom w:val="none" w:sz="0" w:space="0" w:color="auto"/>
        <w:right w:val="none" w:sz="0" w:space="0" w:color="auto"/>
      </w:divBdr>
    </w:div>
    <w:div w:id="1150172048">
      <w:bodyDiv w:val="1"/>
      <w:marLeft w:val="0"/>
      <w:marRight w:val="0"/>
      <w:marTop w:val="0"/>
      <w:marBottom w:val="0"/>
      <w:divBdr>
        <w:top w:val="none" w:sz="0" w:space="0" w:color="auto"/>
        <w:left w:val="none" w:sz="0" w:space="0" w:color="auto"/>
        <w:bottom w:val="none" w:sz="0" w:space="0" w:color="auto"/>
        <w:right w:val="none" w:sz="0" w:space="0" w:color="auto"/>
      </w:divBdr>
    </w:div>
    <w:div w:id="1151873237">
      <w:bodyDiv w:val="1"/>
      <w:marLeft w:val="0"/>
      <w:marRight w:val="0"/>
      <w:marTop w:val="0"/>
      <w:marBottom w:val="0"/>
      <w:divBdr>
        <w:top w:val="none" w:sz="0" w:space="0" w:color="auto"/>
        <w:left w:val="none" w:sz="0" w:space="0" w:color="auto"/>
        <w:bottom w:val="none" w:sz="0" w:space="0" w:color="auto"/>
        <w:right w:val="none" w:sz="0" w:space="0" w:color="auto"/>
      </w:divBdr>
    </w:div>
    <w:div w:id="1153911178">
      <w:bodyDiv w:val="1"/>
      <w:marLeft w:val="0"/>
      <w:marRight w:val="0"/>
      <w:marTop w:val="0"/>
      <w:marBottom w:val="0"/>
      <w:divBdr>
        <w:top w:val="none" w:sz="0" w:space="0" w:color="auto"/>
        <w:left w:val="none" w:sz="0" w:space="0" w:color="auto"/>
        <w:bottom w:val="none" w:sz="0" w:space="0" w:color="auto"/>
        <w:right w:val="none" w:sz="0" w:space="0" w:color="auto"/>
      </w:divBdr>
    </w:div>
    <w:div w:id="1154566114">
      <w:bodyDiv w:val="1"/>
      <w:marLeft w:val="0"/>
      <w:marRight w:val="0"/>
      <w:marTop w:val="0"/>
      <w:marBottom w:val="0"/>
      <w:divBdr>
        <w:top w:val="none" w:sz="0" w:space="0" w:color="auto"/>
        <w:left w:val="none" w:sz="0" w:space="0" w:color="auto"/>
        <w:bottom w:val="none" w:sz="0" w:space="0" w:color="auto"/>
        <w:right w:val="none" w:sz="0" w:space="0" w:color="auto"/>
      </w:divBdr>
    </w:div>
    <w:div w:id="1154688309">
      <w:bodyDiv w:val="1"/>
      <w:marLeft w:val="0"/>
      <w:marRight w:val="0"/>
      <w:marTop w:val="0"/>
      <w:marBottom w:val="0"/>
      <w:divBdr>
        <w:top w:val="none" w:sz="0" w:space="0" w:color="auto"/>
        <w:left w:val="none" w:sz="0" w:space="0" w:color="auto"/>
        <w:bottom w:val="none" w:sz="0" w:space="0" w:color="auto"/>
        <w:right w:val="none" w:sz="0" w:space="0" w:color="auto"/>
      </w:divBdr>
    </w:div>
    <w:div w:id="1155536368">
      <w:bodyDiv w:val="1"/>
      <w:marLeft w:val="0"/>
      <w:marRight w:val="0"/>
      <w:marTop w:val="0"/>
      <w:marBottom w:val="0"/>
      <w:divBdr>
        <w:top w:val="none" w:sz="0" w:space="0" w:color="auto"/>
        <w:left w:val="none" w:sz="0" w:space="0" w:color="auto"/>
        <w:bottom w:val="none" w:sz="0" w:space="0" w:color="auto"/>
        <w:right w:val="none" w:sz="0" w:space="0" w:color="auto"/>
      </w:divBdr>
    </w:div>
    <w:div w:id="1155683834">
      <w:bodyDiv w:val="1"/>
      <w:marLeft w:val="0"/>
      <w:marRight w:val="0"/>
      <w:marTop w:val="0"/>
      <w:marBottom w:val="0"/>
      <w:divBdr>
        <w:top w:val="none" w:sz="0" w:space="0" w:color="auto"/>
        <w:left w:val="none" w:sz="0" w:space="0" w:color="auto"/>
        <w:bottom w:val="none" w:sz="0" w:space="0" w:color="auto"/>
        <w:right w:val="none" w:sz="0" w:space="0" w:color="auto"/>
      </w:divBdr>
    </w:div>
    <w:div w:id="1156340537">
      <w:bodyDiv w:val="1"/>
      <w:marLeft w:val="0"/>
      <w:marRight w:val="0"/>
      <w:marTop w:val="0"/>
      <w:marBottom w:val="0"/>
      <w:divBdr>
        <w:top w:val="none" w:sz="0" w:space="0" w:color="auto"/>
        <w:left w:val="none" w:sz="0" w:space="0" w:color="auto"/>
        <w:bottom w:val="none" w:sz="0" w:space="0" w:color="auto"/>
        <w:right w:val="none" w:sz="0" w:space="0" w:color="auto"/>
      </w:divBdr>
    </w:div>
    <w:div w:id="1156528608">
      <w:bodyDiv w:val="1"/>
      <w:marLeft w:val="0"/>
      <w:marRight w:val="0"/>
      <w:marTop w:val="0"/>
      <w:marBottom w:val="0"/>
      <w:divBdr>
        <w:top w:val="none" w:sz="0" w:space="0" w:color="auto"/>
        <w:left w:val="none" w:sz="0" w:space="0" w:color="auto"/>
        <w:bottom w:val="none" w:sz="0" w:space="0" w:color="auto"/>
        <w:right w:val="none" w:sz="0" w:space="0" w:color="auto"/>
      </w:divBdr>
    </w:div>
    <w:div w:id="1156871301">
      <w:bodyDiv w:val="1"/>
      <w:marLeft w:val="0"/>
      <w:marRight w:val="0"/>
      <w:marTop w:val="0"/>
      <w:marBottom w:val="0"/>
      <w:divBdr>
        <w:top w:val="none" w:sz="0" w:space="0" w:color="auto"/>
        <w:left w:val="none" w:sz="0" w:space="0" w:color="auto"/>
        <w:bottom w:val="none" w:sz="0" w:space="0" w:color="auto"/>
        <w:right w:val="none" w:sz="0" w:space="0" w:color="auto"/>
      </w:divBdr>
    </w:div>
    <w:div w:id="1157303827">
      <w:bodyDiv w:val="1"/>
      <w:marLeft w:val="0"/>
      <w:marRight w:val="0"/>
      <w:marTop w:val="0"/>
      <w:marBottom w:val="0"/>
      <w:divBdr>
        <w:top w:val="none" w:sz="0" w:space="0" w:color="auto"/>
        <w:left w:val="none" w:sz="0" w:space="0" w:color="auto"/>
        <w:bottom w:val="none" w:sz="0" w:space="0" w:color="auto"/>
        <w:right w:val="none" w:sz="0" w:space="0" w:color="auto"/>
      </w:divBdr>
    </w:div>
    <w:div w:id="1161308829">
      <w:bodyDiv w:val="1"/>
      <w:marLeft w:val="0"/>
      <w:marRight w:val="0"/>
      <w:marTop w:val="0"/>
      <w:marBottom w:val="0"/>
      <w:divBdr>
        <w:top w:val="none" w:sz="0" w:space="0" w:color="auto"/>
        <w:left w:val="none" w:sz="0" w:space="0" w:color="auto"/>
        <w:bottom w:val="none" w:sz="0" w:space="0" w:color="auto"/>
        <w:right w:val="none" w:sz="0" w:space="0" w:color="auto"/>
      </w:divBdr>
    </w:div>
    <w:div w:id="1161775387">
      <w:bodyDiv w:val="1"/>
      <w:marLeft w:val="0"/>
      <w:marRight w:val="0"/>
      <w:marTop w:val="0"/>
      <w:marBottom w:val="0"/>
      <w:divBdr>
        <w:top w:val="none" w:sz="0" w:space="0" w:color="auto"/>
        <w:left w:val="none" w:sz="0" w:space="0" w:color="auto"/>
        <w:bottom w:val="none" w:sz="0" w:space="0" w:color="auto"/>
        <w:right w:val="none" w:sz="0" w:space="0" w:color="auto"/>
      </w:divBdr>
    </w:div>
    <w:div w:id="1162040913">
      <w:bodyDiv w:val="1"/>
      <w:marLeft w:val="0"/>
      <w:marRight w:val="0"/>
      <w:marTop w:val="0"/>
      <w:marBottom w:val="0"/>
      <w:divBdr>
        <w:top w:val="none" w:sz="0" w:space="0" w:color="auto"/>
        <w:left w:val="none" w:sz="0" w:space="0" w:color="auto"/>
        <w:bottom w:val="none" w:sz="0" w:space="0" w:color="auto"/>
        <w:right w:val="none" w:sz="0" w:space="0" w:color="auto"/>
      </w:divBdr>
    </w:div>
    <w:div w:id="1162425945">
      <w:bodyDiv w:val="1"/>
      <w:marLeft w:val="0"/>
      <w:marRight w:val="0"/>
      <w:marTop w:val="0"/>
      <w:marBottom w:val="0"/>
      <w:divBdr>
        <w:top w:val="none" w:sz="0" w:space="0" w:color="auto"/>
        <w:left w:val="none" w:sz="0" w:space="0" w:color="auto"/>
        <w:bottom w:val="none" w:sz="0" w:space="0" w:color="auto"/>
        <w:right w:val="none" w:sz="0" w:space="0" w:color="auto"/>
      </w:divBdr>
    </w:div>
    <w:div w:id="1162431861">
      <w:bodyDiv w:val="1"/>
      <w:marLeft w:val="0"/>
      <w:marRight w:val="0"/>
      <w:marTop w:val="0"/>
      <w:marBottom w:val="0"/>
      <w:divBdr>
        <w:top w:val="none" w:sz="0" w:space="0" w:color="auto"/>
        <w:left w:val="none" w:sz="0" w:space="0" w:color="auto"/>
        <w:bottom w:val="none" w:sz="0" w:space="0" w:color="auto"/>
        <w:right w:val="none" w:sz="0" w:space="0" w:color="auto"/>
      </w:divBdr>
    </w:div>
    <w:div w:id="1162967769">
      <w:bodyDiv w:val="1"/>
      <w:marLeft w:val="0"/>
      <w:marRight w:val="0"/>
      <w:marTop w:val="0"/>
      <w:marBottom w:val="0"/>
      <w:divBdr>
        <w:top w:val="none" w:sz="0" w:space="0" w:color="auto"/>
        <w:left w:val="none" w:sz="0" w:space="0" w:color="auto"/>
        <w:bottom w:val="none" w:sz="0" w:space="0" w:color="auto"/>
        <w:right w:val="none" w:sz="0" w:space="0" w:color="auto"/>
      </w:divBdr>
    </w:div>
    <w:div w:id="1163159693">
      <w:bodyDiv w:val="1"/>
      <w:marLeft w:val="0"/>
      <w:marRight w:val="0"/>
      <w:marTop w:val="0"/>
      <w:marBottom w:val="0"/>
      <w:divBdr>
        <w:top w:val="none" w:sz="0" w:space="0" w:color="auto"/>
        <w:left w:val="none" w:sz="0" w:space="0" w:color="auto"/>
        <w:bottom w:val="none" w:sz="0" w:space="0" w:color="auto"/>
        <w:right w:val="none" w:sz="0" w:space="0" w:color="auto"/>
      </w:divBdr>
    </w:div>
    <w:div w:id="1163160362">
      <w:bodyDiv w:val="1"/>
      <w:marLeft w:val="0"/>
      <w:marRight w:val="0"/>
      <w:marTop w:val="0"/>
      <w:marBottom w:val="0"/>
      <w:divBdr>
        <w:top w:val="none" w:sz="0" w:space="0" w:color="auto"/>
        <w:left w:val="none" w:sz="0" w:space="0" w:color="auto"/>
        <w:bottom w:val="none" w:sz="0" w:space="0" w:color="auto"/>
        <w:right w:val="none" w:sz="0" w:space="0" w:color="auto"/>
      </w:divBdr>
    </w:div>
    <w:div w:id="1163547306">
      <w:bodyDiv w:val="1"/>
      <w:marLeft w:val="0"/>
      <w:marRight w:val="0"/>
      <w:marTop w:val="0"/>
      <w:marBottom w:val="0"/>
      <w:divBdr>
        <w:top w:val="none" w:sz="0" w:space="0" w:color="auto"/>
        <w:left w:val="none" w:sz="0" w:space="0" w:color="auto"/>
        <w:bottom w:val="none" w:sz="0" w:space="0" w:color="auto"/>
        <w:right w:val="none" w:sz="0" w:space="0" w:color="auto"/>
      </w:divBdr>
    </w:div>
    <w:div w:id="1164009518">
      <w:bodyDiv w:val="1"/>
      <w:marLeft w:val="0"/>
      <w:marRight w:val="0"/>
      <w:marTop w:val="0"/>
      <w:marBottom w:val="0"/>
      <w:divBdr>
        <w:top w:val="none" w:sz="0" w:space="0" w:color="auto"/>
        <w:left w:val="none" w:sz="0" w:space="0" w:color="auto"/>
        <w:bottom w:val="none" w:sz="0" w:space="0" w:color="auto"/>
        <w:right w:val="none" w:sz="0" w:space="0" w:color="auto"/>
      </w:divBdr>
    </w:div>
    <w:div w:id="1164202372">
      <w:bodyDiv w:val="1"/>
      <w:marLeft w:val="0"/>
      <w:marRight w:val="0"/>
      <w:marTop w:val="0"/>
      <w:marBottom w:val="0"/>
      <w:divBdr>
        <w:top w:val="none" w:sz="0" w:space="0" w:color="auto"/>
        <w:left w:val="none" w:sz="0" w:space="0" w:color="auto"/>
        <w:bottom w:val="none" w:sz="0" w:space="0" w:color="auto"/>
        <w:right w:val="none" w:sz="0" w:space="0" w:color="auto"/>
      </w:divBdr>
    </w:div>
    <w:div w:id="1164734890">
      <w:bodyDiv w:val="1"/>
      <w:marLeft w:val="0"/>
      <w:marRight w:val="0"/>
      <w:marTop w:val="0"/>
      <w:marBottom w:val="0"/>
      <w:divBdr>
        <w:top w:val="none" w:sz="0" w:space="0" w:color="auto"/>
        <w:left w:val="none" w:sz="0" w:space="0" w:color="auto"/>
        <w:bottom w:val="none" w:sz="0" w:space="0" w:color="auto"/>
        <w:right w:val="none" w:sz="0" w:space="0" w:color="auto"/>
      </w:divBdr>
    </w:div>
    <w:div w:id="1164934508">
      <w:bodyDiv w:val="1"/>
      <w:marLeft w:val="0"/>
      <w:marRight w:val="0"/>
      <w:marTop w:val="0"/>
      <w:marBottom w:val="0"/>
      <w:divBdr>
        <w:top w:val="none" w:sz="0" w:space="0" w:color="auto"/>
        <w:left w:val="none" w:sz="0" w:space="0" w:color="auto"/>
        <w:bottom w:val="none" w:sz="0" w:space="0" w:color="auto"/>
        <w:right w:val="none" w:sz="0" w:space="0" w:color="auto"/>
      </w:divBdr>
    </w:div>
    <w:div w:id="1165168848">
      <w:bodyDiv w:val="1"/>
      <w:marLeft w:val="0"/>
      <w:marRight w:val="0"/>
      <w:marTop w:val="0"/>
      <w:marBottom w:val="0"/>
      <w:divBdr>
        <w:top w:val="none" w:sz="0" w:space="0" w:color="auto"/>
        <w:left w:val="none" w:sz="0" w:space="0" w:color="auto"/>
        <w:bottom w:val="none" w:sz="0" w:space="0" w:color="auto"/>
        <w:right w:val="none" w:sz="0" w:space="0" w:color="auto"/>
      </w:divBdr>
      <w:divsChild>
        <w:div w:id="1076366705">
          <w:marLeft w:val="0"/>
          <w:marRight w:val="0"/>
          <w:marTop w:val="0"/>
          <w:marBottom w:val="0"/>
          <w:divBdr>
            <w:top w:val="none" w:sz="0" w:space="0" w:color="auto"/>
            <w:left w:val="none" w:sz="0" w:space="0" w:color="auto"/>
            <w:bottom w:val="none" w:sz="0" w:space="0" w:color="auto"/>
            <w:right w:val="none" w:sz="0" w:space="0" w:color="auto"/>
          </w:divBdr>
          <w:divsChild>
            <w:div w:id="1797872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5512332">
      <w:bodyDiv w:val="1"/>
      <w:marLeft w:val="0"/>
      <w:marRight w:val="0"/>
      <w:marTop w:val="0"/>
      <w:marBottom w:val="0"/>
      <w:divBdr>
        <w:top w:val="none" w:sz="0" w:space="0" w:color="auto"/>
        <w:left w:val="none" w:sz="0" w:space="0" w:color="auto"/>
        <w:bottom w:val="none" w:sz="0" w:space="0" w:color="auto"/>
        <w:right w:val="none" w:sz="0" w:space="0" w:color="auto"/>
      </w:divBdr>
    </w:div>
    <w:div w:id="1166894768">
      <w:bodyDiv w:val="1"/>
      <w:marLeft w:val="0"/>
      <w:marRight w:val="0"/>
      <w:marTop w:val="0"/>
      <w:marBottom w:val="0"/>
      <w:divBdr>
        <w:top w:val="none" w:sz="0" w:space="0" w:color="auto"/>
        <w:left w:val="none" w:sz="0" w:space="0" w:color="auto"/>
        <w:bottom w:val="none" w:sz="0" w:space="0" w:color="auto"/>
        <w:right w:val="none" w:sz="0" w:space="0" w:color="auto"/>
      </w:divBdr>
    </w:div>
    <w:div w:id="1167020723">
      <w:bodyDiv w:val="1"/>
      <w:marLeft w:val="0"/>
      <w:marRight w:val="0"/>
      <w:marTop w:val="0"/>
      <w:marBottom w:val="0"/>
      <w:divBdr>
        <w:top w:val="none" w:sz="0" w:space="0" w:color="auto"/>
        <w:left w:val="none" w:sz="0" w:space="0" w:color="auto"/>
        <w:bottom w:val="none" w:sz="0" w:space="0" w:color="auto"/>
        <w:right w:val="none" w:sz="0" w:space="0" w:color="auto"/>
      </w:divBdr>
    </w:div>
    <w:div w:id="1167794369">
      <w:bodyDiv w:val="1"/>
      <w:marLeft w:val="0"/>
      <w:marRight w:val="0"/>
      <w:marTop w:val="0"/>
      <w:marBottom w:val="0"/>
      <w:divBdr>
        <w:top w:val="none" w:sz="0" w:space="0" w:color="auto"/>
        <w:left w:val="none" w:sz="0" w:space="0" w:color="auto"/>
        <w:bottom w:val="none" w:sz="0" w:space="0" w:color="auto"/>
        <w:right w:val="none" w:sz="0" w:space="0" w:color="auto"/>
      </w:divBdr>
    </w:div>
    <w:div w:id="1167935991">
      <w:bodyDiv w:val="1"/>
      <w:marLeft w:val="0"/>
      <w:marRight w:val="0"/>
      <w:marTop w:val="0"/>
      <w:marBottom w:val="0"/>
      <w:divBdr>
        <w:top w:val="none" w:sz="0" w:space="0" w:color="auto"/>
        <w:left w:val="none" w:sz="0" w:space="0" w:color="auto"/>
        <w:bottom w:val="none" w:sz="0" w:space="0" w:color="auto"/>
        <w:right w:val="none" w:sz="0" w:space="0" w:color="auto"/>
      </w:divBdr>
    </w:div>
    <w:div w:id="1168713979">
      <w:bodyDiv w:val="1"/>
      <w:marLeft w:val="0"/>
      <w:marRight w:val="0"/>
      <w:marTop w:val="0"/>
      <w:marBottom w:val="0"/>
      <w:divBdr>
        <w:top w:val="none" w:sz="0" w:space="0" w:color="auto"/>
        <w:left w:val="none" w:sz="0" w:space="0" w:color="auto"/>
        <w:bottom w:val="none" w:sz="0" w:space="0" w:color="auto"/>
        <w:right w:val="none" w:sz="0" w:space="0" w:color="auto"/>
      </w:divBdr>
    </w:div>
    <w:div w:id="1170560405">
      <w:bodyDiv w:val="1"/>
      <w:marLeft w:val="0"/>
      <w:marRight w:val="0"/>
      <w:marTop w:val="0"/>
      <w:marBottom w:val="0"/>
      <w:divBdr>
        <w:top w:val="none" w:sz="0" w:space="0" w:color="auto"/>
        <w:left w:val="none" w:sz="0" w:space="0" w:color="auto"/>
        <w:bottom w:val="none" w:sz="0" w:space="0" w:color="auto"/>
        <w:right w:val="none" w:sz="0" w:space="0" w:color="auto"/>
      </w:divBdr>
    </w:div>
    <w:div w:id="1170868050">
      <w:bodyDiv w:val="1"/>
      <w:marLeft w:val="0"/>
      <w:marRight w:val="0"/>
      <w:marTop w:val="0"/>
      <w:marBottom w:val="0"/>
      <w:divBdr>
        <w:top w:val="none" w:sz="0" w:space="0" w:color="auto"/>
        <w:left w:val="none" w:sz="0" w:space="0" w:color="auto"/>
        <w:bottom w:val="none" w:sz="0" w:space="0" w:color="auto"/>
        <w:right w:val="none" w:sz="0" w:space="0" w:color="auto"/>
      </w:divBdr>
    </w:div>
    <w:div w:id="1170869599">
      <w:bodyDiv w:val="1"/>
      <w:marLeft w:val="0"/>
      <w:marRight w:val="0"/>
      <w:marTop w:val="0"/>
      <w:marBottom w:val="0"/>
      <w:divBdr>
        <w:top w:val="none" w:sz="0" w:space="0" w:color="auto"/>
        <w:left w:val="none" w:sz="0" w:space="0" w:color="auto"/>
        <w:bottom w:val="none" w:sz="0" w:space="0" w:color="auto"/>
        <w:right w:val="none" w:sz="0" w:space="0" w:color="auto"/>
      </w:divBdr>
    </w:div>
    <w:div w:id="1171527011">
      <w:bodyDiv w:val="1"/>
      <w:marLeft w:val="0"/>
      <w:marRight w:val="0"/>
      <w:marTop w:val="0"/>
      <w:marBottom w:val="0"/>
      <w:divBdr>
        <w:top w:val="none" w:sz="0" w:space="0" w:color="auto"/>
        <w:left w:val="none" w:sz="0" w:space="0" w:color="auto"/>
        <w:bottom w:val="none" w:sz="0" w:space="0" w:color="auto"/>
        <w:right w:val="none" w:sz="0" w:space="0" w:color="auto"/>
      </w:divBdr>
    </w:div>
    <w:div w:id="1171601073">
      <w:bodyDiv w:val="1"/>
      <w:marLeft w:val="0"/>
      <w:marRight w:val="0"/>
      <w:marTop w:val="0"/>
      <w:marBottom w:val="0"/>
      <w:divBdr>
        <w:top w:val="none" w:sz="0" w:space="0" w:color="auto"/>
        <w:left w:val="none" w:sz="0" w:space="0" w:color="auto"/>
        <w:bottom w:val="none" w:sz="0" w:space="0" w:color="auto"/>
        <w:right w:val="none" w:sz="0" w:space="0" w:color="auto"/>
      </w:divBdr>
    </w:div>
    <w:div w:id="1171868435">
      <w:bodyDiv w:val="1"/>
      <w:marLeft w:val="0"/>
      <w:marRight w:val="0"/>
      <w:marTop w:val="0"/>
      <w:marBottom w:val="0"/>
      <w:divBdr>
        <w:top w:val="none" w:sz="0" w:space="0" w:color="auto"/>
        <w:left w:val="none" w:sz="0" w:space="0" w:color="auto"/>
        <w:bottom w:val="none" w:sz="0" w:space="0" w:color="auto"/>
        <w:right w:val="none" w:sz="0" w:space="0" w:color="auto"/>
      </w:divBdr>
    </w:div>
    <w:div w:id="1171944941">
      <w:bodyDiv w:val="1"/>
      <w:marLeft w:val="0"/>
      <w:marRight w:val="0"/>
      <w:marTop w:val="0"/>
      <w:marBottom w:val="0"/>
      <w:divBdr>
        <w:top w:val="none" w:sz="0" w:space="0" w:color="auto"/>
        <w:left w:val="none" w:sz="0" w:space="0" w:color="auto"/>
        <w:bottom w:val="none" w:sz="0" w:space="0" w:color="auto"/>
        <w:right w:val="none" w:sz="0" w:space="0" w:color="auto"/>
      </w:divBdr>
    </w:div>
    <w:div w:id="1172451470">
      <w:bodyDiv w:val="1"/>
      <w:marLeft w:val="0"/>
      <w:marRight w:val="0"/>
      <w:marTop w:val="0"/>
      <w:marBottom w:val="0"/>
      <w:divBdr>
        <w:top w:val="none" w:sz="0" w:space="0" w:color="auto"/>
        <w:left w:val="none" w:sz="0" w:space="0" w:color="auto"/>
        <w:bottom w:val="none" w:sz="0" w:space="0" w:color="auto"/>
        <w:right w:val="none" w:sz="0" w:space="0" w:color="auto"/>
      </w:divBdr>
    </w:div>
    <w:div w:id="1173758167">
      <w:bodyDiv w:val="1"/>
      <w:marLeft w:val="0"/>
      <w:marRight w:val="0"/>
      <w:marTop w:val="0"/>
      <w:marBottom w:val="0"/>
      <w:divBdr>
        <w:top w:val="none" w:sz="0" w:space="0" w:color="auto"/>
        <w:left w:val="none" w:sz="0" w:space="0" w:color="auto"/>
        <w:bottom w:val="none" w:sz="0" w:space="0" w:color="auto"/>
        <w:right w:val="none" w:sz="0" w:space="0" w:color="auto"/>
      </w:divBdr>
    </w:div>
    <w:div w:id="1174029281">
      <w:bodyDiv w:val="1"/>
      <w:marLeft w:val="0"/>
      <w:marRight w:val="0"/>
      <w:marTop w:val="0"/>
      <w:marBottom w:val="0"/>
      <w:divBdr>
        <w:top w:val="none" w:sz="0" w:space="0" w:color="auto"/>
        <w:left w:val="none" w:sz="0" w:space="0" w:color="auto"/>
        <w:bottom w:val="none" w:sz="0" w:space="0" w:color="auto"/>
        <w:right w:val="none" w:sz="0" w:space="0" w:color="auto"/>
      </w:divBdr>
    </w:div>
    <w:div w:id="1174806374">
      <w:bodyDiv w:val="1"/>
      <w:marLeft w:val="0"/>
      <w:marRight w:val="0"/>
      <w:marTop w:val="0"/>
      <w:marBottom w:val="0"/>
      <w:divBdr>
        <w:top w:val="none" w:sz="0" w:space="0" w:color="auto"/>
        <w:left w:val="none" w:sz="0" w:space="0" w:color="auto"/>
        <w:bottom w:val="none" w:sz="0" w:space="0" w:color="auto"/>
        <w:right w:val="none" w:sz="0" w:space="0" w:color="auto"/>
      </w:divBdr>
    </w:div>
    <w:div w:id="1174997073">
      <w:bodyDiv w:val="1"/>
      <w:marLeft w:val="0"/>
      <w:marRight w:val="0"/>
      <w:marTop w:val="0"/>
      <w:marBottom w:val="0"/>
      <w:divBdr>
        <w:top w:val="none" w:sz="0" w:space="0" w:color="auto"/>
        <w:left w:val="none" w:sz="0" w:space="0" w:color="auto"/>
        <w:bottom w:val="none" w:sz="0" w:space="0" w:color="auto"/>
        <w:right w:val="none" w:sz="0" w:space="0" w:color="auto"/>
      </w:divBdr>
    </w:div>
    <w:div w:id="1175459930">
      <w:bodyDiv w:val="1"/>
      <w:marLeft w:val="0"/>
      <w:marRight w:val="0"/>
      <w:marTop w:val="0"/>
      <w:marBottom w:val="0"/>
      <w:divBdr>
        <w:top w:val="none" w:sz="0" w:space="0" w:color="auto"/>
        <w:left w:val="none" w:sz="0" w:space="0" w:color="auto"/>
        <w:bottom w:val="none" w:sz="0" w:space="0" w:color="auto"/>
        <w:right w:val="none" w:sz="0" w:space="0" w:color="auto"/>
      </w:divBdr>
    </w:div>
    <w:div w:id="1175919450">
      <w:bodyDiv w:val="1"/>
      <w:marLeft w:val="0"/>
      <w:marRight w:val="0"/>
      <w:marTop w:val="0"/>
      <w:marBottom w:val="0"/>
      <w:divBdr>
        <w:top w:val="none" w:sz="0" w:space="0" w:color="auto"/>
        <w:left w:val="none" w:sz="0" w:space="0" w:color="auto"/>
        <w:bottom w:val="none" w:sz="0" w:space="0" w:color="auto"/>
        <w:right w:val="none" w:sz="0" w:space="0" w:color="auto"/>
      </w:divBdr>
    </w:div>
    <w:div w:id="1175919487">
      <w:bodyDiv w:val="1"/>
      <w:marLeft w:val="0"/>
      <w:marRight w:val="0"/>
      <w:marTop w:val="0"/>
      <w:marBottom w:val="0"/>
      <w:divBdr>
        <w:top w:val="none" w:sz="0" w:space="0" w:color="auto"/>
        <w:left w:val="none" w:sz="0" w:space="0" w:color="auto"/>
        <w:bottom w:val="none" w:sz="0" w:space="0" w:color="auto"/>
        <w:right w:val="none" w:sz="0" w:space="0" w:color="auto"/>
      </w:divBdr>
    </w:div>
    <w:div w:id="1176069268">
      <w:bodyDiv w:val="1"/>
      <w:marLeft w:val="0"/>
      <w:marRight w:val="0"/>
      <w:marTop w:val="0"/>
      <w:marBottom w:val="0"/>
      <w:divBdr>
        <w:top w:val="none" w:sz="0" w:space="0" w:color="auto"/>
        <w:left w:val="none" w:sz="0" w:space="0" w:color="auto"/>
        <w:bottom w:val="none" w:sz="0" w:space="0" w:color="auto"/>
        <w:right w:val="none" w:sz="0" w:space="0" w:color="auto"/>
      </w:divBdr>
      <w:divsChild>
        <w:div w:id="987707828">
          <w:marLeft w:val="0"/>
          <w:marRight w:val="0"/>
          <w:marTop w:val="0"/>
          <w:marBottom w:val="0"/>
          <w:divBdr>
            <w:top w:val="none" w:sz="0" w:space="0" w:color="auto"/>
            <w:left w:val="none" w:sz="0" w:space="0" w:color="auto"/>
            <w:bottom w:val="none" w:sz="0" w:space="0" w:color="auto"/>
            <w:right w:val="none" w:sz="0" w:space="0" w:color="auto"/>
          </w:divBdr>
          <w:divsChild>
            <w:div w:id="1422138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6110519">
      <w:bodyDiv w:val="1"/>
      <w:marLeft w:val="0"/>
      <w:marRight w:val="0"/>
      <w:marTop w:val="0"/>
      <w:marBottom w:val="0"/>
      <w:divBdr>
        <w:top w:val="none" w:sz="0" w:space="0" w:color="auto"/>
        <w:left w:val="none" w:sz="0" w:space="0" w:color="auto"/>
        <w:bottom w:val="none" w:sz="0" w:space="0" w:color="auto"/>
        <w:right w:val="none" w:sz="0" w:space="0" w:color="auto"/>
      </w:divBdr>
    </w:div>
    <w:div w:id="1176381814">
      <w:bodyDiv w:val="1"/>
      <w:marLeft w:val="0"/>
      <w:marRight w:val="0"/>
      <w:marTop w:val="0"/>
      <w:marBottom w:val="0"/>
      <w:divBdr>
        <w:top w:val="none" w:sz="0" w:space="0" w:color="auto"/>
        <w:left w:val="none" w:sz="0" w:space="0" w:color="auto"/>
        <w:bottom w:val="none" w:sz="0" w:space="0" w:color="auto"/>
        <w:right w:val="none" w:sz="0" w:space="0" w:color="auto"/>
      </w:divBdr>
    </w:div>
    <w:div w:id="1176770752">
      <w:bodyDiv w:val="1"/>
      <w:marLeft w:val="0"/>
      <w:marRight w:val="0"/>
      <w:marTop w:val="0"/>
      <w:marBottom w:val="0"/>
      <w:divBdr>
        <w:top w:val="none" w:sz="0" w:space="0" w:color="auto"/>
        <w:left w:val="none" w:sz="0" w:space="0" w:color="auto"/>
        <w:bottom w:val="none" w:sz="0" w:space="0" w:color="auto"/>
        <w:right w:val="none" w:sz="0" w:space="0" w:color="auto"/>
      </w:divBdr>
    </w:div>
    <w:div w:id="1177578689">
      <w:bodyDiv w:val="1"/>
      <w:marLeft w:val="0"/>
      <w:marRight w:val="0"/>
      <w:marTop w:val="0"/>
      <w:marBottom w:val="0"/>
      <w:divBdr>
        <w:top w:val="none" w:sz="0" w:space="0" w:color="auto"/>
        <w:left w:val="none" w:sz="0" w:space="0" w:color="auto"/>
        <w:bottom w:val="none" w:sz="0" w:space="0" w:color="auto"/>
        <w:right w:val="none" w:sz="0" w:space="0" w:color="auto"/>
      </w:divBdr>
    </w:div>
    <w:div w:id="1177580715">
      <w:bodyDiv w:val="1"/>
      <w:marLeft w:val="0"/>
      <w:marRight w:val="0"/>
      <w:marTop w:val="0"/>
      <w:marBottom w:val="0"/>
      <w:divBdr>
        <w:top w:val="none" w:sz="0" w:space="0" w:color="auto"/>
        <w:left w:val="none" w:sz="0" w:space="0" w:color="auto"/>
        <w:bottom w:val="none" w:sz="0" w:space="0" w:color="auto"/>
        <w:right w:val="none" w:sz="0" w:space="0" w:color="auto"/>
      </w:divBdr>
    </w:div>
    <w:div w:id="1177843060">
      <w:bodyDiv w:val="1"/>
      <w:marLeft w:val="0"/>
      <w:marRight w:val="0"/>
      <w:marTop w:val="0"/>
      <w:marBottom w:val="0"/>
      <w:divBdr>
        <w:top w:val="none" w:sz="0" w:space="0" w:color="auto"/>
        <w:left w:val="none" w:sz="0" w:space="0" w:color="auto"/>
        <w:bottom w:val="none" w:sz="0" w:space="0" w:color="auto"/>
        <w:right w:val="none" w:sz="0" w:space="0" w:color="auto"/>
      </w:divBdr>
    </w:div>
    <w:div w:id="1178694055">
      <w:bodyDiv w:val="1"/>
      <w:marLeft w:val="0"/>
      <w:marRight w:val="0"/>
      <w:marTop w:val="0"/>
      <w:marBottom w:val="0"/>
      <w:divBdr>
        <w:top w:val="none" w:sz="0" w:space="0" w:color="auto"/>
        <w:left w:val="none" w:sz="0" w:space="0" w:color="auto"/>
        <w:bottom w:val="none" w:sz="0" w:space="0" w:color="auto"/>
        <w:right w:val="none" w:sz="0" w:space="0" w:color="auto"/>
      </w:divBdr>
    </w:div>
    <w:div w:id="1178885409">
      <w:bodyDiv w:val="1"/>
      <w:marLeft w:val="0"/>
      <w:marRight w:val="0"/>
      <w:marTop w:val="0"/>
      <w:marBottom w:val="0"/>
      <w:divBdr>
        <w:top w:val="none" w:sz="0" w:space="0" w:color="auto"/>
        <w:left w:val="none" w:sz="0" w:space="0" w:color="auto"/>
        <w:bottom w:val="none" w:sz="0" w:space="0" w:color="auto"/>
        <w:right w:val="none" w:sz="0" w:space="0" w:color="auto"/>
      </w:divBdr>
    </w:div>
    <w:div w:id="1179932070">
      <w:bodyDiv w:val="1"/>
      <w:marLeft w:val="0"/>
      <w:marRight w:val="0"/>
      <w:marTop w:val="0"/>
      <w:marBottom w:val="0"/>
      <w:divBdr>
        <w:top w:val="none" w:sz="0" w:space="0" w:color="auto"/>
        <w:left w:val="none" w:sz="0" w:space="0" w:color="auto"/>
        <w:bottom w:val="none" w:sz="0" w:space="0" w:color="auto"/>
        <w:right w:val="none" w:sz="0" w:space="0" w:color="auto"/>
      </w:divBdr>
    </w:div>
    <w:div w:id="1181899020">
      <w:bodyDiv w:val="1"/>
      <w:marLeft w:val="0"/>
      <w:marRight w:val="0"/>
      <w:marTop w:val="0"/>
      <w:marBottom w:val="0"/>
      <w:divBdr>
        <w:top w:val="none" w:sz="0" w:space="0" w:color="auto"/>
        <w:left w:val="none" w:sz="0" w:space="0" w:color="auto"/>
        <w:bottom w:val="none" w:sz="0" w:space="0" w:color="auto"/>
        <w:right w:val="none" w:sz="0" w:space="0" w:color="auto"/>
      </w:divBdr>
    </w:div>
    <w:div w:id="1182084568">
      <w:bodyDiv w:val="1"/>
      <w:marLeft w:val="0"/>
      <w:marRight w:val="0"/>
      <w:marTop w:val="0"/>
      <w:marBottom w:val="0"/>
      <w:divBdr>
        <w:top w:val="none" w:sz="0" w:space="0" w:color="auto"/>
        <w:left w:val="none" w:sz="0" w:space="0" w:color="auto"/>
        <w:bottom w:val="none" w:sz="0" w:space="0" w:color="auto"/>
        <w:right w:val="none" w:sz="0" w:space="0" w:color="auto"/>
      </w:divBdr>
    </w:div>
    <w:div w:id="1183128227">
      <w:bodyDiv w:val="1"/>
      <w:marLeft w:val="0"/>
      <w:marRight w:val="0"/>
      <w:marTop w:val="0"/>
      <w:marBottom w:val="0"/>
      <w:divBdr>
        <w:top w:val="none" w:sz="0" w:space="0" w:color="auto"/>
        <w:left w:val="none" w:sz="0" w:space="0" w:color="auto"/>
        <w:bottom w:val="none" w:sz="0" w:space="0" w:color="auto"/>
        <w:right w:val="none" w:sz="0" w:space="0" w:color="auto"/>
      </w:divBdr>
    </w:div>
    <w:div w:id="1183516642">
      <w:bodyDiv w:val="1"/>
      <w:marLeft w:val="0"/>
      <w:marRight w:val="0"/>
      <w:marTop w:val="0"/>
      <w:marBottom w:val="0"/>
      <w:divBdr>
        <w:top w:val="none" w:sz="0" w:space="0" w:color="auto"/>
        <w:left w:val="none" w:sz="0" w:space="0" w:color="auto"/>
        <w:bottom w:val="none" w:sz="0" w:space="0" w:color="auto"/>
        <w:right w:val="none" w:sz="0" w:space="0" w:color="auto"/>
      </w:divBdr>
    </w:div>
    <w:div w:id="1184246120">
      <w:bodyDiv w:val="1"/>
      <w:marLeft w:val="0"/>
      <w:marRight w:val="0"/>
      <w:marTop w:val="0"/>
      <w:marBottom w:val="0"/>
      <w:divBdr>
        <w:top w:val="none" w:sz="0" w:space="0" w:color="auto"/>
        <w:left w:val="none" w:sz="0" w:space="0" w:color="auto"/>
        <w:bottom w:val="none" w:sz="0" w:space="0" w:color="auto"/>
        <w:right w:val="none" w:sz="0" w:space="0" w:color="auto"/>
      </w:divBdr>
    </w:div>
    <w:div w:id="1184512821">
      <w:bodyDiv w:val="1"/>
      <w:marLeft w:val="0"/>
      <w:marRight w:val="0"/>
      <w:marTop w:val="0"/>
      <w:marBottom w:val="0"/>
      <w:divBdr>
        <w:top w:val="none" w:sz="0" w:space="0" w:color="auto"/>
        <w:left w:val="none" w:sz="0" w:space="0" w:color="auto"/>
        <w:bottom w:val="none" w:sz="0" w:space="0" w:color="auto"/>
        <w:right w:val="none" w:sz="0" w:space="0" w:color="auto"/>
      </w:divBdr>
    </w:div>
    <w:div w:id="1184630483">
      <w:bodyDiv w:val="1"/>
      <w:marLeft w:val="0"/>
      <w:marRight w:val="0"/>
      <w:marTop w:val="0"/>
      <w:marBottom w:val="0"/>
      <w:divBdr>
        <w:top w:val="none" w:sz="0" w:space="0" w:color="auto"/>
        <w:left w:val="none" w:sz="0" w:space="0" w:color="auto"/>
        <w:bottom w:val="none" w:sz="0" w:space="0" w:color="auto"/>
        <w:right w:val="none" w:sz="0" w:space="0" w:color="auto"/>
      </w:divBdr>
    </w:div>
    <w:div w:id="1185704621">
      <w:bodyDiv w:val="1"/>
      <w:marLeft w:val="0"/>
      <w:marRight w:val="0"/>
      <w:marTop w:val="0"/>
      <w:marBottom w:val="0"/>
      <w:divBdr>
        <w:top w:val="none" w:sz="0" w:space="0" w:color="auto"/>
        <w:left w:val="none" w:sz="0" w:space="0" w:color="auto"/>
        <w:bottom w:val="none" w:sz="0" w:space="0" w:color="auto"/>
        <w:right w:val="none" w:sz="0" w:space="0" w:color="auto"/>
      </w:divBdr>
    </w:div>
    <w:div w:id="1187407712">
      <w:bodyDiv w:val="1"/>
      <w:marLeft w:val="0"/>
      <w:marRight w:val="0"/>
      <w:marTop w:val="0"/>
      <w:marBottom w:val="0"/>
      <w:divBdr>
        <w:top w:val="none" w:sz="0" w:space="0" w:color="auto"/>
        <w:left w:val="none" w:sz="0" w:space="0" w:color="auto"/>
        <w:bottom w:val="none" w:sz="0" w:space="0" w:color="auto"/>
        <w:right w:val="none" w:sz="0" w:space="0" w:color="auto"/>
      </w:divBdr>
    </w:div>
    <w:div w:id="1187864033">
      <w:bodyDiv w:val="1"/>
      <w:marLeft w:val="0"/>
      <w:marRight w:val="0"/>
      <w:marTop w:val="0"/>
      <w:marBottom w:val="0"/>
      <w:divBdr>
        <w:top w:val="none" w:sz="0" w:space="0" w:color="auto"/>
        <w:left w:val="none" w:sz="0" w:space="0" w:color="auto"/>
        <w:bottom w:val="none" w:sz="0" w:space="0" w:color="auto"/>
        <w:right w:val="none" w:sz="0" w:space="0" w:color="auto"/>
      </w:divBdr>
    </w:div>
    <w:div w:id="1189567931">
      <w:bodyDiv w:val="1"/>
      <w:marLeft w:val="0"/>
      <w:marRight w:val="0"/>
      <w:marTop w:val="0"/>
      <w:marBottom w:val="0"/>
      <w:divBdr>
        <w:top w:val="none" w:sz="0" w:space="0" w:color="auto"/>
        <w:left w:val="none" w:sz="0" w:space="0" w:color="auto"/>
        <w:bottom w:val="none" w:sz="0" w:space="0" w:color="auto"/>
        <w:right w:val="none" w:sz="0" w:space="0" w:color="auto"/>
      </w:divBdr>
    </w:div>
    <w:div w:id="1189754454">
      <w:bodyDiv w:val="1"/>
      <w:marLeft w:val="0"/>
      <w:marRight w:val="0"/>
      <w:marTop w:val="0"/>
      <w:marBottom w:val="0"/>
      <w:divBdr>
        <w:top w:val="none" w:sz="0" w:space="0" w:color="auto"/>
        <w:left w:val="none" w:sz="0" w:space="0" w:color="auto"/>
        <w:bottom w:val="none" w:sz="0" w:space="0" w:color="auto"/>
        <w:right w:val="none" w:sz="0" w:space="0" w:color="auto"/>
      </w:divBdr>
    </w:div>
    <w:div w:id="1191379055">
      <w:bodyDiv w:val="1"/>
      <w:marLeft w:val="0"/>
      <w:marRight w:val="0"/>
      <w:marTop w:val="0"/>
      <w:marBottom w:val="0"/>
      <w:divBdr>
        <w:top w:val="none" w:sz="0" w:space="0" w:color="auto"/>
        <w:left w:val="none" w:sz="0" w:space="0" w:color="auto"/>
        <w:bottom w:val="none" w:sz="0" w:space="0" w:color="auto"/>
        <w:right w:val="none" w:sz="0" w:space="0" w:color="auto"/>
      </w:divBdr>
    </w:div>
    <w:div w:id="1191410772">
      <w:bodyDiv w:val="1"/>
      <w:marLeft w:val="0"/>
      <w:marRight w:val="0"/>
      <w:marTop w:val="0"/>
      <w:marBottom w:val="0"/>
      <w:divBdr>
        <w:top w:val="none" w:sz="0" w:space="0" w:color="auto"/>
        <w:left w:val="none" w:sz="0" w:space="0" w:color="auto"/>
        <w:bottom w:val="none" w:sz="0" w:space="0" w:color="auto"/>
        <w:right w:val="none" w:sz="0" w:space="0" w:color="auto"/>
      </w:divBdr>
    </w:div>
    <w:div w:id="1191843860">
      <w:bodyDiv w:val="1"/>
      <w:marLeft w:val="0"/>
      <w:marRight w:val="0"/>
      <w:marTop w:val="0"/>
      <w:marBottom w:val="0"/>
      <w:divBdr>
        <w:top w:val="none" w:sz="0" w:space="0" w:color="auto"/>
        <w:left w:val="none" w:sz="0" w:space="0" w:color="auto"/>
        <w:bottom w:val="none" w:sz="0" w:space="0" w:color="auto"/>
        <w:right w:val="none" w:sz="0" w:space="0" w:color="auto"/>
      </w:divBdr>
    </w:div>
    <w:div w:id="1191988071">
      <w:bodyDiv w:val="1"/>
      <w:marLeft w:val="0"/>
      <w:marRight w:val="0"/>
      <w:marTop w:val="0"/>
      <w:marBottom w:val="0"/>
      <w:divBdr>
        <w:top w:val="none" w:sz="0" w:space="0" w:color="auto"/>
        <w:left w:val="none" w:sz="0" w:space="0" w:color="auto"/>
        <w:bottom w:val="none" w:sz="0" w:space="0" w:color="auto"/>
        <w:right w:val="none" w:sz="0" w:space="0" w:color="auto"/>
      </w:divBdr>
    </w:div>
    <w:div w:id="1194343688">
      <w:bodyDiv w:val="1"/>
      <w:marLeft w:val="0"/>
      <w:marRight w:val="0"/>
      <w:marTop w:val="0"/>
      <w:marBottom w:val="0"/>
      <w:divBdr>
        <w:top w:val="none" w:sz="0" w:space="0" w:color="auto"/>
        <w:left w:val="none" w:sz="0" w:space="0" w:color="auto"/>
        <w:bottom w:val="none" w:sz="0" w:space="0" w:color="auto"/>
        <w:right w:val="none" w:sz="0" w:space="0" w:color="auto"/>
      </w:divBdr>
    </w:div>
    <w:div w:id="1195461317">
      <w:bodyDiv w:val="1"/>
      <w:marLeft w:val="0"/>
      <w:marRight w:val="0"/>
      <w:marTop w:val="0"/>
      <w:marBottom w:val="0"/>
      <w:divBdr>
        <w:top w:val="none" w:sz="0" w:space="0" w:color="auto"/>
        <w:left w:val="none" w:sz="0" w:space="0" w:color="auto"/>
        <w:bottom w:val="none" w:sz="0" w:space="0" w:color="auto"/>
        <w:right w:val="none" w:sz="0" w:space="0" w:color="auto"/>
      </w:divBdr>
    </w:div>
    <w:div w:id="1195508637">
      <w:bodyDiv w:val="1"/>
      <w:marLeft w:val="0"/>
      <w:marRight w:val="0"/>
      <w:marTop w:val="0"/>
      <w:marBottom w:val="0"/>
      <w:divBdr>
        <w:top w:val="none" w:sz="0" w:space="0" w:color="auto"/>
        <w:left w:val="none" w:sz="0" w:space="0" w:color="auto"/>
        <w:bottom w:val="none" w:sz="0" w:space="0" w:color="auto"/>
        <w:right w:val="none" w:sz="0" w:space="0" w:color="auto"/>
      </w:divBdr>
    </w:div>
    <w:div w:id="1195922045">
      <w:bodyDiv w:val="1"/>
      <w:marLeft w:val="0"/>
      <w:marRight w:val="0"/>
      <w:marTop w:val="0"/>
      <w:marBottom w:val="0"/>
      <w:divBdr>
        <w:top w:val="none" w:sz="0" w:space="0" w:color="auto"/>
        <w:left w:val="none" w:sz="0" w:space="0" w:color="auto"/>
        <w:bottom w:val="none" w:sz="0" w:space="0" w:color="auto"/>
        <w:right w:val="none" w:sz="0" w:space="0" w:color="auto"/>
      </w:divBdr>
    </w:div>
    <w:div w:id="1197429453">
      <w:bodyDiv w:val="1"/>
      <w:marLeft w:val="0"/>
      <w:marRight w:val="0"/>
      <w:marTop w:val="0"/>
      <w:marBottom w:val="0"/>
      <w:divBdr>
        <w:top w:val="none" w:sz="0" w:space="0" w:color="auto"/>
        <w:left w:val="none" w:sz="0" w:space="0" w:color="auto"/>
        <w:bottom w:val="none" w:sz="0" w:space="0" w:color="auto"/>
        <w:right w:val="none" w:sz="0" w:space="0" w:color="auto"/>
      </w:divBdr>
    </w:div>
    <w:div w:id="1197700001">
      <w:bodyDiv w:val="1"/>
      <w:marLeft w:val="0"/>
      <w:marRight w:val="0"/>
      <w:marTop w:val="0"/>
      <w:marBottom w:val="0"/>
      <w:divBdr>
        <w:top w:val="none" w:sz="0" w:space="0" w:color="auto"/>
        <w:left w:val="none" w:sz="0" w:space="0" w:color="auto"/>
        <w:bottom w:val="none" w:sz="0" w:space="0" w:color="auto"/>
        <w:right w:val="none" w:sz="0" w:space="0" w:color="auto"/>
      </w:divBdr>
    </w:div>
    <w:div w:id="1198196487">
      <w:bodyDiv w:val="1"/>
      <w:marLeft w:val="0"/>
      <w:marRight w:val="0"/>
      <w:marTop w:val="0"/>
      <w:marBottom w:val="0"/>
      <w:divBdr>
        <w:top w:val="none" w:sz="0" w:space="0" w:color="auto"/>
        <w:left w:val="none" w:sz="0" w:space="0" w:color="auto"/>
        <w:bottom w:val="none" w:sz="0" w:space="0" w:color="auto"/>
        <w:right w:val="none" w:sz="0" w:space="0" w:color="auto"/>
      </w:divBdr>
    </w:div>
    <w:div w:id="1198204948">
      <w:bodyDiv w:val="1"/>
      <w:marLeft w:val="0"/>
      <w:marRight w:val="0"/>
      <w:marTop w:val="0"/>
      <w:marBottom w:val="0"/>
      <w:divBdr>
        <w:top w:val="none" w:sz="0" w:space="0" w:color="auto"/>
        <w:left w:val="none" w:sz="0" w:space="0" w:color="auto"/>
        <w:bottom w:val="none" w:sz="0" w:space="0" w:color="auto"/>
        <w:right w:val="none" w:sz="0" w:space="0" w:color="auto"/>
      </w:divBdr>
    </w:div>
    <w:div w:id="1198279459">
      <w:bodyDiv w:val="1"/>
      <w:marLeft w:val="0"/>
      <w:marRight w:val="0"/>
      <w:marTop w:val="0"/>
      <w:marBottom w:val="0"/>
      <w:divBdr>
        <w:top w:val="none" w:sz="0" w:space="0" w:color="auto"/>
        <w:left w:val="none" w:sz="0" w:space="0" w:color="auto"/>
        <w:bottom w:val="none" w:sz="0" w:space="0" w:color="auto"/>
        <w:right w:val="none" w:sz="0" w:space="0" w:color="auto"/>
      </w:divBdr>
    </w:div>
    <w:div w:id="1200632223">
      <w:bodyDiv w:val="1"/>
      <w:marLeft w:val="0"/>
      <w:marRight w:val="0"/>
      <w:marTop w:val="0"/>
      <w:marBottom w:val="0"/>
      <w:divBdr>
        <w:top w:val="none" w:sz="0" w:space="0" w:color="auto"/>
        <w:left w:val="none" w:sz="0" w:space="0" w:color="auto"/>
        <w:bottom w:val="none" w:sz="0" w:space="0" w:color="auto"/>
        <w:right w:val="none" w:sz="0" w:space="0" w:color="auto"/>
      </w:divBdr>
    </w:div>
    <w:div w:id="1201549552">
      <w:bodyDiv w:val="1"/>
      <w:marLeft w:val="0"/>
      <w:marRight w:val="0"/>
      <w:marTop w:val="0"/>
      <w:marBottom w:val="0"/>
      <w:divBdr>
        <w:top w:val="none" w:sz="0" w:space="0" w:color="auto"/>
        <w:left w:val="none" w:sz="0" w:space="0" w:color="auto"/>
        <w:bottom w:val="none" w:sz="0" w:space="0" w:color="auto"/>
        <w:right w:val="none" w:sz="0" w:space="0" w:color="auto"/>
      </w:divBdr>
    </w:div>
    <w:div w:id="1201868344">
      <w:bodyDiv w:val="1"/>
      <w:marLeft w:val="0"/>
      <w:marRight w:val="0"/>
      <w:marTop w:val="0"/>
      <w:marBottom w:val="0"/>
      <w:divBdr>
        <w:top w:val="none" w:sz="0" w:space="0" w:color="auto"/>
        <w:left w:val="none" w:sz="0" w:space="0" w:color="auto"/>
        <w:bottom w:val="none" w:sz="0" w:space="0" w:color="auto"/>
        <w:right w:val="none" w:sz="0" w:space="0" w:color="auto"/>
      </w:divBdr>
    </w:div>
    <w:div w:id="1202279909">
      <w:bodyDiv w:val="1"/>
      <w:marLeft w:val="0"/>
      <w:marRight w:val="0"/>
      <w:marTop w:val="0"/>
      <w:marBottom w:val="0"/>
      <w:divBdr>
        <w:top w:val="none" w:sz="0" w:space="0" w:color="auto"/>
        <w:left w:val="none" w:sz="0" w:space="0" w:color="auto"/>
        <w:bottom w:val="none" w:sz="0" w:space="0" w:color="auto"/>
        <w:right w:val="none" w:sz="0" w:space="0" w:color="auto"/>
      </w:divBdr>
      <w:divsChild>
        <w:div w:id="259685430">
          <w:marLeft w:val="0"/>
          <w:marRight w:val="0"/>
          <w:marTop w:val="0"/>
          <w:marBottom w:val="0"/>
          <w:divBdr>
            <w:top w:val="none" w:sz="0" w:space="0" w:color="auto"/>
            <w:left w:val="none" w:sz="0" w:space="0" w:color="auto"/>
            <w:bottom w:val="none" w:sz="0" w:space="0" w:color="auto"/>
            <w:right w:val="none" w:sz="0" w:space="0" w:color="auto"/>
          </w:divBdr>
          <w:divsChild>
            <w:div w:id="1600529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669618">
      <w:bodyDiv w:val="1"/>
      <w:marLeft w:val="0"/>
      <w:marRight w:val="0"/>
      <w:marTop w:val="0"/>
      <w:marBottom w:val="0"/>
      <w:divBdr>
        <w:top w:val="none" w:sz="0" w:space="0" w:color="auto"/>
        <w:left w:val="none" w:sz="0" w:space="0" w:color="auto"/>
        <w:bottom w:val="none" w:sz="0" w:space="0" w:color="auto"/>
        <w:right w:val="none" w:sz="0" w:space="0" w:color="auto"/>
      </w:divBdr>
    </w:div>
    <w:div w:id="1203248583">
      <w:bodyDiv w:val="1"/>
      <w:marLeft w:val="0"/>
      <w:marRight w:val="0"/>
      <w:marTop w:val="0"/>
      <w:marBottom w:val="0"/>
      <w:divBdr>
        <w:top w:val="none" w:sz="0" w:space="0" w:color="auto"/>
        <w:left w:val="none" w:sz="0" w:space="0" w:color="auto"/>
        <w:bottom w:val="none" w:sz="0" w:space="0" w:color="auto"/>
        <w:right w:val="none" w:sz="0" w:space="0" w:color="auto"/>
      </w:divBdr>
    </w:div>
    <w:div w:id="1203395621">
      <w:bodyDiv w:val="1"/>
      <w:marLeft w:val="0"/>
      <w:marRight w:val="0"/>
      <w:marTop w:val="0"/>
      <w:marBottom w:val="0"/>
      <w:divBdr>
        <w:top w:val="none" w:sz="0" w:space="0" w:color="auto"/>
        <w:left w:val="none" w:sz="0" w:space="0" w:color="auto"/>
        <w:bottom w:val="none" w:sz="0" w:space="0" w:color="auto"/>
        <w:right w:val="none" w:sz="0" w:space="0" w:color="auto"/>
      </w:divBdr>
    </w:div>
    <w:div w:id="1203861253">
      <w:bodyDiv w:val="1"/>
      <w:marLeft w:val="0"/>
      <w:marRight w:val="0"/>
      <w:marTop w:val="0"/>
      <w:marBottom w:val="0"/>
      <w:divBdr>
        <w:top w:val="none" w:sz="0" w:space="0" w:color="auto"/>
        <w:left w:val="none" w:sz="0" w:space="0" w:color="auto"/>
        <w:bottom w:val="none" w:sz="0" w:space="0" w:color="auto"/>
        <w:right w:val="none" w:sz="0" w:space="0" w:color="auto"/>
      </w:divBdr>
    </w:div>
    <w:div w:id="1203983051">
      <w:bodyDiv w:val="1"/>
      <w:marLeft w:val="0"/>
      <w:marRight w:val="0"/>
      <w:marTop w:val="0"/>
      <w:marBottom w:val="0"/>
      <w:divBdr>
        <w:top w:val="none" w:sz="0" w:space="0" w:color="auto"/>
        <w:left w:val="none" w:sz="0" w:space="0" w:color="auto"/>
        <w:bottom w:val="none" w:sz="0" w:space="0" w:color="auto"/>
        <w:right w:val="none" w:sz="0" w:space="0" w:color="auto"/>
      </w:divBdr>
    </w:div>
    <w:div w:id="1205676586">
      <w:bodyDiv w:val="1"/>
      <w:marLeft w:val="0"/>
      <w:marRight w:val="0"/>
      <w:marTop w:val="0"/>
      <w:marBottom w:val="0"/>
      <w:divBdr>
        <w:top w:val="none" w:sz="0" w:space="0" w:color="auto"/>
        <w:left w:val="none" w:sz="0" w:space="0" w:color="auto"/>
        <w:bottom w:val="none" w:sz="0" w:space="0" w:color="auto"/>
        <w:right w:val="none" w:sz="0" w:space="0" w:color="auto"/>
      </w:divBdr>
    </w:div>
    <w:div w:id="1206063526">
      <w:bodyDiv w:val="1"/>
      <w:marLeft w:val="0"/>
      <w:marRight w:val="0"/>
      <w:marTop w:val="0"/>
      <w:marBottom w:val="0"/>
      <w:divBdr>
        <w:top w:val="none" w:sz="0" w:space="0" w:color="auto"/>
        <w:left w:val="none" w:sz="0" w:space="0" w:color="auto"/>
        <w:bottom w:val="none" w:sz="0" w:space="0" w:color="auto"/>
        <w:right w:val="none" w:sz="0" w:space="0" w:color="auto"/>
      </w:divBdr>
    </w:div>
    <w:div w:id="1206212926">
      <w:bodyDiv w:val="1"/>
      <w:marLeft w:val="0"/>
      <w:marRight w:val="0"/>
      <w:marTop w:val="0"/>
      <w:marBottom w:val="0"/>
      <w:divBdr>
        <w:top w:val="none" w:sz="0" w:space="0" w:color="auto"/>
        <w:left w:val="none" w:sz="0" w:space="0" w:color="auto"/>
        <w:bottom w:val="none" w:sz="0" w:space="0" w:color="auto"/>
        <w:right w:val="none" w:sz="0" w:space="0" w:color="auto"/>
      </w:divBdr>
    </w:div>
    <w:div w:id="1207335270">
      <w:bodyDiv w:val="1"/>
      <w:marLeft w:val="0"/>
      <w:marRight w:val="0"/>
      <w:marTop w:val="0"/>
      <w:marBottom w:val="0"/>
      <w:divBdr>
        <w:top w:val="none" w:sz="0" w:space="0" w:color="auto"/>
        <w:left w:val="none" w:sz="0" w:space="0" w:color="auto"/>
        <w:bottom w:val="none" w:sz="0" w:space="0" w:color="auto"/>
        <w:right w:val="none" w:sz="0" w:space="0" w:color="auto"/>
      </w:divBdr>
    </w:div>
    <w:div w:id="1208834606">
      <w:bodyDiv w:val="1"/>
      <w:marLeft w:val="0"/>
      <w:marRight w:val="0"/>
      <w:marTop w:val="0"/>
      <w:marBottom w:val="0"/>
      <w:divBdr>
        <w:top w:val="none" w:sz="0" w:space="0" w:color="auto"/>
        <w:left w:val="none" w:sz="0" w:space="0" w:color="auto"/>
        <w:bottom w:val="none" w:sz="0" w:space="0" w:color="auto"/>
        <w:right w:val="none" w:sz="0" w:space="0" w:color="auto"/>
      </w:divBdr>
      <w:divsChild>
        <w:div w:id="1065253208">
          <w:marLeft w:val="0"/>
          <w:marRight w:val="0"/>
          <w:marTop w:val="0"/>
          <w:marBottom w:val="0"/>
          <w:divBdr>
            <w:top w:val="none" w:sz="0" w:space="0" w:color="auto"/>
            <w:left w:val="none" w:sz="0" w:space="0" w:color="auto"/>
            <w:bottom w:val="none" w:sz="0" w:space="0" w:color="auto"/>
            <w:right w:val="none" w:sz="0" w:space="0" w:color="auto"/>
          </w:divBdr>
          <w:divsChild>
            <w:div w:id="1525485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954135">
      <w:bodyDiv w:val="1"/>
      <w:marLeft w:val="0"/>
      <w:marRight w:val="0"/>
      <w:marTop w:val="0"/>
      <w:marBottom w:val="0"/>
      <w:divBdr>
        <w:top w:val="none" w:sz="0" w:space="0" w:color="auto"/>
        <w:left w:val="none" w:sz="0" w:space="0" w:color="auto"/>
        <w:bottom w:val="none" w:sz="0" w:space="0" w:color="auto"/>
        <w:right w:val="none" w:sz="0" w:space="0" w:color="auto"/>
      </w:divBdr>
    </w:div>
    <w:div w:id="1209142301">
      <w:bodyDiv w:val="1"/>
      <w:marLeft w:val="0"/>
      <w:marRight w:val="0"/>
      <w:marTop w:val="0"/>
      <w:marBottom w:val="0"/>
      <w:divBdr>
        <w:top w:val="none" w:sz="0" w:space="0" w:color="auto"/>
        <w:left w:val="none" w:sz="0" w:space="0" w:color="auto"/>
        <w:bottom w:val="none" w:sz="0" w:space="0" w:color="auto"/>
        <w:right w:val="none" w:sz="0" w:space="0" w:color="auto"/>
      </w:divBdr>
    </w:div>
    <w:div w:id="1209415852">
      <w:bodyDiv w:val="1"/>
      <w:marLeft w:val="0"/>
      <w:marRight w:val="0"/>
      <w:marTop w:val="0"/>
      <w:marBottom w:val="0"/>
      <w:divBdr>
        <w:top w:val="none" w:sz="0" w:space="0" w:color="auto"/>
        <w:left w:val="none" w:sz="0" w:space="0" w:color="auto"/>
        <w:bottom w:val="none" w:sz="0" w:space="0" w:color="auto"/>
        <w:right w:val="none" w:sz="0" w:space="0" w:color="auto"/>
      </w:divBdr>
    </w:div>
    <w:div w:id="1209535480">
      <w:bodyDiv w:val="1"/>
      <w:marLeft w:val="0"/>
      <w:marRight w:val="0"/>
      <w:marTop w:val="0"/>
      <w:marBottom w:val="0"/>
      <w:divBdr>
        <w:top w:val="none" w:sz="0" w:space="0" w:color="auto"/>
        <w:left w:val="none" w:sz="0" w:space="0" w:color="auto"/>
        <w:bottom w:val="none" w:sz="0" w:space="0" w:color="auto"/>
        <w:right w:val="none" w:sz="0" w:space="0" w:color="auto"/>
      </w:divBdr>
    </w:div>
    <w:div w:id="1210805981">
      <w:bodyDiv w:val="1"/>
      <w:marLeft w:val="0"/>
      <w:marRight w:val="0"/>
      <w:marTop w:val="0"/>
      <w:marBottom w:val="0"/>
      <w:divBdr>
        <w:top w:val="none" w:sz="0" w:space="0" w:color="auto"/>
        <w:left w:val="none" w:sz="0" w:space="0" w:color="auto"/>
        <w:bottom w:val="none" w:sz="0" w:space="0" w:color="auto"/>
        <w:right w:val="none" w:sz="0" w:space="0" w:color="auto"/>
      </w:divBdr>
      <w:divsChild>
        <w:div w:id="467551839">
          <w:marLeft w:val="0"/>
          <w:marRight w:val="0"/>
          <w:marTop w:val="0"/>
          <w:marBottom w:val="0"/>
          <w:divBdr>
            <w:top w:val="single" w:sz="2" w:space="0" w:color="auto"/>
            <w:left w:val="single" w:sz="2" w:space="0" w:color="auto"/>
            <w:bottom w:val="single" w:sz="2" w:space="0" w:color="auto"/>
            <w:right w:val="single" w:sz="2" w:space="0" w:color="auto"/>
          </w:divBdr>
          <w:divsChild>
            <w:div w:id="1870796789">
              <w:marLeft w:val="0"/>
              <w:marRight w:val="0"/>
              <w:marTop w:val="100"/>
              <w:marBottom w:val="100"/>
              <w:divBdr>
                <w:top w:val="single" w:sz="2" w:space="0" w:color="auto"/>
                <w:left w:val="single" w:sz="2" w:space="0" w:color="auto"/>
                <w:bottom w:val="single" w:sz="2" w:space="0" w:color="auto"/>
                <w:right w:val="single" w:sz="2" w:space="0" w:color="auto"/>
              </w:divBdr>
              <w:divsChild>
                <w:div w:id="1908032126">
                  <w:marLeft w:val="0"/>
                  <w:marRight w:val="0"/>
                  <w:marTop w:val="0"/>
                  <w:marBottom w:val="0"/>
                  <w:divBdr>
                    <w:top w:val="single" w:sz="2" w:space="0" w:color="auto"/>
                    <w:left w:val="single" w:sz="2" w:space="0" w:color="auto"/>
                    <w:bottom w:val="single" w:sz="2" w:space="0" w:color="auto"/>
                    <w:right w:val="single" w:sz="2" w:space="0" w:color="auto"/>
                  </w:divBdr>
                  <w:divsChild>
                    <w:div w:id="1734040205">
                      <w:marLeft w:val="0"/>
                      <w:marRight w:val="0"/>
                      <w:marTop w:val="0"/>
                      <w:marBottom w:val="0"/>
                      <w:divBdr>
                        <w:top w:val="single" w:sz="2" w:space="0" w:color="auto"/>
                        <w:left w:val="single" w:sz="2" w:space="0" w:color="auto"/>
                        <w:bottom w:val="single" w:sz="2" w:space="0" w:color="auto"/>
                        <w:right w:val="single" w:sz="2" w:space="0" w:color="auto"/>
                      </w:divBdr>
                      <w:divsChild>
                        <w:div w:id="128662425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1210996844">
      <w:bodyDiv w:val="1"/>
      <w:marLeft w:val="0"/>
      <w:marRight w:val="0"/>
      <w:marTop w:val="0"/>
      <w:marBottom w:val="0"/>
      <w:divBdr>
        <w:top w:val="none" w:sz="0" w:space="0" w:color="auto"/>
        <w:left w:val="none" w:sz="0" w:space="0" w:color="auto"/>
        <w:bottom w:val="none" w:sz="0" w:space="0" w:color="auto"/>
        <w:right w:val="none" w:sz="0" w:space="0" w:color="auto"/>
      </w:divBdr>
      <w:divsChild>
        <w:div w:id="309528939">
          <w:marLeft w:val="0"/>
          <w:marRight w:val="0"/>
          <w:marTop w:val="0"/>
          <w:marBottom w:val="0"/>
          <w:divBdr>
            <w:top w:val="none" w:sz="0" w:space="0" w:color="auto"/>
            <w:left w:val="none" w:sz="0" w:space="0" w:color="auto"/>
            <w:bottom w:val="none" w:sz="0" w:space="0" w:color="auto"/>
            <w:right w:val="none" w:sz="0" w:space="0" w:color="auto"/>
          </w:divBdr>
          <w:divsChild>
            <w:div w:id="522061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501150">
      <w:bodyDiv w:val="1"/>
      <w:marLeft w:val="0"/>
      <w:marRight w:val="0"/>
      <w:marTop w:val="0"/>
      <w:marBottom w:val="0"/>
      <w:divBdr>
        <w:top w:val="none" w:sz="0" w:space="0" w:color="auto"/>
        <w:left w:val="none" w:sz="0" w:space="0" w:color="auto"/>
        <w:bottom w:val="none" w:sz="0" w:space="0" w:color="auto"/>
        <w:right w:val="none" w:sz="0" w:space="0" w:color="auto"/>
      </w:divBdr>
    </w:div>
    <w:div w:id="1214082760">
      <w:bodyDiv w:val="1"/>
      <w:marLeft w:val="0"/>
      <w:marRight w:val="0"/>
      <w:marTop w:val="0"/>
      <w:marBottom w:val="0"/>
      <w:divBdr>
        <w:top w:val="none" w:sz="0" w:space="0" w:color="auto"/>
        <w:left w:val="none" w:sz="0" w:space="0" w:color="auto"/>
        <w:bottom w:val="none" w:sz="0" w:space="0" w:color="auto"/>
        <w:right w:val="none" w:sz="0" w:space="0" w:color="auto"/>
      </w:divBdr>
    </w:div>
    <w:div w:id="1214317637">
      <w:bodyDiv w:val="1"/>
      <w:marLeft w:val="0"/>
      <w:marRight w:val="0"/>
      <w:marTop w:val="0"/>
      <w:marBottom w:val="0"/>
      <w:divBdr>
        <w:top w:val="none" w:sz="0" w:space="0" w:color="auto"/>
        <w:left w:val="none" w:sz="0" w:space="0" w:color="auto"/>
        <w:bottom w:val="none" w:sz="0" w:space="0" w:color="auto"/>
        <w:right w:val="none" w:sz="0" w:space="0" w:color="auto"/>
      </w:divBdr>
    </w:div>
    <w:div w:id="1214658728">
      <w:bodyDiv w:val="1"/>
      <w:marLeft w:val="0"/>
      <w:marRight w:val="0"/>
      <w:marTop w:val="0"/>
      <w:marBottom w:val="0"/>
      <w:divBdr>
        <w:top w:val="none" w:sz="0" w:space="0" w:color="auto"/>
        <w:left w:val="none" w:sz="0" w:space="0" w:color="auto"/>
        <w:bottom w:val="none" w:sz="0" w:space="0" w:color="auto"/>
        <w:right w:val="none" w:sz="0" w:space="0" w:color="auto"/>
      </w:divBdr>
    </w:div>
    <w:div w:id="1215044067">
      <w:bodyDiv w:val="1"/>
      <w:marLeft w:val="0"/>
      <w:marRight w:val="0"/>
      <w:marTop w:val="0"/>
      <w:marBottom w:val="0"/>
      <w:divBdr>
        <w:top w:val="none" w:sz="0" w:space="0" w:color="auto"/>
        <w:left w:val="none" w:sz="0" w:space="0" w:color="auto"/>
        <w:bottom w:val="none" w:sz="0" w:space="0" w:color="auto"/>
        <w:right w:val="none" w:sz="0" w:space="0" w:color="auto"/>
      </w:divBdr>
    </w:div>
    <w:div w:id="1215770588">
      <w:bodyDiv w:val="1"/>
      <w:marLeft w:val="0"/>
      <w:marRight w:val="0"/>
      <w:marTop w:val="0"/>
      <w:marBottom w:val="0"/>
      <w:divBdr>
        <w:top w:val="none" w:sz="0" w:space="0" w:color="auto"/>
        <w:left w:val="none" w:sz="0" w:space="0" w:color="auto"/>
        <w:bottom w:val="none" w:sz="0" w:space="0" w:color="auto"/>
        <w:right w:val="none" w:sz="0" w:space="0" w:color="auto"/>
      </w:divBdr>
    </w:div>
    <w:div w:id="1216703855">
      <w:bodyDiv w:val="1"/>
      <w:marLeft w:val="0"/>
      <w:marRight w:val="0"/>
      <w:marTop w:val="0"/>
      <w:marBottom w:val="0"/>
      <w:divBdr>
        <w:top w:val="none" w:sz="0" w:space="0" w:color="auto"/>
        <w:left w:val="none" w:sz="0" w:space="0" w:color="auto"/>
        <w:bottom w:val="none" w:sz="0" w:space="0" w:color="auto"/>
        <w:right w:val="none" w:sz="0" w:space="0" w:color="auto"/>
      </w:divBdr>
    </w:div>
    <w:div w:id="1216773641">
      <w:bodyDiv w:val="1"/>
      <w:marLeft w:val="0"/>
      <w:marRight w:val="0"/>
      <w:marTop w:val="0"/>
      <w:marBottom w:val="0"/>
      <w:divBdr>
        <w:top w:val="none" w:sz="0" w:space="0" w:color="auto"/>
        <w:left w:val="none" w:sz="0" w:space="0" w:color="auto"/>
        <w:bottom w:val="none" w:sz="0" w:space="0" w:color="auto"/>
        <w:right w:val="none" w:sz="0" w:space="0" w:color="auto"/>
      </w:divBdr>
    </w:div>
    <w:div w:id="1218593880">
      <w:bodyDiv w:val="1"/>
      <w:marLeft w:val="0"/>
      <w:marRight w:val="0"/>
      <w:marTop w:val="0"/>
      <w:marBottom w:val="0"/>
      <w:divBdr>
        <w:top w:val="none" w:sz="0" w:space="0" w:color="auto"/>
        <w:left w:val="none" w:sz="0" w:space="0" w:color="auto"/>
        <w:bottom w:val="none" w:sz="0" w:space="0" w:color="auto"/>
        <w:right w:val="none" w:sz="0" w:space="0" w:color="auto"/>
      </w:divBdr>
    </w:div>
    <w:div w:id="1219167791">
      <w:bodyDiv w:val="1"/>
      <w:marLeft w:val="0"/>
      <w:marRight w:val="0"/>
      <w:marTop w:val="0"/>
      <w:marBottom w:val="0"/>
      <w:divBdr>
        <w:top w:val="none" w:sz="0" w:space="0" w:color="auto"/>
        <w:left w:val="none" w:sz="0" w:space="0" w:color="auto"/>
        <w:bottom w:val="none" w:sz="0" w:space="0" w:color="auto"/>
        <w:right w:val="none" w:sz="0" w:space="0" w:color="auto"/>
      </w:divBdr>
    </w:div>
    <w:div w:id="1219513372">
      <w:bodyDiv w:val="1"/>
      <w:marLeft w:val="0"/>
      <w:marRight w:val="0"/>
      <w:marTop w:val="0"/>
      <w:marBottom w:val="0"/>
      <w:divBdr>
        <w:top w:val="none" w:sz="0" w:space="0" w:color="auto"/>
        <w:left w:val="none" w:sz="0" w:space="0" w:color="auto"/>
        <w:bottom w:val="none" w:sz="0" w:space="0" w:color="auto"/>
        <w:right w:val="none" w:sz="0" w:space="0" w:color="auto"/>
      </w:divBdr>
    </w:div>
    <w:div w:id="1220286504">
      <w:bodyDiv w:val="1"/>
      <w:marLeft w:val="0"/>
      <w:marRight w:val="0"/>
      <w:marTop w:val="0"/>
      <w:marBottom w:val="0"/>
      <w:divBdr>
        <w:top w:val="none" w:sz="0" w:space="0" w:color="auto"/>
        <w:left w:val="none" w:sz="0" w:space="0" w:color="auto"/>
        <w:bottom w:val="none" w:sz="0" w:space="0" w:color="auto"/>
        <w:right w:val="none" w:sz="0" w:space="0" w:color="auto"/>
      </w:divBdr>
    </w:div>
    <w:div w:id="1221090425">
      <w:bodyDiv w:val="1"/>
      <w:marLeft w:val="0"/>
      <w:marRight w:val="0"/>
      <w:marTop w:val="0"/>
      <w:marBottom w:val="0"/>
      <w:divBdr>
        <w:top w:val="none" w:sz="0" w:space="0" w:color="auto"/>
        <w:left w:val="none" w:sz="0" w:space="0" w:color="auto"/>
        <w:bottom w:val="none" w:sz="0" w:space="0" w:color="auto"/>
        <w:right w:val="none" w:sz="0" w:space="0" w:color="auto"/>
      </w:divBdr>
    </w:div>
    <w:div w:id="1222136921">
      <w:bodyDiv w:val="1"/>
      <w:marLeft w:val="0"/>
      <w:marRight w:val="0"/>
      <w:marTop w:val="0"/>
      <w:marBottom w:val="0"/>
      <w:divBdr>
        <w:top w:val="none" w:sz="0" w:space="0" w:color="auto"/>
        <w:left w:val="none" w:sz="0" w:space="0" w:color="auto"/>
        <w:bottom w:val="none" w:sz="0" w:space="0" w:color="auto"/>
        <w:right w:val="none" w:sz="0" w:space="0" w:color="auto"/>
      </w:divBdr>
    </w:div>
    <w:div w:id="1222447133">
      <w:bodyDiv w:val="1"/>
      <w:marLeft w:val="0"/>
      <w:marRight w:val="0"/>
      <w:marTop w:val="0"/>
      <w:marBottom w:val="0"/>
      <w:divBdr>
        <w:top w:val="none" w:sz="0" w:space="0" w:color="auto"/>
        <w:left w:val="none" w:sz="0" w:space="0" w:color="auto"/>
        <w:bottom w:val="none" w:sz="0" w:space="0" w:color="auto"/>
        <w:right w:val="none" w:sz="0" w:space="0" w:color="auto"/>
      </w:divBdr>
    </w:div>
    <w:div w:id="1223908415">
      <w:bodyDiv w:val="1"/>
      <w:marLeft w:val="0"/>
      <w:marRight w:val="0"/>
      <w:marTop w:val="0"/>
      <w:marBottom w:val="0"/>
      <w:divBdr>
        <w:top w:val="none" w:sz="0" w:space="0" w:color="auto"/>
        <w:left w:val="none" w:sz="0" w:space="0" w:color="auto"/>
        <w:bottom w:val="none" w:sz="0" w:space="0" w:color="auto"/>
        <w:right w:val="none" w:sz="0" w:space="0" w:color="auto"/>
      </w:divBdr>
    </w:div>
    <w:div w:id="1225723378">
      <w:bodyDiv w:val="1"/>
      <w:marLeft w:val="0"/>
      <w:marRight w:val="0"/>
      <w:marTop w:val="0"/>
      <w:marBottom w:val="0"/>
      <w:divBdr>
        <w:top w:val="none" w:sz="0" w:space="0" w:color="auto"/>
        <w:left w:val="none" w:sz="0" w:space="0" w:color="auto"/>
        <w:bottom w:val="none" w:sz="0" w:space="0" w:color="auto"/>
        <w:right w:val="none" w:sz="0" w:space="0" w:color="auto"/>
      </w:divBdr>
    </w:div>
    <w:div w:id="1228341745">
      <w:bodyDiv w:val="1"/>
      <w:marLeft w:val="0"/>
      <w:marRight w:val="0"/>
      <w:marTop w:val="0"/>
      <w:marBottom w:val="0"/>
      <w:divBdr>
        <w:top w:val="none" w:sz="0" w:space="0" w:color="auto"/>
        <w:left w:val="none" w:sz="0" w:space="0" w:color="auto"/>
        <w:bottom w:val="none" w:sz="0" w:space="0" w:color="auto"/>
        <w:right w:val="none" w:sz="0" w:space="0" w:color="auto"/>
      </w:divBdr>
    </w:div>
    <w:div w:id="1228690169">
      <w:bodyDiv w:val="1"/>
      <w:marLeft w:val="0"/>
      <w:marRight w:val="0"/>
      <w:marTop w:val="0"/>
      <w:marBottom w:val="0"/>
      <w:divBdr>
        <w:top w:val="none" w:sz="0" w:space="0" w:color="auto"/>
        <w:left w:val="none" w:sz="0" w:space="0" w:color="auto"/>
        <w:bottom w:val="none" w:sz="0" w:space="0" w:color="auto"/>
        <w:right w:val="none" w:sz="0" w:space="0" w:color="auto"/>
      </w:divBdr>
    </w:div>
    <w:div w:id="1229535648">
      <w:bodyDiv w:val="1"/>
      <w:marLeft w:val="0"/>
      <w:marRight w:val="0"/>
      <w:marTop w:val="0"/>
      <w:marBottom w:val="0"/>
      <w:divBdr>
        <w:top w:val="none" w:sz="0" w:space="0" w:color="auto"/>
        <w:left w:val="none" w:sz="0" w:space="0" w:color="auto"/>
        <w:bottom w:val="none" w:sz="0" w:space="0" w:color="auto"/>
        <w:right w:val="none" w:sz="0" w:space="0" w:color="auto"/>
      </w:divBdr>
    </w:div>
    <w:div w:id="1230338501">
      <w:bodyDiv w:val="1"/>
      <w:marLeft w:val="0"/>
      <w:marRight w:val="0"/>
      <w:marTop w:val="0"/>
      <w:marBottom w:val="0"/>
      <w:divBdr>
        <w:top w:val="none" w:sz="0" w:space="0" w:color="auto"/>
        <w:left w:val="none" w:sz="0" w:space="0" w:color="auto"/>
        <w:bottom w:val="none" w:sz="0" w:space="0" w:color="auto"/>
        <w:right w:val="none" w:sz="0" w:space="0" w:color="auto"/>
      </w:divBdr>
    </w:div>
    <w:div w:id="1230651582">
      <w:bodyDiv w:val="1"/>
      <w:marLeft w:val="0"/>
      <w:marRight w:val="0"/>
      <w:marTop w:val="0"/>
      <w:marBottom w:val="0"/>
      <w:divBdr>
        <w:top w:val="none" w:sz="0" w:space="0" w:color="auto"/>
        <w:left w:val="none" w:sz="0" w:space="0" w:color="auto"/>
        <w:bottom w:val="none" w:sz="0" w:space="0" w:color="auto"/>
        <w:right w:val="none" w:sz="0" w:space="0" w:color="auto"/>
      </w:divBdr>
    </w:div>
    <w:div w:id="1231044270">
      <w:bodyDiv w:val="1"/>
      <w:marLeft w:val="0"/>
      <w:marRight w:val="0"/>
      <w:marTop w:val="0"/>
      <w:marBottom w:val="0"/>
      <w:divBdr>
        <w:top w:val="none" w:sz="0" w:space="0" w:color="auto"/>
        <w:left w:val="none" w:sz="0" w:space="0" w:color="auto"/>
        <w:bottom w:val="none" w:sz="0" w:space="0" w:color="auto"/>
        <w:right w:val="none" w:sz="0" w:space="0" w:color="auto"/>
      </w:divBdr>
    </w:div>
    <w:div w:id="1231237131">
      <w:bodyDiv w:val="1"/>
      <w:marLeft w:val="0"/>
      <w:marRight w:val="0"/>
      <w:marTop w:val="0"/>
      <w:marBottom w:val="0"/>
      <w:divBdr>
        <w:top w:val="none" w:sz="0" w:space="0" w:color="auto"/>
        <w:left w:val="none" w:sz="0" w:space="0" w:color="auto"/>
        <w:bottom w:val="none" w:sz="0" w:space="0" w:color="auto"/>
        <w:right w:val="none" w:sz="0" w:space="0" w:color="auto"/>
      </w:divBdr>
    </w:div>
    <w:div w:id="1231310600">
      <w:bodyDiv w:val="1"/>
      <w:marLeft w:val="0"/>
      <w:marRight w:val="0"/>
      <w:marTop w:val="0"/>
      <w:marBottom w:val="0"/>
      <w:divBdr>
        <w:top w:val="none" w:sz="0" w:space="0" w:color="auto"/>
        <w:left w:val="none" w:sz="0" w:space="0" w:color="auto"/>
        <w:bottom w:val="none" w:sz="0" w:space="0" w:color="auto"/>
        <w:right w:val="none" w:sz="0" w:space="0" w:color="auto"/>
      </w:divBdr>
    </w:div>
    <w:div w:id="1231387032">
      <w:bodyDiv w:val="1"/>
      <w:marLeft w:val="0"/>
      <w:marRight w:val="0"/>
      <w:marTop w:val="0"/>
      <w:marBottom w:val="0"/>
      <w:divBdr>
        <w:top w:val="none" w:sz="0" w:space="0" w:color="auto"/>
        <w:left w:val="none" w:sz="0" w:space="0" w:color="auto"/>
        <w:bottom w:val="none" w:sz="0" w:space="0" w:color="auto"/>
        <w:right w:val="none" w:sz="0" w:space="0" w:color="auto"/>
      </w:divBdr>
    </w:div>
    <w:div w:id="1231577453">
      <w:bodyDiv w:val="1"/>
      <w:marLeft w:val="0"/>
      <w:marRight w:val="0"/>
      <w:marTop w:val="0"/>
      <w:marBottom w:val="0"/>
      <w:divBdr>
        <w:top w:val="none" w:sz="0" w:space="0" w:color="auto"/>
        <w:left w:val="none" w:sz="0" w:space="0" w:color="auto"/>
        <w:bottom w:val="none" w:sz="0" w:space="0" w:color="auto"/>
        <w:right w:val="none" w:sz="0" w:space="0" w:color="auto"/>
      </w:divBdr>
    </w:div>
    <w:div w:id="1232471330">
      <w:bodyDiv w:val="1"/>
      <w:marLeft w:val="0"/>
      <w:marRight w:val="0"/>
      <w:marTop w:val="0"/>
      <w:marBottom w:val="0"/>
      <w:divBdr>
        <w:top w:val="none" w:sz="0" w:space="0" w:color="auto"/>
        <w:left w:val="none" w:sz="0" w:space="0" w:color="auto"/>
        <w:bottom w:val="none" w:sz="0" w:space="0" w:color="auto"/>
        <w:right w:val="none" w:sz="0" w:space="0" w:color="auto"/>
      </w:divBdr>
    </w:div>
    <w:div w:id="1233007993">
      <w:bodyDiv w:val="1"/>
      <w:marLeft w:val="0"/>
      <w:marRight w:val="0"/>
      <w:marTop w:val="0"/>
      <w:marBottom w:val="0"/>
      <w:divBdr>
        <w:top w:val="none" w:sz="0" w:space="0" w:color="auto"/>
        <w:left w:val="none" w:sz="0" w:space="0" w:color="auto"/>
        <w:bottom w:val="none" w:sz="0" w:space="0" w:color="auto"/>
        <w:right w:val="none" w:sz="0" w:space="0" w:color="auto"/>
      </w:divBdr>
    </w:div>
    <w:div w:id="1233925029">
      <w:bodyDiv w:val="1"/>
      <w:marLeft w:val="0"/>
      <w:marRight w:val="0"/>
      <w:marTop w:val="0"/>
      <w:marBottom w:val="0"/>
      <w:divBdr>
        <w:top w:val="none" w:sz="0" w:space="0" w:color="auto"/>
        <w:left w:val="none" w:sz="0" w:space="0" w:color="auto"/>
        <w:bottom w:val="none" w:sz="0" w:space="0" w:color="auto"/>
        <w:right w:val="none" w:sz="0" w:space="0" w:color="auto"/>
      </w:divBdr>
      <w:divsChild>
        <w:div w:id="755711332">
          <w:marLeft w:val="0"/>
          <w:marRight w:val="0"/>
          <w:marTop w:val="0"/>
          <w:marBottom w:val="0"/>
          <w:divBdr>
            <w:top w:val="none" w:sz="0" w:space="0" w:color="auto"/>
            <w:left w:val="none" w:sz="0" w:space="0" w:color="auto"/>
            <w:bottom w:val="none" w:sz="0" w:space="0" w:color="auto"/>
            <w:right w:val="none" w:sz="0" w:space="0" w:color="auto"/>
          </w:divBdr>
          <w:divsChild>
            <w:div w:id="1663510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5239491">
      <w:bodyDiv w:val="1"/>
      <w:marLeft w:val="0"/>
      <w:marRight w:val="0"/>
      <w:marTop w:val="0"/>
      <w:marBottom w:val="0"/>
      <w:divBdr>
        <w:top w:val="none" w:sz="0" w:space="0" w:color="auto"/>
        <w:left w:val="none" w:sz="0" w:space="0" w:color="auto"/>
        <w:bottom w:val="none" w:sz="0" w:space="0" w:color="auto"/>
        <w:right w:val="none" w:sz="0" w:space="0" w:color="auto"/>
      </w:divBdr>
    </w:div>
    <w:div w:id="1235359778">
      <w:bodyDiv w:val="1"/>
      <w:marLeft w:val="0"/>
      <w:marRight w:val="0"/>
      <w:marTop w:val="0"/>
      <w:marBottom w:val="0"/>
      <w:divBdr>
        <w:top w:val="none" w:sz="0" w:space="0" w:color="auto"/>
        <w:left w:val="none" w:sz="0" w:space="0" w:color="auto"/>
        <w:bottom w:val="none" w:sz="0" w:space="0" w:color="auto"/>
        <w:right w:val="none" w:sz="0" w:space="0" w:color="auto"/>
      </w:divBdr>
    </w:div>
    <w:div w:id="1235622330">
      <w:bodyDiv w:val="1"/>
      <w:marLeft w:val="0"/>
      <w:marRight w:val="0"/>
      <w:marTop w:val="0"/>
      <w:marBottom w:val="0"/>
      <w:divBdr>
        <w:top w:val="none" w:sz="0" w:space="0" w:color="auto"/>
        <w:left w:val="none" w:sz="0" w:space="0" w:color="auto"/>
        <w:bottom w:val="none" w:sz="0" w:space="0" w:color="auto"/>
        <w:right w:val="none" w:sz="0" w:space="0" w:color="auto"/>
      </w:divBdr>
    </w:div>
    <w:div w:id="1236166432">
      <w:bodyDiv w:val="1"/>
      <w:marLeft w:val="0"/>
      <w:marRight w:val="0"/>
      <w:marTop w:val="0"/>
      <w:marBottom w:val="0"/>
      <w:divBdr>
        <w:top w:val="none" w:sz="0" w:space="0" w:color="auto"/>
        <w:left w:val="none" w:sz="0" w:space="0" w:color="auto"/>
        <w:bottom w:val="none" w:sz="0" w:space="0" w:color="auto"/>
        <w:right w:val="none" w:sz="0" w:space="0" w:color="auto"/>
      </w:divBdr>
    </w:div>
    <w:div w:id="1236283848">
      <w:bodyDiv w:val="1"/>
      <w:marLeft w:val="0"/>
      <w:marRight w:val="0"/>
      <w:marTop w:val="0"/>
      <w:marBottom w:val="0"/>
      <w:divBdr>
        <w:top w:val="none" w:sz="0" w:space="0" w:color="auto"/>
        <w:left w:val="none" w:sz="0" w:space="0" w:color="auto"/>
        <w:bottom w:val="none" w:sz="0" w:space="0" w:color="auto"/>
        <w:right w:val="none" w:sz="0" w:space="0" w:color="auto"/>
      </w:divBdr>
    </w:div>
    <w:div w:id="1236284259">
      <w:bodyDiv w:val="1"/>
      <w:marLeft w:val="0"/>
      <w:marRight w:val="0"/>
      <w:marTop w:val="0"/>
      <w:marBottom w:val="0"/>
      <w:divBdr>
        <w:top w:val="none" w:sz="0" w:space="0" w:color="auto"/>
        <w:left w:val="none" w:sz="0" w:space="0" w:color="auto"/>
        <w:bottom w:val="none" w:sz="0" w:space="0" w:color="auto"/>
        <w:right w:val="none" w:sz="0" w:space="0" w:color="auto"/>
      </w:divBdr>
    </w:div>
    <w:div w:id="1236475246">
      <w:bodyDiv w:val="1"/>
      <w:marLeft w:val="0"/>
      <w:marRight w:val="0"/>
      <w:marTop w:val="0"/>
      <w:marBottom w:val="0"/>
      <w:divBdr>
        <w:top w:val="none" w:sz="0" w:space="0" w:color="auto"/>
        <w:left w:val="none" w:sz="0" w:space="0" w:color="auto"/>
        <w:bottom w:val="none" w:sz="0" w:space="0" w:color="auto"/>
        <w:right w:val="none" w:sz="0" w:space="0" w:color="auto"/>
      </w:divBdr>
    </w:div>
    <w:div w:id="1237009504">
      <w:bodyDiv w:val="1"/>
      <w:marLeft w:val="0"/>
      <w:marRight w:val="0"/>
      <w:marTop w:val="0"/>
      <w:marBottom w:val="0"/>
      <w:divBdr>
        <w:top w:val="none" w:sz="0" w:space="0" w:color="auto"/>
        <w:left w:val="none" w:sz="0" w:space="0" w:color="auto"/>
        <w:bottom w:val="none" w:sz="0" w:space="0" w:color="auto"/>
        <w:right w:val="none" w:sz="0" w:space="0" w:color="auto"/>
      </w:divBdr>
    </w:div>
    <w:div w:id="1238131917">
      <w:bodyDiv w:val="1"/>
      <w:marLeft w:val="0"/>
      <w:marRight w:val="0"/>
      <w:marTop w:val="0"/>
      <w:marBottom w:val="0"/>
      <w:divBdr>
        <w:top w:val="none" w:sz="0" w:space="0" w:color="auto"/>
        <w:left w:val="none" w:sz="0" w:space="0" w:color="auto"/>
        <w:bottom w:val="none" w:sz="0" w:space="0" w:color="auto"/>
        <w:right w:val="none" w:sz="0" w:space="0" w:color="auto"/>
      </w:divBdr>
    </w:div>
    <w:div w:id="1238398554">
      <w:bodyDiv w:val="1"/>
      <w:marLeft w:val="0"/>
      <w:marRight w:val="0"/>
      <w:marTop w:val="0"/>
      <w:marBottom w:val="0"/>
      <w:divBdr>
        <w:top w:val="none" w:sz="0" w:space="0" w:color="auto"/>
        <w:left w:val="none" w:sz="0" w:space="0" w:color="auto"/>
        <w:bottom w:val="none" w:sz="0" w:space="0" w:color="auto"/>
        <w:right w:val="none" w:sz="0" w:space="0" w:color="auto"/>
      </w:divBdr>
      <w:divsChild>
        <w:div w:id="1292977509">
          <w:marLeft w:val="0"/>
          <w:marRight w:val="0"/>
          <w:marTop w:val="0"/>
          <w:marBottom w:val="0"/>
          <w:divBdr>
            <w:top w:val="none" w:sz="0" w:space="0" w:color="auto"/>
            <w:left w:val="none" w:sz="0" w:space="0" w:color="auto"/>
            <w:bottom w:val="none" w:sz="0" w:space="0" w:color="auto"/>
            <w:right w:val="none" w:sz="0" w:space="0" w:color="auto"/>
          </w:divBdr>
          <w:divsChild>
            <w:div w:id="937563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092388">
      <w:bodyDiv w:val="1"/>
      <w:marLeft w:val="0"/>
      <w:marRight w:val="0"/>
      <w:marTop w:val="0"/>
      <w:marBottom w:val="0"/>
      <w:divBdr>
        <w:top w:val="none" w:sz="0" w:space="0" w:color="auto"/>
        <w:left w:val="none" w:sz="0" w:space="0" w:color="auto"/>
        <w:bottom w:val="none" w:sz="0" w:space="0" w:color="auto"/>
        <w:right w:val="none" w:sz="0" w:space="0" w:color="auto"/>
      </w:divBdr>
      <w:divsChild>
        <w:div w:id="1681397587">
          <w:marLeft w:val="0"/>
          <w:marRight w:val="0"/>
          <w:marTop w:val="0"/>
          <w:marBottom w:val="0"/>
          <w:divBdr>
            <w:top w:val="none" w:sz="0" w:space="0" w:color="auto"/>
            <w:left w:val="none" w:sz="0" w:space="0" w:color="auto"/>
            <w:bottom w:val="none" w:sz="0" w:space="0" w:color="auto"/>
            <w:right w:val="none" w:sz="0" w:space="0" w:color="auto"/>
          </w:divBdr>
          <w:divsChild>
            <w:div w:id="345981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246182">
      <w:bodyDiv w:val="1"/>
      <w:marLeft w:val="0"/>
      <w:marRight w:val="0"/>
      <w:marTop w:val="0"/>
      <w:marBottom w:val="0"/>
      <w:divBdr>
        <w:top w:val="none" w:sz="0" w:space="0" w:color="auto"/>
        <w:left w:val="none" w:sz="0" w:space="0" w:color="auto"/>
        <w:bottom w:val="none" w:sz="0" w:space="0" w:color="auto"/>
        <w:right w:val="none" w:sz="0" w:space="0" w:color="auto"/>
      </w:divBdr>
    </w:div>
    <w:div w:id="1240556161">
      <w:bodyDiv w:val="1"/>
      <w:marLeft w:val="0"/>
      <w:marRight w:val="0"/>
      <w:marTop w:val="0"/>
      <w:marBottom w:val="0"/>
      <w:divBdr>
        <w:top w:val="none" w:sz="0" w:space="0" w:color="auto"/>
        <w:left w:val="none" w:sz="0" w:space="0" w:color="auto"/>
        <w:bottom w:val="none" w:sz="0" w:space="0" w:color="auto"/>
        <w:right w:val="none" w:sz="0" w:space="0" w:color="auto"/>
      </w:divBdr>
    </w:div>
    <w:div w:id="1240749388">
      <w:bodyDiv w:val="1"/>
      <w:marLeft w:val="0"/>
      <w:marRight w:val="0"/>
      <w:marTop w:val="0"/>
      <w:marBottom w:val="0"/>
      <w:divBdr>
        <w:top w:val="none" w:sz="0" w:space="0" w:color="auto"/>
        <w:left w:val="none" w:sz="0" w:space="0" w:color="auto"/>
        <w:bottom w:val="none" w:sz="0" w:space="0" w:color="auto"/>
        <w:right w:val="none" w:sz="0" w:space="0" w:color="auto"/>
      </w:divBdr>
    </w:div>
    <w:div w:id="1241330362">
      <w:bodyDiv w:val="1"/>
      <w:marLeft w:val="0"/>
      <w:marRight w:val="0"/>
      <w:marTop w:val="0"/>
      <w:marBottom w:val="0"/>
      <w:divBdr>
        <w:top w:val="none" w:sz="0" w:space="0" w:color="auto"/>
        <w:left w:val="none" w:sz="0" w:space="0" w:color="auto"/>
        <w:bottom w:val="none" w:sz="0" w:space="0" w:color="auto"/>
        <w:right w:val="none" w:sz="0" w:space="0" w:color="auto"/>
      </w:divBdr>
    </w:div>
    <w:div w:id="1241645930">
      <w:bodyDiv w:val="1"/>
      <w:marLeft w:val="0"/>
      <w:marRight w:val="0"/>
      <w:marTop w:val="0"/>
      <w:marBottom w:val="0"/>
      <w:divBdr>
        <w:top w:val="none" w:sz="0" w:space="0" w:color="auto"/>
        <w:left w:val="none" w:sz="0" w:space="0" w:color="auto"/>
        <w:bottom w:val="none" w:sz="0" w:space="0" w:color="auto"/>
        <w:right w:val="none" w:sz="0" w:space="0" w:color="auto"/>
      </w:divBdr>
    </w:div>
    <w:div w:id="1241670827">
      <w:bodyDiv w:val="1"/>
      <w:marLeft w:val="0"/>
      <w:marRight w:val="0"/>
      <w:marTop w:val="0"/>
      <w:marBottom w:val="0"/>
      <w:divBdr>
        <w:top w:val="none" w:sz="0" w:space="0" w:color="auto"/>
        <w:left w:val="none" w:sz="0" w:space="0" w:color="auto"/>
        <w:bottom w:val="none" w:sz="0" w:space="0" w:color="auto"/>
        <w:right w:val="none" w:sz="0" w:space="0" w:color="auto"/>
      </w:divBdr>
    </w:div>
    <w:div w:id="1241675897">
      <w:bodyDiv w:val="1"/>
      <w:marLeft w:val="0"/>
      <w:marRight w:val="0"/>
      <w:marTop w:val="0"/>
      <w:marBottom w:val="0"/>
      <w:divBdr>
        <w:top w:val="none" w:sz="0" w:space="0" w:color="auto"/>
        <w:left w:val="none" w:sz="0" w:space="0" w:color="auto"/>
        <w:bottom w:val="none" w:sz="0" w:space="0" w:color="auto"/>
        <w:right w:val="none" w:sz="0" w:space="0" w:color="auto"/>
      </w:divBdr>
    </w:div>
    <w:div w:id="1241791023">
      <w:bodyDiv w:val="1"/>
      <w:marLeft w:val="0"/>
      <w:marRight w:val="0"/>
      <w:marTop w:val="0"/>
      <w:marBottom w:val="0"/>
      <w:divBdr>
        <w:top w:val="none" w:sz="0" w:space="0" w:color="auto"/>
        <w:left w:val="none" w:sz="0" w:space="0" w:color="auto"/>
        <w:bottom w:val="none" w:sz="0" w:space="0" w:color="auto"/>
        <w:right w:val="none" w:sz="0" w:space="0" w:color="auto"/>
      </w:divBdr>
    </w:div>
    <w:div w:id="1242135835">
      <w:bodyDiv w:val="1"/>
      <w:marLeft w:val="0"/>
      <w:marRight w:val="0"/>
      <w:marTop w:val="0"/>
      <w:marBottom w:val="0"/>
      <w:divBdr>
        <w:top w:val="none" w:sz="0" w:space="0" w:color="auto"/>
        <w:left w:val="none" w:sz="0" w:space="0" w:color="auto"/>
        <w:bottom w:val="none" w:sz="0" w:space="0" w:color="auto"/>
        <w:right w:val="none" w:sz="0" w:space="0" w:color="auto"/>
      </w:divBdr>
    </w:div>
    <w:div w:id="1242327649">
      <w:bodyDiv w:val="1"/>
      <w:marLeft w:val="0"/>
      <w:marRight w:val="0"/>
      <w:marTop w:val="0"/>
      <w:marBottom w:val="0"/>
      <w:divBdr>
        <w:top w:val="none" w:sz="0" w:space="0" w:color="auto"/>
        <w:left w:val="none" w:sz="0" w:space="0" w:color="auto"/>
        <w:bottom w:val="none" w:sz="0" w:space="0" w:color="auto"/>
        <w:right w:val="none" w:sz="0" w:space="0" w:color="auto"/>
      </w:divBdr>
    </w:div>
    <w:div w:id="1243098203">
      <w:bodyDiv w:val="1"/>
      <w:marLeft w:val="0"/>
      <w:marRight w:val="0"/>
      <w:marTop w:val="0"/>
      <w:marBottom w:val="0"/>
      <w:divBdr>
        <w:top w:val="none" w:sz="0" w:space="0" w:color="auto"/>
        <w:left w:val="none" w:sz="0" w:space="0" w:color="auto"/>
        <w:bottom w:val="none" w:sz="0" w:space="0" w:color="auto"/>
        <w:right w:val="none" w:sz="0" w:space="0" w:color="auto"/>
      </w:divBdr>
    </w:div>
    <w:div w:id="1243180750">
      <w:bodyDiv w:val="1"/>
      <w:marLeft w:val="0"/>
      <w:marRight w:val="0"/>
      <w:marTop w:val="0"/>
      <w:marBottom w:val="0"/>
      <w:divBdr>
        <w:top w:val="none" w:sz="0" w:space="0" w:color="auto"/>
        <w:left w:val="none" w:sz="0" w:space="0" w:color="auto"/>
        <w:bottom w:val="none" w:sz="0" w:space="0" w:color="auto"/>
        <w:right w:val="none" w:sz="0" w:space="0" w:color="auto"/>
      </w:divBdr>
    </w:div>
    <w:div w:id="1243683435">
      <w:bodyDiv w:val="1"/>
      <w:marLeft w:val="0"/>
      <w:marRight w:val="0"/>
      <w:marTop w:val="0"/>
      <w:marBottom w:val="0"/>
      <w:divBdr>
        <w:top w:val="none" w:sz="0" w:space="0" w:color="auto"/>
        <w:left w:val="none" w:sz="0" w:space="0" w:color="auto"/>
        <w:bottom w:val="none" w:sz="0" w:space="0" w:color="auto"/>
        <w:right w:val="none" w:sz="0" w:space="0" w:color="auto"/>
      </w:divBdr>
    </w:div>
    <w:div w:id="1244338757">
      <w:bodyDiv w:val="1"/>
      <w:marLeft w:val="0"/>
      <w:marRight w:val="0"/>
      <w:marTop w:val="0"/>
      <w:marBottom w:val="0"/>
      <w:divBdr>
        <w:top w:val="none" w:sz="0" w:space="0" w:color="auto"/>
        <w:left w:val="none" w:sz="0" w:space="0" w:color="auto"/>
        <w:bottom w:val="none" w:sz="0" w:space="0" w:color="auto"/>
        <w:right w:val="none" w:sz="0" w:space="0" w:color="auto"/>
      </w:divBdr>
    </w:div>
    <w:div w:id="1244484667">
      <w:bodyDiv w:val="1"/>
      <w:marLeft w:val="0"/>
      <w:marRight w:val="0"/>
      <w:marTop w:val="0"/>
      <w:marBottom w:val="0"/>
      <w:divBdr>
        <w:top w:val="none" w:sz="0" w:space="0" w:color="auto"/>
        <w:left w:val="none" w:sz="0" w:space="0" w:color="auto"/>
        <w:bottom w:val="none" w:sz="0" w:space="0" w:color="auto"/>
        <w:right w:val="none" w:sz="0" w:space="0" w:color="auto"/>
      </w:divBdr>
    </w:div>
    <w:div w:id="1245649255">
      <w:bodyDiv w:val="1"/>
      <w:marLeft w:val="0"/>
      <w:marRight w:val="0"/>
      <w:marTop w:val="0"/>
      <w:marBottom w:val="0"/>
      <w:divBdr>
        <w:top w:val="none" w:sz="0" w:space="0" w:color="auto"/>
        <w:left w:val="none" w:sz="0" w:space="0" w:color="auto"/>
        <w:bottom w:val="none" w:sz="0" w:space="0" w:color="auto"/>
        <w:right w:val="none" w:sz="0" w:space="0" w:color="auto"/>
      </w:divBdr>
    </w:div>
    <w:div w:id="1246036144">
      <w:bodyDiv w:val="1"/>
      <w:marLeft w:val="0"/>
      <w:marRight w:val="0"/>
      <w:marTop w:val="0"/>
      <w:marBottom w:val="0"/>
      <w:divBdr>
        <w:top w:val="none" w:sz="0" w:space="0" w:color="auto"/>
        <w:left w:val="none" w:sz="0" w:space="0" w:color="auto"/>
        <w:bottom w:val="none" w:sz="0" w:space="0" w:color="auto"/>
        <w:right w:val="none" w:sz="0" w:space="0" w:color="auto"/>
      </w:divBdr>
    </w:div>
    <w:div w:id="1248274086">
      <w:bodyDiv w:val="1"/>
      <w:marLeft w:val="0"/>
      <w:marRight w:val="0"/>
      <w:marTop w:val="0"/>
      <w:marBottom w:val="0"/>
      <w:divBdr>
        <w:top w:val="none" w:sz="0" w:space="0" w:color="auto"/>
        <w:left w:val="none" w:sz="0" w:space="0" w:color="auto"/>
        <w:bottom w:val="none" w:sz="0" w:space="0" w:color="auto"/>
        <w:right w:val="none" w:sz="0" w:space="0" w:color="auto"/>
      </w:divBdr>
    </w:div>
    <w:div w:id="1248536027">
      <w:bodyDiv w:val="1"/>
      <w:marLeft w:val="0"/>
      <w:marRight w:val="0"/>
      <w:marTop w:val="0"/>
      <w:marBottom w:val="0"/>
      <w:divBdr>
        <w:top w:val="none" w:sz="0" w:space="0" w:color="auto"/>
        <w:left w:val="none" w:sz="0" w:space="0" w:color="auto"/>
        <w:bottom w:val="none" w:sz="0" w:space="0" w:color="auto"/>
        <w:right w:val="none" w:sz="0" w:space="0" w:color="auto"/>
      </w:divBdr>
    </w:div>
    <w:div w:id="1249458357">
      <w:bodyDiv w:val="1"/>
      <w:marLeft w:val="0"/>
      <w:marRight w:val="0"/>
      <w:marTop w:val="0"/>
      <w:marBottom w:val="0"/>
      <w:divBdr>
        <w:top w:val="none" w:sz="0" w:space="0" w:color="auto"/>
        <w:left w:val="none" w:sz="0" w:space="0" w:color="auto"/>
        <w:bottom w:val="none" w:sz="0" w:space="0" w:color="auto"/>
        <w:right w:val="none" w:sz="0" w:space="0" w:color="auto"/>
      </w:divBdr>
    </w:div>
    <w:div w:id="1249732572">
      <w:bodyDiv w:val="1"/>
      <w:marLeft w:val="0"/>
      <w:marRight w:val="0"/>
      <w:marTop w:val="0"/>
      <w:marBottom w:val="0"/>
      <w:divBdr>
        <w:top w:val="none" w:sz="0" w:space="0" w:color="auto"/>
        <w:left w:val="none" w:sz="0" w:space="0" w:color="auto"/>
        <w:bottom w:val="none" w:sz="0" w:space="0" w:color="auto"/>
        <w:right w:val="none" w:sz="0" w:space="0" w:color="auto"/>
      </w:divBdr>
    </w:div>
    <w:div w:id="1250234099">
      <w:bodyDiv w:val="1"/>
      <w:marLeft w:val="0"/>
      <w:marRight w:val="0"/>
      <w:marTop w:val="0"/>
      <w:marBottom w:val="0"/>
      <w:divBdr>
        <w:top w:val="none" w:sz="0" w:space="0" w:color="auto"/>
        <w:left w:val="none" w:sz="0" w:space="0" w:color="auto"/>
        <w:bottom w:val="none" w:sz="0" w:space="0" w:color="auto"/>
        <w:right w:val="none" w:sz="0" w:space="0" w:color="auto"/>
      </w:divBdr>
    </w:div>
    <w:div w:id="1250388477">
      <w:bodyDiv w:val="1"/>
      <w:marLeft w:val="0"/>
      <w:marRight w:val="0"/>
      <w:marTop w:val="0"/>
      <w:marBottom w:val="0"/>
      <w:divBdr>
        <w:top w:val="none" w:sz="0" w:space="0" w:color="auto"/>
        <w:left w:val="none" w:sz="0" w:space="0" w:color="auto"/>
        <w:bottom w:val="none" w:sz="0" w:space="0" w:color="auto"/>
        <w:right w:val="none" w:sz="0" w:space="0" w:color="auto"/>
      </w:divBdr>
    </w:div>
    <w:div w:id="1251084197">
      <w:bodyDiv w:val="1"/>
      <w:marLeft w:val="0"/>
      <w:marRight w:val="0"/>
      <w:marTop w:val="0"/>
      <w:marBottom w:val="0"/>
      <w:divBdr>
        <w:top w:val="none" w:sz="0" w:space="0" w:color="auto"/>
        <w:left w:val="none" w:sz="0" w:space="0" w:color="auto"/>
        <w:bottom w:val="none" w:sz="0" w:space="0" w:color="auto"/>
        <w:right w:val="none" w:sz="0" w:space="0" w:color="auto"/>
      </w:divBdr>
    </w:div>
    <w:div w:id="1251541433">
      <w:bodyDiv w:val="1"/>
      <w:marLeft w:val="0"/>
      <w:marRight w:val="0"/>
      <w:marTop w:val="0"/>
      <w:marBottom w:val="0"/>
      <w:divBdr>
        <w:top w:val="none" w:sz="0" w:space="0" w:color="auto"/>
        <w:left w:val="none" w:sz="0" w:space="0" w:color="auto"/>
        <w:bottom w:val="none" w:sz="0" w:space="0" w:color="auto"/>
        <w:right w:val="none" w:sz="0" w:space="0" w:color="auto"/>
      </w:divBdr>
    </w:div>
    <w:div w:id="1251818685">
      <w:bodyDiv w:val="1"/>
      <w:marLeft w:val="0"/>
      <w:marRight w:val="0"/>
      <w:marTop w:val="0"/>
      <w:marBottom w:val="0"/>
      <w:divBdr>
        <w:top w:val="none" w:sz="0" w:space="0" w:color="auto"/>
        <w:left w:val="none" w:sz="0" w:space="0" w:color="auto"/>
        <w:bottom w:val="none" w:sz="0" w:space="0" w:color="auto"/>
        <w:right w:val="none" w:sz="0" w:space="0" w:color="auto"/>
      </w:divBdr>
    </w:div>
    <w:div w:id="1252011665">
      <w:bodyDiv w:val="1"/>
      <w:marLeft w:val="0"/>
      <w:marRight w:val="0"/>
      <w:marTop w:val="0"/>
      <w:marBottom w:val="0"/>
      <w:divBdr>
        <w:top w:val="none" w:sz="0" w:space="0" w:color="auto"/>
        <w:left w:val="none" w:sz="0" w:space="0" w:color="auto"/>
        <w:bottom w:val="none" w:sz="0" w:space="0" w:color="auto"/>
        <w:right w:val="none" w:sz="0" w:space="0" w:color="auto"/>
      </w:divBdr>
    </w:div>
    <w:div w:id="1252157669">
      <w:bodyDiv w:val="1"/>
      <w:marLeft w:val="0"/>
      <w:marRight w:val="0"/>
      <w:marTop w:val="0"/>
      <w:marBottom w:val="0"/>
      <w:divBdr>
        <w:top w:val="none" w:sz="0" w:space="0" w:color="auto"/>
        <w:left w:val="none" w:sz="0" w:space="0" w:color="auto"/>
        <w:bottom w:val="none" w:sz="0" w:space="0" w:color="auto"/>
        <w:right w:val="none" w:sz="0" w:space="0" w:color="auto"/>
      </w:divBdr>
    </w:div>
    <w:div w:id="1252279228">
      <w:bodyDiv w:val="1"/>
      <w:marLeft w:val="0"/>
      <w:marRight w:val="0"/>
      <w:marTop w:val="0"/>
      <w:marBottom w:val="0"/>
      <w:divBdr>
        <w:top w:val="none" w:sz="0" w:space="0" w:color="auto"/>
        <w:left w:val="none" w:sz="0" w:space="0" w:color="auto"/>
        <w:bottom w:val="none" w:sz="0" w:space="0" w:color="auto"/>
        <w:right w:val="none" w:sz="0" w:space="0" w:color="auto"/>
      </w:divBdr>
    </w:div>
    <w:div w:id="1252742389">
      <w:bodyDiv w:val="1"/>
      <w:marLeft w:val="0"/>
      <w:marRight w:val="0"/>
      <w:marTop w:val="0"/>
      <w:marBottom w:val="0"/>
      <w:divBdr>
        <w:top w:val="none" w:sz="0" w:space="0" w:color="auto"/>
        <w:left w:val="none" w:sz="0" w:space="0" w:color="auto"/>
        <w:bottom w:val="none" w:sz="0" w:space="0" w:color="auto"/>
        <w:right w:val="none" w:sz="0" w:space="0" w:color="auto"/>
      </w:divBdr>
    </w:div>
    <w:div w:id="1253587527">
      <w:bodyDiv w:val="1"/>
      <w:marLeft w:val="0"/>
      <w:marRight w:val="0"/>
      <w:marTop w:val="0"/>
      <w:marBottom w:val="0"/>
      <w:divBdr>
        <w:top w:val="none" w:sz="0" w:space="0" w:color="auto"/>
        <w:left w:val="none" w:sz="0" w:space="0" w:color="auto"/>
        <w:bottom w:val="none" w:sz="0" w:space="0" w:color="auto"/>
        <w:right w:val="none" w:sz="0" w:space="0" w:color="auto"/>
      </w:divBdr>
    </w:div>
    <w:div w:id="1255432284">
      <w:bodyDiv w:val="1"/>
      <w:marLeft w:val="0"/>
      <w:marRight w:val="0"/>
      <w:marTop w:val="0"/>
      <w:marBottom w:val="0"/>
      <w:divBdr>
        <w:top w:val="none" w:sz="0" w:space="0" w:color="auto"/>
        <w:left w:val="none" w:sz="0" w:space="0" w:color="auto"/>
        <w:bottom w:val="none" w:sz="0" w:space="0" w:color="auto"/>
        <w:right w:val="none" w:sz="0" w:space="0" w:color="auto"/>
      </w:divBdr>
      <w:divsChild>
        <w:div w:id="645158686">
          <w:marLeft w:val="0"/>
          <w:marRight w:val="0"/>
          <w:marTop w:val="0"/>
          <w:marBottom w:val="0"/>
          <w:divBdr>
            <w:top w:val="none" w:sz="0" w:space="0" w:color="auto"/>
            <w:left w:val="none" w:sz="0" w:space="0" w:color="auto"/>
            <w:bottom w:val="none" w:sz="0" w:space="0" w:color="auto"/>
            <w:right w:val="none" w:sz="0" w:space="0" w:color="auto"/>
          </w:divBdr>
          <w:divsChild>
            <w:div w:id="2034261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280807">
      <w:bodyDiv w:val="1"/>
      <w:marLeft w:val="0"/>
      <w:marRight w:val="0"/>
      <w:marTop w:val="0"/>
      <w:marBottom w:val="0"/>
      <w:divBdr>
        <w:top w:val="none" w:sz="0" w:space="0" w:color="auto"/>
        <w:left w:val="none" w:sz="0" w:space="0" w:color="auto"/>
        <w:bottom w:val="none" w:sz="0" w:space="0" w:color="auto"/>
        <w:right w:val="none" w:sz="0" w:space="0" w:color="auto"/>
      </w:divBdr>
    </w:div>
    <w:div w:id="1256288207">
      <w:bodyDiv w:val="1"/>
      <w:marLeft w:val="0"/>
      <w:marRight w:val="0"/>
      <w:marTop w:val="0"/>
      <w:marBottom w:val="0"/>
      <w:divBdr>
        <w:top w:val="none" w:sz="0" w:space="0" w:color="auto"/>
        <w:left w:val="none" w:sz="0" w:space="0" w:color="auto"/>
        <w:bottom w:val="none" w:sz="0" w:space="0" w:color="auto"/>
        <w:right w:val="none" w:sz="0" w:space="0" w:color="auto"/>
      </w:divBdr>
    </w:div>
    <w:div w:id="1257712865">
      <w:bodyDiv w:val="1"/>
      <w:marLeft w:val="0"/>
      <w:marRight w:val="0"/>
      <w:marTop w:val="0"/>
      <w:marBottom w:val="0"/>
      <w:divBdr>
        <w:top w:val="none" w:sz="0" w:space="0" w:color="auto"/>
        <w:left w:val="none" w:sz="0" w:space="0" w:color="auto"/>
        <w:bottom w:val="none" w:sz="0" w:space="0" w:color="auto"/>
        <w:right w:val="none" w:sz="0" w:space="0" w:color="auto"/>
      </w:divBdr>
    </w:div>
    <w:div w:id="1257901845">
      <w:bodyDiv w:val="1"/>
      <w:marLeft w:val="0"/>
      <w:marRight w:val="0"/>
      <w:marTop w:val="0"/>
      <w:marBottom w:val="0"/>
      <w:divBdr>
        <w:top w:val="none" w:sz="0" w:space="0" w:color="auto"/>
        <w:left w:val="none" w:sz="0" w:space="0" w:color="auto"/>
        <w:bottom w:val="none" w:sz="0" w:space="0" w:color="auto"/>
        <w:right w:val="none" w:sz="0" w:space="0" w:color="auto"/>
      </w:divBdr>
    </w:div>
    <w:div w:id="1258563926">
      <w:bodyDiv w:val="1"/>
      <w:marLeft w:val="0"/>
      <w:marRight w:val="0"/>
      <w:marTop w:val="0"/>
      <w:marBottom w:val="0"/>
      <w:divBdr>
        <w:top w:val="none" w:sz="0" w:space="0" w:color="auto"/>
        <w:left w:val="none" w:sz="0" w:space="0" w:color="auto"/>
        <w:bottom w:val="none" w:sz="0" w:space="0" w:color="auto"/>
        <w:right w:val="none" w:sz="0" w:space="0" w:color="auto"/>
      </w:divBdr>
    </w:div>
    <w:div w:id="1258948528">
      <w:bodyDiv w:val="1"/>
      <w:marLeft w:val="0"/>
      <w:marRight w:val="0"/>
      <w:marTop w:val="0"/>
      <w:marBottom w:val="0"/>
      <w:divBdr>
        <w:top w:val="none" w:sz="0" w:space="0" w:color="auto"/>
        <w:left w:val="none" w:sz="0" w:space="0" w:color="auto"/>
        <w:bottom w:val="none" w:sz="0" w:space="0" w:color="auto"/>
        <w:right w:val="none" w:sz="0" w:space="0" w:color="auto"/>
      </w:divBdr>
    </w:div>
    <w:div w:id="1259027568">
      <w:bodyDiv w:val="1"/>
      <w:marLeft w:val="0"/>
      <w:marRight w:val="0"/>
      <w:marTop w:val="0"/>
      <w:marBottom w:val="0"/>
      <w:divBdr>
        <w:top w:val="none" w:sz="0" w:space="0" w:color="auto"/>
        <w:left w:val="none" w:sz="0" w:space="0" w:color="auto"/>
        <w:bottom w:val="none" w:sz="0" w:space="0" w:color="auto"/>
        <w:right w:val="none" w:sz="0" w:space="0" w:color="auto"/>
      </w:divBdr>
    </w:div>
    <w:div w:id="1259363400">
      <w:bodyDiv w:val="1"/>
      <w:marLeft w:val="0"/>
      <w:marRight w:val="0"/>
      <w:marTop w:val="0"/>
      <w:marBottom w:val="0"/>
      <w:divBdr>
        <w:top w:val="none" w:sz="0" w:space="0" w:color="auto"/>
        <w:left w:val="none" w:sz="0" w:space="0" w:color="auto"/>
        <w:bottom w:val="none" w:sz="0" w:space="0" w:color="auto"/>
        <w:right w:val="none" w:sz="0" w:space="0" w:color="auto"/>
      </w:divBdr>
    </w:div>
    <w:div w:id="1259412057">
      <w:bodyDiv w:val="1"/>
      <w:marLeft w:val="0"/>
      <w:marRight w:val="0"/>
      <w:marTop w:val="0"/>
      <w:marBottom w:val="0"/>
      <w:divBdr>
        <w:top w:val="none" w:sz="0" w:space="0" w:color="auto"/>
        <w:left w:val="none" w:sz="0" w:space="0" w:color="auto"/>
        <w:bottom w:val="none" w:sz="0" w:space="0" w:color="auto"/>
        <w:right w:val="none" w:sz="0" w:space="0" w:color="auto"/>
      </w:divBdr>
    </w:div>
    <w:div w:id="1259482845">
      <w:bodyDiv w:val="1"/>
      <w:marLeft w:val="0"/>
      <w:marRight w:val="0"/>
      <w:marTop w:val="0"/>
      <w:marBottom w:val="0"/>
      <w:divBdr>
        <w:top w:val="none" w:sz="0" w:space="0" w:color="auto"/>
        <w:left w:val="none" w:sz="0" w:space="0" w:color="auto"/>
        <w:bottom w:val="none" w:sz="0" w:space="0" w:color="auto"/>
        <w:right w:val="none" w:sz="0" w:space="0" w:color="auto"/>
      </w:divBdr>
    </w:div>
    <w:div w:id="1259488899">
      <w:bodyDiv w:val="1"/>
      <w:marLeft w:val="0"/>
      <w:marRight w:val="0"/>
      <w:marTop w:val="0"/>
      <w:marBottom w:val="0"/>
      <w:divBdr>
        <w:top w:val="none" w:sz="0" w:space="0" w:color="auto"/>
        <w:left w:val="none" w:sz="0" w:space="0" w:color="auto"/>
        <w:bottom w:val="none" w:sz="0" w:space="0" w:color="auto"/>
        <w:right w:val="none" w:sz="0" w:space="0" w:color="auto"/>
      </w:divBdr>
    </w:div>
    <w:div w:id="1260062867">
      <w:bodyDiv w:val="1"/>
      <w:marLeft w:val="0"/>
      <w:marRight w:val="0"/>
      <w:marTop w:val="0"/>
      <w:marBottom w:val="0"/>
      <w:divBdr>
        <w:top w:val="none" w:sz="0" w:space="0" w:color="auto"/>
        <w:left w:val="none" w:sz="0" w:space="0" w:color="auto"/>
        <w:bottom w:val="none" w:sz="0" w:space="0" w:color="auto"/>
        <w:right w:val="none" w:sz="0" w:space="0" w:color="auto"/>
      </w:divBdr>
    </w:div>
    <w:div w:id="1263341683">
      <w:bodyDiv w:val="1"/>
      <w:marLeft w:val="0"/>
      <w:marRight w:val="0"/>
      <w:marTop w:val="0"/>
      <w:marBottom w:val="0"/>
      <w:divBdr>
        <w:top w:val="none" w:sz="0" w:space="0" w:color="auto"/>
        <w:left w:val="none" w:sz="0" w:space="0" w:color="auto"/>
        <w:bottom w:val="none" w:sz="0" w:space="0" w:color="auto"/>
        <w:right w:val="none" w:sz="0" w:space="0" w:color="auto"/>
      </w:divBdr>
    </w:div>
    <w:div w:id="1263875597">
      <w:bodyDiv w:val="1"/>
      <w:marLeft w:val="0"/>
      <w:marRight w:val="0"/>
      <w:marTop w:val="0"/>
      <w:marBottom w:val="0"/>
      <w:divBdr>
        <w:top w:val="none" w:sz="0" w:space="0" w:color="auto"/>
        <w:left w:val="none" w:sz="0" w:space="0" w:color="auto"/>
        <w:bottom w:val="none" w:sz="0" w:space="0" w:color="auto"/>
        <w:right w:val="none" w:sz="0" w:space="0" w:color="auto"/>
      </w:divBdr>
    </w:div>
    <w:div w:id="1265383632">
      <w:bodyDiv w:val="1"/>
      <w:marLeft w:val="0"/>
      <w:marRight w:val="0"/>
      <w:marTop w:val="0"/>
      <w:marBottom w:val="0"/>
      <w:divBdr>
        <w:top w:val="none" w:sz="0" w:space="0" w:color="auto"/>
        <w:left w:val="none" w:sz="0" w:space="0" w:color="auto"/>
        <w:bottom w:val="none" w:sz="0" w:space="0" w:color="auto"/>
        <w:right w:val="none" w:sz="0" w:space="0" w:color="auto"/>
      </w:divBdr>
    </w:div>
    <w:div w:id="1265697015">
      <w:bodyDiv w:val="1"/>
      <w:marLeft w:val="0"/>
      <w:marRight w:val="0"/>
      <w:marTop w:val="0"/>
      <w:marBottom w:val="0"/>
      <w:divBdr>
        <w:top w:val="none" w:sz="0" w:space="0" w:color="auto"/>
        <w:left w:val="none" w:sz="0" w:space="0" w:color="auto"/>
        <w:bottom w:val="none" w:sz="0" w:space="0" w:color="auto"/>
        <w:right w:val="none" w:sz="0" w:space="0" w:color="auto"/>
      </w:divBdr>
    </w:div>
    <w:div w:id="1266112220">
      <w:bodyDiv w:val="1"/>
      <w:marLeft w:val="0"/>
      <w:marRight w:val="0"/>
      <w:marTop w:val="0"/>
      <w:marBottom w:val="0"/>
      <w:divBdr>
        <w:top w:val="none" w:sz="0" w:space="0" w:color="auto"/>
        <w:left w:val="none" w:sz="0" w:space="0" w:color="auto"/>
        <w:bottom w:val="none" w:sz="0" w:space="0" w:color="auto"/>
        <w:right w:val="none" w:sz="0" w:space="0" w:color="auto"/>
      </w:divBdr>
    </w:div>
    <w:div w:id="1266884956">
      <w:bodyDiv w:val="1"/>
      <w:marLeft w:val="0"/>
      <w:marRight w:val="0"/>
      <w:marTop w:val="0"/>
      <w:marBottom w:val="0"/>
      <w:divBdr>
        <w:top w:val="none" w:sz="0" w:space="0" w:color="auto"/>
        <w:left w:val="none" w:sz="0" w:space="0" w:color="auto"/>
        <w:bottom w:val="none" w:sz="0" w:space="0" w:color="auto"/>
        <w:right w:val="none" w:sz="0" w:space="0" w:color="auto"/>
      </w:divBdr>
    </w:div>
    <w:div w:id="1266887168">
      <w:bodyDiv w:val="1"/>
      <w:marLeft w:val="0"/>
      <w:marRight w:val="0"/>
      <w:marTop w:val="0"/>
      <w:marBottom w:val="0"/>
      <w:divBdr>
        <w:top w:val="none" w:sz="0" w:space="0" w:color="auto"/>
        <w:left w:val="none" w:sz="0" w:space="0" w:color="auto"/>
        <w:bottom w:val="none" w:sz="0" w:space="0" w:color="auto"/>
        <w:right w:val="none" w:sz="0" w:space="0" w:color="auto"/>
      </w:divBdr>
    </w:div>
    <w:div w:id="1267927737">
      <w:bodyDiv w:val="1"/>
      <w:marLeft w:val="0"/>
      <w:marRight w:val="0"/>
      <w:marTop w:val="0"/>
      <w:marBottom w:val="0"/>
      <w:divBdr>
        <w:top w:val="none" w:sz="0" w:space="0" w:color="auto"/>
        <w:left w:val="none" w:sz="0" w:space="0" w:color="auto"/>
        <w:bottom w:val="none" w:sz="0" w:space="0" w:color="auto"/>
        <w:right w:val="none" w:sz="0" w:space="0" w:color="auto"/>
      </w:divBdr>
    </w:div>
    <w:div w:id="1268391405">
      <w:bodyDiv w:val="1"/>
      <w:marLeft w:val="0"/>
      <w:marRight w:val="0"/>
      <w:marTop w:val="0"/>
      <w:marBottom w:val="0"/>
      <w:divBdr>
        <w:top w:val="none" w:sz="0" w:space="0" w:color="auto"/>
        <w:left w:val="none" w:sz="0" w:space="0" w:color="auto"/>
        <w:bottom w:val="none" w:sz="0" w:space="0" w:color="auto"/>
        <w:right w:val="none" w:sz="0" w:space="0" w:color="auto"/>
      </w:divBdr>
    </w:div>
    <w:div w:id="1268587128">
      <w:bodyDiv w:val="1"/>
      <w:marLeft w:val="0"/>
      <w:marRight w:val="0"/>
      <w:marTop w:val="0"/>
      <w:marBottom w:val="0"/>
      <w:divBdr>
        <w:top w:val="none" w:sz="0" w:space="0" w:color="auto"/>
        <w:left w:val="none" w:sz="0" w:space="0" w:color="auto"/>
        <w:bottom w:val="none" w:sz="0" w:space="0" w:color="auto"/>
        <w:right w:val="none" w:sz="0" w:space="0" w:color="auto"/>
      </w:divBdr>
    </w:div>
    <w:div w:id="1268851358">
      <w:bodyDiv w:val="1"/>
      <w:marLeft w:val="0"/>
      <w:marRight w:val="0"/>
      <w:marTop w:val="0"/>
      <w:marBottom w:val="0"/>
      <w:divBdr>
        <w:top w:val="none" w:sz="0" w:space="0" w:color="auto"/>
        <w:left w:val="none" w:sz="0" w:space="0" w:color="auto"/>
        <w:bottom w:val="none" w:sz="0" w:space="0" w:color="auto"/>
        <w:right w:val="none" w:sz="0" w:space="0" w:color="auto"/>
      </w:divBdr>
    </w:div>
    <w:div w:id="1269121675">
      <w:bodyDiv w:val="1"/>
      <w:marLeft w:val="0"/>
      <w:marRight w:val="0"/>
      <w:marTop w:val="0"/>
      <w:marBottom w:val="0"/>
      <w:divBdr>
        <w:top w:val="none" w:sz="0" w:space="0" w:color="auto"/>
        <w:left w:val="none" w:sz="0" w:space="0" w:color="auto"/>
        <w:bottom w:val="none" w:sz="0" w:space="0" w:color="auto"/>
        <w:right w:val="none" w:sz="0" w:space="0" w:color="auto"/>
      </w:divBdr>
    </w:div>
    <w:div w:id="1269125142">
      <w:bodyDiv w:val="1"/>
      <w:marLeft w:val="0"/>
      <w:marRight w:val="0"/>
      <w:marTop w:val="0"/>
      <w:marBottom w:val="0"/>
      <w:divBdr>
        <w:top w:val="none" w:sz="0" w:space="0" w:color="auto"/>
        <w:left w:val="none" w:sz="0" w:space="0" w:color="auto"/>
        <w:bottom w:val="none" w:sz="0" w:space="0" w:color="auto"/>
        <w:right w:val="none" w:sz="0" w:space="0" w:color="auto"/>
      </w:divBdr>
    </w:div>
    <w:div w:id="1269194403">
      <w:bodyDiv w:val="1"/>
      <w:marLeft w:val="0"/>
      <w:marRight w:val="0"/>
      <w:marTop w:val="0"/>
      <w:marBottom w:val="0"/>
      <w:divBdr>
        <w:top w:val="none" w:sz="0" w:space="0" w:color="auto"/>
        <w:left w:val="none" w:sz="0" w:space="0" w:color="auto"/>
        <w:bottom w:val="none" w:sz="0" w:space="0" w:color="auto"/>
        <w:right w:val="none" w:sz="0" w:space="0" w:color="auto"/>
      </w:divBdr>
    </w:div>
    <w:div w:id="1269464092">
      <w:bodyDiv w:val="1"/>
      <w:marLeft w:val="0"/>
      <w:marRight w:val="0"/>
      <w:marTop w:val="0"/>
      <w:marBottom w:val="0"/>
      <w:divBdr>
        <w:top w:val="none" w:sz="0" w:space="0" w:color="auto"/>
        <w:left w:val="none" w:sz="0" w:space="0" w:color="auto"/>
        <w:bottom w:val="none" w:sz="0" w:space="0" w:color="auto"/>
        <w:right w:val="none" w:sz="0" w:space="0" w:color="auto"/>
      </w:divBdr>
    </w:div>
    <w:div w:id="1269508446">
      <w:bodyDiv w:val="1"/>
      <w:marLeft w:val="0"/>
      <w:marRight w:val="0"/>
      <w:marTop w:val="0"/>
      <w:marBottom w:val="0"/>
      <w:divBdr>
        <w:top w:val="none" w:sz="0" w:space="0" w:color="auto"/>
        <w:left w:val="none" w:sz="0" w:space="0" w:color="auto"/>
        <w:bottom w:val="none" w:sz="0" w:space="0" w:color="auto"/>
        <w:right w:val="none" w:sz="0" w:space="0" w:color="auto"/>
      </w:divBdr>
    </w:div>
    <w:div w:id="1270088950">
      <w:bodyDiv w:val="1"/>
      <w:marLeft w:val="0"/>
      <w:marRight w:val="0"/>
      <w:marTop w:val="0"/>
      <w:marBottom w:val="0"/>
      <w:divBdr>
        <w:top w:val="none" w:sz="0" w:space="0" w:color="auto"/>
        <w:left w:val="none" w:sz="0" w:space="0" w:color="auto"/>
        <w:bottom w:val="none" w:sz="0" w:space="0" w:color="auto"/>
        <w:right w:val="none" w:sz="0" w:space="0" w:color="auto"/>
      </w:divBdr>
    </w:div>
    <w:div w:id="1270162162">
      <w:bodyDiv w:val="1"/>
      <w:marLeft w:val="0"/>
      <w:marRight w:val="0"/>
      <w:marTop w:val="0"/>
      <w:marBottom w:val="0"/>
      <w:divBdr>
        <w:top w:val="none" w:sz="0" w:space="0" w:color="auto"/>
        <w:left w:val="none" w:sz="0" w:space="0" w:color="auto"/>
        <w:bottom w:val="none" w:sz="0" w:space="0" w:color="auto"/>
        <w:right w:val="none" w:sz="0" w:space="0" w:color="auto"/>
      </w:divBdr>
    </w:div>
    <w:div w:id="1270546643">
      <w:bodyDiv w:val="1"/>
      <w:marLeft w:val="0"/>
      <w:marRight w:val="0"/>
      <w:marTop w:val="0"/>
      <w:marBottom w:val="0"/>
      <w:divBdr>
        <w:top w:val="none" w:sz="0" w:space="0" w:color="auto"/>
        <w:left w:val="none" w:sz="0" w:space="0" w:color="auto"/>
        <w:bottom w:val="none" w:sz="0" w:space="0" w:color="auto"/>
        <w:right w:val="none" w:sz="0" w:space="0" w:color="auto"/>
      </w:divBdr>
    </w:div>
    <w:div w:id="1270577372">
      <w:bodyDiv w:val="1"/>
      <w:marLeft w:val="0"/>
      <w:marRight w:val="0"/>
      <w:marTop w:val="0"/>
      <w:marBottom w:val="0"/>
      <w:divBdr>
        <w:top w:val="none" w:sz="0" w:space="0" w:color="auto"/>
        <w:left w:val="none" w:sz="0" w:space="0" w:color="auto"/>
        <w:bottom w:val="none" w:sz="0" w:space="0" w:color="auto"/>
        <w:right w:val="none" w:sz="0" w:space="0" w:color="auto"/>
      </w:divBdr>
    </w:div>
    <w:div w:id="1270621093">
      <w:bodyDiv w:val="1"/>
      <w:marLeft w:val="0"/>
      <w:marRight w:val="0"/>
      <w:marTop w:val="0"/>
      <w:marBottom w:val="0"/>
      <w:divBdr>
        <w:top w:val="none" w:sz="0" w:space="0" w:color="auto"/>
        <w:left w:val="none" w:sz="0" w:space="0" w:color="auto"/>
        <w:bottom w:val="none" w:sz="0" w:space="0" w:color="auto"/>
        <w:right w:val="none" w:sz="0" w:space="0" w:color="auto"/>
      </w:divBdr>
    </w:div>
    <w:div w:id="1270772549">
      <w:bodyDiv w:val="1"/>
      <w:marLeft w:val="0"/>
      <w:marRight w:val="0"/>
      <w:marTop w:val="0"/>
      <w:marBottom w:val="0"/>
      <w:divBdr>
        <w:top w:val="none" w:sz="0" w:space="0" w:color="auto"/>
        <w:left w:val="none" w:sz="0" w:space="0" w:color="auto"/>
        <w:bottom w:val="none" w:sz="0" w:space="0" w:color="auto"/>
        <w:right w:val="none" w:sz="0" w:space="0" w:color="auto"/>
      </w:divBdr>
    </w:div>
    <w:div w:id="1271010320">
      <w:bodyDiv w:val="1"/>
      <w:marLeft w:val="0"/>
      <w:marRight w:val="0"/>
      <w:marTop w:val="0"/>
      <w:marBottom w:val="0"/>
      <w:divBdr>
        <w:top w:val="none" w:sz="0" w:space="0" w:color="auto"/>
        <w:left w:val="none" w:sz="0" w:space="0" w:color="auto"/>
        <w:bottom w:val="none" w:sz="0" w:space="0" w:color="auto"/>
        <w:right w:val="none" w:sz="0" w:space="0" w:color="auto"/>
      </w:divBdr>
    </w:div>
    <w:div w:id="1271014056">
      <w:bodyDiv w:val="1"/>
      <w:marLeft w:val="0"/>
      <w:marRight w:val="0"/>
      <w:marTop w:val="0"/>
      <w:marBottom w:val="0"/>
      <w:divBdr>
        <w:top w:val="none" w:sz="0" w:space="0" w:color="auto"/>
        <w:left w:val="none" w:sz="0" w:space="0" w:color="auto"/>
        <w:bottom w:val="none" w:sz="0" w:space="0" w:color="auto"/>
        <w:right w:val="none" w:sz="0" w:space="0" w:color="auto"/>
      </w:divBdr>
    </w:div>
    <w:div w:id="1272250573">
      <w:bodyDiv w:val="1"/>
      <w:marLeft w:val="0"/>
      <w:marRight w:val="0"/>
      <w:marTop w:val="0"/>
      <w:marBottom w:val="0"/>
      <w:divBdr>
        <w:top w:val="none" w:sz="0" w:space="0" w:color="auto"/>
        <w:left w:val="none" w:sz="0" w:space="0" w:color="auto"/>
        <w:bottom w:val="none" w:sz="0" w:space="0" w:color="auto"/>
        <w:right w:val="none" w:sz="0" w:space="0" w:color="auto"/>
      </w:divBdr>
    </w:div>
    <w:div w:id="1272318408">
      <w:bodyDiv w:val="1"/>
      <w:marLeft w:val="0"/>
      <w:marRight w:val="0"/>
      <w:marTop w:val="0"/>
      <w:marBottom w:val="0"/>
      <w:divBdr>
        <w:top w:val="none" w:sz="0" w:space="0" w:color="auto"/>
        <w:left w:val="none" w:sz="0" w:space="0" w:color="auto"/>
        <w:bottom w:val="none" w:sz="0" w:space="0" w:color="auto"/>
        <w:right w:val="none" w:sz="0" w:space="0" w:color="auto"/>
      </w:divBdr>
    </w:div>
    <w:div w:id="1273509683">
      <w:bodyDiv w:val="1"/>
      <w:marLeft w:val="0"/>
      <w:marRight w:val="0"/>
      <w:marTop w:val="0"/>
      <w:marBottom w:val="0"/>
      <w:divBdr>
        <w:top w:val="none" w:sz="0" w:space="0" w:color="auto"/>
        <w:left w:val="none" w:sz="0" w:space="0" w:color="auto"/>
        <w:bottom w:val="none" w:sz="0" w:space="0" w:color="auto"/>
        <w:right w:val="none" w:sz="0" w:space="0" w:color="auto"/>
      </w:divBdr>
    </w:div>
    <w:div w:id="1274749718">
      <w:bodyDiv w:val="1"/>
      <w:marLeft w:val="0"/>
      <w:marRight w:val="0"/>
      <w:marTop w:val="0"/>
      <w:marBottom w:val="0"/>
      <w:divBdr>
        <w:top w:val="none" w:sz="0" w:space="0" w:color="auto"/>
        <w:left w:val="none" w:sz="0" w:space="0" w:color="auto"/>
        <w:bottom w:val="none" w:sz="0" w:space="0" w:color="auto"/>
        <w:right w:val="none" w:sz="0" w:space="0" w:color="auto"/>
      </w:divBdr>
    </w:div>
    <w:div w:id="1274897717">
      <w:bodyDiv w:val="1"/>
      <w:marLeft w:val="0"/>
      <w:marRight w:val="0"/>
      <w:marTop w:val="0"/>
      <w:marBottom w:val="0"/>
      <w:divBdr>
        <w:top w:val="none" w:sz="0" w:space="0" w:color="auto"/>
        <w:left w:val="none" w:sz="0" w:space="0" w:color="auto"/>
        <w:bottom w:val="none" w:sz="0" w:space="0" w:color="auto"/>
        <w:right w:val="none" w:sz="0" w:space="0" w:color="auto"/>
      </w:divBdr>
    </w:div>
    <w:div w:id="1274945839">
      <w:bodyDiv w:val="1"/>
      <w:marLeft w:val="0"/>
      <w:marRight w:val="0"/>
      <w:marTop w:val="0"/>
      <w:marBottom w:val="0"/>
      <w:divBdr>
        <w:top w:val="none" w:sz="0" w:space="0" w:color="auto"/>
        <w:left w:val="none" w:sz="0" w:space="0" w:color="auto"/>
        <w:bottom w:val="none" w:sz="0" w:space="0" w:color="auto"/>
        <w:right w:val="none" w:sz="0" w:space="0" w:color="auto"/>
      </w:divBdr>
    </w:div>
    <w:div w:id="1275864614">
      <w:bodyDiv w:val="1"/>
      <w:marLeft w:val="0"/>
      <w:marRight w:val="0"/>
      <w:marTop w:val="0"/>
      <w:marBottom w:val="0"/>
      <w:divBdr>
        <w:top w:val="none" w:sz="0" w:space="0" w:color="auto"/>
        <w:left w:val="none" w:sz="0" w:space="0" w:color="auto"/>
        <w:bottom w:val="none" w:sz="0" w:space="0" w:color="auto"/>
        <w:right w:val="none" w:sz="0" w:space="0" w:color="auto"/>
      </w:divBdr>
    </w:div>
    <w:div w:id="1276252819">
      <w:bodyDiv w:val="1"/>
      <w:marLeft w:val="0"/>
      <w:marRight w:val="0"/>
      <w:marTop w:val="0"/>
      <w:marBottom w:val="0"/>
      <w:divBdr>
        <w:top w:val="none" w:sz="0" w:space="0" w:color="auto"/>
        <w:left w:val="none" w:sz="0" w:space="0" w:color="auto"/>
        <w:bottom w:val="none" w:sz="0" w:space="0" w:color="auto"/>
        <w:right w:val="none" w:sz="0" w:space="0" w:color="auto"/>
      </w:divBdr>
    </w:div>
    <w:div w:id="1277757108">
      <w:bodyDiv w:val="1"/>
      <w:marLeft w:val="0"/>
      <w:marRight w:val="0"/>
      <w:marTop w:val="0"/>
      <w:marBottom w:val="0"/>
      <w:divBdr>
        <w:top w:val="none" w:sz="0" w:space="0" w:color="auto"/>
        <w:left w:val="none" w:sz="0" w:space="0" w:color="auto"/>
        <w:bottom w:val="none" w:sz="0" w:space="0" w:color="auto"/>
        <w:right w:val="none" w:sz="0" w:space="0" w:color="auto"/>
      </w:divBdr>
    </w:div>
    <w:div w:id="1279529817">
      <w:bodyDiv w:val="1"/>
      <w:marLeft w:val="0"/>
      <w:marRight w:val="0"/>
      <w:marTop w:val="0"/>
      <w:marBottom w:val="0"/>
      <w:divBdr>
        <w:top w:val="none" w:sz="0" w:space="0" w:color="auto"/>
        <w:left w:val="none" w:sz="0" w:space="0" w:color="auto"/>
        <w:bottom w:val="none" w:sz="0" w:space="0" w:color="auto"/>
        <w:right w:val="none" w:sz="0" w:space="0" w:color="auto"/>
      </w:divBdr>
    </w:div>
    <w:div w:id="1280071084">
      <w:bodyDiv w:val="1"/>
      <w:marLeft w:val="0"/>
      <w:marRight w:val="0"/>
      <w:marTop w:val="0"/>
      <w:marBottom w:val="0"/>
      <w:divBdr>
        <w:top w:val="none" w:sz="0" w:space="0" w:color="auto"/>
        <w:left w:val="none" w:sz="0" w:space="0" w:color="auto"/>
        <w:bottom w:val="none" w:sz="0" w:space="0" w:color="auto"/>
        <w:right w:val="none" w:sz="0" w:space="0" w:color="auto"/>
      </w:divBdr>
    </w:div>
    <w:div w:id="1280264641">
      <w:bodyDiv w:val="1"/>
      <w:marLeft w:val="0"/>
      <w:marRight w:val="0"/>
      <w:marTop w:val="0"/>
      <w:marBottom w:val="0"/>
      <w:divBdr>
        <w:top w:val="none" w:sz="0" w:space="0" w:color="auto"/>
        <w:left w:val="none" w:sz="0" w:space="0" w:color="auto"/>
        <w:bottom w:val="none" w:sz="0" w:space="0" w:color="auto"/>
        <w:right w:val="none" w:sz="0" w:space="0" w:color="auto"/>
      </w:divBdr>
    </w:div>
    <w:div w:id="1280575802">
      <w:bodyDiv w:val="1"/>
      <w:marLeft w:val="0"/>
      <w:marRight w:val="0"/>
      <w:marTop w:val="0"/>
      <w:marBottom w:val="0"/>
      <w:divBdr>
        <w:top w:val="none" w:sz="0" w:space="0" w:color="auto"/>
        <w:left w:val="none" w:sz="0" w:space="0" w:color="auto"/>
        <w:bottom w:val="none" w:sz="0" w:space="0" w:color="auto"/>
        <w:right w:val="none" w:sz="0" w:space="0" w:color="auto"/>
      </w:divBdr>
    </w:div>
    <w:div w:id="1281185829">
      <w:bodyDiv w:val="1"/>
      <w:marLeft w:val="0"/>
      <w:marRight w:val="0"/>
      <w:marTop w:val="0"/>
      <w:marBottom w:val="0"/>
      <w:divBdr>
        <w:top w:val="none" w:sz="0" w:space="0" w:color="auto"/>
        <w:left w:val="none" w:sz="0" w:space="0" w:color="auto"/>
        <w:bottom w:val="none" w:sz="0" w:space="0" w:color="auto"/>
        <w:right w:val="none" w:sz="0" w:space="0" w:color="auto"/>
      </w:divBdr>
    </w:div>
    <w:div w:id="1281499894">
      <w:bodyDiv w:val="1"/>
      <w:marLeft w:val="0"/>
      <w:marRight w:val="0"/>
      <w:marTop w:val="0"/>
      <w:marBottom w:val="0"/>
      <w:divBdr>
        <w:top w:val="none" w:sz="0" w:space="0" w:color="auto"/>
        <w:left w:val="none" w:sz="0" w:space="0" w:color="auto"/>
        <w:bottom w:val="none" w:sz="0" w:space="0" w:color="auto"/>
        <w:right w:val="none" w:sz="0" w:space="0" w:color="auto"/>
      </w:divBdr>
    </w:div>
    <w:div w:id="1281575285">
      <w:bodyDiv w:val="1"/>
      <w:marLeft w:val="0"/>
      <w:marRight w:val="0"/>
      <w:marTop w:val="0"/>
      <w:marBottom w:val="0"/>
      <w:divBdr>
        <w:top w:val="none" w:sz="0" w:space="0" w:color="auto"/>
        <w:left w:val="none" w:sz="0" w:space="0" w:color="auto"/>
        <w:bottom w:val="none" w:sz="0" w:space="0" w:color="auto"/>
        <w:right w:val="none" w:sz="0" w:space="0" w:color="auto"/>
      </w:divBdr>
    </w:div>
    <w:div w:id="1281838813">
      <w:bodyDiv w:val="1"/>
      <w:marLeft w:val="0"/>
      <w:marRight w:val="0"/>
      <w:marTop w:val="0"/>
      <w:marBottom w:val="0"/>
      <w:divBdr>
        <w:top w:val="none" w:sz="0" w:space="0" w:color="auto"/>
        <w:left w:val="none" w:sz="0" w:space="0" w:color="auto"/>
        <w:bottom w:val="none" w:sz="0" w:space="0" w:color="auto"/>
        <w:right w:val="none" w:sz="0" w:space="0" w:color="auto"/>
      </w:divBdr>
    </w:div>
    <w:div w:id="1282954601">
      <w:bodyDiv w:val="1"/>
      <w:marLeft w:val="0"/>
      <w:marRight w:val="0"/>
      <w:marTop w:val="0"/>
      <w:marBottom w:val="0"/>
      <w:divBdr>
        <w:top w:val="none" w:sz="0" w:space="0" w:color="auto"/>
        <w:left w:val="none" w:sz="0" w:space="0" w:color="auto"/>
        <w:bottom w:val="none" w:sz="0" w:space="0" w:color="auto"/>
        <w:right w:val="none" w:sz="0" w:space="0" w:color="auto"/>
      </w:divBdr>
    </w:div>
    <w:div w:id="1283267820">
      <w:bodyDiv w:val="1"/>
      <w:marLeft w:val="0"/>
      <w:marRight w:val="0"/>
      <w:marTop w:val="0"/>
      <w:marBottom w:val="0"/>
      <w:divBdr>
        <w:top w:val="none" w:sz="0" w:space="0" w:color="auto"/>
        <w:left w:val="none" w:sz="0" w:space="0" w:color="auto"/>
        <w:bottom w:val="none" w:sz="0" w:space="0" w:color="auto"/>
        <w:right w:val="none" w:sz="0" w:space="0" w:color="auto"/>
      </w:divBdr>
    </w:div>
    <w:div w:id="1284775959">
      <w:bodyDiv w:val="1"/>
      <w:marLeft w:val="0"/>
      <w:marRight w:val="0"/>
      <w:marTop w:val="0"/>
      <w:marBottom w:val="0"/>
      <w:divBdr>
        <w:top w:val="none" w:sz="0" w:space="0" w:color="auto"/>
        <w:left w:val="none" w:sz="0" w:space="0" w:color="auto"/>
        <w:bottom w:val="none" w:sz="0" w:space="0" w:color="auto"/>
        <w:right w:val="none" w:sz="0" w:space="0" w:color="auto"/>
      </w:divBdr>
    </w:div>
    <w:div w:id="1285113133">
      <w:bodyDiv w:val="1"/>
      <w:marLeft w:val="0"/>
      <w:marRight w:val="0"/>
      <w:marTop w:val="0"/>
      <w:marBottom w:val="0"/>
      <w:divBdr>
        <w:top w:val="none" w:sz="0" w:space="0" w:color="auto"/>
        <w:left w:val="none" w:sz="0" w:space="0" w:color="auto"/>
        <w:bottom w:val="none" w:sz="0" w:space="0" w:color="auto"/>
        <w:right w:val="none" w:sz="0" w:space="0" w:color="auto"/>
      </w:divBdr>
    </w:div>
    <w:div w:id="1285886287">
      <w:bodyDiv w:val="1"/>
      <w:marLeft w:val="0"/>
      <w:marRight w:val="0"/>
      <w:marTop w:val="0"/>
      <w:marBottom w:val="0"/>
      <w:divBdr>
        <w:top w:val="none" w:sz="0" w:space="0" w:color="auto"/>
        <w:left w:val="none" w:sz="0" w:space="0" w:color="auto"/>
        <w:bottom w:val="none" w:sz="0" w:space="0" w:color="auto"/>
        <w:right w:val="none" w:sz="0" w:space="0" w:color="auto"/>
      </w:divBdr>
    </w:div>
    <w:div w:id="1287273166">
      <w:bodyDiv w:val="1"/>
      <w:marLeft w:val="0"/>
      <w:marRight w:val="0"/>
      <w:marTop w:val="0"/>
      <w:marBottom w:val="0"/>
      <w:divBdr>
        <w:top w:val="none" w:sz="0" w:space="0" w:color="auto"/>
        <w:left w:val="none" w:sz="0" w:space="0" w:color="auto"/>
        <w:bottom w:val="none" w:sz="0" w:space="0" w:color="auto"/>
        <w:right w:val="none" w:sz="0" w:space="0" w:color="auto"/>
      </w:divBdr>
    </w:div>
    <w:div w:id="1287396913">
      <w:bodyDiv w:val="1"/>
      <w:marLeft w:val="0"/>
      <w:marRight w:val="0"/>
      <w:marTop w:val="0"/>
      <w:marBottom w:val="0"/>
      <w:divBdr>
        <w:top w:val="none" w:sz="0" w:space="0" w:color="auto"/>
        <w:left w:val="none" w:sz="0" w:space="0" w:color="auto"/>
        <w:bottom w:val="none" w:sz="0" w:space="0" w:color="auto"/>
        <w:right w:val="none" w:sz="0" w:space="0" w:color="auto"/>
      </w:divBdr>
    </w:div>
    <w:div w:id="1287858216">
      <w:bodyDiv w:val="1"/>
      <w:marLeft w:val="0"/>
      <w:marRight w:val="0"/>
      <w:marTop w:val="0"/>
      <w:marBottom w:val="0"/>
      <w:divBdr>
        <w:top w:val="none" w:sz="0" w:space="0" w:color="auto"/>
        <w:left w:val="none" w:sz="0" w:space="0" w:color="auto"/>
        <w:bottom w:val="none" w:sz="0" w:space="0" w:color="auto"/>
        <w:right w:val="none" w:sz="0" w:space="0" w:color="auto"/>
      </w:divBdr>
      <w:divsChild>
        <w:div w:id="1770736570">
          <w:marLeft w:val="0"/>
          <w:marRight w:val="0"/>
          <w:marTop w:val="0"/>
          <w:marBottom w:val="0"/>
          <w:divBdr>
            <w:top w:val="none" w:sz="0" w:space="0" w:color="auto"/>
            <w:left w:val="none" w:sz="0" w:space="0" w:color="auto"/>
            <w:bottom w:val="none" w:sz="0" w:space="0" w:color="auto"/>
            <w:right w:val="none" w:sz="0" w:space="0" w:color="auto"/>
          </w:divBdr>
          <w:divsChild>
            <w:div w:id="910966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124230">
      <w:bodyDiv w:val="1"/>
      <w:marLeft w:val="0"/>
      <w:marRight w:val="0"/>
      <w:marTop w:val="0"/>
      <w:marBottom w:val="0"/>
      <w:divBdr>
        <w:top w:val="none" w:sz="0" w:space="0" w:color="auto"/>
        <w:left w:val="none" w:sz="0" w:space="0" w:color="auto"/>
        <w:bottom w:val="none" w:sz="0" w:space="0" w:color="auto"/>
        <w:right w:val="none" w:sz="0" w:space="0" w:color="auto"/>
      </w:divBdr>
    </w:div>
    <w:div w:id="1288438677">
      <w:bodyDiv w:val="1"/>
      <w:marLeft w:val="0"/>
      <w:marRight w:val="0"/>
      <w:marTop w:val="0"/>
      <w:marBottom w:val="0"/>
      <w:divBdr>
        <w:top w:val="none" w:sz="0" w:space="0" w:color="auto"/>
        <w:left w:val="none" w:sz="0" w:space="0" w:color="auto"/>
        <w:bottom w:val="none" w:sz="0" w:space="0" w:color="auto"/>
        <w:right w:val="none" w:sz="0" w:space="0" w:color="auto"/>
      </w:divBdr>
    </w:div>
    <w:div w:id="1289700989">
      <w:bodyDiv w:val="1"/>
      <w:marLeft w:val="0"/>
      <w:marRight w:val="0"/>
      <w:marTop w:val="0"/>
      <w:marBottom w:val="0"/>
      <w:divBdr>
        <w:top w:val="none" w:sz="0" w:space="0" w:color="auto"/>
        <w:left w:val="none" w:sz="0" w:space="0" w:color="auto"/>
        <w:bottom w:val="none" w:sz="0" w:space="0" w:color="auto"/>
        <w:right w:val="none" w:sz="0" w:space="0" w:color="auto"/>
      </w:divBdr>
    </w:div>
    <w:div w:id="1290356176">
      <w:bodyDiv w:val="1"/>
      <w:marLeft w:val="0"/>
      <w:marRight w:val="0"/>
      <w:marTop w:val="0"/>
      <w:marBottom w:val="0"/>
      <w:divBdr>
        <w:top w:val="none" w:sz="0" w:space="0" w:color="auto"/>
        <w:left w:val="none" w:sz="0" w:space="0" w:color="auto"/>
        <w:bottom w:val="none" w:sz="0" w:space="0" w:color="auto"/>
        <w:right w:val="none" w:sz="0" w:space="0" w:color="auto"/>
      </w:divBdr>
    </w:div>
    <w:div w:id="1290673851">
      <w:bodyDiv w:val="1"/>
      <w:marLeft w:val="0"/>
      <w:marRight w:val="0"/>
      <w:marTop w:val="0"/>
      <w:marBottom w:val="0"/>
      <w:divBdr>
        <w:top w:val="none" w:sz="0" w:space="0" w:color="auto"/>
        <w:left w:val="none" w:sz="0" w:space="0" w:color="auto"/>
        <w:bottom w:val="none" w:sz="0" w:space="0" w:color="auto"/>
        <w:right w:val="none" w:sz="0" w:space="0" w:color="auto"/>
      </w:divBdr>
    </w:div>
    <w:div w:id="1290819797">
      <w:bodyDiv w:val="1"/>
      <w:marLeft w:val="0"/>
      <w:marRight w:val="0"/>
      <w:marTop w:val="0"/>
      <w:marBottom w:val="0"/>
      <w:divBdr>
        <w:top w:val="none" w:sz="0" w:space="0" w:color="auto"/>
        <w:left w:val="none" w:sz="0" w:space="0" w:color="auto"/>
        <w:bottom w:val="none" w:sz="0" w:space="0" w:color="auto"/>
        <w:right w:val="none" w:sz="0" w:space="0" w:color="auto"/>
      </w:divBdr>
    </w:div>
    <w:div w:id="1291086109">
      <w:bodyDiv w:val="1"/>
      <w:marLeft w:val="0"/>
      <w:marRight w:val="0"/>
      <w:marTop w:val="0"/>
      <w:marBottom w:val="0"/>
      <w:divBdr>
        <w:top w:val="none" w:sz="0" w:space="0" w:color="auto"/>
        <w:left w:val="none" w:sz="0" w:space="0" w:color="auto"/>
        <w:bottom w:val="none" w:sz="0" w:space="0" w:color="auto"/>
        <w:right w:val="none" w:sz="0" w:space="0" w:color="auto"/>
      </w:divBdr>
    </w:div>
    <w:div w:id="1291790664">
      <w:bodyDiv w:val="1"/>
      <w:marLeft w:val="0"/>
      <w:marRight w:val="0"/>
      <w:marTop w:val="0"/>
      <w:marBottom w:val="0"/>
      <w:divBdr>
        <w:top w:val="none" w:sz="0" w:space="0" w:color="auto"/>
        <w:left w:val="none" w:sz="0" w:space="0" w:color="auto"/>
        <w:bottom w:val="none" w:sz="0" w:space="0" w:color="auto"/>
        <w:right w:val="none" w:sz="0" w:space="0" w:color="auto"/>
      </w:divBdr>
    </w:div>
    <w:div w:id="1292517846">
      <w:bodyDiv w:val="1"/>
      <w:marLeft w:val="0"/>
      <w:marRight w:val="0"/>
      <w:marTop w:val="0"/>
      <w:marBottom w:val="0"/>
      <w:divBdr>
        <w:top w:val="none" w:sz="0" w:space="0" w:color="auto"/>
        <w:left w:val="none" w:sz="0" w:space="0" w:color="auto"/>
        <w:bottom w:val="none" w:sz="0" w:space="0" w:color="auto"/>
        <w:right w:val="none" w:sz="0" w:space="0" w:color="auto"/>
      </w:divBdr>
    </w:div>
    <w:div w:id="1292857711">
      <w:bodyDiv w:val="1"/>
      <w:marLeft w:val="0"/>
      <w:marRight w:val="0"/>
      <w:marTop w:val="0"/>
      <w:marBottom w:val="0"/>
      <w:divBdr>
        <w:top w:val="none" w:sz="0" w:space="0" w:color="auto"/>
        <w:left w:val="none" w:sz="0" w:space="0" w:color="auto"/>
        <w:bottom w:val="none" w:sz="0" w:space="0" w:color="auto"/>
        <w:right w:val="none" w:sz="0" w:space="0" w:color="auto"/>
      </w:divBdr>
    </w:div>
    <w:div w:id="1292859199">
      <w:bodyDiv w:val="1"/>
      <w:marLeft w:val="0"/>
      <w:marRight w:val="0"/>
      <w:marTop w:val="0"/>
      <w:marBottom w:val="0"/>
      <w:divBdr>
        <w:top w:val="none" w:sz="0" w:space="0" w:color="auto"/>
        <w:left w:val="none" w:sz="0" w:space="0" w:color="auto"/>
        <w:bottom w:val="none" w:sz="0" w:space="0" w:color="auto"/>
        <w:right w:val="none" w:sz="0" w:space="0" w:color="auto"/>
      </w:divBdr>
    </w:div>
    <w:div w:id="1293097726">
      <w:bodyDiv w:val="1"/>
      <w:marLeft w:val="0"/>
      <w:marRight w:val="0"/>
      <w:marTop w:val="0"/>
      <w:marBottom w:val="0"/>
      <w:divBdr>
        <w:top w:val="none" w:sz="0" w:space="0" w:color="auto"/>
        <w:left w:val="none" w:sz="0" w:space="0" w:color="auto"/>
        <w:bottom w:val="none" w:sz="0" w:space="0" w:color="auto"/>
        <w:right w:val="none" w:sz="0" w:space="0" w:color="auto"/>
      </w:divBdr>
    </w:div>
    <w:div w:id="1293557271">
      <w:bodyDiv w:val="1"/>
      <w:marLeft w:val="0"/>
      <w:marRight w:val="0"/>
      <w:marTop w:val="0"/>
      <w:marBottom w:val="0"/>
      <w:divBdr>
        <w:top w:val="none" w:sz="0" w:space="0" w:color="auto"/>
        <w:left w:val="none" w:sz="0" w:space="0" w:color="auto"/>
        <w:bottom w:val="none" w:sz="0" w:space="0" w:color="auto"/>
        <w:right w:val="none" w:sz="0" w:space="0" w:color="auto"/>
      </w:divBdr>
    </w:div>
    <w:div w:id="1293825220">
      <w:bodyDiv w:val="1"/>
      <w:marLeft w:val="0"/>
      <w:marRight w:val="0"/>
      <w:marTop w:val="0"/>
      <w:marBottom w:val="0"/>
      <w:divBdr>
        <w:top w:val="none" w:sz="0" w:space="0" w:color="auto"/>
        <w:left w:val="none" w:sz="0" w:space="0" w:color="auto"/>
        <w:bottom w:val="none" w:sz="0" w:space="0" w:color="auto"/>
        <w:right w:val="none" w:sz="0" w:space="0" w:color="auto"/>
      </w:divBdr>
    </w:div>
    <w:div w:id="1294826910">
      <w:bodyDiv w:val="1"/>
      <w:marLeft w:val="0"/>
      <w:marRight w:val="0"/>
      <w:marTop w:val="0"/>
      <w:marBottom w:val="0"/>
      <w:divBdr>
        <w:top w:val="none" w:sz="0" w:space="0" w:color="auto"/>
        <w:left w:val="none" w:sz="0" w:space="0" w:color="auto"/>
        <w:bottom w:val="none" w:sz="0" w:space="0" w:color="auto"/>
        <w:right w:val="none" w:sz="0" w:space="0" w:color="auto"/>
      </w:divBdr>
    </w:div>
    <w:div w:id="1295019732">
      <w:bodyDiv w:val="1"/>
      <w:marLeft w:val="0"/>
      <w:marRight w:val="0"/>
      <w:marTop w:val="0"/>
      <w:marBottom w:val="0"/>
      <w:divBdr>
        <w:top w:val="none" w:sz="0" w:space="0" w:color="auto"/>
        <w:left w:val="none" w:sz="0" w:space="0" w:color="auto"/>
        <w:bottom w:val="none" w:sz="0" w:space="0" w:color="auto"/>
        <w:right w:val="none" w:sz="0" w:space="0" w:color="auto"/>
      </w:divBdr>
    </w:div>
    <w:div w:id="1295258119">
      <w:bodyDiv w:val="1"/>
      <w:marLeft w:val="0"/>
      <w:marRight w:val="0"/>
      <w:marTop w:val="0"/>
      <w:marBottom w:val="0"/>
      <w:divBdr>
        <w:top w:val="none" w:sz="0" w:space="0" w:color="auto"/>
        <w:left w:val="none" w:sz="0" w:space="0" w:color="auto"/>
        <w:bottom w:val="none" w:sz="0" w:space="0" w:color="auto"/>
        <w:right w:val="none" w:sz="0" w:space="0" w:color="auto"/>
      </w:divBdr>
    </w:div>
    <w:div w:id="1295722338">
      <w:bodyDiv w:val="1"/>
      <w:marLeft w:val="0"/>
      <w:marRight w:val="0"/>
      <w:marTop w:val="0"/>
      <w:marBottom w:val="0"/>
      <w:divBdr>
        <w:top w:val="none" w:sz="0" w:space="0" w:color="auto"/>
        <w:left w:val="none" w:sz="0" w:space="0" w:color="auto"/>
        <w:bottom w:val="none" w:sz="0" w:space="0" w:color="auto"/>
        <w:right w:val="none" w:sz="0" w:space="0" w:color="auto"/>
      </w:divBdr>
    </w:div>
    <w:div w:id="1296982487">
      <w:bodyDiv w:val="1"/>
      <w:marLeft w:val="0"/>
      <w:marRight w:val="0"/>
      <w:marTop w:val="0"/>
      <w:marBottom w:val="0"/>
      <w:divBdr>
        <w:top w:val="none" w:sz="0" w:space="0" w:color="auto"/>
        <w:left w:val="none" w:sz="0" w:space="0" w:color="auto"/>
        <w:bottom w:val="none" w:sz="0" w:space="0" w:color="auto"/>
        <w:right w:val="none" w:sz="0" w:space="0" w:color="auto"/>
      </w:divBdr>
    </w:div>
    <w:div w:id="1297374107">
      <w:bodyDiv w:val="1"/>
      <w:marLeft w:val="0"/>
      <w:marRight w:val="0"/>
      <w:marTop w:val="0"/>
      <w:marBottom w:val="0"/>
      <w:divBdr>
        <w:top w:val="none" w:sz="0" w:space="0" w:color="auto"/>
        <w:left w:val="none" w:sz="0" w:space="0" w:color="auto"/>
        <w:bottom w:val="none" w:sz="0" w:space="0" w:color="auto"/>
        <w:right w:val="none" w:sz="0" w:space="0" w:color="auto"/>
      </w:divBdr>
    </w:div>
    <w:div w:id="1297637347">
      <w:bodyDiv w:val="1"/>
      <w:marLeft w:val="0"/>
      <w:marRight w:val="0"/>
      <w:marTop w:val="0"/>
      <w:marBottom w:val="0"/>
      <w:divBdr>
        <w:top w:val="none" w:sz="0" w:space="0" w:color="auto"/>
        <w:left w:val="none" w:sz="0" w:space="0" w:color="auto"/>
        <w:bottom w:val="none" w:sz="0" w:space="0" w:color="auto"/>
        <w:right w:val="none" w:sz="0" w:space="0" w:color="auto"/>
      </w:divBdr>
    </w:div>
    <w:div w:id="1298947555">
      <w:bodyDiv w:val="1"/>
      <w:marLeft w:val="0"/>
      <w:marRight w:val="0"/>
      <w:marTop w:val="0"/>
      <w:marBottom w:val="0"/>
      <w:divBdr>
        <w:top w:val="none" w:sz="0" w:space="0" w:color="auto"/>
        <w:left w:val="none" w:sz="0" w:space="0" w:color="auto"/>
        <w:bottom w:val="none" w:sz="0" w:space="0" w:color="auto"/>
        <w:right w:val="none" w:sz="0" w:space="0" w:color="auto"/>
      </w:divBdr>
    </w:div>
    <w:div w:id="1299413354">
      <w:bodyDiv w:val="1"/>
      <w:marLeft w:val="0"/>
      <w:marRight w:val="0"/>
      <w:marTop w:val="0"/>
      <w:marBottom w:val="0"/>
      <w:divBdr>
        <w:top w:val="none" w:sz="0" w:space="0" w:color="auto"/>
        <w:left w:val="none" w:sz="0" w:space="0" w:color="auto"/>
        <w:bottom w:val="none" w:sz="0" w:space="0" w:color="auto"/>
        <w:right w:val="none" w:sz="0" w:space="0" w:color="auto"/>
      </w:divBdr>
    </w:div>
    <w:div w:id="1299536301">
      <w:bodyDiv w:val="1"/>
      <w:marLeft w:val="0"/>
      <w:marRight w:val="0"/>
      <w:marTop w:val="0"/>
      <w:marBottom w:val="0"/>
      <w:divBdr>
        <w:top w:val="none" w:sz="0" w:space="0" w:color="auto"/>
        <w:left w:val="none" w:sz="0" w:space="0" w:color="auto"/>
        <w:bottom w:val="none" w:sz="0" w:space="0" w:color="auto"/>
        <w:right w:val="none" w:sz="0" w:space="0" w:color="auto"/>
      </w:divBdr>
    </w:div>
    <w:div w:id="1299846948">
      <w:bodyDiv w:val="1"/>
      <w:marLeft w:val="0"/>
      <w:marRight w:val="0"/>
      <w:marTop w:val="0"/>
      <w:marBottom w:val="0"/>
      <w:divBdr>
        <w:top w:val="none" w:sz="0" w:space="0" w:color="auto"/>
        <w:left w:val="none" w:sz="0" w:space="0" w:color="auto"/>
        <w:bottom w:val="none" w:sz="0" w:space="0" w:color="auto"/>
        <w:right w:val="none" w:sz="0" w:space="0" w:color="auto"/>
      </w:divBdr>
    </w:div>
    <w:div w:id="1300106833">
      <w:bodyDiv w:val="1"/>
      <w:marLeft w:val="0"/>
      <w:marRight w:val="0"/>
      <w:marTop w:val="0"/>
      <w:marBottom w:val="0"/>
      <w:divBdr>
        <w:top w:val="none" w:sz="0" w:space="0" w:color="auto"/>
        <w:left w:val="none" w:sz="0" w:space="0" w:color="auto"/>
        <w:bottom w:val="none" w:sz="0" w:space="0" w:color="auto"/>
        <w:right w:val="none" w:sz="0" w:space="0" w:color="auto"/>
      </w:divBdr>
    </w:div>
    <w:div w:id="1300956146">
      <w:bodyDiv w:val="1"/>
      <w:marLeft w:val="0"/>
      <w:marRight w:val="0"/>
      <w:marTop w:val="0"/>
      <w:marBottom w:val="0"/>
      <w:divBdr>
        <w:top w:val="none" w:sz="0" w:space="0" w:color="auto"/>
        <w:left w:val="none" w:sz="0" w:space="0" w:color="auto"/>
        <w:bottom w:val="none" w:sz="0" w:space="0" w:color="auto"/>
        <w:right w:val="none" w:sz="0" w:space="0" w:color="auto"/>
      </w:divBdr>
      <w:divsChild>
        <w:div w:id="681012917">
          <w:marLeft w:val="0"/>
          <w:marRight w:val="0"/>
          <w:marTop w:val="0"/>
          <w:marBottom w:val="0"/>
          <w:divBdr>
            <w:top w:val="none" w:sz="0" w:space="0" w:color="auto"/>
            <w:left w:val="none" w:sz="0" w:space="0" w:color="auto"/>
            <w:bottom w:val="none" w:sz="0" w:space="0" w:color="auto"/>
            <w:right w:val="none" w:sz="0" w:space="0" w:color="auto"/>
          </w:divBdr>
          <w:divsChild>
            <w:div w:id="1217664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1881912">
      <w:bodyDiv w:val="1"/>
      <w:marLeft w:val="0"/>
      <w:marRight w:val="0"/>
      <w:marTop w:val="0"/>
      <w:marBottom w:val="0"/>
      <w:divBdr>
        <w:top w:val="none" w:sz="0" w:space="0" w:color="auto"/>
        <w:left w:val="none" w:sz="0" w:space="0" w:color="auto"/>
        <w:bottom w:val="none" w:sz="0" w:space="0" w:color="auto"/>
        <w:right w:val="none" w:sz="0" w:space="0" w:color="auto"/>
      </w:divBdr>
    </w:div>
    <w:div w:id="1302464564">
      <w:bodyDiv w:val="1"/>
      <w:marLeft w:val="0"/>
      <w:marRight w:val="0"/>
      <w:marTop w:val="0"/>
      <w:marBottom w:val="0"/>
      <w:divBdr>
        <w:top w:val="none" w:sz="0" w:space="0" w:color="auto"/>
        <w:left w:val="none" w:sz="0" w:space="0" w:color="auto"/>
        <w:bottom w:val="none" w:sz="0" w:space="0" w:color="auto"/>
        <w:right w:val="none" w:sz="0" w:space="0" w:color="auto"/>
      </w:divBdr>
    </w:div>
    <w:div w:id="1304001182">
      <w:bodyDiv w:val="1"/>
      <w:marLeft w:val="0"/>
      <w:marRight w:val="0"/>
      <w:marTop w:val="0"/>
      <w:marBottom w:val="0"/>
      <w:divBdr>
        <w:top w:val="none" w:sz="0" w:space="0" w:color="auto"/>
        <w:left w:val="none" w:sz="0" w:space="0" w:color="auto"/>
        <w:bottom w:val="none" w:sz="0" w:space="0" w:color="auto"/>
        <w:right w:val="none" w:sz="0" w:space="0" w:color="auto"/>
      </w:divBdr>
    </w:div>
    <w:div w:id="1304388523">
      <w:bodyDiv w:val="1"/>
      <w:marLeft w:val="0"/>
      <w:marRight w:val="0"/>
      <w:marTop w:val="0"/>
      <w:marBottom w:val="0"/>
      <w:divBdr>
        <w:top w:val="none" w:sz="0" w:space="0" w:color="auto"/>
        <w:left w:val="none" w:sz="0" w:space="0" w:color="auto"/>
        <w:bottom w:val="none" w:sz="0" w:space="0" w:color="auto"/>
        <w:right w:val="none" w:sz="0" w:space="0" w:color="auto"/>
      </w:divBdr>
    </w:div>
    <w:div w:id="1305425511">
      <w:bodyDiv w:val="1"/>
      <w:marLeft w:val="0"/>
      <w:marRight w:val="0"/>
      <w:marTop w:val="0"/>
      <w:marBottom w:val="0"/>
      <w:divBdr>
        <w:top w:val="none" w:sz="0" w:space="0" w:color="auto"/>
        <w:left w:val="none" w:sz="0" w:space="0" w:color="auto"/>
        <w:bottom w:val="none" w:sz="0" w:space="0" w:color="auto"/>
        <w:right w:val="none" w:sz="0" w:space="0" w:color="auto"/>
      </w:divBdr>
    </w:div>
    <w:div w:id="1305892271">
      <w:bodyDiv w:val="1"/>
      <w:marLeft w:val="0"/>
      <w:marRight w:val="0"/>
      <w:marTop w:val="0"/>
      <w:marBottom w:val="0"/>
      <w:divBdr>
        <w:top w:val="none" w:sz="0" w:space="0" w:color="auto"/>
        <w:left w:val="none" w:sz="0" w:space="0" w:color="auto"/>
        <w:bottom w:val="none" w:sz="0" w:space="0" w:color="auto"/>
        <w:right w:val="none" w:sz="0" w:space="0" w:color="auto"/>
      </w:divBdr>
    </w:div>
    <w:div w:id="1306277030">
      <w:bodyDiv w:val="1"/>
      <w:marLeft w:val="0"/>
      <w:marRight w:val="0"/>
      <w:marTop w:val="0"/>
      <w:marBottom w:val="0"/>
      <w:divBdr>
        <w:top w:val="none" w:sz="0" w:space="0" w:color="auto"/>
        <w:left w:val="none" w:sz="0" w:space="0" w:color="auto"/>
        <w:bottom w:val="none" w:sz="0" w:space="0" w:color="auto"/>
        <w:right w:val="none" w:sz="0" w:space="0" w:color="auto"/>
      </w:divBdr>
    </w:div>
    <w:div w:id="1306424581">
      <w:bodyDiv w:val="1"/>
      <w:marLeft w:val="0"/>
      <w:marRight w:val="0"/>
      <w:marTop w:val="0"/>
      <w:marBottom w:val="0"/>
      <w:divBdr>
        <w:top w:val="none" w:sz="0" w:space="0" w:color="auto"/>
        <w:left w:val="none" w:sz="0" w:space="0" w:color="auto"/>
        <w:bottom w:val="none" w:sz="0" w:space="0" w:color="auto"/>
        <w:right w:val="none" w:sz="0" w:space="0" w:color="auto"/>
      </w:divBdr>
    </w:div>
    <w:div w:id="1307203876">
      <w:bodyDiv w:val="1"/>
      <w:marLeft w:val="0"/>
      <w:marRight w:val="0"/>
      <w:marTop w:val="0"/>
      <w:marBottom w:val="0"/>
      <w:divBdr>
        <w:top w:val="none" w:sz="0" w:space="0" w:color="auto"/>
        <w:left w:val="none" w:sz="0" w:space="0" w:color="auto"/>
        <w:bottom w:val="none" w:sz="0" w:space="0" w:color="auto"/>
        <w:right w:val="none" w:sz="0" w:space="0" w:color="auto"/>
      </w:divBdr>
    </w:div>
    <w:div w:id="1307317813">
      <w:bodyDiv w:val="1"/>
      <w:marLeft w:val="0"/>
      <w:marRight w:val="0"/>
      <w:marTop w:val="0"/>
      <w:marBottom w:val="0"/>
      <w:divBdr>
        <w:top w:val="none" w:sz="0" w:space="0" w:color="auto"/>
        <w:left w:val="none" w:sz="0" w:space="0" w:color="auto"/>
        <w:bottom w:val="none" w:sz="0" w:space="0" w:color="auto"/>
        <w:right w:val="none" w:sz="0" w:space="0" w:color="auto"/>
      </w:divBdr>
    </w:div>
    <w:div w:id="1307665623">
      <w:bodyDiv w:val="1"/>
      <w:marLeft w:val="0"/>
      <w:marRight w:val="0"/>
      <w:marTop w:val="0"/>
      <w:marBottom w:val="0"/>
      <w:divBdr>
        <w:top w:val="none" w:sz="0" w:space="0" w:color="auto"/>
        <w:left w:val="none" w:sz="0" w:space="0" w:color="auto"/>
        <w:bottom w:val="none" w:sz="0" w:space="0" w:color="auto"/>
        <w:right w:val="none" w:sz="0" w:space="0" w:color="auto"/>
      </w:divBdr>
    </w:div>
    <w:div w:id="1308583446">
      <w:bodyDiv w:val="1"/>
      <w:marLeft w:val="0"/>
      <w:marRight w:val="0"/>
      <w:marTop w:val="0"/>
      <w:marBottom w:val="0"/>
      <w:divBdr>
        <w:top w:val="none" w:sz="0" w:space="0" w:color="auto"/>
        <w:left w:val="none" w:sz="0" w:space="0" w:color="auto"/>
        <w:bottom w:val="none" w:sz="0" w:space="0" w:color="auto"/>
        <w:right w:val="none" w:sz="0" w:space="0" w:color="auto"/>
      </w:divBdr>
    </w:div>
    <w:div w:id="1308896700">
      <w:bodyDiv w:val="1"/>
      <w:marLeft w:val="0"/>
      <w:marRight w:val="0"/>
      <w:marTop w:val="0"/>
      <w:marBottom w:val="0"/>
      <w:divBdr>
        <w:top w:val="none" w:sz="0" w:space="0" w:color="auto"/>
        <w:left w:val="none" w:sz="0" w:space="0" w:color="auto"/>
        <w:bottom w:val="none" w:sz="0" w:space="0" w:color="auto"/>
        <w:right w:val="none" w:sz="0" w:space="0" w:color="auto"/>
      </w:divBdr>
    </w:div>
    <w:div w:id="1309556827">
      <w:bodyDiv w:val="1"/>
      <w:marLeft w:val="0"/>
      <w:marRight w:val="0"/>
      <w:marTop w:val="0"/>
      <w:marBottom w:val="0"/>
      <w:divBdr>
        <w:top w:val="none" w:sz="0" w:space="0" w:color="auto"/>
        <w:left w:val="none" w:sz="0" w:space="0" w:color="auto"/>
        <w:bottom w:val="none" w:sz="0" w:space="0" w:color="auto"/>
        <w:right w:val="none" w:sz="0" w:space="0" w:color="auto"/>
      </w:divBdr>
    </w:div>
    <w:div w:id="1309743809">
      <w:bodyDiv w:val="1"/>
      <w:marLeft w:val="0"/>
      <w:marRight w:val="0"/>
      <w:marTop w:val="0"/>
      <w:marBottom w:val="0"/>
      <w:divBdr>
        <w:top w:val="none" w:sz="0" w:space="0" w:color="auto"/>
        <w:left w:val="none" w:sz="0" w:space="0" w:color="auto"/>
        <w:bottom w:val="none" w:sz="0" w:space="0" w:color="auto"/>
        <w:right w:val="none" w:sz="0" w:space="0" w:color="auto"/>
      </w:divBdr>
    </w:div>
    <w:div w:id="1309822012">
      <w:bodyDiv w:val="1"/>
      <w:marLeft w:val="0"/>
      <w:marRight w:val="0"/>
      <w:marTop w:val="0"/>
      <w:marBottom w:val="0"/>
      <w:divBdr>
        <w:top w:val="none" w:sz="0" w:space="0" w:color="auto"/>
        <w:left w:val="none" w:sz="0" w:space="0" w:color="auto"/>
        <w:bottom w:val="none" w:sz="0" w:space="0" w:color="auto"/>
        <w:right w:val="none" w:sz="0" w:space="0" w:color="auto"/>
      </w:divBdr>
    </w:div>
    <w:div w:id="1310327075">
      <w:bodyDiv w:val="1"/>
      <w:marLeft w:val="0"/>
      <w:marRight w:val="0"/>
      <w:marTop w:val="0"/>
      <w:marBottom w:val="0"/>
      <w:divBdr>
        <w:top w:val="none" w:sz="0" w:space="0" w:color="auto"/>
        <w:left w:val="none" w:sz="0" w:space="0" w:color="auto"/>
        <w:bottom w:val="none" w:sz="0" w:space="0" w:color="auto"/>
        <w:right w:val="none" w:sz="0" w:space="0" w:color="auto"/>
      </w:divBdr>
    </w:div>
    <w:div w:id="1310524099">
      <w:bodyDiv w:val="1"/>
      <w:marLeft w:val="0"/>
      <w:marRight w:val="0"/>
      <w:marTop w:val="0"/>
      <w:marBottom w:val="0"/>
      <w:divBdr>
        <w:top w:val="none" w:sz="0" w:space="0" w:color="auto"/>
        <w:left w:val="none" w:sz="0" w:space="0" w:color="auto"/>
        <w:bottom w:val="none" w:sz="0" w:space="0" w:color="auto"/>
        <w:right w:val="none" w:sz="0" w:space="0" w:color="auto"/>
      </w:divBdr>
    </w:div>
    <w:div w:id="1310862501">
      <w:bodyDiv w:val="1"/>
      <w:marLeft w:val="0"/>
      <w:marRight w:val="0"/>
      <w:marTop w:val="0"/>
      <w:marBottom w:val="0"/>
      <w:divBdr>
        <w:top w:val="none" w:sz="0" w:space="0" w:color="auto"/>
        <w:left w:val="none" w:sz="0" w:space="0" w:color="auto"/>
        <w:bottom w:val="none" w:sz="0" w:space="0" w:color="auto"/>
        <w:right w:val="none" w:sz="0" w:space="0" w:color="auto"/>
      </w:divBdr>
    </w:div>
    <w:div w:id="1311211232">
      <w:bodyDiv w:val="1"/>
      <w:marLeft w:val="0"/>
      <w:marRight w:val="0"/>
      <w:marTop w:val="0"/>
      <w:marBottom w:val="0"/>
      <w:divBdr>
        <w:top w:val="none" w:sz="0" w:space="0" w:color="auto"/>
        <w:left w:val="none" w:sz="0" w:space="0" w:color="auto"/>
        <w:bottom w:val="none" w:sz="0" w:space="0" w:color="auto"/>
        <w:right w:val="none" w:sz="0" w:space="0" w:color="auto"/>
      </w:divBdr>
    </w:div>
    <w:div w:id="1311861979">
      <w:bodyDiv w:val="1"/>
      <w:marLeft w:val="0"/>
      <w:marRight w:val="0"/>
      <w:marTop w:val="0"/>
      <w:marBottom w:val="0"/>
      <w:divBdr>
        <w:top w:val="none" w:sz="0" w:space="0" w:color="auto"/>
        <w:left w:val="none" w:sz="0" w:space="0" w:color="auto"/>
        <w:bottom w:val="none" w:sz="0" w:space="0" w:color="auto"/>
        <w:right w:val="none" w:sz="0" w:space="0" w:color="auto"/>
      </w:divBdr>
    </w:div>
    <w:div w:id="1312297557">
      <w:bodyDiv w:val="1"/>
      <w:marLeft w:val="0"/>
      <w:marRight w:val="0"/>
      <w:marTop w:val="0"/>
      <w:marBottom w:val="0"/>
      <w:divBdr>
        <w:top w:val="none" w:sz="0" w:space="0" w:color="auto"/>
        <w:left w:val="none" w:sz="0" w:space="0" w:color="auto"/>
        <w:bottom w:val="none" w:sz="0" w:space="0" w:color="auto"/>
        <w:right w:val="none" w:sz="0" w:space="0" w:color="auto"/>
      </w:divBdr>
    </w:div>
    <w:div w:id="1312758229">
      <w:bodyDiv w:val="1"/>
      <w:marLeft w:val="0"/>
      <w:marRight w:val="0"/>
      <w:marTop w:val="0"/>
      <w:marBottom w:val="0"/>
      <w:divBdr>
        <w:top w:val="none" w:sz="0" w:space="0" w:color="auto"/>
        <w:left w:val="none" w:sz="0" w:space="0" w:color="auto"/>
        <w:bottom w:val="none" w:sz="0" w:space="0" w:color="auto"/>
        <w:right w:val="none" w:sz="0" w:space="0" w:color="auto"/>
      </w:divBdr>
    </w:div>
    <w:div w:id="1313021776">
      <w:bodyDiv w:val="1"/>
      <w:marLeft w:val="0"/>
      <w:marRight w:val="0"/>
      <w:marTop w:val="0"/>
      <w:marBottom w:val="0"/>
      <w:divBdr>
        <w:top w:val="none" w:sz="0" w:space="0" w:color="auto"/>
        <w:left w:val="none" w:sz="0" w:space="0" w:color="auto"/>
        <w:bottom w:val="none" w:sz="0" w:space="0" w:color="auto"/>
        <w:right w:val="none" w:sz="0" w:space="0" w:color="auto"/>
      </w:divBdr>
    </w:div>
    <w:div w:id="1313604634">
      <w:bodyDiv w:val="1"/>
      <w:marLeft w:val="0"/>
      <w:marRight w:val="0"/>
      <w:marTop w:val="0"/>
      <w:marBottom w:val="0"/>
      <w:divBdr>
        <w:top w:val="none" w:sz="0" w:space="0" w:color="auto"/>
        <w:left w:val="none" w:sz="0" w:space="0" w:color="auto"/>
        <w:bottom w:val="none" w:sz="0" w:space="0" w:color="auto"/>
        <w:right w:val="none" w:sz="0" w:space="0" w:color="auto"/>
      </w:divBdr>
    </w:div>
    <w:div w:id="1314869787">
      <w:bodyDiv w:val="1"/>
      <w:marLeft w:val="0"/>
      <w:marRight w:val="0"/>
      <w:marTop w:val="0"/>
      <w:marBottom w:val="0"/>
      <w:divBdr>
        <w:top w:val="none" w:sz="0" w:space="0" w:color="auto"/>
        <w:left w:val="none" w:sz="0" w:space="0" w:color="auto"/>
        <w:bottom w:val="none" w:sz="0" w:space="0" w:color="auto"/>
        <w:right w:val="none" w:sz="0" w:space="0" w:color="auto"/>
      </w:divBdr>
    </w:div>
    <w:div w:id="1314872288">
      <w:bodyDiv w:val="1"/>
      <w:marLeft w:val="0"/>
      <w:marRight w:val="0"/>
      <w:marTop w:val="0"/>
      <w:marBottom w:val="0"/>
      <w:divBdr>
        <w:top w:val="none" w:sz="0" w:space="0" w:color="auto"/>
        <w:left w:val="none" w:sz="0" w:space="0" w:color="auto"/>
        <w:bottom w:val="none" w:sz="0" w:space="0" w:color="auto"/>
        <w:right w:val="none" w:sz="0" w:space="0" w:color="auto"/>
      </w:divBdr>
    </w:div>
    <w:div w:id="1315724627">
      <w:bodyDiv w:val="1"/>
      <w:marLeft w:val="0"/>
      <w:marRight w:val="0"/>
      <w:marTop w:val="0"/>
      <w:marBottom w:val="0"/>
      <w:divBdr>
        <w:top w:val="none" w:sz="0" w:space="0" w:color="auto"/>
        <w:left w:val="none" w:sz="0" w:space="0" w:color="auto"/>
        <w:bottom w:val="none" w:sz="0" w:space="0" w:color="auto"/>
        <w:right w:val="none" w:sz="0" w:space="0" w:color="auto"/>
      </w:divBdr>
    </w:div>
    <w:div w:id="1315839827">
      <w:bodyDiv w:val="1"/>
      <w:marLeft w:val="0"/>
      <w:marRight w:val="0"/>
      <w:marTop w:val="0"/>
      <w:marBottom w:val="0"/>
      <w:divBdr>
        <w:top w:val="none" w:sz="0" w:space="0" w:color="auto"/>
        <w:left w:val="none" w:sz="0" w:space="0" w:color="auto"/>
        <w:bottom w:val="none" w:sz="0" w:space="0" w:color="auto"/>
        <w:right w:val="none" w:sz="0" w:space="0" w:color="auto"/>
      </w:divBdr>
    </w:div>
    <w:div w:id="1317340770">
      <w:bodyDiv w:val="1"/>
      <w:marLeft w:val="0"/>
      <w:marRight w:val="0"/>
      <w:marTop w:val="0"/>
      <w:marBottom w:val="0"/>
      <w:divBdr>
        <w:top w:val="none" w:sz="0" w:space="0" w:color="auto"/>
        <w:left w:val="none" w:sz="0" w:space="0" w:color="auto"/>
        <w:bottom w:val="none" w:sz="0" w:space="0" w:color="auto"/>
        <w:right w:val="none" w:sz="0" w:space="0" w:color="auto"/>
      </w:divBdr>
    </w:div>
    <w:div w:id="1319185551">
      <w:bodyDiv w:val="1"/>
      <w:marLeft w:val="0"/>
      <w:marRight w:val="0"/>
      <w:marTop w:val="0"/>
      <w:marBottom w:val="0"/>
      <w:divBdr>
        <w:top w:val="none" w:sz="0" w:space="0" w:color="auto"/>
        <w:left w:val="none" w:sz="0" w:space="0" w:color="auto"/>
        <w:bottom w:val="none" w:sz="0" w:space="0" w:color="auto"/>
        <w:right w:val="none" w:sz="0" w:space="0" w:color="auto"/>
      </w:divBdr>
    </w:div>
    <w:div w:id="1320504097">
      <w:bodyDiv w:val="1"/>
      <w:marLeft w:val="0"/>
      <w:marRight w:val="0"/>
      <w:marTop w:val="0"/>
      <w:marBottom w:val="0"/>
      <w:divBdr>
        <w:top w:val="none" w:sz="0" w:space="0" w:color="auto"/>
        <w:left w:val="none" w:sz="0" w:space="0" w:color="auto"/>
        <w:bottom w:val="none" w:sz="0" w:space="0" w:color="auto"/>
        <w:right w:val="none" w:sz="0" w:space="0" w:color="auto"/>
      </w:divBdr>
    </w:div>
    <w:div w:id="1321619889">
      <w:bodyDiv w:val="1"/>
      <w:marLeft w:val="0"/>
      <w:marRight w:val="0"/>
      <w:marTop w:val="0"/>
      <w:marBottom w:val="0"/>
      <w:divBdr>
        <w:top w:val="none" w:sz="0" w:space="0" w:color="auto"/>
        <w:left w:val="none" w:sz="0" w:space="0" w:color="auto"/>
        <w:bottom w:val="none" w:sz="0" w:space="0" w:color="auto"/>
        <w:right w:val="none" w:sz="0" w:space="0" w:color="auto"/>
      </w:divBdr>
    </w:div>
    <w:div w:id="1321808351">
      <w:bodyDiv w:val="1"/>
      <w:marLeft w:val="0"/>
      <w:marRight w:val="0"/>
      <w:marTop w:val="0"/>
      <w:marBottom w:val="0"/>
      <w:divBdr>
        <w:top w:val="none" w:sz="0" w:space="0" w:color="auto"/>
        <w:left w:val="none" w:sz="0" w:space="0" w:color="auto"/>
        <w:bottom w:val="none" w:sz="0" w:space="0" w:color="auto"/>
        <w:right w:val="none" w:sz="0" w:space="0" w:color="auto"/>
      </w:divBdr>
    </w:div>
    <w:div w:id="1322153603">
      <w:bodyDiv w:val="1"/>
      <w:marLeft w:val="0"/>
      <w:marRight w:val="0"/>
      <w:marTop w:val="0"/>
      <w:marBottom w:val="0"/>
      <w:divBdr>
        <w:top w:val="none" w:sz="0" w:space="0" w:color="auto"/>
        <w:left w:val="none" w:sz="0" w:space="0" w:color="auto"/>
        <w:bottom w:val="none" w:sz="0" w:space="0" w:color="auto"/>
        <w:right w:val="none" w:sz="0" w:space="0" w:color="auto"/>
      </w:divBdr>
    </w:div>
    <w:div w:id="1322585979">
      <w:bodyDiv w:val="1"/>
      <w:marLeft w:val="0"/>
      <w:marRight w:val="0"/>
      <w:marTop w:val="0"/>
      <w:marBottom w:val="0"/>
      <w:divBdr>
        <w:top w:val="none" w:sz="0" w:space="0" w:color="auto"/>
        <w:left w:val="none" w:sz="0" w:space="0" w:color="auto"/>
        <w:bottom w:val="none" w:sz="0" w:space="0" w:color="auto"/>
        <w:right w:val="none" w:sz="0" w:space="0" w:color="auto"/>
      </w:divBdr>
    </w:div>
    <w:div w:id="1322849252">
      <w:bodyDiv w:val="1"/>
      <w:marLeft w:val="0"/>
      <w:marRight w:val="0"/>
      <w:marTop w:val="0"/>
      <w:marBottom w:val="0"/>
      <w:divBdr>
        <w:top w:val="none" w:sz="0" w:space="0" w:color="auto"/>
        <w:left w:val="none" w:sz="0" w:space="0" w:color="auto"/>
        <w:bottom w:val="none" w:sz="0" w:space="0" w:color="auto"/>
        <w:right w:val="none" w:sz="0" w:space="0" w:color="auto"/>
      </w:divBdr>
    </w:div>
    <w:div w:id="1323046252">
      <w:bodyDiv w:val="1"/>
      <w:marLeft w:val="0"/>
      <w:marRight w:val="0"/>
      <w:marTop w:val="0"/>
      <w:marBottom w:val="0"/>
      <w:divBdr>
        <w:top w:val="none" w:sz="0" w:space="0" w:color="auto"/>
        <w:left w:val="none" w:sz="0" w:space="0" w:color="auto"/>
        <w:bottom w:val="none" w:sz="0" w:space="0" w:color="auto"/>
        <w:right w:val="none" w:sz="0" w:space="0" w:color="auto"/>
      </w:divBdr>
    </w:div>
    <w:div w:id="1324238541">
      <w:bodyDiv w:val="1"/>
      <w:marLeft w:val="0"/>
      <w:marRight w:val="0"/>
      <w:marTop w:val="0"/>
      <w:marBottom w:val="0"/>
      <w:divBdr>
        <w:top w:val="none" w:sz="0" w:space="0" w:color="auto"/>
        <w:left w:val="none" w:sz="0" w:space="0" w:color="auto"/>
        <w:bottom w:val="none" w:sz="0" w:space="0" w:color="auto"/>
        <w:right w:val="none" w:sz="0" w:space="0" w:color="auto"/>
      </w:divBdr>
    </w:div>
    <w:div w:id="1324358259">
      <w:bodyDiv w:val="1"/>
      <w:marLeft w:val="0"/>
      <w:marRight w:val="0"/>
      <w:marTop w:val="0"/>
      <w:marBottom w:val="0"/>
      <w:divBdr>
        <w:top w:val="none" w:sz="0" w:space="0" w:color="auto"/>
        <w:left w:val="none" w:sz="0" w:space="0" w:color="auto"/>
        <w:bottom w:val="none" w:sz="0" w:space="0" w:color="auto"/>
        <w:right w:val="none" w:sz="0" w:space="0" w:color="auto"/>
      </w:divBdr>
    </w:div>
    <w:div w:id="1324774652">
      <w:bodyDiv w:val="1"/>
      <w:marLeft w:val="0"/>
      <w:marRight w:val="0"/>
      <w:marTop w:val="0"/>
      <w:marBottom w:val="0"/>
      <w:divBdr>
        <w:top w:val="none" w:sz="0" w:space="0" w:color="auto"/>
        <w:left w:val="none" w:sz="0" w:space="0" w:color="auto"/>
        <w:bottom w:val="none" w:sz="0" w:space="0" w:color="auto"/>
        <w:right w:val="none" w:sz="0" w:space="0" w:color="auto"/>
      </w:divBdr>
    </w:div>
    <w:div w:id="1327368560">
      <w:bodyDiv w:val="1"/>
      <w:marLeft w:val="0"/>
      <w:marRight w:val="0"/>
      <w:marTop w:val="0"/>
      <w:marBottom w:val="0"/>
      <w:divBdr>
        <w:top w:val="none" w:sz="0" w:space="0" w:color="auto"/>
        <w:left w:val="none" w:sz="0" w:space="0" w:color="auto"/>
        <w:bottom w:val="none" w:sz="0" w:space="0" w:color="auto"/>
        <w:right w:val="none" w:sz="0" w:space="0" w:color="auto"/>
      </w:divBdr>
    </w:div>
    <w:div w:id="1327785187">
      <w:bodyDiv w:val="1"/>
      <w:marLeft w:val="0"/>
      <w:marRight w:val="0"/>
      <w:marTop w:val="0"/>
      <w:marBottom w:val="0"/>
      <w:divBdr>
        <w:top w:val="none" w:sz="0" w:space="0" w:color="auto"/>
        <w:left w:val="none" w:sz="0" w:space="0" w:color="auto"/>
        <w:bottom w:val="none" w:sz="0" w:space="0" w:color="auto"/>
        <w:right w:val="none" w:sz="0" w:space="0" w:color="auto"/>
      </w:divBdr>
    </w:div>
    <w:div w:id="1327975626">
      <w:bodyDiv w:val="1"/>
      <w:marLeft w:val="0"/>
      <w:marRight w:val="0"/>
      <w:marTop w:val="0"/>
      <w:marBottom w:val="0"/>
      <w:divBdr>
        <w:top w:val="none" w:sz="0" w:space="0" w:color="auto"/>
        <w:left w:val="none" w:sz="0" w:space="0" w:color="auto"/>
        <w:bottom w:val="none" w:sz="0" w:space="0" w:color="auto"/>
        <w:right w:val="none" w:sz="0" w:space="0" w:color="auto"/>
      </w:divBdr>
    </w:div>
    <w:div w:id="1328097633">
      <w:bodyDiv w:val="1"/>
      <w:marLeft w:val="0"/>
      <w:marRight w:val="0"/>
      <w:marTop w:val="0"/>
      <w:marBottom w:val="0"/>
      <w:divBdr>
        <w:top w:val="none" w:sz="0" w:space="0" w:color="auto"/>
        <w:left w:val="none" w:sz="0" w:space="0" w:color="auto"/>
        <w:bottom w:val="none" w:sz="0" w:space="0" w:color="auto"/>
        <w:right w:val="none" w:sz="0" w:space="0" w:color="auto"/>
      </w:divBdr>
    </w:div>
    <w:div w:id="1328512927">
      <w:bodyDiv w:val="1"/>
      <w:marLeft w:val="0"/>
      <w:marRight w:val="0"/>
      <w:marTop w:val="0"/>
      <w:marBottom w:val="0"/>
      <w:divBdr>
        <w:top w:val="none" w:sz="0" w:space="0" w:color="auto"/>
        <w:left w:val="none" w:sz="0" w:space="0" w:color="auto"/>
        <w:bottom w:val="none" w:sz="0" w:space="0" w:color="auto"/>
        <w:right w:val="none" w:sz="0" w:space="0" w:color="auto"/>
      </w:divBdr>
    </w:div>
    <w:div w:id="1329141443">
      <w:bodyDiv w:val="1"/>
      <w:marLeft w:val="0"/>
      <w:marRight w:val="0"/>
      <w:marTop w:val="0"/>
      <w:marBottom w:val="0"/>
      <w:divBdr>
        <w:top w:val="none" w:sz="0" w:space="0" w:color="auto"/>
        <w:left w:val="none" w:sz="0" w:space="0" w:color="auto"/>
        <w:bottom w:val="none" w:sz="0" w:space="0" w:color="auto"/>
        <w:right w:val="none" w:sz="0" w:space="0" w:color="auto"/>
      </w:divBdr>
    </w:div>
    <w:div w:id="1329823431">
      <w:bodyDiv w:val="1"/>
      <w:marLeft w:val="0"/>
      <w:marRight w:val="0"/>
      <w:marTop w:val="0"/>
      <w:marBottom w:val="0"/>
      <w:divBdr>
        <w:top w:val="none" w:sz="0" w:space="0" w:color="auto"/>
        <w:left w:val="none" w:sz="0" w:space="0" w:color="auto"/>
        <w:bottom w:val="none" w:sz="0" w:space="0" w:color="auto"/>
        <w:right w:val="none" w:sz="0" w:space="0" w:color="auto"/>
      </w:divBdr>
    </w:div>
    <w:div w:id="1330250500">
      <w:bodyDiv w:val="1"/>
      <w:marLeft w:val="0"/>
      <w:marRight w:val="0"/>
      <w:marTop w:val="0"/>
      <w:marBottom w:val="0"/>
      <w:divBdr>
        <w:top w:val="none" w:sz="0" w:space="0" w:color="auto"/>
        <w:left w:val="none" w:sz="0" w:space="0" w:color="auto"/>
        <w:bottom w:val="none" w:sz="0" w:space="0" w:color="auto"/>
        <w:right w:val="none" w:sz="0" w:space="0" w:color="auto"/>
      </w:divBdr>
    </w:div>
    <w:div w:id="1330793525">
      <w:bodyDiv w:val="1"/>
      <w:marLeft w:val="0"/>
      <w:marRight w:val="0"/>
      <w:marTop w:val="0"/>
      <w:marBottom w:val="0"/>
      <w:divBdr>
        <w:top w:val="none" w:sz="0" w:space="0" w:color="auto"/>
        <w:left w:val="none" w:sz="0" w:space="0" w:color="auto"/>
        <w:bottom w:val="none" w:sz="0" w:space="0" w:color="auto"/>
        <w:right w:val="none" w:sz="0" w:space="0" w:color="auto"/>
      </w:divBdr>
    </w:div>
    <w:div w:id="1331642404">
      <w:bodyDiv w:val="1"/>
      <w:marLeft w:val="0"/>
      <w:marRight w:val="0"/>
      <w:marTop w:val="0"/>
      <w:marBottom w:val="0"/>
      <w:divBdr>
        <w:top w:val="none" w:sz="0" w:space="0" w:color="auto"/>
        <w:left w:val="none" w:sz="0" w:space="0" w:color="auto"/>
        <w:bottom w:val="none" w:sz="0" w:space="0" w:color="auto"/>
        <w:right w:val="none" w:sz="0" w:space="0" w:color="auto"/>
      </w:divBdr>
    </w:div>
    <w:div w:id="1333030091">
      <w:bodyDiv w:val="1"/>
      <w:marLeft w:val="0"/>
      <w:marRight w:val="0"/>
      <w:marTop w:val="0"/>
      <w:marBottom w:val="0"/>
      <w:divBdr>
        <w:top w:val="none" w:sz="0" w:space="0" w:color="auto"/>
        <w:left w:val="none" w:sz="0" w:space="0" w:color="auto"/>
        <w:bottom w:val="none" w:sz="0" w:space="0" w:color="auto"/>
        <w:right w:val="none" w:sz="0" w:space="0" w:color="auto"/>
      </w:divBdr>
    </w:div>
    <w:div w:id="1333146129">
      <w:bodyDiv w:val="1"/>
      <w:marLeft w:val="0"/>
      <w:marRight w:val="0"/>
      <w:marTop w:val="0"/>
      <w:marBottom w:val="0"/>
      <w:divBdr>
        <w:top w:val="none" w:sz="0" w:space="0" w:color="auto"/>
        <w:left w:val="none" w:sz="0" w:space="0" w:color="auto"/>
        <w:bottom w:val="none" w:sz="0" w:space="0" w:color="auto"/>
        <w:right w:val="none" w:sz="0" w:space="0" w:color="auto"/>
      </w:divBdr>
    </w:div>
    <w:div w:id="1333754040">
      <w:bodyDiv w:val="1"/>
      <w:marLeft w:val="0"/>
      <w:marRight w:val="0"/>
      <w:marTop w:val="0"/>
      <w:marBottom w:val="0"/>
      <w:divBdr>
        <w:top w:val="none" w:sz="0" w:space="0" w:color="auto"/>
        <w:left w:val="none" w:sz="0" w:space="0" w:color="auto"/>
        <w:bottom w:val="none" w:sz="0" w:space="0" w:color="auto"/>
        <w:right w:val="none" w:sz="0" w:space="0" w:color="auto"/>
      </w:divBdr>
    </w:div>
    <w:div w:id="1334650063">
      <w:bodyDiv w:val="1"/>
      <w:marLeft w:val="0"/>
      <w:marRight w:val="0"/>
      <w:marTop w:val="0"/>
      <w:marBottom w:val="0"/>
      <w:divBdr>
        <w:top w:val="none" w:sz="0" w:space="0" w:color="auto"/>
        <w:left w:val="none" w:sz="0" w:space="0" w:color="auto"/>
        <w:bottom w:val="none" w:sz="0" w:space="0" w:color="auto"/>
        <w:right w:val="none" w:sz="0" w:space="0" w:color="auto"/>
      </w:divBdr>
    </w:div>
    <w:div w:id="1334916891">
      <w:bodyDiv w:val="1"/>
      <w:marLeft w:val="0"/>
      <w:marRight w:val="0"/>
      <w:marTop w:val="0"/>
      <w:marBottom w:val="0"/>
      <w:divBdr>
        <w:top w:val="none" w:sz="0" w:space="0" w:color="auto"/>
        <w:left w:val="none" w:sz="0" w:space="0" w:color="auto"/>
        <w:bottom w:val="none" w:sz="0" w:space="0" w:color="auto"/>
        <w:right w:val="none" w:sz="0" w:space="0" w:color="auto"/>
      </w:divBdr>
    </w:div>
    <w:div w:id="1335184570">
      <w:bodyDiv w:val="1"/>
      <w:marLeft w:val="0"/>
      <w:marRight w:val="0"/>
      <w:marTop w:val="0"/>
      <w:marBottom w:val="0"/>
      <w:divBdr>
        <w:top w:val="none" w:sz="0" w:space="0" w:color="auto"/>
        <w:left w:val="none" w:sz="0" w:space="0" w:color="auto"/>
        <w:bottom w:val="none" w:sz="0" w:space="0" w:color="auto"/>
        <w:right w:val="none" w:sz="0" w:space="0" w:color="auto"/>
      </w:divBdr>
    </w:div>
    <w:div w:id="1335185896">
      <w:bodyDiv w:val="1"/>
      <w:marLeft w:val="0"/>
      <w:marRight w:val="0"/>
      <w:marTop w:val="0"/>
      <w:marBottom w:val="0"/>
      <w:divBdr>
        <w:top w:val="none" w:sz="0" w:space="0" w:color="auto"/>
        <w:left w:val="none" w:sz="0" w:space="0" w:color="auto"/>
        <w:bottom w:val="none" w:sz="0" w:space="0" w:color="auto"/>
        <w:right w:val="none" w:sz="0" w:space="0" w:color="auto"/>
      </w:divBdr>
    </w:div>
    <w:div w:id="1335375879">
      <w:bodyDiv w:val="1"/>
      <w:marLeft w:val="0"/>
      <w:marRight w:val="0"/>
      <w:marTop w:val="0"/>
      <w:marBottom w:val="0"/>
      <w:divBdr>
        <w:top w:val="none" w:sz="0" w:space="0" w:color="auto"/>
        <w:left w:val="none" w:sz="0" w:space="0" w:color="auto"/>
        <w:bottom w:val="none" w:sz="0" w:space="0" w:color="auto"/>
        <w:right w:val="none" w:sz="0" w:space="0" w:color="auto"/>
      </w:divBdr>
    </w:div>
    <w:div w:id="1335835933">
      <w:bodyDiv w:val="1"/>
      <w:marLeft w:val="0"/>
      <w:marRight w:val="0"/>
      <w:marTop w:val="0"/>
      <w:marBottom w:val="0"/>
      <w:divBdr>
        <w:top w:val="none" w:sz="0" w:space="0" w:color="auto"/>
        <w:left w:val="none" w:sz="0" w:space="0" w:color="auto"/>
        <w:bottom w:val="none" w:sz="0" w:space="0" w:color="auto"/>
        <w:right w:val="none" w:sz="0" w:space="0" w:color="auto"/>
      </w:divBdr>
    </w:div>
    <w:div w:id="1336572533">
      <w:bodyDiv w:val="1"/>
      <w:marLeft w:val="0"/>
      <w:marRight w:val="0"/>
      <w:marTop w:val="0"/>
      <w:marBottom w:val="0"/>
      <w:divBdr>
        <w:top w:val="none" w:sz="0" w:space="0" w:color="auto"/>
        <w:left w:val="none" w:sz="0" w:space="0" w:color="auto"/>
        <w:bottom w:val="none" w:sz="0" w:space="0" w:color="auto"/>
        <w:right w:val="none" w:sz="0" w:space="0" w:color="auto"/>
      </w:divBdr>
    </w:div>
    <w:div w:id="1336961938">
      <w:bodyDiv w:val="1"/>
      <w:marLeft w:val="0"/>
      <w:marRight w:val="0"/>
      <w:marTop w:val="0"/>
      <w:marBottom w:val="0"/>
      <w:divBdr>
        <w:top w:val="none" w:sz="0" w:space="0" w:color="auto"/>
        <w:left w:val="none" w:sz="0" w:space="0" w:color="auto"/>
        <w:bottom w:val="none" w:sz="0" w:space="0" w:color="auto"/>
        <w:right w:val="none" w:sz="0" w:space="0" w:color="auto"/>
      </w:divBdr>
    </w:div>
    <w:div w:id="1337342261">
      <w:bodyDiv w:val="1"/>
      <w:marLeft w:val="0"/>
      <w:marRight w:val="0"/>
      <w:marTop w:val="0"/>
      <w:marBottom w:val="0"/>
      <w:divBdr>
        <w:top w:val="none" w:sz="0" w:space="0" w:color="auto"/>
        <w:left w:val="none" w:sz="0" w:space="0" w:color="auto"/>
        <w:bottom w:val="none" w:sz="0" w:space="0" w:color="auto"/>
        <w:right w:val="none" w:sz="0" w:space="0" w:color="auto"/>
      </w:divBdr>
    </w:div>
    <w:div w:id="1338574218">
      <w:bodyDiv w:val="1"/>
      <w:marLeft w:val="0"/>
      <w:marRight w:val="0"/>
      <w:marTop w:val="0"/>
      <w:marBottom w:val="0"/>
      <w:divBdr>
        <w:top w:val="none" w:sz="0" w:space="0" w:color="auto"/>
        <w:left w:val="none" w:sz="0" w:space="0" w:color="auto"/>
        <w:bottom w:val="none" w:sz="0" w:space="0" w:color="auto"/>
        <w:right w:val="none" w:sz="0" w:space="0" w:color="auto"/>
      </w:divBdr>
    </w:div>
    <w:div w:id="1339846843">
      <w:bodyDiv w:val="1"/>
      <w:marLeft w:val="0"/>
      <w:marRight w:val="0"/>
      <w:marTop w:val="0"/>
      <w:marBottom w:val="0"/>
      <w:divBdr>
        <w:top w:val="none" w:sz="0" w:space="0" w:color="auto"/>
        <w:left w:val="none" w:sz="0" w:space="0" w:color="auto"/>
        <w:bottom w:val="none" w:sz="0" w:space="0" w:color="auto"/>
        <w:right w:val="none" w:sz="0" w:space="0" w:color="auto"/>
      </w:divBdr>
    </w:div>
    <w:div w:id="1340355300">
      <w:bodyDiv w:val="1"/>
      <w:marLeft w:val="0"/>
      <w:marRight w:val="0"/>
      <w:marTop w:val="0"/>
      <w:marBottom w:val="0"/>
      <w:divBdr>
        <w:top w:val="none" w:sz="0" w:space="0" w:color="auto"/>
        <w:left w:val="none" w:sz="0" w:space="0" w:color="auto"/>
        <w:bottom w:val="none" w:sz="0" w:space="0" w:color="auto"/>
        <w:right w:val="none" w:sz="0" w:space="0" w:color="auto"/>
      </w:divBdr>
    </w:div>
    <w:div w:id="1342706642">
      <w:bodyDiv w:val="1"/>
      <w:marLeft w:val="0"/>
      <w:marRight w:val="0"/>
      <w:marTop w:val="0"/>
      <w:marBottom w:val="0"/>
      <w:divBdr>
        <w:top w:val="none" w:sz="0" w:space="0" w:color="auto"/>
        <w:left w:val="none" w:sz="0" w:space="0" w:color="auto"/>
        <w:bottom w:val="none" w:sz="0" w:space="0" w:color="auto"/>
        <w:right w:val="none" w:sz="0" w:space="0" w:color="auto"/>
      </w:divBdr>
    </w:div>
    <w:div w:id="1343126932">
      <w:bodyDiv w:val="1"/>
      <w:marLeft w:val="0"/>
      <w:marRight w:val="0"/>
      <w:marTop w:val="0"/>
      <w:marBottom w:val="0"/>
      <w:divBdr>
        <w:top w:val="none" w:sz="0" w:space="0" w:color="auto"/>
        <w:left w:val="none" w:sz="0" w:space="0" w:color="auto"/>
        <w:bottom w:val="none" w:sz="0" w:space="0" w:color="auto"/>
        <w:right w:val="none" w:sz="0" w:space="0" w:color="auto"/>
      </w:divBdr>
    </w:div>
    <w:div w:id="1343624701">
      <w:bodyDiv w:val="1"/>
      <w:marLeft w:val="0"/>
      <w:marRight w:val="0"/>
      <w:marTop w:val="0"/>
      <w:marBottom w:val="0"/>
      <w:divBdr>
        <w:top w:val="none" w:sz="0" w:space="0" w:color="auto"/>
        <w:left w:val="none" w:sz="0" w:space="0" w:color="auto"/>
        <w:bottom w:val="none" w:sz="0" w:space="0" w:color="auto"/>
        <w:right w:val="none" w:sz="0" w:space="0" w:color="auto"/>
      </w:divBdr>
    </w:div>
    <w:div w:id="1343630193">
      <w:bodyDiv w:val="1"/>
      <w:marLeft w:val="0"/>
      <w:marRight w:val="0"/>
      <w:marTop w:val="0"/>
      <w:marBottom w:val="0"/>
      <w:divBdr>
        <w:top w:val="none" w:sz="0" w:space="0" w:color="auto"/>
        <w:left w:val="none" w:sz="0" w:space="0" w:color="auto"/>
        <w:bottom w:val="none" w:sz="0" w:space="0" w:color="auto"/>
        <w:right w:val="none" w:sz="0" w:space="0" w:color="auto"/>
      </w:divBdr>
      <w:divsChild>
        <w:div w:id="1418793567">
          <w:marLeft w:val="0"/>
          <w:marRight w:val="0"/>
          <w:marTop w:val="0"/>
          <w:marBottom w:val="0"/>
          <w:divBdr>
            <w:top w:val="none" w:sz="0" w:space="0" w:color="auto"/>
            <w:left w:val="none" w:sz="0" w:space="0" w:color="auto"/>
            <w:bottom w:val="none" w:sz="0" w:space="0" w:color="auto"/>
            <w:right w:val="none" w:sz="0" w:space="0" w:color="auto"/>
          </w:divBdr>
          <w:divsChild>
            <w:div w:id="2029673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700443">
      <w:bodyDiv w:val="1"/>
      <w:marLeft w:val="0"/>
      <w:marRight w:val="0"/>
      <w:marTop w:val="0"/>
      <w:marBottom w:val="0"/>
      <w:divBdr>
        <w:top w:val="none" w:sz="0" w:space="0" w:color="auto"/>
        <w:left w:val="none" w:sz="0" w:space="0" w:color="auto"/>
        <w:bottom w:val="none" w:sz="0" w:space="0" w:color="auto"/>
        <w:right w:val="none" w:sz="0" w:space="0" w:color="auto"/>
      </w:divBdr>
      <w:divsChild>
        <w:div w:id="2135322400">
          <w:marLeft w:val="0"/>
          <w:marRight w:val="0"/>
          <w:marTop w:val="0"/>
          <w:marBottom w:val="0"/>
          <w:divBdr>
            <w:top w:val="none" w:sz="0" w:space="0" w:color="auto"/>
            <w:left w:val="none" w:sz="0" w:space="0" w:color="auto"/>
            <w:bottom w:val="none" w:sz="0" w:space="0" w:color="auto"/>
            <w:right w:val="none" w:sz="0" w:space="0" w:color="auto"/>
          </w:divBdr>
          <w:divsChild>
            <w:div w:id="2136219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4043748">
      <w:bodyDiv w:val="1"/>
      <w:marLeft w:val="0"/>
      <w:marRight w:val="0"/>
      <w:marTop w:val="0"/>
      <w:marBottom w:val="0"/>
      <w:divBdr>
        <w:top w:val="none" w:sz="0" w:space="0" w:color="auto"/>
        <w:left w:val="none" w:sz="0" w:space="0" w:color="auto"/>
        <w:bottom w:val="none" w:sz="0" w:space="0" w:color="auto"/>
        <w:right w:val="none" w:sz="0" w:space="0" w:color="auto"/>
      </w:divBdr>
    </w:div>
    <w:div w:id="1344622331">
      <w:bodyDiv w:val="1"/>
      <w:marLeft w:val="0"/>
      <w:marRight w:val="0"/>
      <w:marTop w:val="0"/>
      <w:marBottom w:val="0"/>
      <w:divBdr>
        <w:top w:val="none" w:sz="0" w:space="0" w:color="auto"/>
        <w:left w:val="none" w:sz="0" w:space="0" w:color="auto"/>
        <w:bottom w:val="none" w:sz="0" w:space="0" w:color="auto"/>
        <w:right w:val="none" w:sz="0" w:space="0" w:color="auto"/>
      </w:divBdr>
    </w:div>
    <w:div w:id="1346713453">
      <w:bodyDiv w:val="1"/>
      <w:marLeft w:val="0"/>
      <w:marRight w:val="0"/>
      <w:marTop w:val="0"/>
      <w:marBottom w:val="0"/>
      <w:divBdr>
        <w:top w:val="none" w:sz="0" w:space="0" w:color="auto"/>
        <w:left w:val="none" w:sz="0" w:space="0" w:color="auto"/>
        <w:bottom w:val="none" w:sz="0" w:space="0" w:color="auto"/>
        <w:right w:val="none" w:sz="0" w:space="0" w:color="auto"/>
      </w:divBdr>
    </w:div>
    <w:div w:id="1347630516">
      <w:bodyDiv w:val="1"/>
      <w:marLeft w:val="0"/>
      <w:marRight w:val="0"/>
      <w:marTop w:val="0"/>
      <w:marBottom w:val="0"/>
      <w:divBdr>
        <w:top w:val="none" w:sz="0" w:space="0" w:color="auto"/>
        <w:left w:val="none" w:sz="0" w:space="0" w:color="auto"/>
        <w:bottom w:val="none" w:sz="0" w:space="0" w:color="auto"/>
        <w:right w:val="none" w:sz="0" w:space="0" w:color="auto"/>
      </w:divBdr>
    </w:div>
    <w:div w:id="1348948947">
      <w:bodyDiv w:val="1"/>
      <w:marLeft w:val="0"/>
      <w:marRight w:val="0"/>
      <w:marTop w:val="0"/>
      <w:marBottom w:val="0"/>
      <w:divBdr>
        <w:top w:val="none" w:sz="0" w:space="0" w:color="auto"/>
        <w:left w:val="none" w:sz="0" w:space="0" w:color="auto"/>
        <w:bottom w:val="none" w:sz="0" w:space="0" w:color="auto"/>
        <w:right w:val="none" w:sz="0" w:space="0" w:color="auto"/>
      </w:divBdr>
    </w:div>
    <w:div w:id="1349403184">
      <w:bodyDiv w:val="1"/>
      <w:marLeft w:val="0"/>
      <w:marRight w:val="0"/>
      <w:marTop w:val="0"/>
      <w:marBottom w:val="0"/>
      <w:divBdr>
        <w:top w:val="none" w:sz="0" w:space="0" w:color="auto"/>
        <w:left w:val="none" w:sz="0" w:space="0" w:color="auto"/>
        <w:bottom w:val="none" w:sz="0" w:space="0" w:color="auto"/>
        <w:right w:val="none" w:sz="0" w:space="0" w:color="auto"/>
      </w:divBdr>
    </w:div>
    <w:div w:id="1350525512">
      <w:bodyDiv w:val="1"/>
      <w:marLeft w:val="0"/>
      <w:marRight w:val="0"/>
      <w:marTop w:val="0"/>
      <w:marBottom w:val="0"/>
      <w:divBdr>
        <w:top w:val="none" w:sz="0" w:space="0" w:color="auto"/>
        <w:left w:val="none" w:sz="0" w:space="0" w:color="auto"/>
        <w:bottom w:val="none" w:sz="0" w:space="0" w:color="auto"/>
        <w:right w:val="none" w:sz="0" w:space="0" w:color="auto"/>
      </w:divBdr>
    </w:div>
    <w:div w:id="1351026621">
      <w:bodyDiv w:val="1"/>
      <w:marLeft w:val="0"/>
      <w:marRight w:val="0"/>
      <w:marTop w:val="0"/>
      <w:marBottom w:val="0"/>
      <w:divBdr>
        <w:top w:val="none" w:sz="0" w:space="0" w:color="auto"/>
        <w:left w:val="none" w:sz="0" w:space="0" w:color="auto"/>
        <w:bottom w:val="none" w:sz="0" w:space="0" w:color="auto"/>
        <w:right w:val="none" w:sz="0" w:space="0" w:color="auto"/>
      </w:divBdr>
    </w:div>
    <w:div w:id="1351685682">
      <w:bodyDiv w:val="1"/>
      <w:marLeft w:val="0"/>
      <w:marRight w:val="0"/>
      <w:marTop w:val="0"/>
      <w:marBottom w:val="0"/>
      <w:divBdr>
        <w:top w:val="none" w:sz="0" w:space="0" w:color="auto"/>
        <w:left w:val="none" w:sz="0" w:space="0" w:color="auto"/>
        <w:bottom w:val="none" w:sz="0" w:space="0" w:color="auto"/>
        <w:right w:val="none" w:sz="0" w:space="0" w:color="auto"/>
      </w:divBdr>
    </w:div>
    <w:div w:id="1353068538">
      <w:bodyDiv w:val="1"/>
      <w:marLeft w:val="0"/>
      <w:marRight w:val="0"/>
      <w:marTop w:val="0"/>
      <w:marBottom w:val="0"/>
      <w:divBdr>
        <w:top w:val="none" w:sz="0" w:space="0" w:color="auto"/>
        <w:left w:val="none" w:sz="0" w:space="0" w:color="auto"/>
        <w:bottom w:val="none" w:sz="0" w:space="0" w:color="auto"/>
        <w:right w:val="none" w:sz="0" w:space="0" w:color="auto"/>
      </w:divBdr>
    </w:div>
    <w:div w:id="1354109445">
      <w:bodyDiv w:val="1"/>
      <w:marLeft w:val="0"/>
      <w:marRight w:val="0"/>
      <w:marTop w:val="0"/>
      <w:marBottom w:val="0"/>
      <w:divBdr>
        <w:top w:val="none" w:sz="0" w:space="0" w:color="auto"/>
        <w:left w:val="none" w:sz="0" w:space="0" w:color="auto"/>
        <w:bottom w:val="none" w:sz="0" w:space="0" w:color="auto"/>
        <w:right w:val="none" w:sz="0" w:space="0" w:color="auto"/>
      </w:divBdr>
    </w:div>
    <w:div w:id="1354114670">
      <w:bodyDiv w:val="1"/>
      <w:marLeft w:val="0"/>
      <w:marRight w:val="0"/>
      <w:marTop w:val="0"/>
      <w:marBottom w:val="0"/>
      <w:divBdr>
        <w:top w:val="none" w:sz="0" w:space="0" w:color="auto"/>
        <w:left w:val="none" w:sz="0" w:space="0" w:color="auto"/>
        <w:bottom w:val="none" w:sz="0" w:space="0" w:color="auto"/>
        <w:right w:val="none" w:sz="0" w:space="0" w:color="auto"/>
      </w:divBdr>
    </w:div>
    <w:div w:id="1354116754">
      <w:bodyDiv w:val="1"/>
      <w:marLeft w:val="0"/>
      <w:marRight w:val="0"/>
      <w:marTop w:val="0"/>
      <w:marBottom w:val="0"/>
      <w:divBdr>
        <w:top w:val="none" w:sz="0" w:space="0" w:color="auto"/>
        <w:left w:val="none" w:sz="0" w:space="0" w:color="auto"/>
        <w:bottom w:val="none" w:sz="0" w:space="0" w:color="auto"/>
        <w:right w:val="none" w:sz="0" w:space="0" w:color="auto"/>
      </w:divBdr>
    </w:div>
    <w:div w:id="1354190276">
      <w:bodyDiv w:val="1"/>
      <w:marLeft w:val="0"/>
      <w:marRight w:val="0"/>
      <w:marTop w:val="0"/>
      <w:marBottom w:val="0"/>
      <w:divBdr>
        <w:top w:val="none" w:sz="0" w:space="0" w:color="auto"/>
        <w:left w:val="none" w:sz="0" w:space="0" w:color="auto"/>
        <w:bottom w:val="none" w:sz="0" w:space="0" w:color="auto"/>
        <w:right w:val="none" w:sz="0" w:space="0" w:color="auto"/>
      </w:divBdr>
    </w:div>
    <w:div w:id="1354573896">
      <w:bodyDiv w:val="1"/>
      <w:marLeft w:val="0"/>
      <w:marRight w:val="0"/>
      <w:marTop w:val="0"/>
      <w:marBottom w:val="0"/>
      <w:divBdr>
        <w:top w:val="none" w:sz="0" w:space="0" w:color="auto"/>
        <w:left w:val="none" w:sz="0" w:space="0" w:color="auto"/>
        <w:bottom w:val="none" w:sz="0" w:space="0" w:color="auto"/>
        <w:right w:val="none" w:sz="0" w:space="0" w:color="auto"/>
      </w:divBdr>
    </w:div>
    <w:div w:id="1354726578">
      <w:bodyDiv w:val="1"/>
      <w:marLeft w:val="0"/>
      <w:marRight w:val="0"/>
      <w:marTop w:val="0"/>
      <w:marBottom w:val="0"/>
      <w:divBdr>
        <w:top w:val="none" w:sz="0" w:space="0" w:color="auto"/>
        <w:left w:val="none" w:sz="0" w:space="0" w:color="auto"/>
        <w:bottom w:val="none" w:sz="0" w:space="0" w:color="auto"/>
        <w:right w:val="none" w:sz="0" w:space="0" w:color="auto"/>
      </w:divBdr>
    </w:div>
    <w:div w:id="1355838055">
      <w:bodyDiv w:val="1"/>
      <w:marLeft w:val="0"/>
      <w:marRight w:val="0"/>
      <w:marTop w:val="0"/>
      <w:marBottom w:val="0"/>
      <w:divBdr>
        <w:top w:val="none" w:sz="0" w:space="0" w:color="auto"/>
        <w:left w:val="none" w:sz="0" w:space="0" w:color="auto"/>
        <w:bottom w:val="none" w:sz="0" w:space="0" w:color="auto"/>
        <w:right w:val="none" w:sz="0" w:space="0" w:color="auto"/>
      </w:divBdr>
    </w:div>
    <w:div w:id="1356148538">
      <w:bodyDiv w:val="1"/>
      <w:marLeft w:val="0"/>
      <w:marRight w:val="0"/>
      <w:marTop w:val="0"/>
      <w:marBottom w:val="0"/>
      <w:divBdr>
        <w:top w:val="none" w:sz="0" w:space="0" w:color="auto"/>
        <w:left w:val="none" w:sz="0" w:space="0" w:color="auto"/>
        <w:bottom w:val="none" w:sz="0" w:space="0" w:color="auto"/>
        <w:right w:val="none" w:sz="0" w:space="0" w:color="auto"/>
      </w:divBdr>
    </w:div>
    <w:div w:id="1356544684">
      <w:bodyDiv w:val="1"/>
      <w:marLeft w:val="0"/>
      <w:marRight w:val="0"/>
      <w:marTop w:val="0"/>
      <w:marBottom w:val="0"/>
      <w:divBdr>
        <w:top w:val="none" w:sz="0" w:space="0" w:color="auto"/>
        <w:left w:val="none" w:sz="0" w:space="0" w:color="auto"/>
        <w:bottom w:val="none" w:sz="0" w:space="0" w:color="auto"/>
        <w:right w:val="none" w:sz="0" w:space="0" w:color="auto"/>
      </w:divBdr>
    </w:div>
    <w:div w:id="1358191704">
      <w:bodyDiv w:val="1"/>
      <w:marLeft w:val="0"/>
      <w:marRight w:val="0"/>
      <w:marTop w:val="0"/>
      <w:marBottom w:val="0"/>
      <w:divBdr>
        <w:top w:val="none" w:sz="0" w:space="0" w:color="auto"/>
        <w:left w:val="none" w:sz="0" w:space="0" w:color="auto"/>
        <w:bottom w:val="none" w:sz="0" w:space="0" w:color="auto"/>
        <w:right w:val="none" w:sz="0" w:space="0" w:color="auto"/>
      </w:divBdr>
    </w:div>
    <w:div w:id="1358391015">
      <w:bodyDiv w:val="1"/>
      <w:marLeft w:val="0"/>
      <w:marRight w:val="0"/>
      <w:marTop w:val="0"/>
      <w:marBottom w:val="0"/>
      <w:divBdr>
        <w:top w:val="none" w:sz="0" w:space="0" w:color="auto"/>
        <w:left w:val="none" w:sz="0" w:space="0" w:color="auto"/>
        <w:bottom w:val="none" w:sz="0" w:space="0" w:color="auto"/>
        <w:right w:val="none" w:sz="0" w:space="0" w:color="auto"/>
      </w:divBdr>
    </w:div>
    <w:div w:id="1359233872">
      <w:bodyDiv w:val="1"/>
      <w:marLeft w:val="0"/>
      <w:marRight w:val="0"/>
      <w:marTop w:val="0"/>
      <w:marBottom w:val="0"/>
      <w:divBdr>
        <w:top w:val="none" w:sz="0" w:space="0" w:color="auto"/>
        <w:left w:val="none" w:sz="0" w:space="0" w:color="auto"/>
        <w:bottom w:val="none" w:sz="0" w:space="0" w:color="auto"/>
        <w:right w:val="none" w:sz="0" w:space="0" w:color="auto"/>
      </w:divBdr>
    </w:div>
    <w:div w:id="1360275485">
      <w:bodyDiv w:val="1"/>
      <w:marLeft w:val="0"/>
      <w:marRight w:val="0"/>
      <w:marTop w:val="0"/>
      <w:marBottom w:val="0"/>
      <w:divBdr>
        <w:top w:val="none" w:sz="0" w:space="0" w:color="auto"/>
        <w:left w:val="none" w:sz="0" w:space="0" w:color="auto"/>
        <w:bottom w:val="none" w:sz="0" w:space="0" w:color="auto"/>
        <w:right w:val="none" w:sz="0" w:space="0" w:color="auto"/>
      </w:divBdr>
    </w:div>
    <w:div w:id="1361126047">
      <w:bodyDiv w:val="1"/>
      <w:marLeft w:val="0"/>
      <w:marRight w:val="0"/>
      <w:marTop w:val="0"/>
      <w:marBottom w:val="0"/>
      <w:divBdr>
        <w:top w:val="none" w:sz="0" w:space="0" w:color="auto"/>
        <w:left w:val="none" w:sz="0" w:space="0" w:color="auto"/>
        <w:bottom w:val="none" w:sz="0" w:space="0" w:color="auto"/>
        <w:right w:val="none" w:sz="0" w:space="0" w:color="auto"/>
      </w:divBdr>
    </w:div>
    <w:div w:id="1361275611">
      <w:bodyDiv w:val="1"/>
      <w:marLeft w:val="0"/>
      <w:marRight w:val="0"/>
      <w:marTop w:val="0"/>
      <w:marBottom w:val="0"/>
      <w:divBdr>
        <w:top w:val="none" w:sz="0" w:space="0" w:color="auto"/>
        <w:left w:val="none" w:sz="0" w:space="0" w:color="auto"/>
        <w:bottom w:val="none" w:sz="0" w:space="0" w:color="auto"/>
        <w:right w:val="none" w:sz="0" w:space="0" w:color="auto"/>
      </w:divBdr>
    </w:div>
    <w:div w:id="1362323060">
      <w:bodyDiv w:val="1"/>
      <w:marLeft w:val="0"/>
      <w:marRight w:val="0"/>
      <w:marTop w:val="0"/>
      <w:marBottom w:val="0"/>
      <w:divBdr>
        <w:top w:val="none" w:sz="0" w:space="0" w:color="auto"/>
        <w:left w:val="none" w:sz="0" w:space="0" w:color="auto"/>
        <w:bottom w:val="none" w:sz="0" w:space="0" w:color="auto"/>
        <w:right w:val="none" w:sz="0" w:space="0" w:color="auto"/>
      </w:divBdr>
    </w:div>
    <w:div w:id="1362511355">
      <w:bodyDiv w:val="1"/>
      <w:marLeft w:val="0"/>
      <w:marRight w:val="0"/>
      <w:marTop w:val="0"/>
      <w:marBottom w:val="0"/>
      <w:divBdr>
        <w:top w:val="none" w:sz="0" w:space="0" w:color="auto"/>
        <w:left w:val="none" w:sz="0" w:space="0" w:color="auto"/>
        <w:bottom w:val="none" w:sz="0" w:space="0" w:color="auto"/>
        <w:right w:val="none" w:sz="0" w:space="0" w:color="auto"/>
      </w:divBdr>
    </w:div>
    <w:div w:id="1363361805">
      <w:bodyDiv w:val="1"/>
      <w:marLeft w:val="0"/>
      <w:marRight w:val="0"/>
      <w:marTop w:val="0"/>
      <w:marBottom w:val="0"/>
      <w:divBdr>
        <w:top w:val="none" w:sz="0" w:space="0" w:color="auto"/>
        <w:left w:val="none" w:sz="0" w:space="0" w:color="auto"/>
        <w:bottom w:val="none" w:sz="0" w:space="0" w:color="auto"/>
        <w:right w:val="none" w:sz="0" w:space="0" w:color="auto"/>
      </w:divBdr>
    </w:div>
    <w:div w:id="1363432707">
      <w:bodyDiv w:val="1"/>
      <w:marLeft w:val="0"/>
      <w:marRight w:val="0"/>
      <w:marTop w:val="0"/>
      <w:marBottom w:val="0"/>
      <w:divBdr>
        <w:top w:val="none" w:sz="0" w:space="0" w:color="auto"/>
        <w:left w:val="none" w:sz="0" w:space="0" w:color="auto"/>
        <w:bottom w:val="none" w:sz="0" w:space="0" w:color="auto"/>
        <w:right w:val="none" w:sz="0" w:space="0" w:color="auto"/>
      </w:divBdr>
    </w:div>
    <w:div w:id="1363630182">
      <w:bodyDiv w:val="1"/>
      <w:marLeft w:val="0"/>
      <w:marRight w:val="0"/>
      <w:marTop w:val="0"/>
      <w:marBottom w:val="0"/>
      <w:divBdr>
        <w:top w:val="none" w:sz="0" w:space="0" w:color="auto"/>
        <w:left w:val="none" w:sz="0" w:space="0" w:color="auto"/>
        <w:bottom w:val="none" w:sz="0" w:space="0" w:color="auto"/>
        <w:right w:val="none" w:sz="0" w:space="0" w:color="auto"/>
      </w:divBdr>
    </w:div>
    <w:div w:id="1364096548">
      <w:bodyDiv w:val="1"/>
      <w:marLeft w:val="0"/>
      <w:marRight w:val="0"/>
      <w:marTop w:val="0"/>
      <w:marBottom w:val="0"/>
      <w:divBdr>
        <w:top w:val="none" w:sz="0" w:space="0" w:color="auto"/>
        <w:left w:val="none" w:sz="0" w:space="0" w:color="auto"/>
        <w:bottom w:val="none" w:sz="0" w:space="0" w:color="auto"/>
        <w:right w:val="none" w:sz="0" w:space="0" w:color="auto"/>
      </w:divBdr>
    </w:div>
    <w:div w:id="1365252214">
      <w:bodyDiv w:val="1"/>
      <w:marLeft w:val="0"/>
      <w:marRight w:val="0"/>
      <w:marTop w:val="0"/>
      <w:marBottom w:val="0"/>
      <w:divBdr>
        <w:top w:val="none" w:sz="0" w:space="0" w:color="auto"/>
        <w:left w:val="none" w:sz="0" w:space="0" w:color="auto"/>
        <w:bottom w:val="none" w:sz="0" w:space="0" w:color="auto"/>
        <w:right w:val="none" w:sz="0" w:space="0" w:color="auto"/>
      </w:divBdr>
    </w:div>
    <w:div w:id="1365445277">
      <w:bodyDiv w:val="1"/>
      <w:marLeft w:val="0"/>
      <w:marRight w:val="0"/>
      <w:marTop w:val="0"/>
      <w:marBottom w:val="0"/>
      <w:divBdr>
        <w:top w:val="none" w:sz="0" w:space="0" w:color="auto"/>
        <w:left w:val="none" w:sz="0" w:space="0" w:color="auto"/>
        <w:bottom w:val="none" w:sz="0" w:space="0" w:color="auto"/>
        <w:right w:val="none" w:sz="0" w:space="0" w:color="auto"/>
      </w:divBdr>
    </w:div>
    <w:div w:id="1367681522">
      <w:bodyDiv w:val="1"/>
      <w:marLeft w:val="0"/>
      <w:marRight w:val="0"/>
      <w:marTop w:val="0"/>
      <w:marBottom w:val="0"/>
      <w:divBdr>
        <w:top w:val="none" w:sz="0" w:space="0" w:color="auto"/>
        <w:left w:val="none" w:sz="0" w:space="0" w:color="auto"/>
        <w:bottom w:val="none" w:sz="0" w:space="0" w:color="auto"/>
        <w:right w:val="none" w:sz="0" w:space="0" w:color="auto"/>
      </w:divBdr>
    </w:div>
    <w:div w:id="1369526784">
      <w:bodyDiv w:val="1"/>
      <w:marLeft w:val="0"/>
      <w:marRight w:val="0"/>
      <w:marTop w:val="0"/>
      <w:marBottom w:val="0"/>
      <w:divBdr>
        <w:top w:val="none" w:sz="0" w:space="0" w:color="auto"/>
        <w:left w:val="none" w:sz="0" w:space="0" w:color="auto"/>
        <w:bottom w:val="none" w:sz="0" w:space="0" w:color="auto"/>
        <w:right w:val="none" w:sz="0" w:space="0" w:color="auto"/>
      </w:divBdr>
    </w:div>
    <w:div w:id="1369910103">
      <w:bodyDiv w:val="1"/>
      <w:marLeft w:val="0"/>
      <w:marRight w:val="0"/>
      <w:marTop w:val="0"/>
      <w:marBottom w:val="0"/>
      <w:divBdr>
        <w:top w:val="none" w:sz="0" w:space="0" w:color="auto"/>
        <w:left w:val="none" w:sz="0" w:space="0" w:color="auto"/>
        <w:bottom w:val="none" w:sz="0" w:space="0" w:color="auto"/>
        <w:right w:val="none" w:sz="0" w:space="0" w:color="auto"/>
      </w:divBdr>
    </w:div>
    <w:div w:id="1369915262">
      <w:bodyDiv w:val="1"/>
      <w:marLeft w:val="0"/>
      <w:marRight w:val="0"/>
      <w:marTop w:val="0"/>
      <w:marBottom w:val="0"/>
      <w:divBdr>
        <w:top w:val="none" w:sz="0" w:space="0" w:color="auto"/>
        <w:left w:val="none" w:sz="0" w:space="0" w:color="auto"/>
        <w:bottom w:val="none" w:sz="0" w:space="0" w:color="auto"/>
        <w:right w:val="none" w:sz="0" w:space="0" w:color="auto"/>
      </w:divBdr>
    </w:div>
    <w:div w:id="1370643830">
      <w:bodyDiv w:val="1"/>
      <w:marLeft w:val="0"/>
      <w:marRight w:val="0"/>
      <w:marTop w:val="0"/>
      <w:marBottom w:val="0"/>
      <w:divBdr>
        <w:top w:val="none" w:sz="0" w:space="0" w:color="auto"/>
        <w:left w:val="none" w:sz="0" w:space="0" w:color="auto"/>
        <w:bottom w:val="none" w:sz="0" w:space="0" w:color="auto"/>
        <w:right w:val="none" w:sz="0" w:space="0" w:color="auto"/>
      </w:divBdr>
    </w:div>
    <w:div w:id="1371683703">
      <w:bodyDiv w:val="1"/>
      <w:marLeft w:val="0"/>
      <w:marRight w:val="0"/>
      <w:marTop w:val="0"/>
      <w:marBottom w:val="0"/>
      <w:divBdr>
        <w:top w:val="none" w:sz="0" w:space="0" w:color="auto"/>
        <w:left w:val="none" w:sz="0" w:space="0" w:color="auto"/>
        <w:bottom w:val="none" w:sz="0" w:space="0" w:color="auto"/>
        <w:right w:val="none" w:sz="0" w:space="0" w:color="auto"/>
      </w:divBdr>
    </w:div>
    <w:div w:id="1371881044">
      <w:bodyDiv w:val="1"/>
      <w:marLeft w:val="0"/>
      <w:marRight w:val="0"/>
      <w:marTop w:val="0"/>
      <w:marBottom w:val="0"/>
      <w:divBdr>
        <w:top w:val="none" w:sz="0" w:space="0" w:color="auto"/>
        <w:left w:val="none" w:sz="0" w:space="0" w:color="auto"/>
        <w:bottom w:val="none" w:sz="0" w:space="0" w:color="auto"/>
        <w:right w:val="none" w:sz="0" w:space="0" w:color="auto"/>
      </w:divBdr>
    </w:div>
    <w:div w:id="1372729590">
      <w:bodyDiv w:val="1"/>
      <w:marLeft w:val="0"/>
      <w:marRight w:val="0"/>
      <w:marTop w:val="0"/>
      <w:marBottom w:val="0"/>
      <w:divBdr>
        <w:top w:val="none" w:sz="0" w:space="0" w:color="auto"/>
        <w:left w:val="none" w:sz="0" w:space="0" w:color="auto"/>
        <w:bottom w:val="none" w:sz="0" w:space="0" w:color="auto"/>
        <w:right w:val="none" w:sz="0" w:space="0" w:color="auto"/>
      </w:divBdr>
      <w:divsChild>
        <w:div w:id="157155560">
          <w:marLeft w:val="0"/>
          <w:marRight w:val="0"/>
          <w:marTop w:val="0"/>
          <w:marBottom w:val="0"/>
          <w:divBdr>
            <w:top w:val="none" w:sz="0" w:space="0" w:color="auto"/>
            <w:left w:val="none" w:sz="0" w:space="0" w:color="auto"/>
            <w:bottom w:val="none" w:sz="0" w:space="0" w:color="auto"/>
            <w:right w:val="none" w:sz="0" w:space="0" w:color="auto"/>
          </w:divBdr>
          <w:divsChild>
            <w:div w:id="117993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531310">
      <w:bodyDiv w:val="1"/>
      <w:marLeft w:val="0"/>
      <w:marRight w:val="0"/>
      <w:marTop w:val="0"/>
      <w:marBottom w:val="0"/>
      <w:divBdr>
        <w:top w:val="none" w:sz="0" w:space="0" w:color="auto"/>
        <w:left w:val="none" w:sz="0" w:space="0" w:color="auto"/>
        <w:bottom w:val="none" w:sz="0" w:space="0" w:color="auto"/>
        <w:right w:val="none" w:sz="0" w:space="0" w:color="auto"/>
      </w:divBdr>
    </w:div>
    <w:div w:id="1373578815">
      <w:bodyDiv w:val="1"/>
      <w:marLeft w:val="0"/>
      <w:marRight w:val="0"/>
      <w:marTop w:val="0"/>
      <w:marBottom w:val="0"/>
      <w:divBdr>
        <w:top w:val="none" w:sz="0" w:space="0" w:color="auto"/>
        <w:left w:val="none" w:sz="0" w:space="0" w:color="auto"/>
        <w:bottom w:val="none" w:sz="0" w:space="0" w:color="auto"/>
        <w:right w:val="none" w:sz="0" w:space="0" w:color="auto"/>
      </w:divBdr>
    </w:div>
    <w:div w:id="1375229133">
      <w:bodyDiv w:val="1"/>
      <w:marLeft w:val="0"/>
      <w:marRight w:val="0"/>
      <w:marTop w:val="0"/>
      <w:marBottom w:val="0"/>
      <w:divBdr>
        <w:top w:val="none" w:sz="0" w:space="0" w:color="auto"/>
        <w:left w:val="none" w:sz="0" w:space="0" w:color="auto"/>
        <w:bottom w:val="none" w:sz="0" w:space="0" w:color="auto"/>
        <w:right w:val="none" w:sz="0" w:space="0" w:color="auto"/>
      </w:divBdr>
    </w:div>
    <w:div w:id="1375229784">
      <w:bodyDiv w:val="1"/>
      <w:marLeft w:val="0"/>
      <w:marRight w:val="0"/>
      <w:marTop w:val="0"/>
      <w:marBottom w:val="0"/>
      <w:divBdr>
        <w:top w:val="none" w:sz="0" w:space="0" w:color="auto"/>
        <w:left w:val="none" w:sz="0" w:space="0" w:color="auto"/>
        <w:bottom w:val="none" w:sz="0" w:space="0" w:color="auto"/>
        <w:right w:val="none" w:sz="0" w:space="0" w:color="auto"/>
      </w:divBdr>
    </w:div>
    <w:div w:id="1376807896">
      <w:bodyDiv w:val="1"/>
      <w:marLeft w:val="0"/>
      <w:marRight w:val="0"/>
      <w:marTop w:val="0"/>
      <w:marBottom w:val="0"/>
      <w:divBdr>
        <w:top w:val="none" w:sz="0" w:space="0" w:color="auto"/>
        <w:left w:val="none" w:sz="0" w:space="0" w:color="auto"/>
        <w:bottom w:val="none" w:sz="0" w:space="0" w:color="auto"/>
        <w:right w:val="none" w:sz="0" w:space="0" w:color="auto"/>
      </w:divBdr>
    </w:div>
    <w:div w:id="1377510915">
      <w:bodyDiv w:val="1"/>
      <w:marLeft w:val="0"/>
      <w:marRight w:val="0"/>
      <w:marTop w:val="0"/>
      <w:marBottom w:val="0"/>
      <w:divBdr>
        <w:top w:val="none" w:sz="0" w:space="0" w:color="auto"/>
        <w:left w:val="none" w:sz="0" w:space="0" w:color="auto"/>
        <w:bottom w:val="none" w:sz="0" w:space="0" w:color="auto"/>
        <w:right w:val="none" w:sz="0" w:space="0" w:color="auto"/>
      </w:divBdr>
    </w:div>
    <w:div w:id="1379090841">
      <w:bodyDiv w:val="1"/>
      <w:marLeft w:val="0"/>
      <w:marRight w:val="0"/>
      <w:marTop w:val="0"/>
      <w:marBottom w:val="0"/>
      <w:divBdr>
        <w:top w:val="none" w:sz="0" w:space="0" w:color="auto"/>
        <w:left w:val="none" w:sz="0" w:space="0" w:color="auto"/>
        <w:bottom w:val="none" w:sz="0" w:space="0" w:color="auto"/>
        <w:right w:val="none" w:sz="0" w:space="0" w:color="auto"/>
      </w:divBdr>
    </w:div>
    <w:div w:id="1380057296">
      <w:bodyDiv w:val="1"/>
      <w:marLeft w:val="0"/>
      <w:marRight w:val="0"/>
      <w:marTop w:val="0"/>
      <w:marBottom w:val="0"/>
      <w:divBdr>
        <w:top w:val="none" w:sz="0" w:space="0" w:color="auto"/>
        <w:left w:val="none" w:sz="0" w:space="0" w:color="auto"/>
        <w:bottom w:val="none" w:sz="0" w:space="0" w:color="auto"/>
        <w:right w:val="none" w:sz="0" w:space="0" w:color="auto"/>
      </w:divBdr>
    </w:div>
    <w:div w:id="1380087446">
      <w:bodyDiv w:val="1"/>
      <w:marLeft w:val="0"/>
      <w:marRight w:val="0"/>
      <w:marTop w:val="0"/>
      <w:marBottom w:val="0"/>
      <w:divBdr>
        <w:top w:val="none" w:sz="0" w:space="0" w:color="auto"/>
        <w:left w:val="none" w:sz="0" w:space="0" w:color="auto"/>
        <w:bottom w:val="none" w:sz="0" w:space="0" w:color="auto"/>
        <w:right w:val="none" w:sz="0" w:space="0" w:color="auto"/>
      </w:divBdr>
    </w:div>
    <w:div w:id="1380284612">
      <w:bodyDiv w:val="1"/>
      <w:marLeft w:val="0"/>
      <w:marRight w:val="0"/>
      <w:marTop w:val="0"/>
      <w:marBottom w:val="0"/>
      <w:divBdr>
        <w:top w:val="none" w:sz="0" w:space="0" w:color="auto"/>
        <w:left w:val="none" w:sz="0" w:space="0" w:color="auto"/>
        <w:bottom w:val="none" w:sz="0" w:space="0" w:color="auto"/>
        <w:right w:val="none" w:sz="0" w:space="0" w:color="auto"/>
      </w:divBdr>
    </w:div>
    <w:div w:id="1381201592">
      <w:bodyDiv w:val="1"/>
      <w:marLeft w:val="0"/>
      <w:marRight w:val="0"/>
      <w:marTop w:val="0"/>
      <w:marBottom w:val="0"/>
      <w:divBdr>
        <w:top w:val="none" w:sz="0" w:space="0" w:color="auto"/>
        <w:left w:val="none" w:sz="0" w:space="0" w:color="auto"/>
        <w:bottom w:val="none" w:sz="0" w:space="0" w:color="auto"/>
        <w:right w:val="none" w:sz="0" w:space="0" w:color="auto"/>
      </w:divBdr>
    </w:div>
    <w:div w:id="1381511545">
      <w:bodyDiv w:val="1"/>
      <w:marLeft w:val="0"/>
      <w:marRight w:val="0"/>
      <w:marTop w:val="0"/>
      <w:marBottom w:val="0"/>
      <w:divBdr>
        <w:top w:val="none" w:sz="0" w:space="0" w:color="auto"/>
        <w:left w:val="none" w:sz="0" w:space="0" w:color="auto"/>
        <w:bottom w:val="none" w:sz="0" w:space="0" w:color="auto"/>
        <w:right w:val="none" w:sz="0" w:space="0" w:color="auto"/>
      </w:divBdr>
    </w:div>
    <w:div w:id="1382360283">
      <w:bodyDiv w:val="1"/>
      <w:marLeft w:val="0"/>
      <w:marRight w:val="0"/>
      <w:marTop w:val="0"/>
      <w:marBottom w:val="0"/>
      <w:divBdr>
        <w:top w:val="none" w:sz="0" w:space="0" w:color="auto"/>
        <w:left w:val="none" w:sz="0" w:space="0" w:color="auto"/>
        <w:bottom w:val="none" w:sz="0" w:space="0" w:color="auto"/>
        <w:right w:val="none" w:sz="0" w:space="0" w:color="auto"/>
      </w:divBdr>
    </w:div>
    <w:div w:id="1383093251">
      <w:bodyDiv w:val="1"/>
      <w:marLeft w:val="0"/>
      <w:marRight w:val="0"/>
      <w:marTop w:val="0"/>
      <w:marBottom w:val="0"/>
      <w:divBdr>
        <w:top w:val="none" w:sz="0" w:space="0" w:color="auto"/>
        <w:left w:val="none" w:sz="0" w:space="0" w:color="auto"/>
        <w:bottom w:val="none" w:sz="0" w:space="0" w:color="auto"/>
        <w:right w:val="none" w:sz="0" w:space="0" w:color="auto"/>
      </w:divBdr>
    </w:div>
    <w:div w:id="1384790699">
      <w:bodyDiv w:val="1"/>
      <w:marLeft w:val="0"/>
      <w:marRight w:val="0"/>
      <w:marTop w:val="0"/>
      <w:marBottom w:val="0"/>
      <w:divBdr>
        <w:top w:val="none" w:sz="0" w:space="0" w:color="auto"/>
        <w:left w:val="none" w:sz="0" w:space="0" w:color="auto"/>
        <w:bottom w:val="none" w:sz="0" w:space="0" w:color="auto"/>
        <w:right w:val="none" w:sz="0" w:space="0" w:color="auto"/>
      </w:divBdr>
    </w:div>
    <w:div w:id="1385367231">
      <w:bodyDiv w:val="1"/>
      <w:marLeft w:val="0"/>
      <w:marRight w:val="0"/>
      <w:marTop w:val="0"/>
      <w:marBottom w:val="0"/>
      <w:divBdr>
        <w:top w:val="none" w:sz="0" w:space="0" w:color="auto"/>
        <w:left w:val="none" w:sz="0" w:space="0" w:color="auto"/>
        <w:bottom w:val="none" w:sz="0" w:space="0" w:color="auto"/>
        <w:right w:val="none" w:sz="0" w:space="0" w:color="auto"/>
      </w:divBdr>
    </w:div>
    <w:div w:id="1385718214">
      <w:bodyDiv w:val="1"/>
      <w:marLeft w:val="0"/>
      <w:marRight w:val="0"/>
      <w:marTop w:val="0"/>
      <w:marBottom w:val="0"/>
      <w:divBdr>
        <w:top w:val="none" w:sz="0" w:space="0" w:color="auto"/>
        <w:left w:val="none" w:sz="0" w:space="0" w:color="auto"/>
        <w:bottom w:val="none" w:sz="0" w:space="0" w:color="auto"/>
        <w:right w:val="none" w:sz="0" w:space="0" w:color="auto"/>
      </w:divBdr>
    </w:div>
    <w:div w:id="1385789091">
      <w:bodyDiv w:val="1"/>
      <w:marLeft w:val="0"/>
      <w:marRight w:val="0"/>
      <w:marTop w:val="0"/>
      <w:marBottom w:val="0"/>
      <w:divBdr>
        <w:top w:val="none" w:sz="0" w:space="0" w:color="auto"/>
        <w:left w:val="none" w:sz="0" w:space="0" w:color="auto"/>
        <w:bottom w:val="none" w:sz="0" w:space="0" w:color="auto"/>
        <w:right w:val="none" w:sz="0" w:space="0" w:color="auto"/>
      </w:divBdr>
    </w:div>
    <w:div w:id="1385832903">
      <w:bodyDiv w:val="1"/>
      <w:marLeft w:val="0"/>
      <w:marRight w:val="0"/>
      <w:marTop w:val="0"/>
      <w:marBottom w:val="0"/>
      <w:divBdr>
        <w:top w:val="none" w:sz="0" w:space="0" w:color="auto"/>
        <w:left w:val="none" w:sz="0" w:space="0" w:color="auto"/>
        <w:bottom w:val="none" w:sz="0" w:space="0" w:color="auto"/>
        <w:right w:val="none" w:sz="0" w:space="0" w:color="auto"/>
      </w:divBdr>
    </w:div>
    <w:div w:id="1385955588">
      <w:bodyDiv w:val="1"/>
      <w:marLeft w:val="0"/>
      <w:marRight w:val="0"/>
      <w:marTop w:val="0"/>
      <w:marBottom w:val="0"/>
      <w:divBdr>
        <w:top w:val="none" w:sz="0" w:space="0" w:color="auto"/>
        <w:left w:val="none" w:sz="0" w:space="0" w:color="auto"/>
        <w:bottom w:val="none" w:sz="0" w:space="0" w:color="auto"/>
        <w:right w:val="none" w:sz="0" w:space="0" w:color="auto"/>
      </w:divBdr>
    </w:div>
    <w:div w:id="1386643201">
      <w:bodyDiv w:val="1"/>
      <w:marLeft w:val="0"/>
      <w:marRight w:val="0"/>
      <w:marTop w:val="0"/>
      <w:marBottom w:val="0"/>
      <w:divBdr>
        <w:top w:val="none" w:sz="0" w:space="0" w:color="auto"/>
        <w:left w:val="none" w:sz="0" w:space="0" w:color="auto"/>
        <w:bottom w:val="none" w:sz="0" w:space="0" w:color="auto"/>
        <w:right w:val="none" w:sz="0" w:space="0" w:color="auto"/>
      </w:divBdr>
    </w:div>
    <w:div w:id="1387291216">
      <w:bodyDiv w:val="1"/>
      <w:marLeft w:val="0"/>
      <w:marRight w:val="0"/>
      <w:marTop w:val="0"/>
      <w:marBottom w:val="0"/>
      <w:divBdr>
        <w:top w:val="none" w:sz="0" w:space="0" w:color="auto"/>
        <w:left w:val="none" w:sz="0" w:space="0" w:color="auto"/>
        <w:bottom w:val="none" w:sz="0" w:space="0" w:color="auto"/>
        <w:right w:val="none" w:sz="0" w:space="0" w:color="auto"/>
      </w:divBdr>
    </w:div>
    <w:div w:id="1391467034">
      <w:bodyDiv w:val="1"/>
      <w:marLeft w:val="0"/>
      <w:marRight w:val="0"/>
      <w:marTop w:val="0"/>
      <w:marBottom w:val="0"/>
      <w:divBdr>
        <w:top w:val="none" w:sz="0" w:space="0" w:color="auto"/>
        <w:left w:val="none" w:sz="0" w:space="0" w:color="auto"/>
        <w:bottom w:val="none" w:sz="0" w:space="0" w:color="auto"/>
        <w:right w:val="none" w:sz="0" w:space="0" w:color="auto"/>
      </w:divBdr>
    </w:div>
    <w:div w:id="1392268329">
      <w:bodyDiv w:val="1"/>
      <w:marLeft w:val="0"/>
      <w:marRight w:val="0"/>
      <w:marTop w:val="0"/>
      <w:marBottom w:val="0"/>
      <w:divBdr>
        <w:top w:val="none" w:sz="0" w:space="0" w:color="auto"/>
        <w:left w:val="none" w:sz="0" w:space="0" w:color="auto"/>
        <w:bottom w:val="none" w:sz="0" w:space="0" w:color="auto"/>
        <w:right w:val="none" w:sz="0" w:space="0" w:color="auto"/>
      </w:divBdr>
    </w:div>
    <w:div w:id="1392652054">
      <w:bodyDiv w:val="1"/>
      <w:marLeft w:val="0"/>
      <w:marRight w:val="0"/>
      <w:marTop w:val="0"/>
      <w:marBottom w:val="0"/>
      <w:divBdr>
        <w:top w:val="none" w:sz="0" w:space="0" w:color="auto"/>
        <w:left w:val="none" w:sz="0" w:space="0" w:color="auto"/>
        <w:bottom w:val="none" w:sz="0" w:space="0" w:color="auto"/>
        <w:right w:val="none" w:sz="0" w:space="0" w:color="auto"/>
      </w:divBdr>
    </w:div>
    <w:div w:id="1393382729">
      <w:bodyDiv w:val="1"/>
      <w:marLeft w:val="0"/>
      <w:marRight w:val="0"/>
      <w:marTop w:val="0"/>
      <w:marBottom w:val="0"/>
      <w:divBdr>
        <w:top w:val="none" w:sz="0" w:space="0" w:color="auto"/>
        <w:left w:val="none" w:sz="0" w:space="0" w:color="auto"/>
        <w:bottom w:val="none" w:sz="0" w:space="0" w:color="auto"/>
        <w:right w:val="none" w:sz="0" w:space="0" w:color="auto"/>
      </w:divBdr>
    </w:div>
    <w:div w:id="1393650912">
      <w:bodyDiv w:val="1"/>
      <w:marLeft w:val="0"/>
      <w:marRight w:val="0"/>
      <w:marTop w:val="0"/>
      <w:marBottom w:val="0"/>
      <w:divBdr>
        <w:top w:val="none" w:sz="0" w:space="0" w:color="auto"/>
        <w:left w:val="none" w:sz="0" w:space="0" w:color="auto"/>
        <w:bottom w:val="none" w:sz="0" w:space="0" w:color="auto"/>
        <w:right w:val="none" w:sz="0" w:space="0" w:color="auto"/>
      </w:divBdr>
    </w:div>
    <w:div w:id="1394542448">
      <w:bodyDiv w:val="1"/>
      <w:marLeft w:val="0"/>
      <w:marRight w:val="0"/>
      <w:marTop w:val="0"/>
      <w:marBottom w:val="0"/>
      <w:divBdr>
        <w:top w:val="none" w:sz="0" w:space="0" w:color="auto"/>
        <w:left w:val="none" w:sz="0" w:space="0" w:color="auto"/>
        <w:bottom w:val="none" w:sz="0" w:space="0" w:color="auto"/>
        <w:right w:val="none" w:sz="0" w:space="0" w:color="auto"/>
      </w:divBdr>
    </w:div>
    <w:div w:id="1394891585">
      <w:bodyDiv w:val="1"/>
      <w:marLeft w:val="0"/>
      <w:marRight w:val="0"/>
      <w:marTop w:val="0"/>
      <w:marBottom w:val="0"/>
      <w:divBdr>
        <w:top w:val="none" w:sz="0" w:space="0" w:color="auto"/>
        <w:left w:val="none" w:sz="0" w:space="0" w:color="auto"/>
        <w:bottom w:val="none" w:sz="0" w:space="0" w:color="auto"/>
        <w:right w:val="none" w:sz="0" w:space="0" w:color="auto"/>
      </w:divBdr>
    </w:div>
    <w:div w:id="1395205087">
      <w:bodyDiv w:val="1"/>
      <w:marLeft w:val="0"/>
      <w:marRight w:val="0"/>
      <w:marTop w:val="0"/>
      <w:marBottom w:val="0"/>
      <w:divBdr>
        <w:top w:val="none" w:sz="0" w:space="0" w:color="auto"/>
        <w:left w:val="none" w:sz="0" w:space="0" w:color="auto"/>
        <w:bottom w:val="none" w:sz="0" w:space="0" w:color="auto"/>
        <w:right w:val="none" w:sz="0" w:space="0" w:color="auto"/>
      </w:divBdr>
      <w:divsChild>
        <w:div w:id="397480963">
          <w:marLeft w:val="0"/>
          <w:marRight w:val="0"/>
          <w:marTop w:val="0"/>
          <w:marBottom w:val="0"/>
          <w:divBdr>
            <w:top w:val="none" w:sz="0" w:space="0" w:color="auto"/>
            <w:left w:val="none" w:sz="0" w:space="0" w:color="auto"/>
            <w:bottom w:val="none" w:sz="0" w:space="0" w:color="auto"/>
            <w:right w:val="none" w:sz="0" w:space="0" w:color="auto"/>
          </w:divBdr>
          <w:divsChild>
            <w:div w:id="1551304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812437">
      <w:bodyDiv w:val="1"/>
      <w:marLeft w:val="0"/>
      <w:marRight w:val="0"/>
      <w:marTop w:val="0"/>
      <w:marBottom w:val="0"/>
      <w:divBdr>
        <w:top w:val="none" w:sz="0" w:space="0" w:color="auto"/>
        <w:left w:val="none" w:sz="0" w:space="0" w:color="auto"/>
        <w:bottom w:val="none" w:sz="0" w:space="0" w:color="auto"/>
        <w:right w:val="none" w:sz="0" w:space="0" w:color="auto"/>
      </w:divBdr>
    </w:div>
    <w:div w:id="1396051679">
      <w:bodyDiv w:val="1"/>
      <w:marLeft w:val="0"/>
      <w:marRight w:val="0"/>
      <w:marTop w:val="0"/>
      <w:marBottom w:val="0"/>
      <w:divBdr>
        <w:top w:val="none" w:sz="0" w:space="0" w:color="auto"/>
        <w:left w:val="none" w:sz="0" w:space="0" w:color="auto"/>
        <w:bottom w:val="none" w:sz="0" w:space="0" w:color="auto"/>
        <w:right w:val="none" w:sz="0" w:space="0" w:color="auto"/>
      </w:divBdr>
    </w:div>
    <w:div w:id="1396393526">
      <w:bodyDiv w:val="1"/>
      <w:marLeft w:val="0"/>
      <w:marRight w:val="0"/>
      <w:marTop w:val="0"/>
      <w:marBottom w:val="0"/>
      <w:divBdr>
        <w:top w:val="none" w:sz="0" w:space="0" w:color="auto"/>
        <w:left w:val="none" w:sz="0" w:space="0" w:color="auto"/>
        <w:bottom w:val="none" w:sz="0" w:space="0" w:color="auto"/>
        <w:right w:val="none" w:sz="0" w:space="0" w:color="auto"/>
      </w:divBdr>
    </w:div>
    <w:div w:id="1397630005">
      <w:bodyDiv w:val="1"/>
      <w:marLeft w:val="0"/>
      <w:marRight w:val="0"/>
      <w:marTop w:val="0"/>
      <w:marBottom w:val="0"/>
      <w:divBdr>
        <w:top w:val="none" w:sz="0" w:space="0" w:color="auto"/>
        <w:left w:val="none" w:sz="0" w:space="0" w:color="auto"/>
        <w:bottom w:val="none" w:sz="0" w:space="0" w:color="auto"/>
        <w:right w:val="none" w:sz="0" w:space="0" w:color="auto"/>
      </w:divBdr>
    </w:div>
    <w:div w:id="1397699118">
      <w:bodyDiv w:val="1"/>
      <w:marLeft w:val="0"/>
      <w:marRight w:val="0"/>
      <w:marTop w:val="0"/>
      <w:marBottom w:val="0"/>
      <w:divBdr>
        <w:top w:val="none" w:sz="0" w:space="0" w:color="auto"/>
        <w:left w:val="none" w:sz="0" w:space="0" w:color="auto"/>
        <w:bottom w:val="none" w:sz="0" w:space="0" w:color="auto"/>
        <w:right w:val="none" w:sz="0" w:space="0" w:color="auto"/>
      </w:divBdr>
    </w:div>
    <w:div w:id="1398016360">
      <w:bodyDiv w:val="1"/>
      <w:marLeft w:val="0"/>
      <w:marRight w:val="0"/>
      <w:marTop w:val="0"/>
      <w:marBottom w:val="0"/>
      <w:divBdr>
        <w:top w:val="none" w:sz="0" w:space="0" w:color="auto"/>
        <w:left w:val="none" w:sz="0" w:space="0" w:color="auto"/>
        <w:bottom w:val="none" w:sz="0" w:space="0" w:color="auto"/>
        <w:right w:val="none" w:sz="0" w:space="0" w:color="auto"/>
      </w:divBdr>
    </w:div>
    <w:div w:id="1398212279">
      <w:bodyDiv w:val="1"/>
      <w:marLeft w:val="0"/>
      <w:marRight w:val="0"/>
      <w:marTop w:val="0"/>
      <w:marBottom w:val="0"/>
      <w:divBdr>
        <w:top w:val="none" w:sz="0" w:space="0" w:color="auto"/>
        <w:left w:val="none" w:sz="0" w:space="0" w:color="auto"/>
        <w:bottom w:val="none" w:sz="0" w:space="0" w:color="auto"/>
        <w:right w:val="none" w:sz="0" w:space="0" w:color="auto"/>
      </w:divBdr>
    </w:div>
    <w:div w:id="1399087436">
      <w:bodyDiv w:val="1"/>
      <w:marLeft w:val="0"/>
      <w:marRight w:val="0"/>
      <w:marTop w:val="0"/>
      <w:marBottom w:val="0"/>
      <w:divBdr>
        <w:top w:val="none" w:sz="0" w:space="0" w:color="auto"/>
        <w:left w:val="none" w:sz="0" w:space="0" w:color="auto"/>
        <w:bottom w:val="none" w:sz="0" w:space="0" w:color="auto"/>
        <w:right w:val="none" w:sz="0" w:space="0" w:color="auto"/>
      </w:divBdr>
    </w:div>
    <w:div w:id="1399203866">
      <w:bodyDiv w:val="1"/>
      <w:marLeft w:val="0"/>
      <w:marRight w:val="0"/>
      <w:marTop w:val="0"/>
      <w:marBottom w:val="0"/>
      <w:divBdr>
        <w:top w:val="none" w:sz="0" w:space="0" w:color="auto"/>
        <w:left w:val="none" w:sz="0" w:space="0" w:color="auto"/>
        <w:bottom w:val="none" w:sz="0" w:space="0" w:color="auto"/>
        <w:right w:val="none" w:sz="0" w:space="0" w:color="auto"/>
      </w:divBdr>
    </w:div>
    <w:div w:id="1399472289">
      <w:bodyDiv w:val="1"/>
      <w:marLeft w:val="0"/>
      <w:marRight w:val="0"/>
      <w:marTop w:val="0"/>
      <w:marBottom w:val="0"/>
      <w:divBdr>
        <w:top w:val="none" w:sz="0" w:space="0" w:color="auto"/>
        <w:left w:val="none" w:sz="0" w:space="0" w:color="auto"/>
        <w:bottom w:val="none" w:sz="0" w:space="0" w:color="auto"/>
        <w:right w:val="none" w:sz="0" w:space="0" w:color="auto"/>
      </w:divBdr>
    </w:div>
    <w:div w:id="1399472467">
      <w:bodyDiv w:val="1"/>
      <w:marLeft w:val="0"/>
      <w:marRight w:val="0"/>
      <w:marTop w:val="0"/>
      <w:marBottom w:val="0"/>
      <w:divBdr>
        <w:top w:val="none" w:sz="0" w:space="0" w:color="auto"/>
        <w:left w:val="none" w:sz="0" w:space="0" w:color="auto"/>
        <w:bottom w:val="none" w:sz="0" w:space="0" w:color="auto"/>
        <w:right w:val="none" w:sz="0" w:space="0" w:color="auto"/>
      </w:divBdr>
    </w:div>
    <w:div w:id="1399547302">
      <w:bodyDiv w:val="1"/>
      <w:marLeft w:val="0"/>
      <w:marRight w:val="0"/>
      <w:marTop w:val="0"/>
      <w:marBottom w:val="0"/>
      <w:divBdr>
        <w:top w:val="none" w:sz="0" w:space="0" w:color="auto"/>
        <w:left w:val="none" w:sz="0" w:space="0" w:color="auto"/>
        <w:bottom w:val="none" w:sz="0" w:space="0" w:color="auto"/>
        <w:right w:val="none" w:sz="0" w:space="0" w:color="auto"/>
      </w:divBdr>
    </w:div>
    <w:div w:id="1399592900">
      <w:bodyDiv w:val="1"/>
      <w:marLeft w:val="0"/>
      <w:marRight w:val="0"/>
      <w:marTop w:val="0"/>
      <w:marBottom w:val="0"/>
      <w:divBdr>
        <w:top w:val="none" w:sz="0" w:space="0" w:color="auto"/>
        <w:left w:val="none" w:sz="0" w:space="0" w:color="auto"/>
        <w:bottom w:val="none" w:sz="0" w:space="0" w:color="auto"/>
        <w:right w:val="none" w:sz="0" w:space="0" w:color="auto"/>
      </w:divBdr>
    </w:div>
    <w:div w:id="1400129624">
      <w:bodyDiv w:val="1"/>
      <w:marLeft w:val="0"/>
      <w:marRight w:val="0"/>
      <w:marTop w:val="0"/>
      <w:marBottom w:val="0"/>
      <w:divBdr>
        <w:top w:val="none" w:sz="0" w:space="0" w:color="auto"/>
        <w:left w:val="none" w:sz="0" w:space="0" w:color="auto"/>
        <w:bottom w:val="none" w:sz="0" w:space="0" w:color="auto"/>
        <w:right w:val="none" w:sz="0" w:space="0" w:color="auto"/>
      </w:divBdr>
    </w:div>
    <w:div w:id="1400253238">
      <w:bodyDiv w:val="1"/>
      <w:marLeft w:val="0"/>
      <w:marRight w:val="0"/>
      <w:marTop w:val="0"/>
      <w:marBottom w:val="0"/>
      <w:divBdr>
        <w:top w:val="none" w:sz="0" w:space="0" w:color="auto"/>
        <w:left w:val="none" w:sz="0" w:space="0" w:color="auto"/>
        <w:bottom w:val="none" w:sz="0" w:space="0" w:color="auto"/>
        <w:right w:val="none" w:sz="0" w:space="0" w:color="auto"/>
      </w:divBdr>
    </w:div>
    <w:div w:id="1401296353">
      <w:bodyDiv w:val="1"/>
      <w:marLeft w:val="0"/>
      <w:marRight w:val="0"/>
      <w:marTop w:val="0"/>
      <w:marBottom w:val="0"/>
      <w:divBdr>
        <w:top w:val="none" w:sz="0" w:space="0" w:color="auto"/>
        <w:left w:val="none" w:sz="0" w:space="0" w:color="auto"/>
        <w:bottom w:val="none" w:sz="0" w:space="0" w:color="auto"/>
        <w:right w:val="none" w:sz="0" w:space="0" w:color="auto"/>
      </w:divBdr>
    </w:div>
    <w:div w:id="1401366358">
      <w:bodyDiv w:val="1"/>
      <w:marLeft w:val="0"/>
      <w:marRight w:val="0"/>
      <w:marTop w:val="0"/>
      <w:marBottom w:val="0"/>
      <w:divBdr>
        <w:top w:val="none" w:sz="0" w:space="0" w:color="auto"/>
        <w:left w:val="none" w:sz="0" w:space="0" w:color="auto"/>
        <w:bottom w:val="none" w:sz="0" w:space="0" w:color="auto"/>
        <w:right w:val="none" w:sz="0" w:space="0" w:color="auto"/>
      </w:divBdr>
    </w:div>
    <w:div w:id="1402633072">
      <w:bodyDiv w:val="1"/>
      <w:marLeft w:val="0"/>
      <w:marRight w:val="0"/>
      <w:marTop w:val="0"/>
      <w:marBottom w:val="0"/>
      <w:divBdr>
        <w:top w:val="none" w:sz="0" w:space="0" w:color="auto"/>
        <w:left w:val="none" w:sz="0" w:space="0" w:color="auto"/>
        <w:bottom w:val="none" w:sz="0" w:space="0" w:color="auto"/>
        <w:right w:val="none" w:sz="0" w:space="0" w:color="auto"/>
      </w:divBdr>
    </w:div>
    <w:div w:id="1403597635">
      <w:bodyDiv w:val="1"/>
      <w:marLeft w:val="0"/>
      <w:marRight w:val="0"/>
      <w:marTop w:val="0"/>
      <w:marBottom w:val="0"/>
      <w:divBdr>
        <w:top w:val="none" w:sz="0" w:space="0" w:color="auto"/>
        <w:left w:val="none" w:sz="0" w:space="0" w:color="auto"/>
        <w:bottom w:val="none" w:sz="0" w:space="0" w:color="auto"/>
        <w:right w:val="none" w:sz="0" w:space="0" w:color="auto"/>
      </w:divBdr>
    </w:div>
    <w:div w:id="1403677473">
      <w:bodyDiv w:val="1"/>
      <w:marLeft w:val="0"/>
      <w:marRight w:val="0"/>
      <w:marTop w:val="0"/>
      <w:marBottom w:val="0"/>
      <w:divBdr>
        <w:top w:val="none" w:sz="0" w:space="0" w:color="auto"/>
        <w:left w:val="none" w:sz="0" w:space="0" w:color="auto"/>
        <w:bottom w:val="none" w:sz="0" w:space="0" w:color="auto"/>
        <w:right w:val="none" w:sz="0" w:space="0" w:color="auto"/>
      </w:divBdr>
    </w:div>
    <w:div w:id="1406026025">
      <w:bodyDiv w:val="1"/>
      <w:marLeft w:val="0"/>
      <w:marRight w:val="0"/>
      <w:marTop w:val="0"/>
      <w:marBottom w:val="0"/>
      <w:divBdr>
        <w:top w:val="none" w:sz="0" w:space="0" w:color="auto"/>
        <w:left w:val="none" w:sz="0" w:space="0" w:color="auto"/>
        <w:bottom w:val="none" w:sz="0" w:space="0" w:color="auto"/>
        <w:right w:val="none" w:sz="0" w:space="0" w:color="auto"/>
      </w:divBdr>
    </w:div>
    <w:div w:id="1407341676">
      <w:bodyDiv w:val="1"/>
      <w:marLeft w:val="0"/>
      <w:marRight w:val="0"/>
      <w:marTop w:val="0"/>
      <w:marBottom w:val="0"/>
      <w:divBdr>
        <w:top w:val="none" w:sz="0" w:space="0" w:color="auto"/>
        <w:left w:val="none" w:sz="0" w:space="0" w:color="auto"/>
        <w:bottom w:val="none" w:sz="0" w:space="0" w:color="auto"/>
        <w:right w:val="none" w:sz="0" w:space="0" w:color="auto"/>
      </w:divBdr>
    </w:div>
    <w:div w:id="1407533565">
      <w:bodyDiv w:val="1"/>
      <w:marLeft w:val="0"/>
      <w:marRight w:val="0"/>
      <w:marTop w:val="0"/>
      <w:marBottom w:val="0"/>
      <w:divBdr>
        <w:top w:val="none" w:sz="0" w:space="0" w:color="auto"/>
        <w:left w:val="none" w:sz="0" w:space="0" w:color="auto"/>
        <w:bottom w:val="none" w:sz="0" w:space="0" w:color="auto"/>
        <w:right w:val="none" w:sz="0" w:space="0" w:color="auto"/>
      </w:divBdr>
    </w:div>
    <w:div w:id="1408530179">
      <w:bodyDiv w:val="1"/>
      <w:marLeft w:val="0"/>
      <w:marRight w:val="0"/>
      <w:marTop w:val="0"/>
      <w:marBottom w:val="0"/>
      <w:divBdr>
        <w:top w:val="none" w:sz="0" w:space="0" w:color="auto"/>
        <w:left w:val="none" w:sz="0" w:space="0" w:color="auto"/>
        <w:bottom w:val="none" w:sz="0" w:space="0" w:color="auto"/>
        <w:right w:val="none" w:sz="0" w:space="0" w:color="auto"/>
      </w:divBdr>
    </w:div>
    <w:div w:id="1409230736">
      <w:bodyDiv w:val="1"/>
      <w:marLeft w:val="0"/>
      <w:marRight w:val="0"/>
      <w:marTop w:val="0"/>
      <w:marBottom w:val="0"/>
      <w:divBdr>
        <w:top w:val="none" w:sz="0" w:space="0" w:color="auto"/>
        <w:left w:val="none" w:sz="0" w:space="0" w:color="auto"/>
        <w:bottom w:val="none" w:sz="0" w:space="0" w:color="auto"/>
        <w:right w:val="none" w:sz="0" w:space="0" w:color="auto"/>
      </w:divBdr>
    </w:div>
    <w:div w:id="1409956824">
      <w:bodyDiv w:val="1"/>
      <w:marLeft w:val="0"/>
      <w:marRight w:val="0"/>
      <w:marTop w:val="0"/>
      <w:marBottom w:val="0"/>
      <w:divBdr>
        <w:top w:val="none" w:sz="0" w:space="0" w:color="auto"/>
        <w:left w:val="none" w:sz="0" w:space="0" w:color="auto"/>
        <w:bottom w:val="none" w:sz="0" w:space="0" w:color="auto"/>
        <w:right w:val="none" w:sz="0" w:space="0" w:color="auto"/>
      </w:divBdr>
    </w:div>
    <w:div w:id="1410688865">
      <w:bodyDiv w:val="1"/>
      <w:marLeft w:val="0"/>
      <w:marRight w:val="0"/>
      <w:marTop w:val="0"/>
      <w:marBottom w:val="0"/>
      <w:divBdr>
        <w:top w:val="none" w:sz="0" w:space="0" w:color="auto"/>
        <w:left w:val="none" w:sz="0" w:space="0" w:color="auto"/>
        <w:bottom w:val="none" w:sz="0" w:space="0" w:color="auto"/>
        <w:right w:val="none" w:sz="0" w:space="0" w:color="auto"/>
      </w:divBdr>
    </w:div>
    <w:div w:id="1410926370">
      <w:bodyDiv w:val="1"/>
      <w:marLeft w:val="0"/>
      <w:marRight w:val="0"/>
      <w:marTop w:val="0"/>
      <w:marBottom w:val="0"/>
      <w:divBdr>
        <w:top w:val="none" w:sz="0" w:space="0" w:color="auto"/>
        <w:left w:val="none" w:sz="0" w:space="0" w:color="auto"/>
        <w:bottom w:val="none" w:sz="0" w:space="0" w:color="auto"/>
        <w:right w:val="none" w:sz="0" w:space="0" w:color="auto"/>
      </w:divBdr>
    </w:div>
    <w:div w:id="1410956783">
      <w:bodyDiv w:val="1"/>
      <w:marLeft w:val="0"/>
      <w:marRight w:val="0"/>
      <w:marTop w:val="0"/>
      <w:marBottom w:val="0"/>
      <w:divBdr>
        <w:top w:val="none" w:sz="0" w:space="0" w:color="auto"/>
        <w:left w:val="none" w:sz="0" w:space="0" w:color="auto"/>
        <w:bottom w:val="none" w:sz="0" w:space="0" w:color="auto"/>
        <w:right w:val="none" w:sz="0" w:space="0" w:color="auto"/>
      </w:divBdr>
    </w:div>
    <w:div w:id="1411808781">
      <w:bodyDiv w:val="1"/>
      <w:marLeft w:val="0"/>
      <w:marRight w:val="0"/>
      <w:marTop w:val="0"/>
      <w:marBottom w:val="0"/>
      <w:divBdr>
        <w:top w:val="none" w:sz="0" w:space="0" w:color="auto"/>
        <w:left w:val="none" w:sz="0" w:space="0" w:color="auto"/>
        <w:bottom w:val="none" w:sz="0" w:space="0" w:color="auto"/>
        <w:right w:val="none" w:sz="0" w:space="0" w:color="auto"/>
      </w:divBdr>
    </w:div>
    <w:div w:id="1412123822">
      <w:bodyDiv w:val="1"/>
      <w:marLeft w:val="0"/>
      <w:marRight w:val="0"/>
      <w:marTop w:val="0"/>
      <w:marBottom w:val="0"/>
      <w:divBdr>
        <w:top w:val="none" w:sz="0" w:space="0" w:color="auto"/>
        <w:left w:val="none" w:sz="0" w:space="0" w:color="auto"/>
        <w:bottom w:val="none" w:sz="0" w:space="0" w:color="auto"/>
        <w:right w:val="none" w:sz="0" w:space="0" w:color="auto"/>
      </w:divBdr>
    </w:div>
    <w:div w:id="1412896395">
      <w:bodyDiv w:val="1"/>
      <w:marLeft w:val="0"/>
      <w:marRight w:val="0"/>
      <w:marTop w:val="0"/>
      <w:marBottom w:val="0"/>
      <w:divBdr>
        <w:top w:val="none" w:sz="0" w:space="0" w:color="auto"/>
        <w:left w:val="none" w:sz="0" w:space="0" w:color="auto"/>
        <w:bottom w:val="none" w:sz="0" w:space="0" w:color="auto"/>
        <w:right w:val="none" w:sz="0" w:space="0" w:color="auto"/>
      </w:divBdr>
    </w:div>
    <w:div w:id="1413310888">
      <w:bodyDiv w:val="1"/>
      <w:marLeft w:val="0"/>
      <w:marRight w:val="0"/>
      <w:marTop w:val="0"/>
      <w:marBottom w:val="0"/>
      <w:divBdr>
        <w:top w:val="none" w:sz="0" w:space="0" w:color="auto"/>
        <w:left w:val="none" w:sz="0" w:space="0" w:color="auto"/>
        <w:bottom w:val="none" w:sz="0" w:space="0" w:color="auto"/>
        <w:right w:val="none" w:sz="0" w:space="0" w:color="auto"/>
      </w:divBdr>
    </w:div>
    <w:div w:id="1413434734">
      <w:bodyDiv w:val="1"/>
      <w:marLeft w:val="0"/>
      <w:marRight w:val="0"/>
      <w:marTop w:val="0"/>
      <w:marBottom w:val="0"/>
      <w:divBdr>
        <w:top w:val="none" w:sz="0" w:space="0" w:color="auto"/>
        <w:left w:val="none" w:sz="0" w:space="0" w:color="auto"/>
        <w:bottom w:val="none" w:sz="0" w:space="0" w:color="auto"/>
        <w:right w:val="none" w:sz="0" w:space="0" w:color="auto"/>
      </w:divBdr>
    </w:div>
    <w:div w:id="1414089320">
      <w:bodyDiv w:val="1"/>
      <w:marLeft w:val="0"/>
      <w:marRight w:val="0"/>
      <w:marTop w:val="0"/>
      <w:marBottom w:val="0"/>
      <w:divBdr>
        <w:top w:val="none" w:sz="0" w:space="0" w:color="auto"/>
        <w:left w:val="none" w:sz="0" w:space="0" w:color="auto"/>
        <w:bottom w:val="none" w:sz="0" w:space="0" w:color="auto"/>
        <w:right w:val="none" w:sz="0" w:space="0" w:color="auto"/>
      </w:divBdr>
    </w:div>
    <w:div w:id="1414277599">
      <w:bodyDiv w:val="1"/>
      <w:marLeft w:val="0"/>
      <w:marRight w:val="0"/>
      <w:marTop w:val="0"/>
      <w:marBottom w:val="0"/>
      <w:divBdr>
        <w:top w:val="none" w:sz="0" w:space="0" w:color="auto"/>
        <w:left w:val="none" w:sz="0" w:space="0" w:color="auto"/>
        <w:bottom w:val="none" w:sz="0" w:space="0" w:color="auto"/>
        <w:right w:val="none" w:sz="0" w:space="0" w:color="auto"/>
      </w:divBdr>
    </w:div>
    <w:div w:id="1414594852">
      <w:bodyDiv w:val="1"/>
      <w:marLeft w:val="0"/>
      <w:marRight w:val="0"/>
      <w:marTop w:val="0"/>
      <w:marBottom w:val="0"/>
      <w:divBdr>
        <w:top w:val="none" w:sz="0" w:space="0" w:color="auto"/>
        <w:left w:val="none" w:sz="0" w:space="0" w:color="auto"/>
        <w:bottom w:val="none" w:sz="0" w:space="0" w:color="auto"/>
        <w:right w:val="none" w:sz="0" w:space="0" w:color="auto"/>
      </w:divBdr>
    </w:div>
    <w:div w:id="1415203117">
      <w:bodyDiv w:val="1"/>
      <w:marLeft w:val="0"/>
      <w:marRight w:val="0"/>
      <w:marTop w:val="0"/>
      <w:marBottom w:val="0"/>
      <w:divBdr>
        <w:top w:val="none" w:sz="0" w:space="0" w:color="auto"/>
        <w:left w:val="none" w:sz="0" w:space="0" w:color="auto"/>
        <w:bottom w:val="none" w:sz="0" w:space="0" w:color="auto"/>
        <w:right w:val="none" w:sz="0" w:space="0" w:color="auto"/>
      </w:divBdr>
    </w:div>
    <w:div w:id="1415853826">
      <w:bodyDiv w:val="1"/>
      <w:marLeft w:val="0"/>
      <w:marRight w:val="0"/>
      <w:marTop w:val="0"/>
      <w:marBottom w:val="0"/>
      <w:divBdr>
        <w:top w:val="none" w:sz="0" w:space="0" w:color="auto"/>
        <w:left w:val="none" w:sz="0" w:space="0" w:color="auto"/>
        <w:bottom w:val="none" w:sz="0" w:space="0" w:color="auto"/>
        <w:right w:val="none" w:sz="0" w:space="0" w:color="auto"/>
      </w:divBdr>
    </w:div>
    <w:div w:id="1417822267">
      <w:bodyDiv w:val="1"/>
      <w:marLeft w:val="0"/>
      <w:marRight w:val="0"/>
      <w:marTop w:val="0"/>
      <w:marBottom w:val="0"/>
      <w:divBdr>
        <w:top w:val="none" w:sz="0" w:space="0" w:color="auto"/>
        <w:left w:val="none" w:sz="0" w:space="0" w:color="auto"/>
        <w:bottom w:val="none" w:sz="0" w:space="0" w:color="auto"/>
        <w:right w:val="none" w:sz="0" w:space="0" w:color="auto"/>
      </w:divBdr>
    </w:div>
    <w:div w:id="1418213757">
      <w:bodyDiv w:val="1"/>
      <w:marLeft w:val="0"/>
      <w:marRight w:val="0"/>
      <w:marTop w:val="0"/>
      <w:marBottom w:val="0"/>
      <w:divBdr>
        <w:top w:val="none" w:sz="0" w:space="0" w:color="auto"/>
        <w:left w:val="none" w:sz="0" w:space="0" w:color="auto"/>
        <w:bottom w:val="none" w:sz="0" w:space="0" w:color="auto"/>
        <w:right w:val="none" w:sz="0" w:space="0" w:color="auto"/>
      </w:divBdr>
    </w:div>
    <w:div w:id="1418356427">
      <w:bodyDiv w:val="1"/>
      <w:marLeft w:val="0"/>
      <w:marRight w:val="0"/>
      <w:marTop w:val="0"/>
      <w:marBottom w:val="0"/>
      <w:divBdr>
        <w:top w:val="none" w:sz="0" w:space="0" w:color="auto"/>
        <w:left w:val="none" w:sz="0" w:space="0" w:color="auto"/>
        <w:bottom w:val="none" w:sz="0" w:space="0" w:color="auto"/>
        <w:right w:val="none" w:sz="0" w:space="0" w:color="auto"/>
      </w:divBdr>
    </w:div>
    <w:div w:id="1418482235">
      <w:bodyDiv w:val="1"/>
      <w:marLeft w:val="0"/>
      <w:marRight w:val="0"/>
      <w:marTop w:val="0"/>
      <w:marBottom w:val="0"/>
      <w:divBdr>
        <w:top w:val="none" w:sz="0" w:space="0" w:color="auto"/>
        <w:left w:val="none" w:sz="0" w:space="0" w:color="auto"/>
        <w:bottom w:val="none" w:sz="0" w:space="0" w:color="auto"/>
        <w:right w:val="none" w:sz="0" w:space="0" w:color="auto"/>
      </w:divBdr>
    </w:div>
    <w:div w:id="1418749072">
      <w:bodyDiv w:val="1"/>
      <w:marLeft w:val="0"/>
      <w:marRight w:val="0"/>
      <w:marTop w:val="0"/>
      <w:marBottom w:val="0"/>
      <w:divBdr>
        <w:top w:val="none" w:sz="0" w:space="0" w:color="auto"/>
        <w:left w:val="none" w:sz="0" w:space="0" w:color="auto"/>
        <w:bottom w:val="none" w:sz="0" w:space="0" w:color="auto"/>
        <w:right w:val="none" w:sz="0" w:space="0" w:color="auto"/>
      </w:divBdr>
    </w:div>
    <w:div w:id="1418819041">
      <w:bodyDiv w:val="1"/>
      <w:marLeft w:val="0"/>
      <w:marRight w:val="0"/>
      <w:marTop w:val="0"/>
      <w:marBottom w:val="0"/>
      <w:divBdr>
        <w:top w:val="none" w:sz="0" w:space="0" w:color="auto"/>
        <w:left w:val="none" w:sz="0" w:space="0" w:color="auto"/>
        <w:bottom w:val="none" w:sz="0" w:space="0" w:color="auto"/>
        <w:right w:val="none" w:sz="0" w:space="0" w:color="auto"/>
      </w:divBdr>
      <w:divsChild>
        <w:div w:id="1724598743">
          <w:marLeft w:val="0"/>
          <w:marRight w:val="0"/>
          <w:marTop w:val="0"/>
          <w:marBottom w:val="0"/>
          <w:divBdr>
            <w:top w:val="none" w:sz="0" w:space="0" w:color="auto"/>
            <w:left w:val="none" w:sz="0" w:space="0" w:color="auto"/>
            <w:bottom w:val="none" w:sz="0" w:space="0" w:color="auto"/>
            <w:right w:val="none" w:sz="0" w:space="0" w:color="auto"/>
          </w:divBdr>
          <w:divsChild>
            <w:div w:id="286670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863151">
      <w:bodyDiv w:val="1"/>
      <w:marLeft w:val="0"/>
      <w:marRight w:val="0"/>
      <w:marTop w:val="0"/>
      <w:marBottom w:val="0"/>
      <w:divBdr>
        <w:top w:val="none" w:sz="0" w:space="0" w:color="auto"/>
        <w:left w:val="none" w:sz="0" w:space="0" w:color="auto"/>
        <w:bottom w:val="none" w:sz="0" w:space="0" w:color="auto"/>
        <w:right w:val="none" w:sz="0" w:space="0" w:color="auto"/>
      </w:divBdr>
      <w:divsChild>
        <w:div w:id="1723599588">
          <w:marLeft w:val="0"/>
          <w:marRight w:val="0"/>
          <w:marTop w:val="0"/>
          <w:marBottom w:val="0"/>
          <w:divBdr>
            <w:top w:val="none" w:sz="0" w:space="0" w:color="auto"/>
            <w:left w:val="none" w:sz="0" w:space="0" w:color="auto"/>
            <w:bottom w:val="none" w:sz="0" w:space="0" w:color="auto"/>
            <w:right w:val="none" w:sz="0" w:space="0" w:color="auto"/>
          </w:divBdr>
          <w:divsChild>
            <w:div w:id="1599363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326588">
      <w:bodyDiv w:val="1"/>
      <w:marLeft w:val="0"/>
      <w:marRight w:val="0"/>
      <w:marTop w:val="0"/>
      <w:marBottom w:val="0"/>
      <w:divBdr>
        <w:top w:val="none" w:sz="0" w:space="0" w:color="auto"/>
        <w:left w:val="none" w:sz="0" w:space="0" w:color="auto"/>
        <w:bottom w:val="none" w:sz="0" w:space="0" w:color="auto"/>
        <w:right w:val="none" w:sz="0" w:space="0" w:color="auto"/>
      </w:divBdr>
    </w:div>
    <w:div w:id="1420717156">
      <w:bodyDiv w:val="1"/>
      <w:marLeft w:val="0"/>
      <w:marRight w:val="0"/>
      <w:marTop w:val="0"/>
      <w:marBottom w:val="0"/>
      <w:divBdr>
        <w:top w:val="none" w:sz="0" w:space="0" w:color="auto"/>
        <w:left w:val="none" w:sz="0" w:space="0" w:color="auto"/>
        <w:bottom w:val="none" w:sz="0" w:space="0" w:color="auto"/>
        <w:right w:val="none" w:sz="0" w:space="0" w:color="auto"/>
      </w:divBdr>
    </w:div>
    <w:div w:id="1420980021">
      <w:bodyDiv w:val="1"/>
      <w:marLeft w:val="0"/>
      <w:marRight w:val="0"/>
      <w:marTop w:val="0"/>
      <w:marBottom w:val="0"/>
      <w:divBdr>
        <w:top w:val="none" w:sz="0" w:space="0" w:color="auto"/>
        <w:left w:val="none" w:sz="0" w:space="0" w:color="auto"/>
        <w:bottom w:val="none" w:sz="0" w:space="0" w:color="auto"/>
        <w:right w:val="none" w:sz="0" w:space="0" w:color="auto"/>
      </w:divBdr>
    </w:div>
    <w:div w:id="1422138557">
      <w:bodyDiv w:val="1"/>
      <w:marLeft w:val="0"/>
      <w:marRight w:val="0"/>
      <w:marTop w:val="0"/>
      <w:marBottom w:val="0"/>
      <w:divBdr>
        <w:top w:val="none" w:sz="0" w:space="0" w:color="auto"/>
        <w:left w:val="none" w:sz="0" w:space="0" w:color="auto"/>
        <w:bottom w:val="none" w:sz="0" w:space="0" w:color="auto"/>
        <w:right w:val="none" w:sz="0" w:space="0" w:color="auto"/>
      </w:divBdr>
    </w:div>
    <w:div w:id="1422213481">
      <w:bodyDiv w:val="1"/>
      <w:marLeft w:val="0"/>
      <w:marRight w:val="0"/>
      <w:marTop w:val="0"/>
      <w:marBottom w:val="0"/>
      <w:divBdr>
        <w:top w:val="none" w:sz="0" w:space="0" w:color="auto"/>
        <w:left w:val="none" w:sz="0" w:space="0" w:color="auto"/>
        <w:bottom w:val="none" w:sz="0" w:space="0" w:color="auto"/>
        <w:right w:val="none" w:sz="0" w:space="0" w:color="auto"/>
      </w:divBdr>
    </w:div>
    <w:div w:id="1422489383">
      <w:bodyDiv w:val="1"/>
      <w:marLeft w:val="0"/>
      <w:marRight w:val="0"/>
      <w:marTop w:val="0"/>
      <w:marBottom w:val="0"/>
      <w:divBdr>
        <w:top w:val="none" w:sz="0" w:space="0" w:color="auto"/>
        <w:left w:val="none" w:sz="0" w:space="0" w:color="auto"/>
        <w:bottom w:val="none" w:sz="0" w:space="0" w:color="auto"/>
        <w:right w:val="none" w:sz="0" w:space="0" w:color="auto"/>
      </w:divBdr>
    </w:div>
    <w:div w:id="1422532258">
      <w:bodyDiv w:val="1"/>
      <w:marLeft w:val="0"/>
      <w:marRight w:val="0"/>
      <w:marTop w:val="0"/>
      <w:marBottom w:val="0"/>
      <w:divBdr>
        <w:top w:val="none" w:sz="0" w:space="0" w:color="auto"/>
        <w:left w:val="none" w:sz="0" w:space="0" w:color="auto"/>
        <w:bottom w:val="none" w:sz="0" w:space="0" w:color="auto"/>
        <w:right w:val="none" w:sz="0" w:space="0" w:color="auto"/>
      </w:divBdr>
    </w:div>
    <w:div w:id="1423339263">
      <w:bodyDiv w:val="1"/>
      <w:marLeft w:val="0"/>
      <w:marRight w:val="0"/>
      <w:marTop w:val="0"/>
      <w:marBottom w:val="0"/>
      <w:divBdr>
        <w:top w:val="none" w:sz="0" w:space="0" w:color="auto"/>
        <w:left w:val="none" w:sz="0" w:space="0" w:color="auto"/>
        <w:bottom w:val="none" w:sz="0" w:space="0" w:color="auto"/>
        <w:right w:val="none" w:sz="0" w:space="0" w:color="auto"/>
      </w:divBdr>
    </w:div>
    <w:div w:id="1424033829">
      <w:bodyDiv w:val="1"/>
      <w:marLeft w:val="0"/>
      <w:marRight w:val="0"/>
      <w:marTop w:val="0"/>
      <w:marBottom w:val="0"/>
      <w:divBdr>
        <w:top w:val="none" w:sz="0" w:space="0" w:color="auto"/>
        <w:left w:val="none" w:sz="0" w:space="0" w:color="auto"/>
        <w:bottom w:val="none" w:sz="0" w:space="0" w:color="auto"/>
        <w:right w:val="none" w:sz="0" w:space="0" w:color="auto"/>
      </w:divBdr>
    </w:div>
    <w:div w:id="1424574816">
      <w:bodyDiv w:val="1"/>
      <w:marLeft w:val="0"/>
      <w:marRight w:val="0"/>
      <w:marTop w:val="0"/>
      <w:marBottom w:val="0"/>
      <w:divBdr>
        <w:top w:val="none" w:sz="0" w:space="0" w:color="auto"/>
        <w:left w:val="none" w:sz="0" w:space="0" w:color="auto"/>
        <w:bottom w:val="none" w:sz="0" w:space="0" w:color="auto"/>
        <w:right w:val="none" w:sz="0" w:space="0" w:color="auto"/>
      </w:divBdr>
      <w:divsChild>
        <w:div w:id="1380932660">
          <w:marLeft w:val="0"/>
          <w:marRight w:val="0"/>
          <w:marTop w:val="0"/>
          <w:marBottom w:val="0"/>
          <w:divBdr>
            <w:top w:val="none" w:sz="0" w:space="0" w:color="auto"/>
            <w:left w:val="none" w:sz="0" w:space="0" w:color="auto"/>
            <w:bottom w:val="none" w:sz="0" w:space="0" w:color="auto"/>
            <w:right w:val="none" w:sz="0" w:space="0" w:color="auto"/>
          </w:divBdr>
          <w:divsChild>
            <w:div w:id="1634293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954698">
      <w:bodyDiv w:val="1"/>
      <w:marLeft w:val="0"/>
      <w:marRight w:val="0"/>
      <w:marTop w:val="0"/>
      <w:marBottom w:val="0"/>
      <w:divBdr>
        <w:top w:val="none" w:sz="0" w:space="0" w:color="auto"/>
        <w:left w:val="none" w:sz="0" w:space="0" w:color="auto"/>
        <w:bottom w:val="none" w:sz="0" w:space="0" w:color="auto"/>
        <w:right w:val="none" w:sz="0" w:space="0" w:color="auto"/>
      </w:divBdr>
    </w:div>
    <w:div w:id="1425226405">
      <w:bodyDiv w:val="1"/>
      <w:marLeft w:val="0"/>
      <w:marRight w:val="0"/>
      <w:marTop w:val="0"/>
      <w:marBottom w:val="0"/>
      <w:divBdr>
        <w:top w:val="none" w:sz="0" w:space="0" w:color="auto"/>
        <w:left w:val="none" w:sz="0" w:space="0" w:color="auto"/>
        <w:bottom w:val="none" w:sz="0" w:space="0" w:color="auto"/>
        <w:right w:val="none" w:sz="0" w:space="0" w:color="auto"/>
      </w:divBdr>
    </w:div>
    <w:div w:id="1425957021">
      <w:bodyDiv w:val="1"/>
      <w:marLeft w:val="0"/>
      <w:marRight w:val="0"/>
      <w:marTop w:val="0"/>
      <w:marBottom w:val="0"/>
      <w:divBdr>
        <w:top w:val="none" w:sz="0" w:space="0" w:color="auto"/>
        <w:left w:val="none" w:sz="0" w:space="0" w:color="auto"/>
        <w:bottom w:val="none" w:sz="0" w:space="0" w:color="auto"/>
        <w:right w:val="none" w:sz="0" w:space="0" w:color="auto"/>
      </w:divBdr>
    </w:div>
    <w:div w:id="1426921000">
      <w:bodyDiv w:val="1"/>
      <w:marLeft w:val="0"/>
      <w:marRight w:val="0"/>
      <w:marTop w:val="0"/>
      <w:marBottom w:val="0"/>
      <w:divBdr>
        <w:top w:val="none" w:sz="0" w:space="0" w:color="auto"/>
        <w:left w:val="none" w:sz="0" w:space="0" w:color="auto"/>
        <w:bottom w:val="none" w:sz="0" w:space="0" w:color="auto"/>
        <w:right w:val="none" w:sz="0" w:space="0" w:color="auto"/>
      </w:divBdr>
    </w:div>
    <w:div w:id="1427116633">
      <w:bodyDiv w:val="1"/>
      <w:marLeft w:val="0"/>
      <w:marRight w:val="0"/>
      <w:marTop w:val="0"/>
      <w:marBottom w:val="0"/>
      <w:divBdr>
        <w:top w:val="none" w:sz="0" w:space="0" w:color="auto"/>
        <w:left w:val="none" w:sz="0" w:space="0" w:color="auto"/>
        <w:bottom w:val="none" w:sz="0" w:space="0" w:color="auto"/>
        <w:right w:val="none" w:sz="0" w:space="0" w:color="auto"/>
      </w:divBdr>
    </w:div>
    <w:div w:id="1427266445">
      <w:bodyDiv w:val="1"/>
      <w:marLeft w:val="0"/>
      <w:marRight w:val="0"/>
      <w:marTop w:val="0"/>
      <w:marBottom w:val="0"/>
      <w:divBdr>
        <w:top w:val="none" w:sz="0" w:space="0" w:color="auto"/>
        <w:left w:val="none" w:sz="0" w:space="0" w:color="auto"/>
        <w:bottom w:val="none" w:sz="0" w:space="0" w:color="auto"/>
        <w:right w:val="none" w:sz="0" w:space="0" w:color="auto"/>
      </w:divBdr>
    </w:div>
    <w:div w:id="1427920520">
      <w:bodyDiv w:val="1"/>
      <w:marLeft w:val="0"/>
      <w:marRight w:val="0"/>
      <w:marTop w:val="0"/>
      <w:marBottom w:val="0"/>
      <w:divBdr>
        <w:top w:val="none" w:sz="0" w:space="0" w:color="auto"/>
        <w:left w:val="none" w:sz="0" w:space="0" w:color="auto"/>
        <w:bottom w:val="none" w:sz="0" w:space="0" w:color="auto"/>
        <w:right w:val="none" w:sz="0" w:space="0" w:color="auto"/>
      </w:divBdr>
    </w:div>
    <w:div w:id="1429085090">
      <w:bodyDiv w:val="1"/>
      <w:marLeft w:val="0"/>
      <w:marRight w:val="0"/>
      <w:marTop w:val="0"/>
      <w:marBottom w:val="0"/>
      <w:divBdr>
        <w:top w:val="none" w:sz="0" w:space="0" w:color="auto"/>
        <w:left w:val="none" w:sz="0" w:space="0" w:color="auto"/>
        <w:bottom w:val="none" w:sz="0" w:space="0" w:color="auto"/>
        <w:right w:val="none" w:sz="0" w:space="0" w:color="auto"/>
      </w:divBdr>
    </w:div>
    <w:div w:id="1429157779">
      <w:bodyDiv w:val="1"/>
      <w:marLeft w:val="0"/>
      <w:marRight w:val="0"/>
      <w:marTop w:val="0"/>
      <w:marBottom w:val="0"/>
      <w:divBdr>
        <w:top w:val="none" w:sz="0" w:space="0" w:color="auto"/>
        <w:left w:val="none" w:sz="0" w:space="0" w:color="auto"/>
        <w:bottom w:val="none" w:sz="0" w:space="0" w:color="auto"/>
        <w:right w:val="none" w:sz="0" w:space="0" w:color="auto"/>
      </w:divBdr>
    </w:div>
    <w:div w:id="1429232314">
      <w:bodyDiv w:val="1"/>
      <w:marLeft w:val="0"/>
      <w:marRight w:val="0"/>
      <w:marTop w:val="0"/>
      <w:marBottom w:val="0"/>
      <w:divBdr>
        <w:top w:val="none" w:sz="0" w:space="0" w:color="auto"/>
        <w:left w:val="none" w:sz="0" w:space="0" w:color="auto"/>
        <w:bottom w:val="none" w:sz="0" w:space="0" w:color="auto"/>
        <w:right w:val="none" w:sz="0" w:space="0" w:color="auto"/>
      </w:divBdr>
    </w:div>
    <w:div w:id="1429233203">
      <w:bodyDiv w:val="1"/>
      <w:marLeft w:val="0"/>
      <w:marRight w:val="0"/>
      <w:marTop w:val="0"/>
      <w:marBottom w:val="0"/>
      <w:divBdr>
        <w:top w:val="none" w:sz="0" w:space="0" w:color="auto"/>
        <w:left w:val="none" w:sz="0" w:space="0" w:color="auto"/>
        <w:bottom w:val="none" w:sz="0" w:space="0" w:color="auto"/>
        <w:right w:val="none" w:sz="0" w:space="0" w:color="auto"/>
      </w:divBdr>
    </w:div>
    <w:div w:id="1429812907">
      <w:bodyDiv w:val="1"/>
      <w:marLeft w:val="0"/>
      <w:marRight w:val="0"/>
      <w:marTop w:val="0"/>
      <w:marBottom w:val="0"/>
      <w:divBdr>
        <w:top w:val="none" w:sz="0" w:space="0" w:color="auto"/>
        <w:left w:val="none" w:sz="0" w:space="0" w:color="auto"/>
        <w:bottom w:val="none" w:sz="0" w:space="0" w:color="auto"/>
        <w:right w:val="none" w:sz="0" w:space="0" w:color="auto"/>
      </w:divBdr>
    </w:div>
    <w:div w:id="1430201417">
      <w:bodyDiv w:val="1"/>
      <w:marLeft w:val="0"/>
      <w:marRight w:val="0"/>
      <w:marTop w:val="0"/>
      <w:marBottom w:val="0"/>
      <w:divBdr>
        <w:top w:val="none" w:sz="0" w:space="0" w:color="auto"/>
        <w:left w:val="none" w:sz="0" w:space="0" w:color="auto"/>
        <w:bottom w:val="none" w:sz="0" w:space="0" w:color="auto"/>
        <w:right w:val="none" w:sz="0" w:space="0" w:color="auto"/>
      </w:divBdr>
    </w:div>
    <w:div w:id="1430540084">
      <w:bodyDiv w:val="1"/>
      <w:marLeft w:val="0"/>
      <w:marRight w:val="0"/>
      <w:marTop w:val="0"/>
      <w:marBottom w:val="0"/>
      <w:divBdr>
        <w:top w:val="none" w:sz="0" w:space="0" w:color="auto"/>
        <w:left w:val="none" w:sz="0" w:space="0" w:color="auto"/>
        <w:bottom w:val="none" w:sz="0" w:space="0" w:color="auto"/>
        <w:right w:val="none" w:sz="0" w:space="0" w:color="auto"/>
      </w:divBdr>
    </w:div>
    <w:div w:id="1431849499">
      <w:bodyDiv w:val="1"/>
      <w:marLeft w:val="0"/>
      <w:marRight w:val="0"/>
      <w:marTop w:val="0"/>
      <w:marBottom w:val="0"/>
      <w:divBdr>
        <w:top w:val="none" w:sz="0" w:space="0" w:color="auto"/>
        <w:left w:val="none" w:sz="0" w:space="0" w:color="auto"/>
        <w:bottom w:val="none" w:sz="0" w:space="0" w:color="auto"/>
        <w:right w:val="none" w:sz="0" w:space="0" w:color="auto"/>
      </w:divBdr>
    </w:div>
    <w:div w:id="1432581067">
      <w:bodyDiv w:val="1"/>
      <w:marLeft w:val="0"/>
      <w:marRight w:val="0"/>
      <w:marTop w:val="0"/>
      <w:marBottom w:val="0"/>
      <w:divBdr>
        <w:top w:val="none" w:sz="0" w:space="0" w:color="auto"/>
        <w:left w:val="none" w:sz="0" w:space="0" w:color="auto"/>
        <w:bottom w:val="none" w:sz="0" w:space="0" w:color="auto"/>
        <w:right w:val="none" w:sz="0" w:space="0" w:color="auto"/>
      </w:divBdr>
    </w:div>
    <w:div w:id="1432774857">
      <w:bodyDiv w:val="1"/>
      <w:marLeft w:val="0"/>
      <w:marRight w:val="0"/>
      <w:marTop w:val="0"/>
      <w:marBottom w:val="0"/>
      <w:divBdr>
        <w:top w:val="none" w:sz="0" w:space="0" w:color="auto"/>
        <w:left w:val="none" w:sz="0" w:space="0" w:color="auto"/>
        <w:bottom w:val="none" w:sz="0" w:space="0" w:color="auto"/>
        <w:right w:val="none" w:sz="0" w:space="0" w:color="auto"/>
      </w:divBdr>
    </w:div>
    <w:div w:id="1433743930">
      <w:bodyDiv w:val="1"/>
      <w:marLeft w:val="0"/>
      <w:marRight w:val="0"/>
      <w:marTop w:val="0"/>
      <w:marBottom w:val="0"/>
      <w:divBdr>
        <w:top w:val="none" w:sz="0" w:space="0" w:color="auto"/>
        <w:left w:val="none" w:sz="0" w:space="0" w:color="auto"/>
        <w:bottom w:val="none" w:sz="0" w:space="0" w:color="auto"/>
        <w:right w:val="none" w:sz="0" w:space="0" w:color="auto"/>
      </w:divBdr>
    </w:div>
    <w:div w:id="1434397654">
      <w:bodyDiv w:val="1"/>
      <w:marLeft w:val="0"/>
      <w:marRight w:val="0"/>
      <w:marTop w:val="0"/>
      <w:marBottom w:val="0"/>
      <w:divBdr>
        <w:top w:val="none" w:sz="0" w:space="0" w:color="auto"/>
        <w:left w:val="none" w:sz="0" w:space="0" w:color="auto"/>
        <w:bottom w:val="none" w:sz="0" w:space="0" w:color="auto"/>
        <w:right w:val="none" w:sz="0" w:space="0" w:color="auto"/>
      </w:divBdr>
    </w:div>
    <w:div w:id="1434664226">
      <w:bodyDiv w:val="1"/>
      <w:marLeft w:val="0"/>
      <w:marRight w:val="0"/>
      <w:marTop w:val="0"/>
      <w:marBottom w:val="0"/>
      <w:divBdr>
        <w:top w:val="none" w:sz="0" w:space="0" w:color="auto"/>
        <w:left w:val="none" w:sz="0" w:space="0" w:color="auto"/>
        <w:bottom w:val="none" w:sz="0" w:space="0" w:color="auto"/>
        <w:right w:val="none" w:sz="0" w:space="0" w:color="auto"/>
      </w:divBdr>
    </w:div>
    <w:div w:id="1435439015">
      <w:bodyDiv w:val="1"/>
      <w:marLeft w:val="0"/>
      <w:marRight w:val="0"/>
      <w:marTop w:val="0"/>
      <w:marBottom w:val="0"/>
      <w:divBdr>
        <w:top w:val="none" w:sz="0" w:space="0" w:color="auto"/>
        <w:left w:val="none" w:sz="0" w:space="0" w:color="auto"/>
        <w:bottom w:val="none" w:sz="0" w:space="0" w:color="auto"/>
        <w:right w:val="none" w:sz="0" w:space="0" w:color="auto"/>
      </w:divBdr>
    </w:div>
    <w:div w:id="1436025392">
      <w:bodyDiv w:val="1"/>
      <w:marLeft w:val="0"/>
      <w:marRight w:val="0"/>
      <w:marTop w:val="0"/>
      <w:marBottom w:val="0"/>
      <w:divBdr>
        <w:top w:val="none" w:sz="0" w:space="0" w:color="auto"/>
        <w:left w:val="none" w:sz="0" w:space="0" w:color="auto"/>
        <w:bottom w:val="none" w:sz="0" w:space="0" w:color="auto"/>
        <w:right w:val="none" w:sz="0" w:space="0" w:color="auto"/>
      </w:divBdr>
    </w:div>
    <w:div w:id="1436319338">
      <w:bodyDiv w:val="1"/>
      <w:marLeft w:val="0"/>
      <w:marRight w:val="0"/>
      <w:marTop w:val="0"/>
      <w:marBottom w:val="0"/>
      <w:divBdr>
        <w:top w:val="none" w:sz="0" w:space="0" w:color="auto"/>
        <w:left w:val="none" w:sz="0" w:space="0" w:color="auto"/>
        <w:bottom w:val="none" w:sz="0" w:space="0" w:color="auto"/>
        <w:right w:val="none" w:sz="0" w:space="0" w:color="auto"/>
      </w:divBdr>
      <w:divsChild>
        <w:div w:id="640840402">
          <w:marLeft w:val="0"/>
          <w:marRight w:val="0"/>
          <w:marTop w:val="0"/>
          <w:marBottom w:val="0"/>
          <w:divBdr>
            <w:top w:val="none" w:sz="0" w:space="0" w:color="auto"/>
            <w:left w:val="none" w:sz="0" w:space="0" w:color="auto"/>
            <w:bottom w:val="none" w:sz="0" w:space="0" w:color="auto"/>
            <w:right w:val="none" w:sz="0" w:space="0" w:color="auto"/>
          </w:divBdr>
          <w:divsChild>
            <w:div w:id="2005551190">
              <w:marLeft w:val="750"/>
              <w:marRight w:val="0"/>
              <w:marTop w:val="0"/>
              <w:marBottom w:val="0"/>
              <w:divBdr>
                <w:top w:val="none" w:sz="0" w:space="0" w:color="auto"/>
                <w:left w:val="none" w:sz="0" w:space="0" w:color="auto"/>
                <w:bottom w:val="none" w:sz="0" w:space="0" w:color="auto"/>
                <w:right w:val="none" w:sz="0" w:space="0" w:color="auto"/>
              </w:divBdr>
              <w:divsChild>
                <w:div w:id="2126656038">
                  <w:marLeft w:val="0"/>
                  <w:marRight w:val="0"/>
                  <w:marTop w:val="0"/>
                  <w:marBottom w:val="0"/>
                  <w:divBdr>
                    <w:top w:val="none" w:sz="0" w:space="0" w:color="auto"/>
                    <w:left w:val="none" w:sz="0" w:space="0" w:color="auto"/>
                    <w:bottom w:val="none" w:sz="0" w:space="0" w:color="auto"/>
                    <w:right w:val="none" w:sz="0" w:space="0" w:color="auto"/>
                  </w:divBdr>
                  <w:divsChild>
                    <w:div w:id="44257325">
                      <w:marLeft w:val="0"/>
                      <w:marRight w:val="0"/>
                      <w:marTop w:val="0"/>
                      <w:marBottom w:val="0"/>
                      <w:divBdr>
                        <w:top w:val="none" w:sz="0" w:space="0" w:color="auto"/>
                        <w:left w:val="none" w:sz="0" w:space="0" w:color="auto"/>
                        <w:bottom w:val="none" w:sz="0" w:space="0" w:color="auto"/>
                        <w:right w:val="none" w:sz="0" w:space="0" w:color="auto"/>
                      </w:divBdr>
                      <w:divsChild>
                        <w:div w:id="1613245533">
                          <w:marLeft w:val="0"/>
                          <w:marRight w:val="0"/>
                          <w:marTop w:val="0"/>
                          <w:marBottom w:val="0"/>
                          <w:divBdr>
                            <w:top w:val="none" w:sz="0" w:space="0" w:color="auto"/>
                            <w:left w:val="none" w:sz="0" w:space="0" w:color="auto"/>
                            <w:bottom w:val="none" w:sz="0" w:space="0" w:color="auto"/>
                            <w:right w:val="none" w:sz="0" w:space="0" w:color="auto"/>
                          </w:divBdr>
                          <w:divsChild>
                            <w:div w:id="183596223">
                              <w:marLeft w:val="0"/>
                              <w:marRight w:val="0"/>
                              <w:marTop w:val="0"/>
                              <w:marBottom w:val="0"/>
                              <w:divBdr>
                                <w:top w:val="none" w:sz="0" w:space="0" w:color="auto"/>
                                <w:left w:val="none" w:sz="0" w:space="0" w:color="auto"/>
                                <w:bottom w:val="none" w:sz="0" w:space="0" w:color="auto"/>
                                <w:right w:val="none" w:sz="0" w:space="0" w:color="auto"/>
                              </w:divBdr>
                              <w:divsChild>
                                <w:div w:id="1674990101">
                                  <w:marLeft w:val="0"/>
                                  <w:marRight w:val="0"/>
                                  <w:marTop w:val="0"/>
                                  <w:marBottom w:val="0"/>
                                  <w:divBdr>
                                    <w:top w:val="none" w:sz="0" w:space="0" w:color="auto"/>
                                    <w:left w:val="none" w:sz="0" w:space="0" w:color="auto"/>
                                    <w:bottom w:val="none" w:sz="0" w:space="0" w:color="auto"/>
                                    <w:right w:val="none" w:sz="0" w:space="0" w:color="auto"/>
                                  </w:divBdr>
                                  <w:divsChild>
                                    <w:div w:id="1830360175">
                                      <w:marLeft w:val="0"/>
                                      <w:marRight w:val="0"/>
                                      <w:marTop w:val="0"/>
                                      <w:marBottom w:val="0"/>
                                      <w:divBdr>
                                        <w:top w:val="none" w:sz="0" w:space="0" w:color="auto"/>
                                        <w:left w:val="none" w:sz="0" w:space="0" w:color="auto"/>
                                        <w:bottom w:val="none" w:sz="0" w:space="0" w:color="auto"/>
                                        <w:right w:val="none" w:sz="0" w:space="0" w:color="auto"/>
                                      </w:divBdr>
                                      <w:divsChild>
                                        <w:div w:id="963778036">
                                          <w:marLeft w:val="0"/>
                                          <w:marRight w:val="0"/>
                                          <w:marTop w:val="0"/>
                                          <w:marBottom w:val="0"/>
                                          <w:divBdr>
                                            <w:top w:val="none" w:sz="0" w:space="0" w:color="auto"/>
                                            <w:left w:val="none" w:sz="0" w:space="0" w:color="auto"/>
                                            <w:bottom w:val="none" w:sz="0" w:space="0" w:color="auto"/>
                                            <w:right w:val="none" w:sz="0" w:space="0" w:color="auto"/>
                                          </w:divBdr>
                                          <w:divsChild>
                                            <w:div w:id="95635476">
                                              <w:marLeft w:val="0"/>
                                              <w:marRight w:val="0"/>
                                              <w:marTop w:val="0"/>
                                              <w:marBottom w:val="0"/>
                                              <w:divBdr>
                                                <w:top w:val="none" w:sz="0" w:space="0" w:color="auto"/>
                                                <w:left w:val="none" w:sz="0" w:space="0" w:color="auto"/>
                                                <w:bottom w:val="none" w:sz="0" w:space="0" w:color="auto"/>
                                                <w:right w:val="none" w:sz="0" w:space="0" w:color="auto"/>
                                              </w:divBdr>
                                              <w:divsChild>
                                                <w:div w:id="34013918">
                                                  <w:marLeft w:val="0"/>
                                                  <w:marRight w:val="0"/>
                                                  <w:marTop w:val="0"/>
                                                  <w:marBottom w:val="0"/>
                                                  <w:divBdr>
                                                    <w:top w:val="none" w:sz="0" w:space="0" w:color="auto"/>
                                                    <w:left w:val="none" w:sz="0" w:space="0" w:color="auto"/>
                                                    <w:bottom w:val="none" w:sz="0" w:space="0" w:color="auto"/>
                                                    <w:right w:val="none" w:sz="0" w:space="0" w:color="auto"/>
                                                  </w:divBdr>
                                                  <w:divsChild>
                                                    <w:div w:id="1505707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7212254">
                                          <w:marLeft w:val="0"/>
                                          <w:marRight w:val="0"/>
                                          <w:marTop w:val="60"/>
                                          <w:marBottom w:val="0"/>
                                          <w:divBdr>
                                            <w:top w:val="none" w:sz="0" w:space="0" w:color="auto"/>
                                            <w:left w:val="none" w:sz="0" w:space="0" w:color="auto"/>
                                            <w:bottom w:val="none" w:sz="0" w:space="0" w:color="auto"/>
                                            <w:right w:val="none" w:sz="0" w:space="0" w:color="auto"/>
                                          </w:divBdr>
                                        </w:div>
                                        <w:div w:id="528301376">
                                          <w:marLeft w:val="0"/>
                                          <w:marRight w:val="0"/>
                                          <w:marTop w:val="0"/>
                                          <w:marBottom w:val="0"/>
                                          <w:divBdr>
                                            <w:top w:val="none" w:sz="0" w:space="0" w:color="auto"/>
                                            <w:left w:val="none" w:sz="0" w:space="0" w:color="auto"/>
                                            <w:bottom w:val="none" w:sz="0" w:space="0" w:color="auto"/>
                                            <w:right w:val="none" w:sz="0" w:space="0" w:color="auto"/>
                                          </w:divBdr>
                                          <w:divsChild>
                                            <w:div w:id="862017713">
                                              <w:marLeft w:val="0"/>
                                              <w:marRight w:val="0"/>
                                              <w:marTop w:val="0"/>
                                              <w:marBottom w:val="0"/>
                                              <w:divBdr>
                                                <w:top w:val="none" w:sz="0" w:space="0" w:color="auto"/>
                                                <w:left w:val="none" w:sz="0" w:space="0" w:color="auto"/>
                                                <w:bottom w:val="none" w:sz="0" w:space="0" w:color="auto"/>
                                                <w:right w:val="none" w:sz="0" w:space="0" w:color="auto"/>
                                              </w:divBdr>
                                              <w:divsChild>
                                                <w:div w:id="1550189266">
                                                  <w:marLeft w:val="0"/>
                                                  <w:marRight w:val="0"/>
                                                  <w:marTop w:val="0"/>
                                                  <w:marBottom w:val="0"/>
                                                  <w:divBdr>
                                                    <w:top w:val="none" w:sz="0" w:space="0" w:color="auto"/>
                                                    <w:left w:val="none" w:sz="0" w:space="0" w:color="auto"/>
                                                    <w:bottom w:val="none" w:sz="0" w:space="0" w:color="auto"/>
                                                    <w:right w:val="none" w:sz="0" w:space="0" w:color="auto"/>
                                                  </w:divBdr>
                                                  <w:divsChild>
                                                    <w:div w:id="1198619055">
                                                      <w:marLeft w:val="0"/>
                                                      <w:marRight w:val="0"/>
                                                      <w:marTop w:val="0"/>
                                                      <w:marBottom w:val="0"/>
                                                      <w:divBdr>
                                                        <w:top w:val="none" w:sz="0" w:space="0" w:color="auto"/>
                                                        <w:left w:val="none" w:sz="0" w:space="0" w:color="auto"/>
                                                        <w:bottom w:val="none" w:sz="0" w:space="0" w:color="auto"/>
                                                        <w:right w:val="none" w:sz="0" w:space="0" w:color="auto"/>
                                                      </w:divBdr>
                                                      <w:divsChild>
                                                        <w:div w:id="864440018">
                                                          <w:marLeft w:val="105"/>
                                                          <w:marRight w:val="105"/>
                                                          <w:marTop w:val="90"/>
                                                          <w:marBottom w:val="150"/>
                                                          <w:divBdr>
                                                            <w:top w:val="none" w:sz="0" w:space="0" w:color="auto"/>
                                                            <w:left w:val="none" w:sz="0" w:space="0" w:color="auto"/>
                                                            <w:bottom w:val="none" w:sz="0" w:space="0" w:color="auto"/>
                                                            <w:right w:val="none" w:sz="0" w:space="0" w:color="auto"/>
                                                          </w:divBdr>
                                                        </w:div>
                                                        <w:div w:id="1685134399">
                                                          <w:marLeft w:val="105"/>
                                                          <w:marRight w:val="105"/>
                                                          <w:marTop w:val="90"/>
                                                          <w:marBottom w:val="150"/>
                                                          <w:divBdr>
                                                            <w:top w:val="none" w:sz="0" w:space="0" w:color="auto"/>
                                                            <w:left w:val="none" w:sz="0" w:space="0" w:color="auto"/>
                                                            <w:bottom w:val="none" w:sz="0" w:space="0" w:color="auto"/>
                                                            <w:right w:val="none" w:sz="0" w:space="0" w:color="auto"/>
                                                          </w:divBdr>
                                                        </w:div>
                                                        <w:div w:id="835534444">
                                                          <w:marLeft w:val="105"/>
                                                          <w:marRight w:val="105"/>
                                                          <w:marTop w:val="90"/>
                                                          <w:marBottom w:val="150"/>
                                                          <w:divBdr>
                                                            <w:top w:val="none" w:sz="0" w:space="0" w:color="auto"/>
                                                            <w:left w:val="none" w:sz="0" w:space="0" w:color="auto"/>
                                                            <w:bottom w:val="none" w:sz="0" w:space="0" w:color="auto"/>
                                                            <w:right w:val="none" w:sz="0" w:space="0" w:color="auto"/>
                                                          </w:divBdr>
                                                        </w:div>
                                                        <w:div w:id="1463615947">
                                                          <w:marLeft w:val="105"/>
                                                          <w:marRight w:val="105"/>
                                                          <w:marTop w:val="90"/>
                                                          <w:marBottom w:val="150"/>
                                                          <w:divBdr>
                                                            <w:top w:val="none" w:sz="0" w:space="0" w:color="auto"/>
                                                            <w:left w:val="none" w:sz="0" w:space="0" w:color="auto"/>
                                                            <w:bottom w:val="none" w:sz="0" w:space="0" w:color="auto"/>
                                                            <w:right w:val="none" w:sz="0" w:space="0" w:color="auto"/>
                                                          </w:divBdr>
                                                        </w:div>
                                                        <w:div w:id="1471821815">
                                                          <w:marLeft w:val="105"/>
                                                          <w:marRight w:val="105"/>
                                                          <w:marTop w:val="90"/>
                                                          <w:marBottom w:val="150"/>
                                                          <w:divBdr>
                                                            <w:top w:val="none" w:sz="0" w:space="0" w:color="auto"/>
                                                            <w:left w:val="none" w:sz="0" w:space="0" w:color="auto"/>
                                                            <w:bottom w:val="none" w:sz="0" w:space="0" w:color="auto"/>
                                                            <w:right w:val="none" w:sz="0" w:space="0" w:color="auto"/>
                                                          </w:divBdr>
                                                        </w:div>
                                                        <w:div w:id="605187245">
                                                          <w:marLeft w:val="105"/>
                                                          <w:marRight w:val="105"/>
                                                          <w:marTop w:val="9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898247483">
          <w:marLeft w:val="0"/>
          <w:marRight w:val="0"/>
          <w:marTop w:val="0"/>
          <w:marBottom w:val="0"/>
          <w:divBdr>
            <w:top w:val="none" w:sz="0" w:space="0" w:color="auto"/>
            <w:left w:val="none" w:sz="0" w:space="0" w:color="auto"/>
            <w:bottom w:val="none" w:sz="0" w:space="0" w:color="auto"/>
            <w:right w:val="none" w:sz="0" w:space="0" w:color="auto"/>
          </w:divBdr>
          <w:divsChild>
            <w:div w:id="936869545">
              <w:marLeft w:val="0"/>
              <w:marRight w:val="0"/>
              <w:marTop w:val="0"/>
              <w:marBottom w:val="0"/>
              <w:divBdr>
                <w:top w:val="none" w:sz="0" w:space="0" w:color="auto"/>
                <w:left w:val="none" w:sz="0" w:space="0" w:color="auto"/>
                <w:bottom w:val="none" w:sz="0" w:space="0" w:color="auto"/>
                <w:right w:val="none" w:sz="0" w:space="0" w:color="auto"/>
              </w:divBdr>
              <w:divsChild>
                <w:div w:id="110175716">
                  <w:marLeft w:val="0"/>
                  <w:marRight w:val="0"/>
                  <w:marTop w:val="0"/>
                  <w:marBottom w:val="0"/>
                  <w:divBdr>
                    <w:top w:val="none" w:sz="0" w:space="0" w:color="auto"/>
                    <w:left w:val="none" w:sz="0" w:space="0" w:color="auto"/>
                    <w:bottom w:val="none" w:sz="0" w:space="0" w:color="auto"/>
                    <w:right w:val="none" w:sz="0" w:space="0" w:color="auto"/>
                  </w:divBdr>
                </w:div>
              </w:divsChild>
            </w:div>
            <w:div w:id="981270609">
              <w:marLeft w:val="750"/>
              <w:marRight w:val="0"/>
              <w:marTop w:val="0"/>
              <w:marBottom w:val="0"/>
              <w:divBdr>
                <w:top w:val="none" w:sz="0" w:space="0" w:color="auto"/>
                <w:left w:val="none" w:sz="0" w:space="0" w:color="auto"/>
                <w:bottom w:val="none" w:sz="0" w:space="0" w:color="auto"/>
                <w:right w:val="none" w:sz="0" w:space="0" w:color="auto"/>
              </w:divBdr>
              <w:divsChild>
                <w:div w:id="1917744021">
                  <w:marLeft w:val="0"/>
                  <w:marRight w:val="0"/>
                  <w:marTop w:val="0"/>
                  <w:marBottom w:val="0"/>
                  <w:divBdr>
                    <w:top w:val="none" w:sz="0" w:space="0" w:color="auto"/>
                    <w:left w:val="none" w:sz="0" w:space="0" w:color="auto"/>
                    <w:bottom w:val="none" w:sz="0" w:space="0" w:color="auto"/>
                    <w:right w:val="none" w:sz="0" w:space="0" w:color="auto"/>
                  </w:divBdr>
                  <w:divsChild>
                    <w:div w:id="251856763">
                      <w:marLeft w:val="0"/>
                      <w:marRight w:val="0"/>
                      <w:marTop w:val="0"/>
                      <w:marBottom w:val="0"/>
                      <w:divBdr>
                        <w:top w:val="none" w:sz="0" w:space="0" w:color="auto"/>
                        <w:left w:val="none" w:sz="0" w:space="0" w:color="auto"/>
                        <w:bottom w:val="none" w:sz="0" w:space="0" w:color="auto"/>
                        <w:right w:val="none" w:sz="0" w:space="0" w:color="auto"/>
                      </w:divBdr>
                      <w:divsChild>
                        <w:div w:id="409619892">
                          <w:marLeft w:val="0"/>
                          <w:marRight w:val="0"/>
                          <w:marTop w:val="0"/>
                          <w:marBottom w:val="0"/>
                          <w:divBdr>
                            <w:top w:val="none" w:sz="0" w:space="0" w:color="auto"/>
                            <w:left w:val="none" w:sz="0" w:space="0" w:color="auto"/>
                            <w:bottom w:val="none" w:sz="0" w:space="0" w:color="auto"/>
                            <w:right w:val="none" w:sz="0" w:space="0" w:color="auto"/>
                          </w:divBdr>
                          <w:divsChild>
                            <w:div w:id="1777288801">
                              <w:marLeft w:val="0"/>
                              <w:marRight w:val="0"/>
                              <w:marTop w:val="0"/>
                              <w:marBottom w:val="0"/>
                              <w:divBdr>
                                <w:top w:val="none" w:sz="0" w:space="0" w:color="auto"/>
                                <w:left w:val="none" w:sz="0" w:space="0" w:color="auto"/>
                                <w:bottom w:val="none" w:sz="0" w:space="0" w:color="auto"/>
                                <w:right w:val="none" w:sz="0" w:space="0" w:color="auto"/>
                              </w:divBdr>
                              <w:divsChild>
                                <w:div w:id="1947033866">
                                  <w:marLeft w:val="0"/>
                                  <w:marRight w:val="0"/>
                                  <w:marTop w:val="0"/>
                                  <w:marBottom w:val="0"/>
                                  <w:divBdr>
                                    <w:top w:val="none" w:sz="0" w:space="0" w:color="auto"/>
                                    <w:left w:val="none" w:sz="0" w:space="0" w:color="auto"/>
                                    <w:bottom w:val="none" w:sz="0" w:space="0" w:color="auto"/>
                                    <w:right w:val="none" w:sz="0" w:space="0" w:color="auto"/>
                                  </w:divBdr>
                                  <w:divsChild>
                                    <w:div w:id="1337264321">
                                      <w:marLeft w:val="0"/>
                                      <w:marRight w:val="0"/>
                                      <w:marTop w:val="0"/>
                                      <w:marBottom w:val="0"/>
                                      <w:divBdr>
                                        <w:top w:val="none" w:sz="0" w:space="0" w:color="auto"/>
                                        <w:left w:val="none" w:sz="0" w:space="0" w:color="auto"/>
                                        <w:bottom w:val="none" w:sz="0" w:space="0" w:color="auto"/>
                                        <w:right w:val="none" w:sz="0" w:space="0" w:color="auto"/>
                                      </w:divBdr>
                                    </w:div>
                                    <w:div w:id="1638342651">
                                      <w:marLeft w:val="0"/>
                                      <w:marRight w:val="0"/>
                                      <w:marTop w:val="0"/>
                                      <w:marBottom w:val="0"/>
                                      <w:divBdr>
                                        <w:top w:val="none" w:sz="0" w:space="0" w:color="auto"/>
                                        <w:left w:val="none" w:sz="0" w:space="0" w:color="auto"/>
                                        <w:bottom w:val="none" w:sz="0" w:space="0" w:color="auto"/>
                                        <w:right w:val="none" w:sz="0" w:space="0" w:color="auto"/>
                                      </w:divBdr>
                                      <w:divsChild>
                                        <w:div w:id="1395736876">
                                          <w:marLeft w:val="0"/>
                                          <w:marRight w:val="0"/>
                                          <w:marTop w:val="0"/>
                                          <w:marBottom w:val="0"/>
                                          <w:divBdr>
                                            <w:top w:val="none" w:sz="0" w:space="0" w:color="auto"/>
                                            <w:left w:val="none" w:sz="0" w:space="0" w:color="auto"/>
                                            <w:bottom w:val="none" w:sz="0" w:space="0" w:color="auto"/>
                                            <w:right w:val="none" w:sz="0" w:space="0" w:color="auto"/>
                                          </w:divBdr>
                                          <w:divsChild>
                                            <w:div w:id="1638146269">
                                              <w:marLeft w:val="0"/>
                                              <w:marRight w:val="0"/>
                                              <w:marTop w:val="0"/>
                                              <w:marBottom w:val="0"/>
                                              <w:divBdr>
                                                <w:top w:val="none" w:sz="0" w:space="0" w:color="auto"/>
                                                <w:left w:val="none" w:sz="0" w:space="0" w:color="auto"/>
                                                <w:bottom w:val="none" w:sz="0" w:space="0" w:color="auto"/>
                                                <w:right w:val="none" w:sz="0" w:space="0" w:color="auto"/>
                                              </w:divBdr>
                                              <w:divsChild>
                                                <w:div w:id="1417550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3945378">
                                  <w:marLeft w:val="0"/>
                                  <w:marRight w:val="0"/>
                                  <w:marTop w:val="0"/>
                                  <w:marBottom w:val="0"/>
                                  <w:divBdr>
                                    <w:top w:val="none" w:sz="0" w:space="0" w:color="auto"/>
                                    <w:left w:val="none" w:sz="0" w:space="0" w:color="auto"/>
                                    <w:bottom w:val="none" w:sz="0" w:space="0" w:color="auto"/>
                                    <w:right w:val="none" w:sz="0" w:space="0" w:color="auto"/>
                                  </w:divBdr>
                                  <w:divsChild>
                                    <w:div w:id="1608151206">
                                      <w:marLeft w:val="0"/>
                                      <w:marRight w:val="0"/>
                                      <w:marTop w:val="0"/>
                                      <w:marBottom w:val="0"/>
                                      <w:divBdr>
                                        <w:top w:val="none" w:sz="0" w:space="0" w:color="auto"/>
                                        <w:left w:val="none" w:sz="0" w:space="0" w:color="auto"/>
                                        <w:bottom w:val="none" w:sz="0" w:space="0" w:color="auto"/>
                                        <w:right w:val="none" w:sz="0" w:space="0" w:color="auto"/>
                                      </w:divBdr>
                                      <w:divsChild>
                                        <w:div w:id="1825468706">
                                          <w:marLeft w:val="0"/>
                                          <w:marRight w:val="0"/>
                                          <w:marTop w:val="0"/>
                                          <w:marBottom w:val="0"/>
                                          <w:divBdr>
                                            <w:top w:val="none" w:sz="0" w:space="0" w:color="auto"/>
                                            <w:left w:val="none" w:sz="0" w:space="0" w:color="auto"/>
                                            <w:bottom w:val="none" w:sz="0" w:space="0" w:color="auto"/>
                                            <w:right w:val="none" w:sz="0" w:space="0" w:color="auto"/>
                                          </w:divBdr>
                                          <w:divsChild>
                                            <w:div w:id="1074085992">
                                              <w:marLeft w:val="0"/>
                                              <w:marRight w:val="0"/>
                                              <w:marTop w:val="0"/>
                                              <w:marBottom w:val="0"/>
                                              <w:divBdr>
                                                <w:top w:val="none" w:sz="0" w:space="0" w:color="auto"/>
                                                <w:left w:val="none" w:sz="0" w:space="0" w:color="auto"/>
                                                <w:bottom w:val="none" w:sz="0" w:space="0" w:color="auto"/>
                                                <w:right w:val="none" w:sz="0" w:space="0" w:color="auto"/>
                                              </w:divBdr>
                                              <w:divsChild>
                                                <w:div w:id="1381050813">
                                                  <w:marLeft w:val="0"/>
                                                  <w:marRight w:val="0"/>
                                                  <w:marTop w:val="0"/>
                                                  <w:marBottom w:val="0"/>
                                                  <w:divBdr>
                                                    <w:top w:val="none" w:sz="0" w:space="0" w:color="auto"/>
                                                    <w:left w:val="none" w:sz="0" w:space="0" w:color="auto"/>
                                                    <w:bottom w:val="none" w:sz="0" w:space="0" w:color="auto"/>
                                                    <w:right w:val="none" w:sz="0" w:space="0" w:color="auto"/>
                                                  </w:divBdr>
                                                  <w:divsChild>
                                                    <w:div w:id="674964635">
                                                      <w:marLeft w:val="0"/>
                                                      <w:marRight w:val="0"/>
                                                      <w:marTop w:val="0"/>
                                                      <w:marBottom w:val="0"/>
                                                      <w:divBdr>
                                                        <w:top w:val="none" w:sz="0" w:space="0" w:color="auto"/>
                                                        <w:left w:val="none" w:sz="0" w:space="0" w:color="auto"/>
                                                        <w:bottom w:val="none" w:sz="0" w:space="0" w:color="auto"/>
                                                        <w:right w:val="none" w:sz="0" w:space="0" w:color="auto"/>
                                                      </w:divBdr>
                                                      <w:divsChild>
                                                        <w:div w:id="481702977">
                                                          <w:marLeft w:val="0"/>
                                                          <w:marRight w:val="0"/>
                                                          <w:marTop w:val="0"/>
                                                          <w:marBottom w:val="0"/>
                                                          <w:divBdr>
                                                            <w:top w:val="none" w:sz="0" w:space="0" w:color="auto"/>
                                                            <w:left w:val="none" w:sz="0" w:space="0" w:color="auto"/>
                                                            <w:bottom w:val="none" w:sz="0" w:space="0" w:color="auto"/>
                                                            <w:right w:val="none" w:sz="0" w:space="0" w:color="auto"/>
                                                          </w:divBdr>
                                                          <w:divsChild>
                                                            <w:div w:id="424693476">
                                                              <w:marLeft w:val="0"/>
                                                              <w:marRight w:val="0"/>
                                                              <w:marTop w:val="100"/>
                                                              <w:marBottom w:val="100"/>
                                                              <w:divBdr>
                                                                <w:top w:val="none" w:sz="0" w:space="0" w:color="auto"/>
                                                                <w:left w:val="none" w:sz="0" w:space="0" w:color="auto"/>
                                                                <w:bottom w:val="none" w:sz="0" w:space="0" w:color="auto"/>
                                                                <w:right w:val="none" w:sz="0" w:space="0" w:color="auto"/>
                                                              </w:divBdr>
                                                              <w:divsChild>
                                                                <w:div w:id="1932272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62301786">
                                              <w:marLeft w:val="0"/>
                                              <w:marRight w:val="0"/>
                                              <w:marTop w:val="0"/>
                                              <w:marBottom w:val="0"/>
                                              <w:divBdr>
                                                <w:top w:val="none" w:sz="0" w:space="0" w:color="auto"/>
                                                <w:left w:val="none" w:sz="0" w:space="0" w:color="auto"/>
                                                <w:bottom w:val="none" w:sz="0" w:space="0" w:color="auto"/>
                                                <w:right w:val="none" w:sz="0" w:space="0" w:color="auto"/>
                                              </w:divBdr>
                                              <w:divsChild>
                                                <w:div w:id="1648583817">
                                                  <w:marLeft w:val="0"/>
                                                  <w:marRight w:val="0"/>
                                                  <w:marTop w:val="0"/>
                                                  <w:marBottom w:val="0"/>
                                                  <w:divBdr>
                                                    <w:top w:val="none" w:sz="0" w:space="0" w:color="auto"/>
                                                    <w:left w:val="none" w:sz="0" w:space="0" w:color="auto"/>
                                                    <w:bottom w:val="none" w:sz="0" w:space="0" w:color="auto"/>
                                                    <w:right w:val="none" w:sz="0" w:space="0" w:color="auto"/>
                                                  </w:divBdr>
                                                  <w:divsChild>
                                                    <w:div w:id="782960886">
                                                      <w:marLeft w:val="0"/>
                                                      <w:marRight w:val="0"/>
                                                      <w:marTop w:val="0"/>
                                                      <w:marBottom w:val="0"/>
                                                      <w:divBdr>
                                                        <w:top w:val="none" w:sz="0" w:space="0" w:color="auto"/>
                                                        <w:left w:val="none" w:sz="0" w:space="0" w:color="auto"/>
                                                        <w:bottom w:val="none" w:sz="0" w:space="0" w:color="auto"/>
                                                        <w:right w:val="none" w:sz="0" w:space="0" w:color="auto"/>
                                                      </w:divBdr>
                                                      <w:divsChild>
                                                        <w:div w:id="170412115">
                                                          <w:marLeft w:val="0"/>
                                                          <w:marRight w:val="0"/>
                                                          <w:marTop w:val="0"/>
                                                          <w:marBottom w:val="0"/>
                                                          <w:divBdr>
                                                            <w:top w:val="none" w:sz="0" w:space="0" w:color="auto"/>
                                                            <w:left w:val="none" w:sz="0" w:space="0" w:color="auto"/>
                                                            <w:bottom w:val="none" w:sz="0" w:space="0" w:color="auto"/>
                                                            <w:right w:val="none" w:sz="0" w:space="0" w:color="auto"/>
                                                          </w:divBdr>
                                                          <w:divsChild>
                                                            <w:div w:id="2093428349">
                                                              <w:marLeft w:val="105"/>
                                                              <w:marRight w:val="105"/>
                                                              <w:marTop w:val="90"/>
                                                              <w:marBottom w:val="150"/>
                                                              <w:divBdr>
                                                                <w:top w:val="none" w:sz="0" w:space="0" w:color="auto"/>
                                                                <w:left w:val="none" w:sz="0" w:space="0" w:color="auto"/>
                                                                <w:bottom w:val="none" w:sz="0" w:space="0" w:color="auto"/>
                                                                <w:right w:val="none" w:sz="0" w:space="0" w:color="auto"/>
                                                              </w:divBdr>
                                                            </w:div>
                                                            <w:div w:id="1956327133">
                                                              <w:marLeft w:val="105"/>
                                                              <w:marRight w:val="105"/>
                                                              <w:marTop w:val="90"/>
                                                              <w:marBottom w:val="150"/>
                                                              <w:divBdr>
                                                                <w:top w:val="none" w:sz="0" w:space="0" w:color="auto"/>
                                                                <w:left w:val="none" w:sz="0" w:space="0" w:color="auto"/>
                                                                <w:bottom w:val="none" w:sz="0" w:space="0" w:color="auto"/>
                                                                <w:right w:val="none" w:sz="0" w:space="0" w:color="auto"/>
                                                              </w:divBdr>
                                                            </w:div>
                                                            <w:div w:id="1777172122">
                                                              <w:marLeft w:val="105"/>
                                                              <w:marRight w:val="105"/>
                                                              <w:marTop w:val="90"/>
                                                              <w:marBottom w:val="150"/>
                                                              <w:divBdr>
                                                                <w:top w:val="none" w:sz="0" w:space="0" w:color="auto"/>
                                                                <w:left w:val="none" w:sz="0" w:space="0" w:color="auto"/>
                                                                <w:bottom w:val="none" w:sz="0" w:space="0" w:color="auto"/>
                                                                <w:right w:val="none" w:sz="0" w:space="0" w:color="auto"/>
                                                              </w:divBdr>
                                                            </w:div>
                                                            <w:div w:id="450242575">
                                                              <w:marLeft w:val="105"/>
                                                              <w:marRight w:val="105"/>
                                                              <w:marTop w:val="90"/>
                                                              <w:marBottom w:val="150"/>
                                                              <w:divBdr>
                                                                <w:top w:val="none" w:sz="0" w:space="0" w:color="auto"/>
                                                                <w:left w:val="none" w:sz="0" w:space="0" w:color="auto"/>
                                                                <w:bottom w:val="none" w:sz="0" w:space="0" w:color="auto"/>
                                                                <w:right w:val="none" w:sz="0" w:space="0" w:color="auto"/>
                                                              </w:divBdr>
                                                            </w:div>
                                                            <w:div w:id="1478566533">
                                                              <w:marLeft w:val="105"/>
                                                              <w:marRight w:val="105"/>
                                                              <w:marTop w:val="90"/>
                                                              <w:marBottom w:val="150"/>
                                                              <w:divBdr>
                                                                <w:top w:val="none" w:sz="0" w:space="0" w:color="auto"/>
                                                                <w:left w:val="none" w:sz="0" w:space="0" w:color="auto"/>
                                                                <w:bottom w:val="none" w:sz="0" w:space="0" w:color="auto"/>
                                                                <w:right w:val="none" w:sz="0" w:space="0" w:color="auto"/>
                                                              </w:divBdr>
                                                            </w:div>
                                                            <w:div w:id="1782265436">
                                                              <w:marLeft w:val="105"/>
                                                              <w:marRight w:val="105"/>
                                                              <w:marTop w:val="9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383648645">
          <w:marLeft w:val="0"/>
          <w:marRight w:val="0"/>
          <w:marTop w:val="0"/>
          <w:marBottom w:val="0"/>
          <w:divBdr>
            <w:top w:val="none" w:sz="0" w:space="0" w:color="auto"/>
            <w:left w:val="none" w:sz="0" w:space="0" w:color="auto"/>
            <w:bottom w:val="none" w:sz="0" w:space="0" w:color="auto"/>
            <w:right w:val="none" w:sz="0" w:space="0" w:color="auto"/>
          </w:divBdr>
          <w:divsChild>
            <w:div w:id="2100786365">
              <w:marLeft w:val="750"/>
              <w:marRight w:val="0"/>
              <w:marTop w:val="0"/>
              <w:marBottom w:val="0"/>
              <w:divBdr>
                <w:top w:val="none" w:sz="0" w:space="0" w:color="auto"/>
                <w:left w:val="none" w:sz="0" w:space="0" w:color="auto"/>
                <w:bottom w:val="none" w:sz="0" w:space="0" w:color="auto"/>
                <w:right w:val="none" w:sz="0" w:space="0" w:color="auto"/>
              </w:divBdr>
              <w:divsChild>
                <w:div w:id="1876262497">
                  <w:marLeft w:val="0"/>
                  <w:marRight w:val="0"/>
                  <w:marTop w:val="0"/>
                  <w:marBottom w:val="0"/>
                  <w:divBdr>
                    <w:top w:val="none" w:sz="0" w:space="0" w:color="auto"/>
                    <w:left w:val="none" w:sz="0" w:space="0" w:color="auto"/>
                    <w:bottom w:val="none" w:sz="0" w:space="0" w:color="auto"/>
                    <w:right w:val="none" w:sz="0" w:space="0" w:color="auto"/>
                  </w:divBdr>
                  <w:divsChild>
                    <w:div w:id="1553691942">
                      <w:marLeft w:val="0"/>
                      <w:marRight w:val="0"/>
                      <w:marTop w:val="0"/>
                      <w:marBottom w:val="0"/>
                      <w:divBdr>
                        <w:top w:val="none" w:sz="0" w:space="0" w:color="auto"/>
                        <w:left w:val="none" w:sz="0" w:space="0" w:color="auto"/>
                        <w:bottom w:val="none" w:sz="0" w:space="0" w:color="auto"/>
                        <w:right w:val="none" w:sz="0" w:space="0" w:color="auto"/>
                      </w:divBdr>
                      <w:divsChild>
                        <w:div w:id="1888837287">
                          <w:marLeft w:val="0"/>
                          <w:marRight w:val="0"/>
                          <w:marTop w:val="0"/>
                          <w:marBottom w:val="0"/>
                          <w:divBdr>
                            <w:top w:val="none" w:sz="0" w:space="0" w:color="auto"/>
                            <w:left w:val="none" w:sz="0" w:space="0" w:color="auto"/>
                            <w:bottom w:val="none" w:sz="0" w:space="0" w:color="auto"/>
                            <w:right w:val="none" w:sz="0" w:space="0" w:color="auto"/>
                          </w:divBdr>
                          <w:divsChild>
                            <w:div w:id="696782792">
                              <w:marLeft w:val="0"/>
                              <w:marRight w:val="0"/>
                              <w:marTop w:val="0"/>
                              <w:marBottom w:val="0"/>
                              <w:divBdr>
                                <w:top w:val="none" w:sz="0" w:space="0" w:color="auto"/>
                                <w:left w:val="none" w:sz="0" w:space="0" w:color="auto"/>
                                <w:bottom w:val="none" w:sz="0" w:space="0" w:color="auto"/>
                                <w:right w:val="none" w:sz="0" w:space="0" w:color="auto"/>
                              </w:divBdr>
                              <w:divsChild>
                                <w:div w:id="438334771">
                                  <w:marLeft w:val="0"/>
                                  <w:marRight w:val="0"/>
                                  <w:marTop w:val="0"/>
                                  <w:marBottom w:val="0"/>
                                  <w:divBdr>
                                    <w:top w:val="none" w:sz="0" w:space="0" w:color="auto"/>
                                    <w:left w:val="none" w:sz="0" w:space="0" w:color="auto"/>
                                    <w:bottom w:val="none" w:sz="0" w:space="0" w:color="auto"/>
                                    <w:right w:val="none" w:sz="0" w:space="0" w:color="auto"/>
                                  </w:divBdr>
                                  <w:divsChild>
                                    <w:div w:id="580918685">
                                      <w:marLeft w:val="0"/>
                                      <w:marRight w:val="0"/>
                                      <w:marTop w:val="0"/>
                                      <w:marBottom w:val="0"/>
                                      <w:divBdr>
                                        <w:top w:val="none" w:sz="0" w:space="0" w:color="auto"/>
                                        <w:left w:val="none" w:sz="0" w:space="0" w:color="auto"/>
                                        <w:bottom w:val="none" w:sz="0" w:space="0" w:color="auto"/>
                                        <w:right w:val="none" w:sz="0" w:space="0" w:color="auto"/>
                                      </w:divBdr>
                                      <w:divsChild>
                                        <w:div w:id="1570143655">
                                          <w:marLeft w:val="0"/>
                                          <w:marRight w:val="0"/>
                                          <w:marTop w:val="0"/>
                                          <w:marBottom w:val="0"/>
                                          <w:divBdr>
                                            <w:top w:val="none" w:sz="0" w:space="0" w:color="auto"/>
                                            <w:left w:val="none" w:sz="0" w:space="0" w:color="auto"/>
                                            <w:bottom w:val="none" w:sz="0" w:space="0" w:color="auto"/>
                                            <w:right w:val="none" w:sz="0" w:space="0" w:color="auto"/>
                                          </w:divBdr>
                                          <w:divsChild>
                                            <w:div w:id="677344255">
                                              <w:marLeft w:val="0"/>
                                              <w:marRight w:val="0"/>
                                              <w:marTop w:val="0"/>
                                              <w:marBottom w:val="0"/>
                                              <w:divBdr>
                                                <w:top w:val="none" w:sz="0" w:space="0" w:color="auto"/>
                                                <w:left w:val="none" w:sz="0" w:space="0" w:color="auto"/>
                                                <w:bottom w:val="none" w:sz="0" w:space="0" w:color="auto"/>
                                                <w:right w:val="none" w:sz="0" w:space="0" w:color="auto"/>
                                              </w:divBdr>
                                              <w:divsChild>
                                                <w:div w:id="408816475">
                                                  <w:marLeft w:val="0"/>
                                                  <w:marRight w:val="0"/>
                                                  <w:marTop w:val="0"/>
                                                  <w:marBottom w:val="0"/>
                                                  <w:divBdr>
                                                    <w:top w:val="none" w:sz="0" w:space="0" w:color="auto"/>
                                                    <w:left w:val="none" w:sz="0" w:space="0" w:color="auto"/>
                                                    <w:bottom w:val="none" w:sz="0" w:space="0" w:color="auto"/>
                                                    <w:right w:val="none" w:sz="0" w:space="0" w:color="auto"/>
                                                  </w:divBdr>
                                                  <w:divsChild>
                                                    <w:div w:id="60031494">
                                                      <w:marLeft w:val="0"/>
                                                      <w:marRight w:val="0"/>
                                                      <w:marTop w:val="0"/>
                                                      <w:marBottom w:val="0"/>
                                                      <w:divBdr>
                                                        <w:top w:val="none" w:sz="0" w:space="0" w:color="auto"/>
                                                        <w:left w:val="none" w:sz="0" w:space="0" w:color="auto"/>
                                                        <w:bottom w:val="none" w:sz="0" w:space="0" w:color="auto"/>
                                                        <w:right w:val="none" w:sz="0" w:space="0" w:color="auto"/>
                                                      </w:divBdr>
                                                      <w:divsChild>
                                                        <w:div w:id="390421347">
                                                          <w:marLeft w:val="0"/>
                                                          <w:marRight w:val="0"/>
                                                          <w:marTop w:val="0"/>
                                                          <w:marBottom w:val="0"/>
                                                          <w:divBdr>
                                                            <w:top w:val="none" w:sz="0" w:space="0" w:color="auto"/>
                                                            <w:left w:val="none" w:sz="0" w:space="0" w:color="auto"/>
                                                            <w:bottom w:val="none" w:sz="0" w:space="0" w:color="auto"/>
                                                            <w:right w:val="none" w:sz="0" w:space="0" w:color="auto"/>
                                                          </w:divBdr>
                                                          <w:divsChild>
                                                            <w:div w:id="452795581">
                                                              <w:marLeft w:val="0"/>
                                                              <w:marRight w:val="0"/>
                                                              <w:marTop w:val="100"/>
                                                              <w:marBottom w:val="100"/>
                                                              <w:divBdr>
                                                                <w:top w:val="none" w:sz="0" w:space="0" w:color="auto"/>
                                                                <w:left w:val="none" w:sz="0" w:space="0" w:color="auto"/>
                                                                <w:bottom w:val="none" w:sz="0" w:space="0" w:color="auto"/>
                                                                <w:right w:val="none" w:sz="0" w:space="0" w:color="auto"/>
                                                              </w:divBdr>
                                                              <w:divsChild>
                                                                <w:div w:id="504631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26787748">
                                              <w:marLeft w:val="0"/>
                                              <w:marRight w:val="0"/>
                                              <w:marTop w:val="0"/>
                                              <w:marBottom w:val="0"/>
                                              <w:divBdr>
                                                <w:top w:val="none" w:sz="0" w:space="0" w:color="auto"/>
                                                <w:left w:val="none" w:sz="0" w:space="0" w:color="auto"/>
                                                <w:bottom w:val="none" w:sz="0" w:space="0" w:color="auto"/>
                                                <w:right w:val="none" w:sz="0" w:space="0" w:color="auto"/>
                                              </w:divBdr>
                                              <w:divsChild>
                                                <w:div w:id="946742685">
                                                  <w:marLeft w:val="0"/>
                                                  <w:marRight w:val="0"/>
                                                  <w:marTop w:val="0"/>
                                                  <w:marBottom w:val="0"/>
                                                  <w:divBdr>
                                                    <w:top w:val="none" w:sz="0" w:space="0" w:color="auto"/>
                                                    <w:left w:val="none" w:sz="0" w:space="0" w:color="auto"/>
                                                    <w:bottom w:val="none" w:sz="0" w:space="0" w:color="auto"/>
                                                    <w:right w:val="none" w:sz="0" w:space="0" w:color="auto"/>
                                                  </w:divBdr>
                                                  <w:divsChild>
                                                    <w:div w:id="866479080">
                                                      <w:marLeft w:val="0"/>
                                                      <w:marRight w:val="0"/>
                                                      <w:marTop w:val="0"/>
                                                      <w:marBottom w:val="0"/>
                                                      <w:divBdr>
                                                        <w:top w:val="none" w:sz="0" w:space="0" w:color="auto"/>
                                                        <w:left w:val="none" w:sz="0" w:space="0" w:color="auto"/>
                                                        <w:bottom w:val="none" w:sz="0" w:space="0" w:color="auto"/>
                                                        <w:right w:val="none" w:sz="0" w:space="0" w:color="auto"/>
                                                      </w:divBdr>
                                                      <w:divsChild>
                                                        <w:div w:id="1842117722">
                                                          <w:marLeft w:val="0"/>
                                                          <w:marRight w:val="0"/>
                                                          <w:marTop w:val="0"/>
                                                          <w:marBottom w:val="0"/>
                                                          <w:divBdr>
                                                            <w:top w:val="none" w:sz="0" w:space="0" w:color="auto"/>
                                                            <w:left w:val="none" w:sz="0" w:space="0" w:color="auto"/>
                                                            <w:bottom w:val="none" w:sz="0" w:space="0" w:color="auto"/>
                                                            <w:right w:val="none" w:sz="0" w:space="0" w:color="auto"/>
                                                          </w:divBdr>
                                                          <w:divsChild>
                                                            <w:div w:id="576785535">
                                                              <w:marLeft w:val="105"/>
                                                              <w:marRight w:val="105"/>
                                                              <w:marTop w:val="90"/>
                                                              <w:marBottom w:val="150"/>
                                                              <w:divBdr>
                                                                <w:top w:val="none" w:sz="0" w:space="0" w:color="auto"/>
                                                                <w:left w:val="none" w:sz="0" w:space="0" w:color="auto"/>
                                                                <w:bottom w:val="none" w:sz="0" w:space="0" w:color="auto"/>
                                                                <w:right w:val="none" w:sz="0" w:space="0" w:color="auto"/>
                                                              </w:divBdr>
                                                            </w:div>
                                                            <w:div w:id="1991976755">
                                                              <w:marLeft w:val="105"/>
                                                              <w:marRight w:val="105"/>
                                                              <w:marTop w:val="90"/>
                                                              <w:marBottom w:val="150"/>
                                                              <w:divBdr>
                                                                <w:top w:val="none" w:sz="0" w:space="0" w:color="auto"/>
                                                                <w:left w:val="none" w:sz="0" w:space="0" w:color="auto"/>
                                                                <w:bottom w:val="none" w:sz="0" w:space="0" w:color="auto"/>
                                                                <w:right w:val="none" w:sz="0" w:space="0" w:color="auto"/>
                                                              </w:divBdr>
                                                            </w:div>
                                                            <w:div w:id="1600408095">
                                                              <w:marLeft w:val="105"/>
                                                              <w:marRight w:val="105"/>
                                                              <w:marTop w:val="90"/>
                                                              <w:marBottom w:val="150"/>
                                                              <w:divBdr>
                                                                <w:top w:val="none" w:sz="0" w:space="0" w:color="auto"/>
                                                                <w:left w:val="none" w:sz="0" w:space="0" w:color="auto"/>
                                                                <w:bottom w:val="none" w:sz="0" w:space="0" w:color="auto"/>
                                                                <w:right w:val="none" w:sz="0" w:space="0" w:color="auto"/>
                                                              </w:divBdr>
                                                            </w:div>
                                                            <w:div w:id="875197273">
                                                              <w:marLeft w:val="105"/>
                                                              <w:marRight w:val="105"/>
                                                              <w:marTop w:val="90"/>
                                                              <w:marBottom w:val="150"/>
                                                              <w:divBdr>
                                                                <w:top w:val="none" w:sz="0" w:space="0" w:color="auto"/>
                                                                <w:left w:val="none" w:sz="0" w:space="0" w:color="auto"/>
                                                                <w:bottom w:val="none" w:sz="0" w:space="0" w:color="auto"/>
                                                                <w:right w:val="none" w:sz="0" w:space="0" w:color="auto"/>
                                                              </w:divBdr>
                                                            </w:div>
                                                            <w:div w:id="1247030142">
                                                              <w:marLeft w:val="105"/>
                                                              <w:marRight w:val="105"/>
                                                              <w:marTop w:val="90"/>
                                                              <w:marBottom w:val="150"/>
                                                              <w:divBdr>
                                                                <w:top w:val="none" w:sz="0" w:space="0" w:color="auto"/>
                                                                <w:left w:val="none" w:sz="0" w:space="0" w:color="auto"/>
                                                                <w:bottom w:val="none" w:sz="0" w:space="0" w:color="auto"/>
                                                                <w:right w:val="none" w:sz="0" w:space="0" w:color="auto"/>
                                                              </w:divBdr>
                                                            </w:div>
                                                            <w:div w:id="186407762">
                                                              <w:marLeft w:val="105"/>
                                                              <w:marRight w:val="105"/>
                                                              <w:marTop w:val="9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0303348">
                                  <w:marLeft w:val="0"/>
                                  <w:marRight w:val="0"/>
                                  <w:marTop w:val="0"/>
                                  <w:marBottom w:val="0"/>
                                  <w:divBdr>
                                    <w:top w:val="none" w:sz="0" w:space="0" w:color="auto"/>
                                    <w:left w:val="none" w:sz="0" w:space="0" w:color="auto"/>
                                    <w:bottom w:val="none" w:sz="0" w:space="0" w:color="auto"/>
                                    <w:right w:val="none" w:sz="0" w:space="0" w:color="auto"/>
                                  </w:divBdr>
                                  <w:divsChild>
                                    <w:div w:id="460608848">
                                      <w:marLeft w:val="0"/>
                                      <w:marRight w:val="0"/>
                                      <w:marTop w:val="0"/>
                                      <w:marBottom w:val="0"/>
                                      <w:divBdr>
                                        <w:top w:val="none" w:sz="0" w:space="0" w:color="auto"/>
                                        <w:left w:val="none" w:sz="0" w:space="0" w:color="auto"/>
                                        <w:bottom w:val="none" w:sz="0" w:space="0" w:color="auto"/>
                                        <w:right w:val="none" w:sz="0" w:space="0" w:color="auto"/>
                                      </w:divBdr>
                                      <w:divsChild>
                                        <w:div w:id="2108305625">
                                          <w:marLeft w:val="0"/>
                                          <w:marRight w:val="0"/>
                                          <w:marTop w:val="60"/>
                                          <w:marBottom w:val="0"/>
                                          <w:divBdr>
                                            <w:top w:val="none" w:sz="0" w:space="0" w:color="auto"/>
                                            <w:left w:val="none" w:sz="0" w:space="0" w:color="auto"/>
                                            <w:bottom w:val="none" w:sz="0" w:space="0" w:color="auto"/>
                                            <w:right w:val="none" w:sz="0" w:space="0" w:color="auto"/>
                                          </w:divBdr>
                                          <w:divsChild>
                                            <w:div w:id="1229027997">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61439005">
          <w:marLeft w:val="0"/>
          <w:marRight w:val="0"/>
          <w:marTop w:val="0"/>
          <w:marBottom w:val="0"/>
          <w:divBdr>
            <w:top w:val="none" w:sz="0" w:space="0" w:color="auto"/>
            <w:left w:val="none" w:sz="0" w:space="0" w:color="auto"/>
            <w:bottom w:val="none" w:sz="0" w:space="0" w:color="auto"/>
            <w:right w:val="none" w:sz="0" w:space="0" w:color="auto"/>
          </w:divBdr>
          <w:divsChild>
            <w:div w:id="1986276309">
              <w:marLeft w:val="0"/>
              <w:marRight w:val="0"/>
              <w:marTop w:val="0"/>
              <w:marBottom w:val="0"/>
              <w:divBdr>
                <w:top w:val="none" w:sz="0" w:space="0" w:color="auto"/>
                <w:left w:val="none" w:sz="0" w:space="0" w:color="auto"/>
                <w:bottom w:val="none" w:sz="0" w:space="0" w:color="auto"/>
                <w:right w:val="none" w:sz="0" w:space="0" w:color="auto"/>
              </w:divBdr>
              <w:divsChild>
                <w:div w:id="445078724">
                  <w:marLeft w:val="0"/>
                  <w:marRight w:val="0"/>
                  <w:marTop w:val="0"/>
                  <w:marBottom w:val="0"/>
                  <w:divBdr>
                    <w:top w:val="none" w:sz="0" w:space="0" w:color="auto"/>
                    <w:left w:val="none" w:sz="0" w:space="0" w:color="auto"/>
                    <w:bottom w:val="none" w:sz="0" w:space="0" w:color="auto"/>
                    <w:right w:val="none" w:sz="0" w:space="0" w:color="auto"/>
                  </w:divBdr>
                </w:div>
              </w:divsChild>
            </w:div>
            <w:div w:id="1716662091">
              <w:marLeft w:val="750"/>
              <w:marRight w:val="0"/>
              <w:marTop w:val="0"/>
              <w:marBottom w:val="0"/>
              <w:divBdr>
                <w:top w:val="none" w:sz="0" w:space="0" w:color="auto"/>
                <w:left w:val="none" w:sz="0" w:space="0" w:color="auto"/>
                <w:bottom w:val="none" w:sz="0" w:space="0" w:color="auto"/>
                <w:right w:val="none" w:sz="0" w:space="0" w:color="auto"/>
              </w:divBdr>
              <w:divsChild>
                <w:div w:id="454448904">
                  <w:marLeft w:val="0"/>
                  <w:marRight w:val="0"/>
                  <w:marTop w:val="0"/>
                  <w:marBottom w:val="0"/>
                  <w:divBdr>
                    <w:top w:val="none" w:sz="0" w:space="0" w:color="auto"/>
                    <w:left w:val="none" w:sz="0" w:space="0" w:color="auto"/>
                    <w:bottom w:val="none" w:sz="0" w:space="0" w:color="auto"/>
                    <w:right w:val="none" w:sz="0" w:space="0" w:color="auto"/>
                  </w:divBdr>
                  <w:divsChild>
                    <w:div w:id="684018147">
                      <w:marLeft w:val="0"/>
                      <w:marRight w:val="0"/>
                      <w:marTop w:val="0"/>
                      <w:marBottom w:val="0"/>
                      <w:divBdr>
                        <w:top w:val="none" w:sz="0" w:space="0" w:color="auto"/>
                        <w:left w:val="none" w:sz="0" w:space="0" w:color="auto"/>
                        <w:bottom w:val="none" w:sz="0" w:space="0" w:color="auto"/>
                        <w:right w:val="none" w:sz="0" w:space="0" w:color="auto"/>
                      </w:divBdr>
                      <w:divsChild>
                        <w:div w:id="118843967">
                          <w:marLeft w:val="0"/>
                          <w:marRight w:val="0"/>
                          <w:marTop w:val="0"/>
                          <w:marBottom w:val="0"/>
                          <w:divBdr>
                            <w:top w:val="none" w:sz="0" w:space="0" w:color="auto"/>
                            <w:left w:val="none" w:sz="0" w:space="0" w:color="auto"/>
                            <w:bottom w:val="none" w:sz="0" w:space="0" w:color="auto"/>
                            <w:right w:val="none" w:sz="0" w:space="0" w:color="auto"/>
                          </w:divBdr>
                          <w:divsChild>
                            <w:div w:id="420566152">
                              <w:marLeft w:val="0"/>
                              <w:marRight w:val="0"/>
                              <w:marTop w:val="0"/>
                              <w:marBottom w:val="0"/>
                              <w:divBdr>
                                <w:top w:val="none" w:sz="0" w:space="0" w:color="auto"/>
                                <w:left w:val="none" w:sz="0" w:space="0" w:color="auto"/>
                                <w:bottom w:val="none" w:sz="0" w:space="0" w:color="auto"/>
                                <w:right w:val="none" w:sz="0" w:space="0" w:color="auto"/>
                              </w:divBdr>
                              <w:divsChild>
                                <w:div w:id="1848523203">
                                  <w:marLeft w:val="0"/>
                                  <w:marRight w:val="0"/>
                                  <w:marTop w:val="0"/>
                                  <w:marBottom w:val="0"/>
                                  <w:divBdr>
                                    <w:top w:val="none" w:sz="0" w:space="0" w:color="auto"/>
                                    <w:left w:val="none" w:sz="0" w:space="0" w:color="auto"/>
                                    <w:bottom w:val="none" w:sz="0" w:space="0" w:color="auto"/>
                                    <w:right w:val="none" w:sz="0" w:space="0" w:color="auto"/>
                                  </w:divBdr>
                                  <w:divsChild>
                                    <w:div w:id="1130051147">
                                      <w:marLeft w:val="0"/>
                                      <w:marRight w:val="0"/>
                                      <w:marTop w:val="0"/>
                                      <w:marBottom w:val="0"/>
                                      <w:divBdr>
                                        <w:top w:val="none" w:sz="0" w:space="0" w:color="auto"/>
                                        <w:left w:val="none" w:sz="0" w:space="0" w:color="auto"/>
                                        <w:bottom w:val="none" w:sz="0" w:space="0" w:color="auto"/>
                                        <w:right w:val="none" w:sz="0" w:space="0" w:color="auto"/>
                                      </w:divBdr>
                                      <w:divsChild>
                                        <w:div w:id="419833992">
                                          <w:marLeft w:val="0"/>
                                          <w:marRight w:val="0"/>
                                          <w:marTop w:val="0"/>
                                          <w:marBottom w:val="0"/>
                                          <w:divBdr>
                                            <w:top w:val="none" w:sz="0" w:space="0" w:color="auto"/>
                                            <w:left w:val="none" w:sz="0" w:space="0" w:color="auto"/>
                                            <w:bottom w:val="none" w:sz="0" w:space="0" w:color="auto"/>
                                            <w:right w:val="none" w:sz="0" w:space="0" w:color="auto"/>
                                          </w:divBdr>
                                          <w:divsChild>
                                            <w:div w:id="889847912">
                                              <w:marLeft w:val="0"/>
                                              <w:marRight w:val="0"/>
                                              <w:marTop w:val="0"/>
                                              <w:marBottom w:val="0"/>
                                              <w:divBdr>
                                                <w:top w:val="none" w:sz="0" w:space="0" w:color="auto"/>
                                                <w:left w:val="none" w:sz="0" w:space="0" w:color="auto"/>
                                                <w:bottom w:val="none" w:sz="0" w:space="0" w:color="auto"/>
                                                <w:right w:val="none" w:sz="0" w:space="0" w:color="auto"/>
                                              </w:divBdr>
                                              <w:divsChild>
                                                <w:div w:id="568615150">
                                                  <w:marLeft w:val="0"/>
                                                  <w:marRight w:val="0"/>
                                                  <w:marTop w:val="0"/>
                                                  <w:marBottom w:val="0"/>
                                                  <w:divBdr>
                                                    <w:top w:val="none" w:sz="0" w:space="0" w:color="auto"/>
                                                    <w:left w:val="none" w:sz="0" w:space="0" w:color="auto"/>
                                                    <w:bottom w:val="none" w:sz="0" w:space="0" w:color="auto"/>
                                                    <w:right w:val="none" w:sz="0" w:space="0" w:color="auto"/>
                                                  </w:divBdr>
                                                  <w:divsChild>
                                                    <w:div w:id="757485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9064398">
                                          <w:marLeft w:val="0"/>
                                          <w:marRight w:val="0"/>
                                          <w:marTop w:val="0"/>
                                          <w:marBottom w:val="0"/>
                                          <w:divBdr>
                                            <w:top w:val="none" w:sz="0" w:space="0" w:color="auto"/>
                                            <w:left w:val="none" w:sz="0" w:space="0" w:color="auto"/>
                                            <w:bottom w:val="none" w:sz="0" w:space="0" w:color="auto"/>
                                            <w:right w:val="none" w:sz="0" w:space="0" w:color="auto"/>
                                          </w:divBdr>
                                        </w:div>
                                        <w:div w:id="528833150">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21470960">
          <w:marLeft w:val="0"/>
          <w:marRight w:val="0"/>
          <w:marTop w:val="0"/>
          <w:marBottom w:val="0"/>
          <w:divBdr>
            <w:top w:val="none" w:sz="0" w:space="0" w:color="auto"/>
            <w:left w:val="none" w:sz="0" w:space="0" w:color="auto"/>
            <w:bottom w:val="none" w:sz="0" w:space="0" w:color="auto"/>
            <w:right w:val="none" w:sz="0" w:space="0" w:color="auto"/>
          </w:divBdr>
          <w:divsChild>
            <w:div w:id="2096238725">
              <w:marLeft w:val="0"/>
              <w:marRight w:val="0"/>
              <w:marTop w:val="0"/>
              <w:marBottom w:val="0"/>
              <w:divBdr>
                <w:top w:val="none" w:sz="0" w:space="0" w:color="auto"/>
                <w:left w:val="none" w:sz="0" w:space="0" w:color="auto"/>
                <w:bottom w:val="none" w:sz="0" w:space="0" w:color="auto"/>
                <w:right w:val="none" w:sz="0" w:space="0" w:color="auto"/>
              </w:divBdr>
              <w:divsChild>
                <w:div w:id="198008875">
                  <w:marLeft w:val="0"/>
                  <w:marRight w:val="0"/>
                  <w:marTop w:val="0"/>
                  <w:marBottom w:val="0"/>
                  <w:divBdr>
                    <w:top w:val="none" w:sz="0" w:space="0" w:color="auto"/>
                    <w:left w:val="none" w:sz="0" w:space="0" w:color="auto"/>
                    <w:bottom w:val="none" w:sz="0" w:space="0" w:color="auto"/>
                    <w:right w:val="none" w:sz="0" w:space="0" w:color="auto"/>
                  </w:divBdr>
                </w:div>
              </w:divsChild>
            </w:div>
            <w:div w:id="181365717">
              <w:marLeft w:val="750"/>
              <w:marRight w:val="0"/>
              <w:marTop w:val="0"/>
              <w:marBottom w:val="0"/>
              <w:divBdr>
                <w:top w:val="none" w:sz="0" w:space="0" w:color="auto"/>
                <w:left w:val="none" w:sz="0" w:space="0" w:color="auto"/>
                <w:bottom w:val="none" w:sz="0" w:space="0" w:color="auto"/>
                <w:right w:val="none" w:sz="0" w:space="0" w:color="auto"/>
              </w:divBdr>
              <w:divsChild>
                <w:div w:id="62801581">
                  <w:marLeft w:val="0"/>
                  <w:marRight w:val="0"/>
                  <w:marTop w:val="0"/>
                  <w:marBottom w:val="0"/>
                  <w:divBdr>
                    <w:top w:val="none" w:sz="0" w:space="0" w:color="auto"/>
                    <w:left w:val="none" w:sz="0" w:space="0" w:color="auto"/>
                    <w:bottom w:val="none" w:sz="0" w:space="0" w:color="auto"/>
                    <w:right w:val="none" w:sz="0" w:space="0" w:color="auto"/>
                  </w:divBdr>
                  <w:divsChild>
                    <w:div w:id="1735196986">
                      <w:marLeft w:val="0"/>
                      <w:marRight w:val="0"/>
                      <w:marTop w:val="0"/>
                      <w:marBottom w:val="0"/>
                      <w:divBdr>
                        <w:top w:val="none" w:sz="0" w:space="0" w:color="auto"/>
                        <w:left w:val="none" w:sz="0" w:space="0" w:color="auto"/>
                        <w:bottom w:val="none" w:sz="0" w:space="0" w:color="auto"/>
                        <w:right w:val="none" w:sz="0" w:space="0" w:color="auto"/>
                      </w:divBdr>
                      <w:divsChild>
                        <w:div w:id="1149517070">
                          <w:marLeft w:val="0"/>
                          <w:marRight w:val="0"/>
                          <w:marTop w:val="0"/>
                          <w:marBottom w:val="0"/>
                          <w:divBdr>
                            <w:top w:val="none" w:sz="0" w:space="0" w:color="auto"/>
                            <w:left w:val="none" w:sz="0" w:space="0" w:color="auto"/>
                            <w:bottom w:val="none" w:sz="0" w:space="0" w:color="auto"/>
                            <w:right w:val="none" w:sz="0" w:space="0" w:color="auto"/>
                          </w:divBdr>
                          <w:divsChild>
                            <w:div w:id="1613199167">
                              <w:marLeft w:val="0"/>
                              <w:marRight w:val="0"/>
                              <w:marTop w:val="0"/>
                              <w:marBottom w:val="0"/>
                              <w:divBdr>
                                <w:top w:val="none" w:sz="0" w:space="0" w:color="auto"/>
                                <w:left w:val="none" w:sz="0" w:space="0" w:color="auto"/>
                                <w:bottom w:val="none" w:sz="0" w:space="0" w:color="auto"/>
                                <w:right w:val="none" w:sz="0" w:space="0" w:color="auto"/>
                              </w:divBdr>
                              <w:divsChild>
                                <w:div w:id="516627091">
                                  <w:marLeft w:val="0"/>
                                  <w:marRight w:val="0"/>
                                  <w:marTop w:val="0"/>
                                  <w:marBottom w:val="0"/>
                                  <w:divBdr>
                                    <w:top w:val="none" w:sz="0" w:space="0" w:color="auto"/>
                                    <w:left w:val="none" w:sz="0" w:space="0" w:color="auto"/>
                                    <w:bottom w:val="none" w:sz="0" w:space="0" w:color="auto"/>
                                    <w:right w:val="none" w:sz="0" w:space="0" w:color="auto"/>
                                  </w:divBdr>
                                  <w:divsChild>
                                    <w:div w:id="1532574728">
                                      <w:marLeft w:val="0"/>
                                      <w:marRight w:val="0"/>
                                      <w:marTop w:val="0"/>
                                      <w:marBottom w:val="0"/>
                                      <w:divBdr>
                                        <w:top w:val="none" w:sz="0" w:space="0" w:color="auto"/>
                                        <w:left w:val="none" w:sz="0" w:space="0" w:color="auto"/>
                                        <w:bottom w:val="none" w:sz="0" w:space="0" w:color="auto"/>
                                        <w:right w:val="none" w:sz="0" w:space="0" w:color="auto"/>
                                      </w:divBdr>
                                    </w:div>
                                    <w:div w:id="1414933691">
                                      <w:marLeft w:val="0"/>
                                      <w:marRight w:val="0"/>
                                      <w:marTop w:val="0"/>
                                      <w:marBottom w:val="0"/>
                                      <w:divBdr>
                                        <w:top w:val="none" w:sz="0" w:space="0" w:color="auto"/>
                                        <w:left w:val="none" w:sz="0" w:space="0" w:color="auto"/>
                                        <w:bottom w:val="none" w:sz="0" w:space="0" w:color="auto"/>
                                        <w:right w:val="none" w:sz="0" w:space="0" w:color="auto"/>
                                      </w:divBdr>
                                      <w:divsChild>
                                        <w:div w:id="1776748930">
                                          <w:marLeft w:val="0"/>
                                          <w:marRight w:val="0"/>
                                          <w:marTop w:val="0"/>
                                          <w:marBottom w:val="0"/>
                                          <w:divBdr>
                                            <w:top w:val="none" w:sz="0" w:space="0" w:color="auto"/>
                                            <w:left w:val="none" w:sz="0" w:space="0" w:color="auto"/>
                                            <w:bottom w:val="none" w:sz="0" w:space="0" w:color="auto"/>
                                            <w:right w:val="none" w:sz="0" w:space="0" w:color="auto"/>
                                          </w:divBdr>
                                          <w:divsChild>
                                            <w:div w:id="2086755904">
                                              <w:marLeft w:val="0"/>
                                              <w:marRight w:val="0"/>
                                              <w:marTop w:val="0"/>
                                              <w:marBottom w:val="0"/>
                                              <w:divBdr>
                                                <w:top w:val="none" w:sz="0" w:space="0" w:color="auto"/>
                                                <w:left w:val="none" w:sz="0" w:space="0" w:color="auto"/>
                                                <w:bottom w:val="none" w:sz="0" w:space="0" w:color="auto"/>
                                                <w:right w:val="none" w:sz="0" w:space="0" w:color="auto"/>
                                              </w:divBdr>
                                              <w:divsChild>
                                                <w:div w:id="499582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9554639">
                                  <w:marLeft w:val="0"/>
                                  <w:marRight w:val="0"/>
                                  <w:marTop w:val="0"/>
                                  <w:marBottom w:val="0"/>
                                  <w:divBdr>
                                    <w:top w:val="none" w:sz="0" w:space="0" w:color="auto"/>
                                    <w:left w:val="none" w:sz="0" w:space="0" w:color="auto"/>
                                    <w:bottom w:val="none" w:sz="0" w:space="0" w:color="auto"/>
                                    <w:right w:val="none" w:sz="0" w:space="0" w:color="auto"/>
                                  </w:divBdr>
                                  <w:divsChild>
                                    <w:div w:id="275985056">
                                      <w:marLeft w:val="0"/>
                                      <w:marRight w:val="0"/>
                                      <w:marTop w:val="0"/>
                                      <w:marBottom w:val="0"/>
                                      <w:divBdr>
                                        <w:top w:val="none" w:sz="0" w:space="0" w:color="auto"/>
                                        <w:left w:val="none" w:sz="0" w:space="0" w:color="auto"/>
                                        <w:bottom w:val="none" w:sz="0" w:space="0" w:color="auto"/>
                                        <w:right w:val="none" w:sz="0" w:space="0" w:color="auto"/>
                                      </w:divBdr>
                                      <w:divsChild>
                                        <w:div w:id="935789595">
                                          <w:marLeft w:val="0"/>
                                          <w:marRight w:val="0"/>
                                          <w:marTop w:val="0"/>
                                          <w:marBottom w:val="0"/>
                                          <w:divBdr>
                                            <w:top w:val="none" w:sz="0" w:space="0" w:color="auto"/>
                                            <w:left w:val="none" w:sz="0" w:space="0" w:color="auto"/>
                                            <w:bottom w:val="none" w:sz="0" w:space="0" w:color="auto"/>
                                            <w:right w:val="none" w:sz="0" w:space="0" w:color="auto"/>
                                          </w:divBdr>
                                          <w:divsChild>
                                            <w:div w:id="1709187633">
                                              <w:marLeft w:val="0"/>
                                              <w:marRight w:val="0"/>
                                              <w:marTop w:val="0"/>
                                              <w:marBottom w:val="0"/>
                                              <w:divBdr>
                                                <w:top w:val="none" w:sz="0" w:space="0" w:color="auto"/>
                                                <w:left w:val="none" w:sz="0" w:space="0" w:color="auto"/>
                                                <w:bottom w:val="none" w:sz="0" w:space="0" w:color="auto"/>
                                                <w:right w:val="none" w:sz="0" w:space="0" w:color="auto"/>
                                              </w:divBdr>
                                              <w:divsChild>
                                                <w:div w:id="2134590802">
                                                  <w:marLeft w:val="0"/>
                                                  <w:marRight w:val="0"/>
                                                  <w:marTop w:val="0"/>
                                                  <w:marBottom w:val="0"/>
                                                  <w:divBdr>
                                                    <w:top w:val="none" w:sz="0" w:space="0" w:color="auto"/>
                                                    <w:left w:val="none" w:sz="0" w:space="0" w:color="auto"/>
                                                    <w:bottom w:val="none" w:sz="0" w:space="0" w:color="auto"/>
                                                    <w:right w:val="none" w:sz="0" w:space="0" w:color="auto"/>
                                                  </w:divBdr>
                                                  <w:divsChild>
                                                    <w:div w:id="1589921947">
                                                      <w:marLeft w:val="0"/>
                                                      <w:marRight w:val="0"/>
                                                      <w:marTop w:val="0"/>
                                                      <w:marBottom w:val="0"/>
                                                      <w:divBdr>
                                                        <w:top w:val="none" w:sz="0" w:space="0" w:color="auto"/>
                                                        <w:left w:val="none" w:sz="0" w:space="0" w:color="auto"/>
                                                        <w:bottom w:val="none" w:sz="0" w:space="0" w:color="auto"/>
                                                        <w:right w:val="none" w:sz="0" w:space="0" w:color="auto"/>
                                                      </w:divBdr>
                                                      <w:divsChild>
                                                        <w:div w:id="752319679">
                                                          <w:marLeft w:val="0"/>
                                                          <w:marRight w:val="0"/>
                                                          <w:marTop w:val="0"/>
                                                          <w:marBottom w:val="0"/>
                                                          <w:divBdr>
                                                            <w:top w:val="none" w:sz="0" w:space="0" w:color="auto"/>
                                                            <w:left w:val="none" w:sz="0" w:space="0" w:color="auto"/>
                                                            <w:bottom w:val="none" w:sz="0" w:space="0" w:color="auto"/>
                                                            <w:right w:val="none" w:sz="0" w:space="0" w:color="auto"/>
                                                          </w:divBdr>
                                                          <w:divsChild>
                                                            <w:div w:id="1938362167">
                                                              <w:marLeft w:val="0"/>
                                                              <w:marRight w:val="0"/>
                                                              <w:marTop w:val="100"/>
                                                              <w:marBottom w:val="100"/>
                                                              <w:divBdr>
                                                                <w:top w:val="none" w:sz="0" w:space="0" w:color="auto"/>
                                                                <w:left w:val="none" w:sz="0" w:space="0" w:color="auto"/>
                                                                <w:bottom w:val="none" w:sz="0" w:space="0" w:color="auto"/>
                                                                <w:right w:val="none" w:sz="0" w:space="0" w:color="auto"/>
                                                              </w:divBdr>
                                                              <w:divsChild>
                                                                <w:div w:id="2115706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27926676">
                                              <w:marLeft w:val="0"/>
                                              <w:marRight w:val="0"/>
                                              <w:marTop w:val="0"/>
                                              <w:marBottom w:val="0"/>
                                              <w:divBdr>
                                                <w:top w:val="none" w:sz="0" w:space="0" w:color="auto"/>
                                                <w:left w:val="none" w:sz="0" w:space="0" w:color="auto"/>
                                                <w:bottom w:val="none" w:sz="0" w:space="0" w:color="auto"/>
                                                <w:right w:val="none" w:sz="0" w:space="0" w:color="auto"/>
                                              </w:divBdr>
                                              <w:divsChild>
                                                <w:div w:id="1817986529">
                                                  <w:marLeft w:val="0"/>
                                                  <w:marRight w:val="0"/>
                                                  <w:marTop w:val="0"/>
                                                  <w:marBottom w:val="0"/>
                                                  <w:divBdr>
                                                    <w:top w:val="none" w:sz="0" w:space="0" w:color="auto"/>
                                                    <w:left w:val="none" w:sz="0" w:space="0" w:color="auto"/>
                                                    <w:bottom w:val="none" w:sz="0" w:space="0" w:color="auto"/>
                                                    <w:right w:val="none" w:sz="0" w:space="0" w:color="auto"/>
                                                  </w:divBdr>
                                                  <w:divsChild>
                                                    <w:div w:id="1484201966">
                                                      <w:marLeft w:val="0"/>
                                                      <w:marRight w:val="0"/>
                                                      <w:marTop w:val="0"/>
                                                      <w:marBottom w:val="0"/>
                                                      <w:divBdr>
                                                        <w:top w:val="none" w:sz="0" w:space="0" w:color="auto"/>
                                                        <w:left w:val="none" w:sz="0" w:space="0" w:color="auto"/>
                                                        <w:bottom w:val="none" w:sz="0" w:space="0" w:color="auto"/>
                                                        <w:right w:val="none" w:sz="0" w:space="0" w:color="auto"/>
                                                      </w:divBdr>
                                                      <w:divsChild>
                                                        <w:div w:id="2054688568">
                                                          <w:marLeft w:val="0"/>
                                                          <w:marRight w:val="0"/>
                                                          <w:marTop w:val="0"/>
                                                          <w:marBottom w:val="0"/>
                                                          <w:divBdr>
                                                            <w:top w:val="none" w:sz="0" w:space="0" w:color="auto"/>
                                                            <w:left w:val="none" w:sz="0" w:space="0" w:color="auto"/>
                                                            <w:bottom w:val="none" w:sz="0" w:space="0" w:color="auto"/>
                                                            <w:right w:val="none" w:sz="0" w:space="0" w:color="auto"/>
                                                          </w:divBdr>
                                                          <w:divsChild>
                                                            <w:div w:id="1393502536">
                                                              <w:marLeft w:val="105"/>
                                                              <w:marRight w:val="105"/>
                                                              <w:marTop w:val="90"/>
                                                              <w:marBottom w:val="150"/>
                                                              <w:divBdr>
                                                                <w:top w:val="none" w:sz="0" w:space="0" w:color="auto"/>
                                                                <w:left w:val="none" w:sz="0" w:space="0" w:color="auto"/>
                                                                <w:bottom w:val="none" w:sz="0" w:space="0" w:color="auto"/>
                                                                <w:right w:val="none" w:sz="0" w:space="0" w:color="auto"/>
                                                              </w:divBdr>
                                                            </w:div>
                                                            <w:div w:id="901674632">
                                                              <w:marLeft w:val="105"/>
                                                              <w:marRight w:val="105"/>
                                                              <w:marTop w:val="90"/>
                                                              <w:marBottom w:val="150"/>
                                                              <w:divBdr>
                                                                <w:top w:val="none" w:sz="0" w:space="0" w:color="auto"/>
                                                                <w:left w:val="none" w:sz="0" w:space="0" w:color="auto"/>
                                                                <w:bottom w:val="none" w:sz="0" w:space="0" w:color="auto"/>
                                                                <w:right w:val="none" w:sz="0" w:space="0" w:color="auto"/>
                                                              </w:divBdr>
                                                            </w:div>
                                                            <w:div w:id="1901818798">
                                                              <w:marLeft w:val="105"/>
                                                              <w:marRight w:val="105"/>
                                                              <w:marTop w:val="90"/>
                                                              <w:marBottom w:val="150"/>
                                                              <w:divBdr>
                                                                <w:top w:val="none" w:sz="0" w:space="0" w:color="auto"/>
                                                                <w:left w:val="none" w:sz="0" w:space="0" w:color="auto"/>
                                                                <w:bottom w:val="none" w:sz="0" w:space="0" w:color="auto"/>
                                                                <w:right w:val="none" w:sz="0" w:space="0" w:color="auto"/>
                                                              </w:divBdr>
                                                            </w:div>
                                                            <w:div w:id="304624128">
                                                              <w:marLeft w:val="105"/>
                                                              <w:marRight w:val="105"/>
                                                              <w:marTop w:val="90"/>
                                                              <w:marBottom w:val="150"/>
                                                              <w:divBdr>
                                                                <w:top w:val="none" w:sz="0" w:space="0" w:color="auto"/>
                                                                <w:left w:val="none" w:sz="0" w:space="0" w:color="auto"/>
                                                                <w:bottom w:val="none" w:sz="0" w:space="0" w:color="auto"/>
                                                                <w:right w:val="none" w:sz="0" w:space="0" w:color="auto"/>
                                                              </w:divBdr>
                                                            </w:div>
                                                            <w:div w:id="854153015">
                                                              <w:marLeft w:val="105"/>
                                                              <w:marRight w:val="105"/>
                                                              <w:marTop w:val="90"/>
                                                              <w:marBottom w:val="150"/>
                                                              <w:divBdr>
                                                                <w:top w:val="none" w:sz="0" w:space="0" w:color="auto"/>
                                                                <w:left w:val="none" w:sz="0" w:space="0" w:color="auto"/>
                                                                <w:bottom w:val="none" w:sz="0" w:space="0" w:color="auto"/>
                                                                <w:right w:val="none" w:sz="0" w:space="0" w:color="auto"/>
                                                              </w:divBdr>
                                                            </w:div>
                                                            <w:div w:id="2095973393">
                                                              <w:marLeft w:val="105"/>
                                                              <w:marRight w:val="105"/>
                                                              <w:marTop w:val="9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61521558">
                                  <w:marLeft w:val="0"/>
                                  <w:marRight w:val="0"/>
                                  <w:marTop w:val="0"/>
                                  <w:marBottom w:val="0"/>
                                  <w:divBdr>
                                    <w:top w:val="none" w:sz="0" w:space="0" w:color="auto"/>
                                    <w:left w:val="none" w:sz="0" w:space="0" w:color="auto"/>
                                    <w:bottom w:val="none" w:sz="0" w:space="0" w:color="auto"/>
                                    <w:right w:val="none" w:sz="0" w:space="0" w:color="auto"/>
                                  </w:divBdr>
                                  <w:divsChild>
                                    <w:div w:id="308294563">
                                      <w:marLeft w:val="0"/>
                                      <w:marRight w:val="0"/>
                                      <w:marTop w:val="0"/>
                                      <w:marBottom w:val="0"/>
                                      <w:divBdr>
                                        <w:top w:val="none" w:sz="0" w:space="0" w:color="auto"/>
                                        <w:left w:val="none" w:sz="0" w:space="0" w:color="auto"/>
                                        <w:bottom w:val="none" w:sz="0" w:space="0" w:color="auto"/>
                                        <w:right w:val="none" w:sz="0" w:space="0" w:color="auto"/>
                                      </w:divBdr>
                                      <w:divsChild>
                                        <w:div w:id="798425345">
                                          <w:marLeft w:val="0"/>
                                          <w:marRight w:val="0"/>
                                          <w:marTop w:val="60"/>
                                          <w:marBottom w:val="0"/>
                                          <w:divBdr>
                                            <w:top w:val="none" w:sz="0" w:space="0" w:color="auto"/>
                                            <w:left w:val="none" w:sz="0" w:space="0" w:color="auto"/>
                                            <w:bottom w:val="none" w:sz="0" w:space="0" w:color="auto"/>
                                            <w:right w:val="none" w:sz="0" w:space="0" w:color="auto"/>
                                          </w:divBdr>
                                          <w:divsChild>
                                            <w:div w:id="732895348">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53234905">
          <w:marLeft w:val="0"/>
          <w:marRight w:val="0"/>
          <w:marTop w:val="0"/>
          <w:marBottom w:val="0"/>
          <w:divBdr>
            <w:top w:val="none" w:sz="0" w:space="0" w:color="auto"/>
            <w:left w:val="none" w:sz="0" w:space="0" w:color="auto"/>
            <w:bottom w:val="none" w:sz="0" w:space="0" w:color="auto"/>
            <w:right w:val="none" w:sz="0" w:space="0" w:color="auto"/>
          </w:divBdr>
          <w:divsChild>
            <w:div w:id="1215195960">
              <w:marLeft w:val="0"/>
              <w:marRight w:val="0"/>
              <w:marTop w:val="0"/>
              <w:marBottom w:val="0"/>
              <w:divBdr>
                <w:top w:val="none" w:sz="0" w:space="0" w:color="auto"/>
                <w:left w:val="none" w:sz="0" w:space="0" w:color="auto"/>
                <w:bottom w:val="none" w:sz="0" w:space="0" w:color="auto"/>
                <w:right w:val="none" w:sz="0" w:space="0" w:color="auto"/>
              </w:divBdr>
              <w:divsChild>
                <w:div w:id="1188106800">
                  <w:marLeft w:val="0"/>
                  <w:marRight w:val="0"/>
                  <w:marTop w:val="0"/>
                  <w:marBottom w:val="0"/>
                  <w:divBdr>
                    <w:top w:val="none" w:sz="0" w:space="0" w:color="auto"/>
                    <w:left w:val="none" w:sz="0" w:space="0" w:color="auto"/>
                    <w:bottom w:val="none" w:sz="0" w:space="0" w:color="auto"/>
                    <w:right w:val="none" w:sz="0" w:space="0" w:color="auto"/>
                  </w:divBdr>
                </w:div>
              </w:divsChild>
            </w:div>
            <w:div w:id="61300285">
              <w:marLeft w:val="750"/>
              <w:marRight w:val="0"/>
              <w:marTop w:val="0"/>
              <w:marBottom w:val="0"/>
              <w:divBdr>
                <w:top w:val="none" w:sz="0" w:space="0" w:color="auto"/>
                <w:left w:val="none" w:sz="0" w:space="0" w:color="auto"/>
                <w:bottom w:val="none" w:sz="0" w:space="0" w:color="auto"/>
                <w:right w:val="none" w:sz="0" w:space="0" w:color="auto"/>
              </w:divBdr>
              <w:divsChild>
                <w:div w:id="853497525">
                  <w:marLeft w:val="0"/>
                  <w:marRight w:val="0"/>
                  <w:marTop w:val="0"/>
                  <w:marBottom w:val="0"/>
                  <w:divBdr>
                    <w:top w:val="none" w:sz="0" w:space="0" w:color="auto"/>
                    <w:left w:val="none" w:sz="0" w:space="0" w:color="auto"/>
                    <w:bottom w:val="none" w:sz="0" w:space="0" w:color="auto"/>
                    <w:right w:val="none" w:sz="0" w:space="0" w:color="auto"/>
                  </w:divBdr>
                  <w:divsChild>
                    <w:div w:id="1805004731">
                      <w:marLeft w:val="0"/>
                      <w:marRight w:val="0"/>
                      <w:marTop w:val="0"/>
                      <w:marBottom w:val="0"/>
                      <w:divBdr>
                        <w:top w:val="none" w:sz="0" w:space="0" w:color="auto"/>
                        <w:left w:val="none" w:sz="0" w:space="0" w:color="auto"/>
                        <w:bottom w:val="none" w:sz="0" w:space="0" w:color="auto"/>
                        <w:right w:val="none" w:sz="0" w:space="0" w:color="auto"/>
                      </w:divBdr>
                      <w:divsChild>
                        <w:div w:id="584650596">
                          <w:marLeft w:val="0"/>
                          <w:marRight w:val="0"/>
                          <w:marTop w:val="0"/>
                          <w:marBottom w:val="0"/>
                          <w:divBdr>
                            <w:top w:val="none" w:sz="0" w:space="0" w:color="auto"/>
                            <w:left w:val="none" w:sz="0" w:space="0" w:color="auto"/>
                            <w:bottom w:val="none" w:sz="0" w:space="0" w:color="auto"/>
                            <w:right w:val="none" w:sz="0" w:space="0" w:color="auto"/>
                          </w:divBdr>
                          <w:divsChild>
                            <w:div w:id="619337952">
                              <w:marLeft w:val="0"/>
                              <w:marRight w:val="0"/>
                              <w:marTop w:val="0"/>
                              <w:marBottom w:val="0"/>
                              <w:divBdr>
                                <w:top w:val="none" w:sz="0" w:space="0" w:color="auto"/>
                                <w:left w:val="none" w:sz="0" w:space="0" w:color="auto"/>
                                <w:bottom w:val="none" w:sz="0" w:space="0" w:color="auto"/>
                                <w:right w:val="none" w:sz="0" w:space="0" w:color="auto"/>
                              </w:divBdr>
                              <w:divsChild>
                                <w:div w:id="2067484942">
                                  <w:marLeft w:val="0"/>
                                  <w:marRight w:val="0"/>
                                  <w:marTop w:val="0"/>
                                  <w:marBottom w:val="0"/>
                                  <w:divBdr>
                                    <w:top w:val="none" w:sz="0" w:space="0" w:color="auto"/>
                                    <w:left w:val="none" w:sz="0" w:space="0" w:color="auto"/>
                                    <w:bottom w:val="none" w:sz="0" w:space="0" w:color="auto"/>
                                    <w:right w:val="none" w:sz="0" w:space="0" w:color="auto"/>
                                  </w:divBdr>
                                  <w:divsChild>
                                    <w:div w:id="854656143">
                                      <w:marLeft w:val="0"/>
                                      <w:marRight w:val="0"/>
                                      <w:marTop w:val="0"/>
                                      <w:marBottom w:val="0"/>
                                      <w:divBdr>
                                        <w:top w:val="none" w:sz="0" w:space="0" w:color="auto"/>
                                        <w:left w:val="none" w:sz="0" w:space="0" w:color="auto"/>
                                        <w:bottom w:val="none" w:sz="0" w:space="0" w:color="auto"/>
                                        <w:right w:val="none" w:sz="0" w:space="0" w:color="auto"/>
                                      </w:divBdr>
                                      <w:divsChild>
                                        <w:div w:id="2022123129">
                                          <w:marLeft w:val="0"/>
                                          <w:marRight w:val="0"/>
                                          <w:marTop w:val="0"/>
                                          <w:marBottom w:val="0"/>
                                          <w:divBdr>
                                            <w:top w:val="none" w:sz="0" w:space="0" w:color="auto"/>
                                            <w:left w:val="none" w:sz="0" w:space="0" w:color="auto"/>
                                            <w:bottom w:val="none" w:sz="0" w:space="0" w:color="auto"/>
                                            <w:right w:val="none" w:sz="0" w:space="0" w:color="auto"/>
                                          </w:divBdr>
                                          <w:divsChild>
                                            <w:div w:id="710691344">
                                              <w:marLeft w:val="0"/>
                                              <w:marRight w:val="0"/>
                                              <w:marTop w:val="0"/>
                                              <w:marBottom w:val="0"/>
                                              <w:divBdr>
                                                <w:top w:val="none" w:sz="0" w:space="0" w:color="auto"/>
                                                <w:left w:val="none" w:sz="0" w:space="0" w:color="auto"/>
                                                <w:bottom w:val="none" w:sz="0" w:space="0" w:color="auto"/>
                                                <w:right w:val="none" w:sz="0" w:space="0" w:color="auto"/>
                                              </w:divBdr>
                                              <w:divsChild>
                                                <w:div w:id="462114379">
                                                  <w:marLeft w:val="0"/>
                                                  <w:marRight w:val="0"/>
                                                  <w:marTop w:val="0"/>
                                                  <w:marBottom w:val="0"/>
                                                  <w:divBdr>
                                                    <w:top w:val="none" w:sz="0" w:space="0" w:color="auto"/>
                                                    <w:left w:val="none" w:sz="0" w:space="0" w:color="auto"/>
                                                    <w:bottom w:val="none" w:sz="0" w:space="0" w:color="auto"/>
                                                    <w:right w:val="none" w:sz="0" w:space="0" w:color="auto"/>
                                                  </w:divBdr>
                                                  <w:divsChild>
                                                    <w:div w:id="2054109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437553422">
      <w:bodyDiv w:val="1"/>
      <w:marLeft w:val="0"/>
      <w:marRight w:val="0"/>
      <w:marTop w:val="0"/>
      <w:marBottom w:val="0"/>
      <w:divBdr>
        <w:top w:val="none" w:sz="0" w:space="0" w:color="auto"/>
        <w:left w:val="none" w:sz="0" w:space="0" w:color="auto"/>
        <w:bottom w:val="none" w:sz="0" w:space="0" w:color="auto"/>
        <w:right w:val="none" w:sz="0" w:space="0" w:color="auto"/>
      </w:divBdr>
    </w:div>
    <w:div w:id="1437824532">
      <w:bodyDiv w:val="1"/>
      <w:marLeft w:val="0"/>
      <w:marRight w:val="0"/>
      <w:marTop w:val="0"/>
      <w:marBottom w:val="0"/>
      <w:divBdr>
        <w:top w:val="none" w:sz="0" w:space="0" w:color="auto"/>
        <w:left w:val="none" w:sz="0" w:space="0" w:color="auto"/>
        <w:bottom w:val="none" w:sz="0" w:space="0" w:color="auto"/>
        <w:right w:val="none" w:sz="0" w:space="0" w:color="auto"/>
      </w:divBdr>
    </w:div>
    <w:div w:id="1439376984">
      <w:bodyDiv w:val="1"/>
      <w:marLeft w:val="0"/>
      <w:marRight w:val="0"/>
      <w:marTop w:val="0"/>
      <w:marBottom w:val="0"/>
      <w:divBdr>
        <w:top w:val="none" w:sz="0" w:space="0" w:color="auto"/>
        <w:left w:val="none" w:sz="0" w:space="0" w:color="auto"/>
        <w:bottom w:val="none" w:sz="0" w:space="0" w:color="auto"/>
        <w:right w:val="none" w:sz="0" w:space="0" w:color="auto"/>
      </w:divBdr>
    </w:div>
    <w:div w:id="1440030937">
      <w:bodyDiv w:val="1"/>
      <w:marLeft w:val="0"/>
      <w:marRight w:val="0"/>
      <w:marTop w:val="0"/>
      <w:marBottom w:val="0"/>
      <w:divBdr>
        <w:top w:val="none" w:sz="0" w:space="0" w:color="auto"/>
        <w:left w:val="none" w:sz="0" w:space="0" w:color="auto"/>
        <w:bottom w:val="none" w:sz="0" w:space="0" w:color="auto"/>
        <w:right w:val="none" w:sz="0" w:space="0" w:color="auto"/>
      </w:divBdr>
    </w:div>
    <w:div w:id="1441875156">
      <w:bodyDiv w:val="1"/>
      <w:marLeft w:val="0"/>
      <w:marRight w:val="0"/>
      <w:marTop w:val="0"/>
      <w:marBottom w:val="0"/>
      <w:divBdr>
        <w:top w:val="none" w:sz="0" w:space="0" w:color="auto"/>
        <w:left w:val="none" w:sz="0" w:space="0" w:color="auto"/>
        <w:bottom w:val="none" w:sz="0" w:space="0" w:color="auto"/>
        <w:right w:val="none" w:sz="0" w:space="0" w:color="auto"/>
      </w:divBdr>
    </w:div>
    <w:div w:id="1442526528">
      <w:bodyDiv w:val="1"/>
      <w:marLeft w:val="0"/>
      <w:marRight w:val="0"/>
      <w:marTop w:val="0"/>
      <w:marBottom w:val="0"/>
      <w:divBdr>
        <w:top w:val="none" w:sz="0" w:space="0" w:color="auto"/>
        <w:left w:val="none" w:sz="0" w:space="0" w:color="auto"/>
        <w:bottom w:val="none" w:sz="0" w:space="0" w:color="auto"/>
        <w:right w:val="none" w:sz="0" w:space="0" w:color="auto"/>
      </w:divBdr>
    </w:div>
    <w:div w:id="1442646371">
      <w:bodyDiv w:val="1"/>
      <w:marLeft w:val="0"/>
      <w:marRight w:val="0"/>
      <w:marTop w:val="0"/>
      <w:marBottom w:val="0"/>
      <w:divBdr>
        <w:top w:val="none" w:sz="0" w:space="0" w:color="auto"/>
        <w:left w:val="none" w:sz="0" w:space="0" w:color="auto"/>
        <w:bottom w:val="none" w:sz="0" w:space="0" w:color="auto"/>
        <w:right w:val="none" w:sz="0" w:space="0" w:color="auto"/>
      </w:divBdr>
    </w:div>
    <w:div w:id="1442803019">
      <w:bodyDiv w:val="1"/>
      <w:marLeft w:val="0"/>
      <w:marRight w:val="0"/>
      <w:marTop w:val="0"/>
      <w:marBottom w:val="0"/>
      <w:divBdr>
        <w:top w:val="none" w:sz="0" w:space="0" w:color="auto"/>
        <w:left w:val="none" w:sz="0" w:space="0" w:color="auto"/>
        <w:bottom w:val="none" w:sz="0" w:space="0" w:color="auto"/>
        <w:right w:val="none" w:sz="0" w:space="0" w:color="auto"/>
      </w:divBdr>
    </w:div>
    <w:div w:id="1442916725">
      <w:bodyDiv w:val="1"/>
      <w:marLeft w:val="0"/>
      <w:marRight w:val="0"/>
      <w:marTop w:val="0"/>
      <w:marBottom w:val="0"/>
      <w:divBdr>
        <w:top w:val="none" w:sz="0" w:space="0" w:color="auto"/>
        <w:left w:val="none" w:sz="0" w:space="0" w:color="auto"/>
        <w:bottom w:val="none" w:sz="0" w:space="0" w:color="auto"/>
        <w:right w:val="none" w:sz="0" w:space="0" w:color="auto"/>
      </w:divBdr>
    </w:div>
    <w:div w:id="1443307266">
      <w:bodyDiv w:val="1"/>
      <w:marLeft w:val="0"/>
      <w:marRight w:val="0"/>
      <w:marTop w:val="0"/>
      <w:marBottom w:val="0"/>
      <w:divBdr>
        <w:top w:val="none" w:sz="0" w:space="0" w:color="auto"/>
        <w:left w:val="none" w:sz="0" w:space="0" w:color="auto"/>
        <w:bottom w:val="none" w:sz="0" w:space="0" w:color="auto"/>
        <w:right w:val="none" w:sz="0" w:space="0" w:color="auto"/>
      </w:divBdr>
    </w:div>
    <w:div w:id="1443527896">
      <w:bodyDiv w:val="1"/>
      <w:marLeft w:val="0"/>
      <w:marRight w:val="0"/>
      <w:marTop w:val="0"/>
      <w:marBottom w:val="0"/>
      <w:divBdr>
        <w:top w:val="none" w:sz="0" w:space="0" w:color="auto"/>
        <w:left w:val="none" w:sz="0" w:space="0" w:color="auto"/>
        <w:bottom w:val="none" w:sz="0" w:space="0" w:color="auto"/>
        <w:right w:val="none" w:sz="0" w:space="0" w:color="auto"/>
      </w:divBdr>
    </w:div>
    <w:div w:id="1444154284">
      <w:bodyDiv w:val="1"/>
      <w:marLeft w:val="0"/>
      <w:marRight w:val="0"/>
      <w:marTop w:val="0"/>
      <w:marBottom w:val="0"/>
      <w:divBdr>
        <w:top w:val="none" w:sz="0" w:space="0" w:color="auto"/>
        <w:left w:val="none" w:sz="0" w:space="0" w:color="auto"/>
        <w:bottom w:val="none" w:sz="0" w:space="0" w:color="auto"/>
        <w:right w:val="none" w:sz="0" w:space="0" w:color="auto"/>
      </w:divBdr>
    </w:div>
    <w:div w:id="1445542214">
      <w:bodyDiv w:val="1"/>
      <w:marLeft w:val="0"/>
      <w:marRight w:val="0"/>
      <w:marTop w:val="0"/>
      <w:marBottom w:val="0"/>
      <w:divBdr>
        <w:top w:val="none" w:sz="0" w:space="0" w:color="auto"/>
        <w:left w:val="none" w:sz="0" w:space="0" w:color="auto"/>
        <w:bottom w:val="none" w:sz="0" w:space="0" w:color="auto"/>
        <w:right w:val="none" w:sz="0" w:space="0" w:color="auto"/>
      </w:divBdr>
    </w:div>
    <w:div w:id="1445614033">
      <w:bodyDiv w:val="1"/>
      <w:marLeft w:val="0"/>
      <w:marRight w:val="0"/>
      <w:marTop w:val="0"/>
      <w:marBottom w:val="0"/>
      <w:divBdr>
        <w:top w:val="none" w:sz="0" w:space="0" w:color="auto"/>
        <w:left w:val="none" w:sz="0" w:space="0" w:color="auto"/>
        <w:bottom w:val="none" w:sz="0" w:space="0" w:color="auto"/>
        <w:right w:val="none" w:sz="0" w:space="0" w:color="auto"/>
      </w:divBdr>
      <w:divsChild>
        <w:div w:id="1698309248">
          <w:marLeft w:val="0"/>
          <w:marRight w:val="0"/>
          <w:marTop w:val="0"/>
          <w:marBottom w:val="0"/>
          <w:divBdr>
            <w:top w:val="none" w:sz="0" w:space="0" w:color="auto"/>
            <w:left w:val="none" w:sz="0" w:space="0" w:color="auto"/>
            <w:bottom w:val="none" w:sz="0" w:space="0" w:color="auto"/>
            <w:right w:val="none" w:sz="0" w:space="0" w:color="auto"/>
          </w:divBdr>
          <w:divsChild>
            <w:div w:id="1252621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272548">
      <w:bodyDiv w:val="1"/>
      <w:marLeft w:val="0"/>
      <w:marRight w:val="0"/>
      <w:marTop w:val="0"/>
      <w:marBottom w:val="0"/>
      <w:divBdr>
        <w:top w:val="none" w:sz="0" w:space="0" w:color="auto"/>
        <w:left w:val="none" w:sz="0" w:space="0" w:color="auto"/>
        <w:bottom w:val="none" w:sz="0" w:space="0" w:color="auto"/>
        <w:right w:val="none" w:sz="0" w:space="0" w:color="auto"/>
      </w:divBdr>
    </w:div>
    <w:div w:id="1446581047">
      <w:bodyDiv w:val="1"/>
      <w:marLeft w:val="0"/>
      <w:marRight w:val="0"/>
      <w:marTop w:val="0"/>
      <w:marBottom w:val="0"/>
      <w:divBdr>
        <w:top w:val="none" w:sz="0" w:space="0" w:color="auto"/>
        <w:left w:val="none" w:sz="0" w:space="0" w:color="auto"/>
        <w:bottom w:val="none" w:sz="0" w:space="0" w:color="auto"/>
        <w:right w:val="none" w:sz="0" w:space="0" w:color="auto"/>
      </w:divBdr>
    </w:div>
    <w:div w:id="1446728412">
      <w:bodyDiv w:val="1"/>
      <w:marLeft w:val="0"/>
      <w:marRight w:val="0"/>
      <w:marTop w:val="0"/>
      <w:marBottom w:val="0"/>
      <w:divBdr>
        <w:top w:val="none" w:sz="0" w:space="0" w:color="auto"/>
        <w:left w:val="none" w:sz="0" w:space="0" w:color="auto"/>
        <w:bottom w:val="none" w:sz="0" w:space="0" w:color="auto"/>
        <w:right w:val="none" w:sz="0" w:space="0" w:color="auto"/>
      </w:divBdr>
    </w:div>
    <w:div w:id="1446773972">
      <w:bodyDiv w:val="1"/>
      <w:marLeft w:val="0"/>
      <w:marRight w:val="0"/>
      <w:marTop w:val="0"/>
      <w:marBottom w:val="0"/>
      <w:divBdr>
        <w:top w:val="none" w:sz="0" w:space="0" w:color="auto"/>
        <w:left w:val="none" w:sz="0" w:space="0" w:color="auto"/>
        <w:bottom w:val="none" w:sz="0" w:space="0" w:color="auto"/>
        <w:right w:val="none" w:sz="0" w:space="0" w:color="auto"/>
      </w:divBdr>
    </w:div>
    <w:div w:id="1447385087">
      <w:bodyDiv w:val="1"/>
      <w:marLeft w:val="0"/>
      <w:marRight w:val="0"/>
      <w:marTop w:val="0"/>
      <w:marBottom w:val="0"/>
      <w:divBdr>
        <w:top w:val="none" w:sz="0" w:space="0" w:color="auto"/>
        <w:left w:val="none" w:sz="0" w:space="0" w:color="auto"/>
        <w:bottom w:val="none" w:sz="0" w:space="0" w:color="auto"/>
        <w:right w:val="none" w:sz="0" w:space="0" w:color="auto"/>
      </w:divBdr>
    </w:div>
    <w:div w:id="1447501198">
      <w:bodyDiv w:val="1"/>
      <w:marLeft w:val="0"/>
      <w:marRight w:val="0"/>
      <w:marTop w:val="0"/>
      <w:marBottom w:val="0"/>
      <w:divBdr>
        <w:top w:val="none" w:sz="0" w:space="0" w:color="auto"/>
        <w:left w:val="none" w:sz="0" w:space="0" w:color="auto"/>
        <w:bottom w:val="none" w:sz="0" w:space="0" w:color="auto"/>
        <w:right w:val="none" w:sz="0" w:space="0" w:color="auto"/>
      </w:divBdr>
    </w:div>
    <w:div w:id="1447502546">
      <w:bodyDiv w:val="1"/>
      <w:marLeft w:val="0"/>
      <w:marRight w:val="0"/>
      <w:marTop w:val="0"/>
      <w:marBottom w:val="0"/>
      <w:divBdr>
        <w:top w:val="none" w:sz="0" w:space="0" w:color="auto"/>
        <w:left w:val="none" w:sz="0" w:space="0" w:color="auto"/>
        <w:bottom w:val="none" w:sz="0" w:space="0" w:color="auto"/>
        <w:right w:val="none" w:sz="0" w:space="0" w:color="auto"/>
      </w:divBdr>
    </w:div>
    <w:div w:id="1447846235">
      <w:bodyDiv w:val="1"/>
      <w:marLeft w:val="0"/>
      <w:marRight w:val="0"/>
      <w:marTop w:val="0"/>
      <w:marBottom w:val="0"/>
      <w:divBdr>
        <w:top w:val="none" w:sz="0" w:space="0" w:color="auto"/>
        <w:left w:val="none" w:sz="0" w:space="0" w:color="auto"/>
        <w:bottom w:val="none" w:sz="0" w:space="0" w:color="auto"/>
        <w:right w:val="none" w:sz="0" w:space="0" w:color="auto"/>
      </w:divBdr>
    </w:div>
    <w:div w:id="1448310495">
      <w:bodyDiv w:val="1"/>
      <w:marLeft w:val="0"/>
      <w:marRight w:val="0"/>
      <w:marTop w:val="0"/>
      <w:marBottom w:val="0"/>
      <w:divBdr>
        <w:top w:val="none" w:sz="0" w:space="0" w:color="auto"/>
        <w:left w:val="none" w:sz="0" w:space="0" w:color="auto"/>
        <w:bottom w:val="none" w:sz="0" w:space="0" w:color="auto"/>
        <w:right w:val="none" w:sz="0" w:space="0" w:color="auto"/>
      </w:divBdr>
    </w:div>
    <w:div w:id="1448312165">
      <w:bodyDiv w:val="1"/>
      <w:marLeft w:val="0"/>
      <w:marRight w:val="0"/>
      <w:marTop w:val="0"/>
      <w:marBottom w:val="0"/>
      <w:divBdr>
        <w:top w:val="none" w:sz="0" w:space="0" w:color="auto"/>
        <w:left w:val="none" w:sz="0" w:space="0" w:color="auto"/>
        <w:bottom w:val="none" w:sz="0" w:space="0" w:color="auto"/>
        <w:right w:val="none" w:sz="0" w:space="0" w:color="auto"/>
      </w:divBdr>
    </w:div>
    <w:div w:id="1448312607">
      <w:bodyDiv w:val="1"/>
      <w:marLeft w:val="0"/>
      <w:marRight w:val="0"/>
      <w:marTop w:val="0"/>
      <w:marBottom w:val="0"/>
      <w:divBdr>
        <w:top w:val="none" w:sz="0" w:space="0" w:color="auto"/>
        <w:left w:val="none" w:sz="0" w:space="0" w:color="auto"/>
        <w:bottom w:val="none" w:sz="0" w:space="0" w:color="auto"/>
        <w:right w:val="none" w:sz="0" w:space="0" w:color="auto"/>
      </w:divBdr>
    </w:div>
    <w:div w:id="1448623464">
      <w:bodyDiv w:val="1"/>
      <w:marLeft w:val="0"/>
      <w:marRight w:val="0"/>
      <w:marTop w:val="0"/>
      <w:marBottom w:val="0"/>
      <w:divBdr>
        <w:top w:val="none" w:sz="0" w:space="0" w:color="auto"/>
        <w:left w:val="none" w:sz="0" w:space="0" w:color="auto"/>
        <w:bottom w:val="none" w:sz="0" w:space="0" w:color="auto"/>
        <w:right w:val="none" w:sz="0" w:space="0" w:color="auto"/>
      </w:divBdr>
    </w:div>
    <w:div w:id="1449005773">
      <w:bodyDiv w:val="1"/>
      <w:marLeft w:val="0"/>
      <w:marRight w:val="0"/>
      <w:marTop w:val="0"/>
      <w:marBottom w:val="0"/>
      <w:divBdr>
        <w:top w:val="none" w:sz="0" w:space="0" w:color="auto"/>
        <w:left w:val="none" w:sz="0" w:space="0" w:color="auto"/>
        <w:bottom w:val="none" w:sz="0" w:space="0" w:color="auto"/>
        <w:right w:val="none" w:sz="0" w:space="0" w:color="auto"/>
      </w:divBdr>
    </w:div>
    <w:div w:id="1449011304">
      <w:bodyDiv w:val="1"/>
      <w:marLeft w:val="0"/>
      <w:marRight w:val="0"/>
      <w:marTop w:val="0"/>
      <w:marBottom w:val="0"/>
      <w:divBdr>
        <w:top w:val="none" w:sz="0" w:space="0" w:color="auto"/>
        <w:left w:val="none" w:sz="0" w:space="0" w:color="auto"/>
        <w:bottom w:val="none" w:sz="0" w:space="0" w:color="auto"/>
        <w:right w:val="none" w:sz="0" w:space="0" w:color="auto"/>
      </w:divBdr>
      <w:divsChild>
        <w:div w:id="1967274267">
          <w:marLeft w:val="0"/>
          <w:marRight w:val="0"/>
          <w:marTop w:val="0"/>
          <w:marBottom w:val="0"/>
          <w:divBdr>
            <w:top w:val="none" w:sz="0" w:space="0" w:color="auto"/>
            <w:left w:val="none" w:sz="0" w:space="0" w:color="auto"/>
            <w:bottom w:val="none" w:sz="0" w:space="0" w:color="auto"/>
            <w:right w:val="none" w:sz="0" w:space="0" w:color="auto"/>
          </w:divBdr>
          <w:divsChild>
            <w:div w:id="618878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9205212">
      <w:bodyDiv w:val="1"/>
      <w:marLeft w:val="0"/>
      <w:marRight w:val="0"/>
      <w:marTop w:val="0"/>
      <w:marBottom w:val="0"/>
      <w:divBdr>
        <w:top w:val="none" w:sz="0" w:space="0" w:color="auto"/>
        <w:left w:val="none" w:sz="0" w:space="0" w:color="auto"/>
        <w:bottom w:val="none" w:sz="0" w:space="0" w:color="auto"/>
        <w:right w:val="none" w:sz="0" w:space="0" w:color="auto"/>
      </w:divBdr>
    </w:div>
    <w:div w:id="1450395881">
      <w:bodyDiv w:val="1"/>
      <w:marLeft w:val="0"/>
      <w:marRight w:val="0"/>
      <w:marTop w:val="0"/>
      <w:marBottom w:val="0"/>
      <w:divBdr>
        <w:top w:val="none" w:sz="0" w:space="0" w:color="auto"/>
        <w:left w:val="none" w:sz="0" w:space="0" w:color="auto"/>
        <w:bottom w:val="none" w:sz="0" w:space="0" w:color="auto"/>
        <w:right w:val="none" w:sz="0" w:space="0" w:color="auto"/>
      </w:divBdr>
    </w:div>
    <w:div w:id="1450665095">
      <w:bodyDiv w:val="1"/>
      <w:marLeft w:val="0"/>
      <w:marRight w:val="0"/>
      <w:marTop w:val="0"/>
      <w:marBottom w:val="0"/>
      <w:divBdr>
        <w:top w:val="none" w:sz="0" w:space="0" w:color="auto"/>
        <w:left w:val="none" w:sz="0" w:space="0" w:color="auto"/>
        <w:bottom w:val="none" w:sz="0" w:space="0" w:color="auto"/>
        <w:right w:val="none" w:sz="0" w:space="0" w:color="auto"/>
      </w:divBdr>
    </w:div>
    <w:div w:id="1451507732">
      <w:bodyDiv w:val="1"/>
      <w:marLeft w:val="0"/>
      <w:marRight w:val="0"/>
      <w:marTop w:val="0"/>
      <w:marBottom w:val="0"/>
      <w:divBdr>
        <w:top w:val="none" w:sz="0" w:space="0" w:color="auto"/>
        <w:left w:val="none" w:sz="0" w:space="0" w:color="auto"/>
        <w:bottom w:val="none" w:sz="0" w:space="0" w:color="auto"/>
        <w:right w:val="none" w:sz="0" w:space="0" w:color="auto"/>
      </w:divBdr>
    </w:div>
    <w:div w:id="1451634079">
      <w:bodyDiv w:val="1"/>
      <w:marLeft w:val="0"/>
      <w:marRight w:val="0"/>
      <w:marTop w:val="0"/>
      <w:marBottom w:val="0"/>
      <w:divBdr>
        <w:top w:val="none" w:sz="0" w:space="0" w:color="auto"/>
        <w:left w:val="none" w:sz="0" w:space="0" w:color="auto"/>
        <w:bottom w:val="none" w:sz="0" w:space="0" w:color="auto"/>
        <w:right w:val="none" w:sz="0" w:space="0" w:color="auto"/>
      </w:divBdr>
    </w:div>
    <w:div w:id="1452242706">
      <w:bodyDiv w:val="1"/>
      <w:marLeft w:val="0"/>
      <w:marRight w:val="0"/>
      <w:marTop w:val="0"/>
      <w:marBottom w:val="0"/>
      <w:divBdr>
        <w:top w:val="none" w:sz="0" w:space="0" w:color="auto"/>
        <w:left w:val="none" w:sz="0" w:space="0" w:color="auto"/>
        <w:bottom w:val="none" w:sz="0" w:space="0" w:color="auto"/>
        <w:right w:val="none" w:sz="0" w:space="0" w:color="auto"/>
      </w:divBdr>
    </w:div>
    <w:div w:id="1453354792">
      <w:bodyDiv w:val="1"/>
      <w:marLeft w:val="0"/>
      <w:marRight w:val="0"/>
      <w:marTop w:val="0"/>
      <w:marBottom w:val="0"/>
      <w:divBdr>
        <w:top w:val="none" w:sz="0" w:space="0" w:color="auto"/>
        <w:left w:val="none" w:sz="0" w:space="0" w:color="auto"/>
        <w:bottom w:val="none" w:sz="0" w:space="0" w:color="auto"/>
        <w:right w:val="none" w:sz="0" w:space="0" w:color="auto"/>
      </w:divBdr>
    </w:div>
    <w:div w:id="1454133231">
      <w:bodyDiv w:val="1"/>
      <w:marLeft w:val="0"/>
      <w:marRight w:val="0"/>
      <w:marTop w:val="0"/>
      <w:marBottom w:val="0"/>
      <w:divBdr>
        <w:top w:val="none" w:sz="0" w:space="0" w:color="auto"/>
        <w:left w:val="none" w:sz="0" w:space="0" w:color="auto"/>
        <w:bottom w:val="none" w:sz="0" w:space="0" w:color="auto"/>
        <w:right w:val="none" w:sz="0" w:space="0" w:color="auto"/>
      </w:divBdr>
    </w:div>
    <w:div w:id="1454402554">
      <w:bodyDiv w:val="1"/>
      <w:marLeft w:val="0"/>
      <w:marRight w:val="0"/>
      <w:marTop w:val="0"/>
      <w:marBottom w:val="0"/>
      <w:divBdr>
        <w:top w:val="none" w:sz="0" w:space="0" w:color="auto"/>
        <w:left w:val="none" w:sz="0" w:space="0" w:color="auto"/>
        <w:bottom w:val="none" w:sz="0" w:space="0" w:color="auto"/>
        <w:right w:val="none" w:sz="0" w:space="0" w:color="auto"/>
      </w:divBdr>
    </w:div>
    <w:div w:id="1455558439">
      <w:bodyDiv w:val="1"/>
      <w:marLeft w:val="0"/>
      <w:marRight w:val="0"/>
      <w:marTop w:val="0"/>
      <w:marBottom w:val="0"/>
      <w:divBdr>
        <w:top w:val="none" w:sz="0" w:space="0" w:color="auto"/>
        <w:left w:val="none" w:sz="0" w:space="0" w:color="auto"/>
        <w:bottom w:val="none" w:sz="0" w:space="0" w:color="auto"/>
        <w:right w:val="none" w:sz="0" w:space="0" w:color="auto"/>
      </w:divBdr>
    </w:div>
    <w:div w:id="1455978717">
      <w:bodyDiv w:val="1"/>
      <w:marLeft w:val="0"/>
      <w:marRight w:val="0"/>
      <w:marTop w:val="0"/>
      <w:marBottom w:val="0"/>
      <w:divBdr>
        <w:top w:val="none" w:sz="0" w:space="0" w:color="auto"/>
        <w:left w:val="none" w:sz="0" w:space="0" w:color="auto"/>
        <w:bottom w:val="none" w:sz="0" w:space="0" w:color="auto"/>
        <w:right w:val="none" w:sz="0" w:space="0" w:color="auto"/>
      </w:divBdr>
    </w:div>
    <w:div w:id="1456213611">
      <w:bodyDiv w:val="1"/>
      <w:marLeft w:val="0"/>
      <w:marRight w:val="0"/>
      <w:marTop w:val="0"/>
      <w:marBottom w:val="0"/>
      <w:divBdr>
        <w:top w:val="none" w:sz="0" w:space="0" w:color="auto"/>
        <w:left w:val="none" w:sz="0" w:space="0" w:color="auto"/>
        <w:bottom w:val="none" w:sz="0" w:space="0" w:color="auto"/>
        <w:right w:val="none" w:sz="0" w:space="0" w:color="auto"/>
      </w:divBdr>
    </w:div>
    <w:div w:id="1456948309">
      <w:bodyDiv w:val="1"/>
      <w:marLeft w:val="0"/>
      <w:marRight w:val="0"/>
      <w:marTop w:val="0"/>
      <w:marBottom w:val="0"/>
      <w:divBdr>
        <w:top w:val="none" w:sz="0" w:space="0" w:color="auto"/>
        <w:left w:val="none" w:sz="0" w:space="0" w:color="auto"/>
        <w:bottom w:val="none" w:sz="0" w:space="0" w:color="auto"/>
        <w:right w:val="none" w:sz="0" w:space="0" w:color="auto"/>
      </w:divBdr>
    </w:div>
    <w:div w:id="1457259195">
      <w:bodyDiv w:val="1"/>
      <w:marLeft w:val="0"/>
      <w:marRight w:val="0"/>
      <w:marTop w:val="0"/>
      <w:marBottom w:val="0"/>
      <w:divBdr>
        <w:top w:val="none" w:sz="0" w:space="0" w:color="auto"/>
        <w:left w:val="none" w:sz="0" w:space="0" w:color="auto"/>
        <w:bottom w:val="none" w:sz="0" w:space="0" w:color="auto"/>
        <w:right w:val="none" w:sz="0" w:space="0" w:color="auto"/>
      </w:divBdr>
    </w:div>
    <w:div w:id="1457336214">
      <w:bodyDiv w:val="1"/>
      <w:marLeft w:val="0"/>
      <w:marRight w:val="0"/>
      <w:marTop w:val="0"/>
      <w:marBottom w:val="0"/>
      <w:divBdr>
        <w:top w:val="none" w:sz="0" w:space="0" w:color="auto"/>
        <w:left w:val="none" w:sz="0" w:space="0" w:color="auto"/>
        <w:bottom w:val="none" w:sz="0" w:space="0" w:color="auto"/>
        <w:right w:val="none" w:sz="0" w:space="0" w:color="auto"/>
      </w:divBdr>
    </w:div>
    <w:div w:id="1457527145">
      <w:bodyDiv w:val="1"/>
      <w:marLeft w:val="0"/>
      <w:marRight w:val="0"/>
      <w:marTop w:val="0"/>
      <w:marBottom w:val="0"/>
      <w:divBdr>
        <w:top w:val="none" w:sz="0" w:space="0" w:color="auto"/>
        <w:left w:val="none" w:sz="0" w:space="0" w:color="auto"/>
        <w:bottom w:val="none" w:sz="0" w:space="0" w:color="auto"/>
        <w:right w:val="none" w:sz="0" w:space="0" w:color="auto"/>
      </w:divBdr>
    </w:div>
    <w:div w:id="1458337450">
      <w:bodyDiv w:val="1"/>
      <w:marLeft w:val="0"/>
      <w:marRight w:val="0"/>
      <w:marTop w:val="0"/>
      <w:marBottom w:val="0"/>
      <w:divBdr>
        <w:top w:val="none" w:sz="0" w:space="0" w:color="auto"/>
        <w:left w:val="none" w:sz="0" w:space="0" w:color="auto"/>
        <w:bottom w:val="none" w:sz="0" w:space="0" w:color="auto"/>
        <w:right w:val="none" w:sz="0" w:space="0" w:color="auto"/>
      </w:divBdr>
    </w:div>
    <w:div w:id="1458797653">
      <w:bodyDiv w:val="1"/>
      <w:marLeft w:val="0"/>
      <w:marRight w:val="0"/>
      <w:marTop w:val="0"/>
      <w:marBottom w:val="0"/>
      <w:divBdr>
        <w:top w:val="none" w:sz="0" w:space="0" w:color="auto"/>
        <w:left w:val="none" w:sz="0" w:space="0" w:color="auto"/>
        <w:bottom w:val="none" w:sz="0" w:space="0" w:color="auto"/>
        <w:right w:val="none" w:sz="0" w:space="0" w:color="auto"/>
      </w:divBdr>
    </w:div>
    <w:div w:id="1459304086">
      <w:bodyDiv w:val="1"/>
      <w:marLeft w:val="0"/>
      <w:marRight w:val="0"/>
      <w:marTop w:val="0"/>
      <w:marBottom w:val="0"/>
      <w:divBdr>
        <w:top w:val="none" w:sz="0" w:space="0" w:color="auto"/>
        <w:left w:val="none" w:sz="0" w:space="0" w:color="auto"/>
        <w:bottom w:val="none" w:sz="0" w:space="0" w:color="auto"/>
        <w:right w:val="none" w:sz="0" w:space="0" w:color="auto"/>
      </w:divBdr>
    </w:div>
    <w:div w:id="1459451987">
      <w:bodyDiv w:val="1"/>
      <w:marLeft w:val="0"/>
      <w:marRight w:val="0"/>
      <w:marTop w:val="0"/>
      <w:marBottom w:val="0"/>
      <w:divBdr>
        <w:top w:val="none" w:sz="0" w:space="0" w:color="auto"/>
        <w:left w:val="none" w:sz="0" w:space="0" w:color="auto"/>
        <w:bottom w:val="none" w:sz="0" w:space="0" w:color="auto"/>
        <w:right w:val="none" w:sz="0" w:space="0" w:color="auto"/>
      </w:divBdr>
    </w:div>
    <w:div w:id="1461268570">
      <w:bodyDiv w:val="1"/>
      <w:marLeft w:val="0"/>
      <w:marRight w:val="0"/>
      <w:marTop w:val="0"/>
      <w:marBottom w:val="0"/>
      <w:divBdr>
        <w:top w:val="none" w:sz="0" w:space="0" w:color="auto"/>
        <w:left w:val="none" w:sz="0" w:space="0" w:color="auto"/>
        <w:bottom w:val="none" w:sz="0" w:space="0" w:color="auto"/>
        <w:right w:val="none" w:sz="0" w:space="0" w:color="auto"/>
      </w:divBdr>
    </w:div>
    <w:div w:id="1462964222">
      <w:bodyDiv w:val="1"/>
      <w:marLeft w:val="0"/>
      <w:marRight w:val="0"/>
      <w:marTop w:val="0"/>
      <w:marBottom w:val="0"/>
      <w:divBdr>
        <w:top w:val="none" w:sz="0" w:space="0" w:color="auto"/>
        <w:left w:val="none" w:sz="0" w:space="0" w:color="auto"/>
        <w:bottom w:val="none" w:sz="0" w:space="0" w:color="auto"/>
        <w:right w:val="none" w:sz="0" w:space="0" w:color="auto"/>
      </w:divBdr>
    </w:div>
    <w:div w:id="1463109375">
      <w:bodyDiv w:val="1"/>
      <w:marLeft w:val="0"/>
      <w:marRight w:val="0"/>
      <w:marTop w:val="0"/>
      <w:marBottom w:val="0"/>
      <w:divBdr>
        <w:top w:val="none" w:sz="0" w:space="0" w:color="auto"/>
        <w:left w:val="none" w:sz="0" w:space="0" w:color="auto"/>
        <w:bottom w:val="none" w:sz="0" w:space="0" w:color="auto"/>
        <w:right w:val="none" w:sz="0" w:space="0" w:color="auto"/>
      </w:divBdr>
      <w:divsChild>
        <w:div w:id="752581266">
          <w:marLeft w:val="0"/>
          <w:marRight w:val="0"/>
          <w:marTop w:val="0"/>
          <w:marBottom w:val="0"/>
          <w:divBdr>
            <w:top w:val="none" w:sz="0" w:space="0" w:color="auto"/>
            <w:left w:val="none" w:sz="0" w:space="0" w:color="auto"/>
            <w:bottom w:val="none" w:sz="0" w:space="0" w:color="auto"/>
            <w:right w:val="none" w:sz="0" w:space="0" w:color="auto"/>
          </w:divBdr>
          <w:divsChild>
            <w:div w:id="845943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033424">
      <w:bodyDiv w:val="1"/>
      <w:marLeft w:val="0"/>
      <w:marRight w:val="0"/>
      <w:marTop w:val="0"/>
      <w:marBottom w:val="0"/>
      <w:divBdr>
        <w:top w:val="none" w:sz="0" w:space="0" w:color="auto"/>
        <w:left w:val="none" w:sz="0" w:space="0" w:color="auto"/>
        <w:bottom w:val="none" w:sz="0" w:space="0" w:color="auto"/>
        <w:right w:val="none" w:sz="0" w:space="0" w:color="auto"/>
      </w:divBdr>
    </w:div>
    <w:div w:id="1464617659">
      <w:bodyDiv w:val="1"/>
      <w:marLeft w:val="0"/>
      <w:marRight w:val="0"/>
      <w:marTop w:val="0"/>
      <w:marBottom w:val="0"/>
      <w:divBdr>
        <w:top w:val="none" w:sz="0" w:space="0" w:color="auto"/>
        <w:left w:val="none" w:sz="0" w:space="0" w:color="auto"/>
        <w:bottom w:val="none" w:sz="0" w:space="0" w:color="auto"/>
        <w:right w:val="none" w:sz="0" w:space="0" w:color="auto"/>
      </w:divBdr>
    </w:div>
    <w:div w:id="1464809744">
      <w:bodyDiv w:val="1"/>
      <w:marLeft w:val="0"/>
      <w:marRight w:val="0"/>
      <w:marTop w:val="0"/>
      <w:marBottom w:val="0"/>
      <w:divBdr>
        <w:top w:val="none" w:sz="0" w:space="0" w:color="auto"/>
        <w:left w:val="none" w:sz="0" w:space="0" w:color="auto"/>
        <w:bottom w:val="none" w:sz="0" w:space="0" w:color="auto"/>
        <w:right w:val="none" w:sz="0" w:space="0" w:color="auto"/>
      </w:divBdr>
    </w:div>
    <w:div w:id="1465537370">
      <w:bodyDiv w:val="1"/>
      <w:marLeft w:val="0"/>
      <w:marRight w:val="0"/>
      <w:marTop w:val="0"/>
      <w:marBottom w:val="0"/>
      <w:divBdr>
        <w:top w:val="none" w:sz="0" w:space="0" w:color="auto"/>
        <w:left w:val="none" w:sz="0" w:space="0" w:color="auto"/>
        <w:bottom w:val="none" w:sz="0" w:space="0" w:color="auto"/>
        <w:right w:val="none" w:sz="0" w:space="0" w:color="auto"/>
      </w:divBdr>
    </w:div>
    <w:div w:id="1468663813">
      <w:bodyDiv w:val="1"/>
      <w:marLeft w:val="0"/>
      <w:marRight w:val="0"/>
      <w:marTop w:val="0"/>
      <w:marBottom w:val="0"/>
      <w:divBdr>
        <w:top w:val="none" w:sz="0" w:space="0" w:color="auto"/>
        <w:left w:val="none" w:sz="0" w:space="0" w:color="auto"/>
        <w:bottom w:val="none" w:sz="0" w:space="0" w:color="auto"/>
        <w:right w:val="none" w:sz="0" w:space="0" w:color="auto"/>
      </w:divBdr>
      <w:divsChild>
        <w:div w:id="779111268">
          <w:marLeft w:val="0"/>
          <w:marRight w:val="0"/>
          <w:marTop w:val="0"/>
          <w:marBottom w:val="0"/>
          <w:divBdr>
            <w:top w:val="none" w:sz="0" w:space="0" w:color="auto"/>
            <w:left w:val="none" w:sz="0" w:space="0" w:color="auto"/>
            <w:bottom w:val="none" w:sz="0" w:space="0" w:color="auto"/>
            <w:right w:val="none" w:sz="0" w:space="0" w:color="auto"/>
          </w:divBdr>
          <w:divsChild>
            <w:div w:id="2083747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244964">
      <w:bodyDiv w:val="1"/>
      <w:marLeft w:val="0"/>
      <w:marRight w:val="0"/>
      <w:marTop w:val="0"/>
      <w:marBottom w:val="0"/>
      <w:divBdr>
        <w:top w:val="none" w:sz="0" w:space="0" w:color="auto"/>
        <w:left w:val="none" w:sz="0" w:space="0" w:color="auto"/>
        <w:bottom w:val="none" w:sz="0" w:space="0" w:color="auto"/>
        <w:right w:val="none" w:sz="0" w:space="0" w:color="auto"/>
      </w:divBdr>
    </w:div>
    <w:div w:id="1471362466">
      <w:bodyDiv w:val="1"/>
      <w:marLeft w:val="0"/>
      <w:marRight w:val="0"/>
      <w:marTop w:val="0"/>
      <w:marBottom w:val="0"/>
      <w:divBdr>
        <w:top w:val="none" w:sz="0" w:space="0" w:color="auto"/>
        <w:left w:val="none" w:sz="0" w:space="0" w:color="auto"/>
        <w:bottom w:val="none" w:sz="0" w:space="0" w:color="auto"/>
        <w:right w:val="none" w:sz="0" w:space="0" w:color="auto"/>
      </w:divBdr>
    </w:div>
    <w:div w:id="1473402316">
      <w:bodyDiv w:val="1"/>
      <w:marLeft w:val="0"/>
      <w:marRight w:val="0"/>
      <w:marTop w:val="0"/>
      <w:marBottom w:val="0"/>
      <w:divBdr>
        <w:top w:val="none" w:sz="0" w:space="0" w:color="auto"/>
        <w:left w:val="none" w:sz="0" w:space="0" w:color="auto"/>
        <w:bottom w:val="none" w:sz="0" w:space="0" w:color="auto"/>
        <w:right w:val="none" w:sz="0" w:space="0" w:color="auto"/>
      </w:divBdr>
    </w:div>
    <w:div w:id="1473905086">
      <w:bodyDiv w:val="1"/>
      <w:marLeft w:val="0"/>
      <w:marRight w:val="0"/>
      <w:marTop w:val="0"/>
      <w:marBottom w:val="0"/>
      <w:divBdr>
        <w:top w:val="none" w:sz="0" w:space="0" w:color="auto"/>
        <w:left w:val="none" w:sz="0" w:space="0" w:color="auto"/>
        <w:bottom w:val="none" w:sz="0" w:space="0" w:color="auto"/>
        <w:right w:val="none" w:sz="0" w:space="0" w:color="auto"/>
      </w:divBdr>
    </w:div>
    <w:div w:id="1476070569">
      <w:bodyDiv w:val="1"/>
      <w:marLeft w:val="0"/>
      <w:marRight w:val="0"/>
      <w:marTop w:val="0"/>
      <w:marBottom w:val="0"/>
      <w:divBdr>
        <w:top w:val="none" w:sz="0" w:space="0" w:color="auto"/>
        <w:left w:val="none" w:sz="0" w:space="0" w:color="auto"/>
        <w:bottom w:val="none" w:sz="0" w:space="0" w:color="auto"/>
        <w:right w:val="none" w:sz="0" w:space="0" w:color="auto"/>
      </w:divBdr>
    </w:div>
    <w:div w:id="1476331588">
      <w:bodyDiv w:val="1"/>
      <w:marLeft w:val="0"/>
      <w:marRight w:val="0"/>
      <w:marTop w:val="0"/>
      <w:marBottom w:val="0"/>
      <w:divBdr>
        <w:top w:val="none" w:sz="0" w:space="0" w:color="auto"/>
        <w:left w:val="none" w:sz="0" w:space="0" w:color="auto"/>
        <w:bottom w:val="none" w:sz="0" w:space="0" w:color="auto"/>
        <w:right w:val="none" w:sz="0" w:space="0" w:color="auto"/>
      </w:divBdr>
    </w:div>
    <w:div w:id="1477574702">
      <w:bodyDiv w:val="1"/>
      <w:marLeft w:val="0"/>
      <w:marRight w:val="0"/>
      <w:marTop w:val="0"/>
      <w:marBottom w:val="0"/>
      <w:divBdr>
        <w:top w:val="none" w:sz="0" w:space="0" w:color="auto"/>
        <w:left w:val="none" w:sz="0" w:space="0" w:color="auto"/>
        <w:bottom w:val="none" w:sz="0" w:space="0" w:color="auto"/>
        <w:right w:val="none" w:sz="0" w:space="0" w:color="auto"/>
      </w:divBdr>
    </w:div>
    <w:div w:id="1477602793">
      <w:bodyDiv w:val="1"/>
      <w:marLeft w:val="0"/>
      <w:marRight w:val="0"/>
      <w:marTop w:val="0"/>
      <w:marBottom w:val="0"/>
      <w:divBdr>
        <w:top w:val="none" w:sz="0" w:space="0" w:color="auto"/>
        <w:left w:val="none" w:sz="0" w:space="0" w:color="auto"/>
        <w:bottom w:val="none" w:sz="0" w:space="0" w:color="auto"/>
        <w:right w:val="none" w:sz="0" w:space="0" w:color="auto"/>
      </w:divBdr>
    </w:div>
    <w:div w:id="1478107706">
      <w:bodyDiv w:val="1"/>
      <w:marLeft w:val="0"/>
      <w:marRight w:val="0"/>
      <w:marTop w:val="0"/>
      <w:marBottom w:val="0"/>
      <w:divBdr>
        <w:top w:val="none" w:sz="0" w:space="0" w:color="auto"/>
        <w:left w:val="none" w:sz="0" w:space="0" w:color="auto"/>
        <w:bottom w:val="none" w:sz="0" w:space="0" w:color="auto"/>
        <w:right w:val="none" w:sz="0" w:space="0" w:color="auto"/>
      </w:divBdr>
    </w:div>
    <w:div w:id="1478457300">
      <w:bodyDiv w:val="1"/>
      <w:marLeft w:val="0"/>
      <w:marRight w:val="0"/>
      <w:marTop w:val="0"/>
      <w:marBottom w:val="0"/>
      <w:divBdr>
        <w:top w:val="none" w:sz="0" w:space="0" w:color="auto"/>
        <w:left w:val="none" w:sz="0" w:space="0" w:color="auto"/>
        <w:bottom w:val="none" w:sz="0" w:space="0" w:color="auto"/>
        <w:right w:val="none" w:sz="0" w:space="0" w:color="auto"/>
      </w:divBdr>
    </w:div>
    <w:div w:id="1478567992">
      <w:bodyDiv w:val="1"/>
      <w:marLeft w:val="0"/>
      <w:marRight w:val="0"/>
      <w:marTop w:val="0"/>
      <w:marBottom w:val="0"/>
      <w:divBdr>
        <w:top w:val="none" w:sz="0" w:space="0" w:color="auto"/>
        <w:left w:val="none" w:sz="0" w:space="0" w:color="auto"/>
        <w:bottom w:val="none" w:sz="0" w:space="0" w:color="auto"/>
        <w:right w:val="none" w:sz="0" w:space="0" w:color="auto"/>
      </w:divBdr>
    </w:div>
    <w:div w:id="1478761456">
      <w:bodyDiv w:val="1"/>
      <w:marLeft w:val="0"/>
      <w:marRight w:val="0"/>
      <w:marTop w:val="0"/>
      <w:marBottom w:val="0"/>
      <w:divBdr>
        <w:top w:val="none" w:sz="0" w:space="0" w:color="auto"/>
        <w:left w:val="none" w:sz="0" w:space="0" w:color="auto"/>
        <w:bottom w:val="none" w:sz="0" w:space="0" w:color="auto"/>
        <w:right w:val="none" w:sz="0" w:space="0" w:color="auto"/>
      </w:divBdr>
    </w:div>
    <w:div w:id="1479032402">
      <w:bodyDiv w:val="1"/>
      <w:marLeft w:val="0"/>
      <w:marRight w:val="0"/>
      <w:marTop w:val="0"/>
      <w:marBottom w:val="0"/>
      <w:divBdr>
        <w:top w:val="none" w:sz="0" w:space="0" w:color="auto"/>
        <w:left w:val="none" w:sz="0" w:space="0" w:color="auto"/>
        <w:bottom w:val="none" w:sz="0" w:space="0" w:color="auto"/>
        <w:right w:val="none" w:sz="0" w:space="0" w:color="auto"/>
      </w:divBdr>
    </w:div>
    <w:div w:id="1479571537">
      <w:bodyDiv w:val="1"/>
      <w:marLeft w:val="0"/>
      <w:marRight w:val="0"/>
      <w:marTop w:val="0"/>
      <w:marBottom w:val="0"/>
      <w:divBdr>
        <w:top w:val="none" w:sz="0" w:space="0" w:color="auto"/>
        <w:left w:val="none" w:sz="0" w:space="0" w:color="auto"/>
        <w:bottom w:val="none" w:sz="0" w:space="0" w:color="auto"/>
        <w:right w:val="none" w:sz="0" w:space="0" w:color="auto"/>
      </w:divBdr>
    </w:div>
    <w:div w:id="1480071546">
      <w:bodyDiv w:val="1"/>
      <w:marLeft w:val="0"/>
      <w:marRight w:val="0"/>
      <w:marTop w:val="0"/>
      <w:marBottom w:val="0"/>
      <w:divBdr>
        <w:top w:val="none" w:sz="0" w:space="0" w:color="auto"/>
        <w:left w:val="none" w:sz="0" w:space="0" w:color="auto"/>
        <w:bottom w:val="none" w:sz="0" w:space="0" w:color="auto"/>
        <w:right w:val="none" w:sz="0" w:space="0" w:color="auto"/>
      </w:divBdr>
    </w:div>
    <w:div w:id="1480725946">
      <w:bodyDiv w:val="1"/>
      <w:marLeft w:val="0"/>
      <w:marRight w:val="0"/>
      <w:marTop w:val="0"/>
      <w:marBottom w:val="0"/>
      <w:divBdr>
        <w:top w:val="none" w:sz="0" w:space="0" w:color="auto"/>
        <w:left w:val="none" w:sz="0" w:space="0" w:color="auto"/>
        <w:bottom w:val="none" w:sz="0" w:space="0" w:color="auto"/>
        <w:right w:val="none" w:sz="0" w:space="0" w:color="auto"/>
      </w:divBdr>
    </w:div>
    <w:div w:id="1481077048">
      <w:bodyDiv w:val="1"/>
      <w:marLeft w:val="0"/>
      <w:marRight w:val="0"/>
      <w:marTop w:val="0"/>
      <w:marBottom w:val="0"/>
      <w:divBdr>
        <w:top w:val="none" w:sz="0" w:space="0" w:color="auto"/>
        <w:left w:val="none" w:sz="0" w:space="0" w:color="auto"/>
        <w:bottom w:val="none" w:sz="0" w:space="0" w:color="auto"/>
        <w:right w:val="none" w:sz="0" w:space="0" w:color="auto"/>
      </w:divBdr>
    </w:div>
    <w:div w:id="1481310305">
      <w:bodyDiv w:val="1"/>
      <w:marLeft w:val="0"/>
      <w:marRight w:val="0"/>
      <w:marTop w:val="0"/>
      <w:marBottom w:val="0"/>
      <w:divBdr>
        <w:top w:val="none" w:sz="0" w:space="0" w:color="auto"/>
        <w:left w:val="none" w:sz="0" w:space="0" w:color="auto"/>
        <w:bottom w:val="none" w:sz="0" w:space="0" w:color="auto"/>
        <w:right w:val="none" w:sz="0" w:space="0" w:color="auto"/>
      </w:divBdr>
    </w:div>
    <w:div w:id="1481921272">
      <w:bodyDiv w:val="1"/>
      <w:marLeft w:val="0"/>
      <w:marRight w:val="0"/>
      <w:marTop w:val="0"/>
      <w:marBottom w:val="0"/>
      <w:divBdr>
        <w:top w:val="none" w:sz="0" w:space="0" w:color="auto"/>
        <w:left w:val="none" w:sz="0" w:space="0" w:color="auto"/>
        <w:bottom w:val="none" w:sz="0" w:space="0" w:color="auto"/>
        <w:right w:val="none" w:sz="0" w:space="0" w:color="auto"/>
      </w:divBdr>
    </w:div>
    <w:div w:id="1483231605">
      <w:bodyDiv w:val="1"/>
      <w:marLeft w:val="0"/>
      <w:marRight w:val="0"/>
      <w:marTop w:val="0"/>
      <w:marBottom w:val="0"/>
      <w:divBdr>
        <w:top w:val="none" w:sz="0" w:space="0" w:color="auto"/>
        <w:left w:val="none" w:sz="0" w:space="0" w:color="auto"/>
        <w:bottom w:val="none" w:sz="0" w:space="0" w:color="auto"/>
        <w:right w:val="none" w:sz="0" w:space="0" w:color="auto"/>
      </w:divBdr>
    </w:div>
    <w:div w:id="1483934997">
      <w:bodyDiv w:val="1"/>
      <w:marLeft w:val="0"/>
      <w:marRight w:val="0"/>
      <w:marTop w:val="0"/>
      <w:marBottom w:val="0"/>
      <w:divBdr>
        <w:top w:val="none" w:sz="0" w:space="0" w:color="auto"/>
        <w:left w:val="none" w:sz="0" w:space="0" w:color="auto"/>
        <w:bottom w:val="none" w:sz="0" w:space="0" w:color="auto"/>
        <w:right w:val="none" w:sz="0" w:space="0" w:color="auto"/>
      </w:divBdr>
    </w:div>
    <w:div w:id="1484157308">
      <w:bodyDiv w:val="1"/>
      <w:marLeft w:val="0"/>
      <w:marRight w:val="0"/>
      <w:marTop w:val="0"/>
      <w:marBottom w:val="0"/>
      <w:divBdr>
        <w:top w:val="none" w:sz="0" w:space="0" w:color="auto"/>
        <w:left w:val="none" w:sz="0" w:space="0" w:color="auto"/>
        <w:bottom w:val="none" w:sz="0" w:space="0" w:color="auto"/>
        <w:right w:val="none" w:sz="0" w:space="0" w:color="auto"/>
      </w:divBdr>
    </w:div>
    <w:div w:id="1485270906">
      <w:bodyDiv w:val="1"/>
      <w:marLeft w:val="0"/>
      <w:marRight w:val="0"/>
      <w:marTop w:val="0"/>
      <w:marBottom w:val="0"/>
      <w:divBdr>
        <w:top w:val="none" w:sz="0" w:space="0" w:color="auto"/>
        <w:left w:val="none" w:sz="0" w:space="0" w:color="auto"/>
        <w:bottom w:val="none" w:sz="0" w:space="0" w:color="auto"/>
        <w:right w:val="none" w:sz="0" w:space="0" w:color="auto"/>
      </w:divBdr>
    </w:div>
    <w:div w:id="1485505846">
      <w:bodyDiv w:val="1"/>
      <w:marLeft w:val="0"/>
      <w:marRight w:val="0"/>
      <w:marTop w:val="0"/>
      <w:marBottom w:val="0"/>
      <w:divBdr>
        <w:top w:val="none" w:sz="0" w:space="0" w:color="auto"/>
        <w:left w:val="none" w:sz="0" w:space="0" w:color="auto"/>
        <w:bottom w:val="none" w:sz="0" w:space="0" w:color="auto"/>
        <w:right w:val="none" w:sz="0" w:space="0" w:color="auto"/>
      </w:divBdr>
    </w:div>
    <w:div w:id="1485976615">
      <w:bodyDiv w:val="1"/>
      <w:marLeft w:val="0"/>
      <w:marRight w:val="0"/>
      <w:marTop w:val="0"/>
      <w:marBottom w:val="0"/>
      <w:divBdr>
        <w:top w:val="none" w:sz="0" w:space="0" w:color="auto"/>
        <w:left w:val="none" w:sz="0" w:space="0" w:color="auto"/>
        <w:bottom w:val="none" w:sz="0" w:space="0" w:color="auto"/>
        <w:right w:val="none" w:sz="0" w:space="0" w:color="auto"/>
      </w:divBdr>
    </w:div>
    <w:div w:id="1486824502">
      <w:bodyDiv w:val="1"/>
      <w:marLeft w:val="0"/>
      <w:marRight w:val="0"/>
      <w:marTop w:val="0"/>
      <w:marBottom w:val="0"/>
      <w:divBdr>
        <w:top w:val="none" w:sz="0" w:space="0" w:color="auto"/>
        <w:left w:val="none" w:sz="0" w:space="0" w:color="auto"/>
        <w:bottom w:val="none" w:sz="0" w:space="0" w:color="auto"/>
        <w:right w:val="none" w:sz="0" w:space="0" w:color="auto"/>
      </w:divBdr>
    </w:div>
    <w:div w:id="1488010802">
      <w:bodyDiv w:val="1"/>
      <w:marLeft w:val="0"/>
      <w:marRight w:val="0"/>
      <w:marTop w:val="0"/>
      <w:marBottom w:val="0"/>
      <w:divBdr>
        <w:top w:val="none" w:sz="0" w:space="0" w:color="auto"/>
        <w:left w:val="none" w:sz="0" w:space="0" w:color="auto"/>
        <w:bottom w:val="none" w:sz="0" w:space="0" w:color="auto"/>
        <w:right w:val="none" w:sz="0" w:space="0" w:color="auto"/>
      </w:divBdr>
    </w:div>
    <w:div w:id="1489245880">
      <w:bodyDiv w:val="1"/>
      <w:marLeft w:val="0"/>
      <w:marRight w:val="0"/>
      <w:marTop w:val="0"/>
      <w:marBottom w:val="0"/>
      <w:divBdr>
        <w:top w:val="none" w:sz="0" w:space="0" w:color="auto"/>
        <w:left w:val="none" w:sz="0" w:space="0" w:color="auto"/>
        <w:bottom w:val="none" w:sz="0" w:space="0" w:color="auto"/>
        <w:right w:val="none" w:sz="0" w:space="0" w:color="auto"/>
      </w:divBdr>
    </w:div>
    <w:div w:id="1489664273">
      <w:bodyDiv w:val="1"/>
      <w:marLeft w:val="0"/>
      <w:marRight w:val="0"/>
      <w:marTop w:val="0"/>
      <w:marBottom w:val="0"/>
      <w:divBdr>
        <w:top w:val="none" w:sz="0" w:space="0" w:color="auto"/>
        <w:left w:val="none" w:sz="0" w:space="0" w:color="auto"/>
        <w:bottom w:val="none" w:sz="0" w:space="0" w:color="auto"/>
        <w:right w:val="none" w:sz="0" w:space="0" w:color="auto"/>
      </w:divBdr>
      <w:divsChild>
        <w:div w:id="2126457594">
          <w:marLeft w:val="0"/>
          <w:marRight w:val="0"/>
          <w:marTop w:val="0"/>
          <w:marBottom w:val="0"/>
          <w:divBdr>
            <w:top w:val="single" w:sz="2" w:space="0" w:color="auto"/>
            <w:left w:val="single" w:sz="2" w:space="0" w:color="auto"/>
            <w:bottom w:val="single" w:sz="2" w:space="0" w:color="auto"/>
            <w:right w:val="single" w:sz="2" w:space="0" w:color="auto"/>
          </w:divBdr>
          <w:divsChild>
            <w:div w:id="1263294900">
              <w:marLeft w:val="0"/>
              <w:marRight w:val="0"/>
              <w:marTop w:val="100"/>
              <w:marBottom w:val="100"/>
              <w:divBdr>
                <w:top w:val="single" w:sz="2" w:space="0" w:color="auto"/>
                <w:left w:val="single" w:sz="2" w:space="0" w:color="auto"/>
                <w:bottom w:val="single" w:sz="2" w:space="0" w:color="auto"/>
                <w:right w:val="single" w:sz="2" w:space="0" w:color="auto"/>
              </w:divBdr>
              <w:divsChild>
                <w:div w:id="1814907057">
                  <w:marLeft w:val="0"/>
                  <w:marRight w:val="0"/>
                  <w:marTop w:val="0"/>
                  <w:marBottom w:val="0"/>
                  <w:divBdr>
                    <w:top w:val="single" w:sz="2" w:space="0" w:color="auto"/>
                    <w:left w:val="single" w:sz="2" w:space="0" w:color="auto"/>
                    <w:bottom w:val="single" w:sz="2" w:space="0" w:color="auto"/>
                    <w:right w:val="single" w:sz="2" w:space="0" w:color="auto"/>
                  </w:divBdr>
                  <w:divsChild>
                    <w:div w:id="371810480">
                      <w:marLeft w:val="0"/>
                      <w:marRight w:val="0"/>
                      <w:marTop w:val="0"/>
                      <w:marBottom w:val="0"/>
                      <w:divBdr>
                        <w:top w:val="single" w:sz="2" w:space="0" w:color="auto"/>
                        <w:left w:val="single" w:sz="2" w:space="0" w:color="auto"/>
                        <w:bottom w:val="single" w:sz="2" w:space="0" w:color="auto"/>
                        <w:right w:val="single" w:sz="2" w:space="0" w:color="auto"/>
                      </w:divBdr>
                      <w:divsChild>
                        <w:div w:id="157496839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1490512254">
      <w:bodyDiv w:val="1"/>
      <w:marLeft w:val="0"/>
      <w:marRight w:val="0"/>
      <w:marTop w:val="0"/>
      <w:marBottom w:val="0"/>
      <w:divBdr>
        <w:top w:val="none" w:sz="0" w:space="0" w:color="auto"/>
        <w:left w:val="none" w:sz="0" w:space="0" w:color="auto"/>
        <w:bottom w:val="none" w:sz="0" w:space="0" w:color="auto"/>
        <w:right w:val="none" w:sz="0" w:space="0" w:color="auto"/>
      </w:divBdr>
    </w:div>
    <w:div w:id="1490705839">
      <w:bodyDiv w:val="1"/>
      <w:marLeft w:val="0"/>
      <w:marRight w:val="0"/>
      <w:marTop w:val="0"/>
      <w:marBottom w:val="0"/>
      <w:divBdr>
        <w:top w:val="none" w:sz="0" w:space="0" w:color="auto"/>
        <w:left w:val="none" w:sz="0" w:space="0" w:color="auto"/>
        <w:bottom w:val="none" w:sz="0" w:space="0" w:color="auto"/>
        <w:right w:val="none" w:sz="0" w:space="0" w:color="auto"/>
      </w:divBdr>
    </w:div>
    <w:div w:id="1491402842">
      <w:bodyDiv w:val="1"/>
      <w:marLeft w:val="0"/>
      <w:marRight w:val="0"/>
      <w:marTop w:val="0"/>
      <w:marBottom w:val="0"/>
      <w:divBdr>
        <w:top w:val="none" w:sz="0" w:space="0" w:color="auto"/>
        <w:left w:val="none" w:sz="0" w:space="0" w:color="auto"/>
        <w:bottom w:val="none" w:sz="0" w:space="0" w:color="auto"/>
        <w:right w:val="none" w:sz="0" w:space="0" w:color="auto"/>
      </w:divBdr>
    </w:div>
    <w:div w:id="1492061245">
      <w:bodyDiv w:val="1"/>
      <w:marLeft w:val="0"/>
      <w:marRight w:val="0"/>
      <w:marTop w:val="0"/>
      <w:marBottom w:val="0"/>
      <w:divBdr>
        <w:top w:val="none" w:sz="0" w:space="0" w:color="auto"/>
        <w:left w:val="none" w:sz="0" w:space="0" w:color="auto"/>
        <w:bottom w:val="none" w:sz="0" w:space="0" w:color="auto"/>
        <w:right w:val="none" w:sz="0" w:space="0" w:color="auto"/>
      </w:divBdr>
    </w:div>
    <w:div w:id="1492331278">
      <w:bodyDiv w:val="1"/>
      <w:marLeft w:val="0"/>
      <w:marRight w:val="0"/>
      <w:marTop w:val="0"/>
      <w:marBottom w:val="0"/>
      <w:divBdr>
        <w:top w:val="none" w:sz="0" w:space="0" w:color="auto"/>
        <w:left w:val="none" w:sz="0" w:space="0" w:color="auto"/>
        <w:bottom w:val="none" w:sz="0" w:space="0" w:color="auto"/>
        <w:right w:val="none" w:sz="0" w:space="0" w:color="auto"/>
      </w:divBdr>
    </w:div>
    <w:div w:id="1492871555">
      <w:bodyDiv w:val="1"/>
      <w:marLeft w:val="0"/>
      <w:marRight w:val="0"/>
      <w:marTop w:val="0"/>
      <w:marBottom w:val="0"/>
      <w:divBdr>
        <w:top w:val="none" w:sz="0" w:space="0" w:color="auto"/>
        <w:left w:val="none" w:sz="0" w:space="0" w:color="auto"/>
        <w:bottom w:val="none" w:sz="0" w:space="0" w:color="auto"/>
        <w:right w:val="none" w:sz="0" w:space="0" w:color="auto"/>
      </w:divBdr>
    </w:div>
    <w:div w:id="1495880458">
      <w:bodyDiv w:val="1"/>
      <w:marLeft w:val="0"/>
      <w:marRight w:val="0"/>
      <w:marTop w:val="0"/>
      <w:marBottom w:val="0"/>
      <w:divBdr>
        <w:top w:val="none" w:sz="0" w:space="0" w:color="auto"/>
        <w:left w:val="none" w:sz="0" w:space="0" w:color="auto"/>
        <w:bottom w:val="none" w:sz="0" w:space="0" w:color="auto"/>
        <w:right w:val="none" w:sz="0" w:space="0" w:color="auto"/>
      </w:divBdr>
    </w:div>
    <w:div w:id="1496216566">
      <w:bodyDiv w:val="1"/>
      <w:marLeft w:val="0"/>
      <w:marRight w:val="0"/>
      <w:marTop w:val="0"/>
      <w:marBottom w:val="0"/>
      <w:divBdr>
        <w:top w:val="none" w:sz="0" w:space="0" w:color="auto"/>
        <w:left w:val="none" w:sz="0" w:space="0" w:color="auto"/>
        <w:bottom w:val="none" w:sz="0" w:space="0" w:color="auto"/>
        <w:right w:val="none" w:sz="0" w:space="0" w:color="auto"/>
      </w:divBdr>
    </w:div>
    <w:div w:id="1496460351">
      <w:bodyDiv w:val="1"/>
      <w:marLeft w:val="0"/>
      <w:marRight w:val="0"/>
      <w:marTop w:val="0"/>
      <w:marBottom w:val="0"/>
      <w:divBdr>
        <w:top w:val="none" w:sz="0" w:space="0" w:color="auto"/>
        <w:left w:val="none" w:sz="0" w:space="0" w:color="auto"/>
        <w:bottom w:val="none" w:sz="0" w:space="0" w:color="auto"/>
        <w:right w:val="none" w:sz="0" w:space="0" w:color="auto"/>
      </w:divBdr>
    </w:div>
    <w:div w:id="1497453848">
      <w:bodyDiv w:val="1"/>
      <w:marLeft w:val="0"/>
      <w:marRight w:val="0"/>
      <w:marTop w:val="0"/>
      <w:marBottom w:val="0"/>
      <w:divBdr>
        <w:top w:val="none" w:sz="0" w:space="0" w:color="auto"/>
        <w:left w:val="none" w:sz="0" w:space="0" w:color="auto"/>
        <w:bottom w:val="none" w:sz="0" w:space="0" w:color="auto"/>
        <w:right w:val="none" w:sz="0" w:space="0" w:color="auto"/>
      </w:divBdr>
    </w:div>
    <w:div w:id="1497644303">
      <w:bodyDiv w:val="1"/>
      <w:marLeft w:val="0"/>
      <w:marRight w:val="0"/>
      <w:marTop w:val="0"/>
      <w:marBottom w:val="0"/>
      <w:divBdr>
        <w:top w:val="none" w:sz="0" w:space="0" w:color="auto"/>
        <w:left w:val="none" w:sz="0" w:space="0" w:color="auto"/>
        <w:bottom w:val="none" w:sz="0" w:space="0" w:color="auto"/>
        <w:right w:val="none" w:sz="0" w:space="0" w:color="auto"/>
      </w:divBdr>
    </w:div>
    <w:div w:id="1498031784">
      <w:bodyDiv w:val="1"/>
      <w:marLeft w:val="0"/>
      <w:marRight w:val="0"/>
      <w:marTop w:val="0"/>
      <w:marBottom w:val="0"/>
      <w:divBdr>
        <w:top w:val="none" w:sz="0" w:space="0" w:color="auto"/>
        <w:left w:val="none" w:sz="0" w:space="0" w:color="auto"/>
        <w:bottom w:val="none" w:sz="0" w:space="0" w:color="auto"/>
        <w:right w:val="none" w:sz="0" w:space="0" w:color="auto"/>
      </w:divBdr>
    </w:div>
    <w:div w:id="1499036270">
      <w:bodyDiv w:val="1"/>
      <w:marLeft w:val="0"/>
      <w:marRight w:val="0"/>
      <w:marTop w:val="0"/>
      <w:marBottom w:val="0"/>
      <w:divBdr>
        <w:top w:val="none" w:sz="0" w:space="0" w:color="auto"/>
        <w:left w:val="none" w:sz="0" w:space="0" w:color="auto"/>
        <w:bottom w:val="none" w:sz="0" w:space="0" w:color="auto"/>
        <w:right w:val="none" w:sz="0" w:space="0" w:color="auto"/>
      </w:divBdr>
    </w:div>
    <w:div w:id="1499539347">
      <w:bodyDiv w:val="1"/>
      <w:marLeft w:val="0"/>
      <w:marRight w:val="0"/>
      <w:marTop w:val="0"/>
      <w:marBottom w:val="0"/>
      <w:divBdr>
        <w:top w:val="none" w:sz="0" w:space="0" w:color="auto"/>
        <w:left w:val="none" w:sz="0" w:space="0" w:color="auto"/>
        <w:bottom w:val="none" w:sz="0" w:space="0" w:color="auto"/>
        <w:right w:val="none" w:sz="0" w:space="0" w:color="auto"/>
      </w:divBdr>
    </w:div>
    <w:div w:id="1500661136">
      <w:bodyDiv w:val="1"/>
      <w:marLeft w:val="0"/>
      <w:marRight w:val="0"/>
      <w:marTop w:val="0"/>
      <w:marBottom w:val="0"/>
      <w:divBdr>
        <w:top w:val="none" w:sz="0" w:space="0" w:color="auto"/>
        <w:left w:val="none" w:sz="0" w:space="0" w:color="auto"/>
        <w:bottom w:val="none" w:sz="0" w:space="0" w:color="auto"/>
        <w:right w:val="none" w:sz="0" w:space="0" w:color="auto"/>
      </w:divBdr>
    </w:div>
    <w:div w:id="1501115613">
      <w:bodyDiv w:val="1"/>
      <w:marLeft w:val="0"/>
      <w:marRight w:val="0"/>
      <w:marTop w:val="0"/>
      <w:marBottom w:val="0"/>
      <w:divBdr>
        <w:top w:val="none" w:sz="0" w:space="0" w:color="auto"/>
        <w:left w:val="none" w:sz="0" w:space="0" w:color="auto"/>
        <w:bottom w:val="none" w:sz="0" w:space="0" w:color="auto"/>
        <w:right w:val="none" w:sz="0" w:space="0" w:color="auto"/>
      </w:divBdr>
    </w:div>
    <w:div w:id="1501658815">
      <w:bodyDiv w:val="1"/>
      <w:marLeft w:val="0"/>
      <w:marRight w:val="0"/>
      <w:marTop w:val="0"/>
      <w:marBottom w:val="0"/>
      <w:divBdr>
        <w:top w:val="none" w:sz="0" w:space="0" w:color="auto"/>
        <w:left w:val="none" w:sz="0" w:space="0" w:color="auto"/>
        <w:bottom w:val="none" w:sz="0" w:space="0" w:color="auto"/>
        <w:right w:val="none" w:sz="0" w:space="0" w:color="auto"/>
      </w:divBdr>
    </w:div>
    <w:div w:id="1501896037">
      <w:bodyDiv w:val="1"/>
      <w:marLeft w:val="0"/>
      <w:marRight w:val="0"/>
      <w:marTop w:val="0"/>
      <w:marBottom w:val="0"/>
      <w:divBdr>
        <w:top w:val="none" w:sz="0" w:space="0" w:color="auto"/>
        <w:left w:val="none" w:sz="0" w:space="0" w:color="auto"/>
        <w:bottom w:val="none" w:sz="0" w:space="0" w:color="auto"/>
        <w:right w:val="none" w:sz="0" w:space="0" w:color="auto"/>
      </w:divBdr>
    </w:div>
    <w:div w:id="1501971203">
      <w:bodyDiv w:val="1"/>
      <w:marLeft w:val="0"/>
      <w:marRight w:val="0"/>
      <w:marTop w:val="0"/>
      <w:marBottom w:val="0"/>
      <w:divBdr>
        <w:top w:val="none" w:sz="0" w:space="0" w:color="auto"/>
        <w:left w:val="none" w:sz="0" w:space="0" w:color="auto"/>
        <w:bottom w:val="none" w:sz="0" w:space="0" w:color="auto"/>
        <w:right w:val="none" w:sz="0" w:space="0" w:color="auto"/>
      </w:divBdr>
    </w:div>
    <w:div w:id="1502505422">
      <w:bodyDiv w:val="1"/>
      <w:marLeft w:val="0"/>
      <w:marRight w:val="0"/>
      <w:marTop w:val="0"/>
      <w:marBottom w:val="0"/>
      <w:divBdr>
        <w:top w:val="none" w:sz="0" w:space="0" w:color="auto"/>
        <w:left w:val="none" w:sz="0" w:space="0" w:color="auto"/>
        <w:bottom w:val="none" w:sz="0" w:space="0" w:color="auto"/>
        <w:right w:val="none" w:sz="0" w:space="0" w:color="auto"/>
      </w:divBdr>
    </w:div>
    <w:div w:id="1504708681">
      <w:bodyDiv w:val="1"/>
      <w:marLeft w:val="0"/>
      <w:marRight w:val="0"/>
      <w:marTop w:val="0"/>
      <w:marBottom w:val="0"/>
      <w:divBdr>
        <w:top w:val="none" w:sz="0" w:space="0" w:color="auto"/>
        <w:left w:val="none" w:sz="0" w:space="0" w:color="auto"/>
        <w:bottom w:val="none" w:sz="0" w:space="0" w:color="auto"/>
        <w:right w:val="none" w:sz="0" w:space="0" w:color="auto"/>
      </w:divBdr>
    </w:div>
    <w:div w:id="1505049775">
      <w:bodyDiv w:val="1"/>
      <w:marLeft w:val="0"/>
      <w:marRight w:val="0"/>
      <w:marTop w:val="0"/>
      <w:marBottom w:val="0"/>
      <w:divBdr>
        <w:top w:val="none" w:sz="0" w:space="0" w:color="auto"/>
        <w:left w:val="none" w:sz="0" w:space="0" w:color="auto"/>
        <w:bottom w:val="none" w:sz="0" w:space="0" w:color="auto"/>
        <w:right w:val="none" w:sz="0" w:space="0" w:color="auto"/>
      </w:divBdr>
    </w:div>
    <w:div w:id="1505434835">
      <w:bodyDiv w:val="1"/>
      <w:marLeft w:val="0"/>
      <w:marRight w:val="0"/>
      <w:marTop w:val="0"/>
      <w:marBottom w:val="0"/>
      <w:divBdr>
        <w:top w:val="none" w:sz="0" w:space="0" w:color="auto"/>
        <w:left w:val="none" w:sz="0" w:space="0" w:color="auto"/>
        <w:bottom w:val="none" w:sz="0" w:space="0" w:color="auto"/>
        <w:right w:val="none" w:sz="0" w:space="0" w:color="auto"/>
      </w:divBdr>
    </w:div>
    <w:div w:id="1505702056">
      <w:bodyDiv w:val="1"/>
      <w:marLeft w:val="0"/>
      <w:marRight w:val="0"/>
      <w:marTop w:val="0"/>
      <w:marBottom w:val="0"/>
      <w:divBdr>
        <w:top w:val="none" w:sz="0" w:space="0" w:color="auto"/>
        <w:left w:val="none" w:sz="0" w:space="0" w:color="auto"/>
        <w:bottom w:val="none" w:sz="0" w:space="0" w:color="auto"/>
        <w:right w:val="none" w:sz="0" w:space="0" w:color="auto"/>
      </w:divBdr>
    </w:div>
    <w:div w:id="1505893938">
      <w:bodyDiv w:val="1"/>
      <w:marLeft w:val="0"/>
      <w:marRight w:val="0"/>
      <w:marTop w:val="0"/>
      <w:marBottom w:val="0"/>
      <w:divBdr>
        <w:top w:val="none" w:sz="0" w:space="0" w:color="auto"/>
        <w:left w:val="none" w:sz="0" w:space="0" w:color="auto"/>
        <w:bottom w:val="none" w:sz="0" w:space="0" w:color="auto"/>
        <w:right w:val="none" w:sz="0" w:space="0" w:color="auto"/>
      </w:divBdr>
    </w:div>
    <w:div w:id="1506705074">
      <w:bodyDiv w:val="1"/>
      <w:marLeft w:val="0"/>
      <w:marRight w:val="0"/>
      <w:marTop w:val="0"/>
      <w:marBottom w:val="0"/>
      <w:divBdr>
        <w:top w:val="none" w:sz="0" w:space="0" w:color="auto"/>
        <w:left w:val="none" w:sz="0" w:space="0" w:color="auto"/>
        <w:bottom w:val="none" w:sz="0" w:space="0" w:color="auto"/>
        <w:right w:val="none" w:sz="0" w:space="0" w:color="auto"/>
      </w:divBdr>
    </w:div>
    <w:div w:id="1507863854">
      <w:bodyDiv w:val="1"/>
      <w:marLeft w:val="0"/>
      <w:marRight w:val="0"/>
      <w:marTop w:val="0"/>
      <w:marBottom w:val="0"/>
      <w:divBdr>
        <w:top w:val="none" w:sz="0" w:space="0" w:color="auto"/>
        <w:left w:val="none" w:sz="0" w:space="0" w:color="auto"/>
        <w:bottom w:val="none" w:sz="0" w:space="0" w:color="auto"/>
        <w:right w:val="none" w:sz="0" w:space="0" w:color="auto"/>
      </w:divBdr>
    </w:div>
    <w:div w:id="1508254883">
      <w:bodyDiv w:val="1"/>
      <w:marLeft w:val="0"/>
      <w:marRight w:val="0"/>
      <w:marTop w:val="0"/>
      <w:marBottom w:val="0"/>
      <w:divBdr>
        <w:top w:val="none" w:sz="0" w:space="0" w:color="auto"/>
        <w:left w:val="none" w:sz="0" w:space="0" w:color="auto"/>
        <w:bottom w:val="none" w:sz="0" w:space="0" w:color="auto"/>
        <w:right w:val="none" w:sz="0" w:space="0" w:color="auto"/>
      </w:divBdr>
    </w:div>
    <w:div w:id="1508444550">
      <w:bodyDiv w:val="1"/>
      <w:marLeft w:val="0"/>
      <w:marRight w:val="0"/>
      <w:marTop w:val="0"/>
      <w:marBottom w:val="0"/>
      <w:divBdr>
        <w:top w:val="none" w:sz="0" w:space="0" w:color="auto"/>
        <w:left w:val="none" w:sz="0" w:space="0" w:color="auto"/>
        <w:bottom w:val="none" w:sz="0" w:space="0" w:color="auto"/>
        <w:right w:val="none" w:sz="0" w:space="0" w:color="auto"/>
      </w:divBdr>
    </w:div>
    <w:div w:id="1509128625">
      <w:bodyDiv w:val="1"/>
      <w:marLeft w:val="0"/>
      <w:marRight w:val="0"/>
      <w:marTop w:val="0"/>
      <w:marBottom w:val="0"/>
      <w:divBdr>
        <w:top w:val="none" w:sz="0" w:space="0" w:color="auto"/>
        <w:left w:val="none" w:sz="0" w:space="0" w:color="auto"/>
        <w:bottom w:val="none" w:sz="0" w:space="0" w:color="auto"/>
        <w:right w:val="none" w:sz="0" w:space="0" w:color="auto"/>
      </w:divBdr>
    </w:div>
    <w:div w:id="1510749590">
      <w:bodyDiv w:val="1"/>
      <w:marLeft w:val="0"/>
      <w:marRight w:val="0"/>
      <w:marTop w:val="0"/>
      <w:marBottom w:val="0"/>
      <w:divBdr>
        <w:top w:val="none" w:sz="0" w:space="0" w:color="auto"/>
        <w:left w:val="none" w:sz="0" w:space="0" w:color="auto"/>
        <w:bottom w:val="none" w:sz="0" w:space="0" w:color="auto"/>
        <w:right w:val="none" w:sz="0" w:space="0" w:color="auto"/>
      </w:divBdr>
      <w:divsChild>
        <w:div w:id="1292322723">
          <w:marLeft w:val="0"/>
          <w:marRight w:val="0"/>
          <w:marTop w:val="0"/>
          <w:marBottom w:val="0"/>
          <w:divBdr>
            <w:top w:val="none" w:sz="0" w:space="0" w:color="auto"/>
            <w:left w:val="none" w:sz="0" w:space="0" w:color="auto"/>
            <w:bottom w:val="none" w:sz="0" w:space="0" w:color="auto"/>
            <w:right w:val="none" w:sz="0" w:space="0" w:color="auto"/>
          </w:divBdr>
          <w:divsChild>
            <w:div w:id="185603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180893">
      <w:bodyDiv w:val="1"/>
      <w:marLeft w:val="0"/>
      <w:marRight w:val="0"/>
      <w:marTop w:val="0"/>
      <w:marBottom w:val="0"/>
      <w:divBdr>
        <w:top w:val="none" w:sz="0" w:space="0" w:color="auto"/>
        <w:left w:val="none" w:sz="0" w:space="0" w:color="auto"/>
        <w:bottom w:val="none" w:sz="0" w:space="0" w:color="auto"/>
        <w:right w:val="none" w:sz="0" w:space="0" w:color="auto"/>
      </w:divBdr>
      <w:divsChild>
        <w:div w:id="1003553668">
          <w:marLeft w:val="0"/>
          <w:marRight w:val="0"/>
          <w:marTop w:val="0"/>
          <w:marBottom w:val="0"/>
          <w:divBdr>
            <w:top w:val="none" w:sz="0" w:space="0" w:color="auto"/>
            <w:left w:val="none" w:sz="0" w:space="0" w:color="auto"/>
            <w:bottom w:val="none" w:sz="0" w:space="0" w:color="auto"/>
            <w:right w:val="none" w:sz="0" w:space="0" w:color="auto"/>
          </w:divBdr>
          <w:divsChild>
            <w:div w:id="922566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104154">
      <w:bodyDiv w:val="1"/>
      <w:marLeft w:val="0"/>
      <w:marRight w:val="0"/>
      <w:marTop w:val="0"/>
      <w:marBottom w:val="0"/>
      <w:divBdr>
        <w:top w:val="none" w:sz="0" w:space="0" w:color="auto"/>
        <w:left w:val="none" w:sz="0" w:space="0" w:color="auto"/>
        <w:bottom w:val="none" w:sz="0" w:space="0" w:color="auto"/>
        <w:right w:val="none" w:sz="0" w:space="0" w:color="auto"/>
      </w:divBdr>
    </w:div>
    <w:div w:id="1514686460">
      <w:bodyDiv w:val="1"/>
      <w:marLeft w:val="0"/>
      <w:marRight w:val="0"/>
      <w:marTop w:val="0"/>
      <w:marBottom w:val="0"/>
      <w:divBdr>
        <w:top w:val="none" w:sz="0" w:space="0" w:color="auto"/>
        <w:left w:val="none" w:sz="0" w:space="0" w:color="auto"/>
        <w:bottom w:val="none" w:sz="0" w:space="0" w:color="auto"/>
        <w:right w:val="none" w:sz="0" w:space="0" w:color="auto"/>
      </w:divBdr>
    </w:div>
    <w:div w:id="1514806010">
      <w:bodyDiv w:val="1"/>
      <w:marLeft w:val="0"/>
      <w:marRight w:val="0"/>
      <w:marTop w:val="0"/>
      <w:marBottom w:val="0"/>
      <w:divBdr>
        <w:top w:val="none" w:sz="0" w:space="0" w:color="auto"/>
        <w:left w:val="none" w:sz="0" w:space="0" w:color="auto"/>
        <w:bottom w:val="none" w:sz="0" w:space="0" w:color="auto"/>
        <w:right w:val="none" w:sz="0" w:space="0" w:color="auto"/>
      </w:divBdr>
    </w:div>
    <w:div w:id="1514881829">
      <w:bodyDiv w:val="1"/>
      <w:marLeft w:val="0"/>
      <w:marRight w:val="0"/>
      <w:marTop w:val="0"/>
      <w:marBottom w:val="0"/>
      <w:divBdr>
        <w:top w:val="none" w:sz="0" w:space="0" w:color="auto"/>
        <w:left w:val="none" w:sz="0" w:space="0" w:color="auto"/>
        <w:bottom w:val="none" w:sz="0" w:space="0" w:color="auto"/>
        <w:right w:val="none" w:sz="0" w:space="0" w:color="auto"/>
      </w:divBdr>
    </w:div>
    <w:div w:id="1515268766">
      <w:bodyDiv w:val="1"/>
      <w:marLeft w:val="0"/>
      <w:marRight w:val="0"/>
      <w:marTop w:val="0"/>
      <w:marBottom w:val="0"/>
      <w:divBdr>
        <w:top w:val="none" w:sz="0" w:space="0" w:color="auto"/>
        <w:left w:val="none" w:sz="0" w:space="0" w:color="auto"/>
        <w:bottom w:val="none" w:sz="0" w:space="0" w:color="auto"/>
        <w:right w:val="none" w:sz="0" w:space="0" w:color="auto"/>
      </w:divBdr>
    </w:div>
    <w:div w:id="1515878140">
      <w:bodyDiv w:val="1"/>
      <w:marLeft w:val="0"/>
      <w:marRight w:val="0"/>
      <w:marTop w:val="0"/>
      <w:marBottom w:val="0"/>
      <w:divBdr>
        <w:top w:val="none" w:sz="0" w:space="0" w:color="auto"/>
        <w:left w:val="none" w:sz="0" w:space="0" w:color="auto"/>
        <w:bottom w:val="none" w:sz="0" w:space="0" w:color="auto"/>
        <w:right w:val="none" w:sz="0" w:space="0" w:color="auto"/>
      </w:divBdr>
    </w:div>
    <w:div w:id="1517307213">
      <w:bodyDiv w:val="1"/>
      <w:marLeft w:val="0"/>
      <w:marRight w:val="0"/>
      <w:marTop w:val="0"/>
      <w:marBottom w:val="0"/>
      <w:divBdr>
        <w:top w:val="none" w:sz="0" w:space="0" w:color="auto"/>
        <w:left w:val="none" w:sz="0" w:space="0" w:color="auto"/>
        <w:bottom w:val="none" w:sz="0" w:space="0" w:color="auto"/>
        <w:right w:val="none" w:sz="0" w:space="0" w:color="auto"/>
      </w:divBdr>
    </w:div>
    <w:div w:id="1517378932">
      <w:bodyDiv w:val="1"/>
      <w:marLeft w:val="0"/>
      <w:marRight w:val="0"/>
      <w:marTop w:val="0"/>
      <w:marBottom w:val="0"/>
      <w:divBdr>
        <w:top w:val="none" w:sz="0" w:space="0" w:color="auto"/>
        <w:left w:val="none" w:sz="0" w:space="0" w:color="auto"/>
        <w:bottom w:val="none" w:sz="0" w:space="0" w:color="auto"/>
        <w:right w:val="none" w:sz="0" w:space="0" w:color="auto"/>
      </w:divBdr>
    </w:div>
    <w:div w:id="1517384365">
      <w:bodyDiv w:val="1"/>
      <w:marLeft w:val="0"/>
      <w:marRight w:val="0"/>
      <w:marTop w:val="0"/>
      <w:marBottom w:val="0"/>
      <w:divBdr>
        <w:top w:val="none" w:sz="0" w:space="0" w:color="auto"/>
        <w:left w:val="none" w:sz="0" w:space="0" w:color="auto"/>
        <w:bottom w:val="none" w:sz="0" w:space="0" w:color="auto"/>
        <w:right w:val="none" w:sz="0" w:space="0" w:color="auto"/>
      </w:divBdr>
      <w:divsChild>
        <w:div w:id="1385760614">
          <w:marLeft w:val="0"/>
          <w:marRight w:val="0"/>
          <w:marTop w:val="0"/>
          <w:marBottom w:val="0"/>
          <w:divBdr>
            <w:top w:val="none" w:sz="0" w:space="0" w:color="auto"/>
            <w:left w:val="none" w:sz="0" w:space="0" w:color="auto"/>
            <w:bottom w:val="none" w:sz="0" w:space="0" w:color="auto"/>
            <w:right w:val="none" w:sz="0" w:space="0" w:color="auto"/>
          </w:divBdr>
          <w:divsChild>
            <w:div w:id="1491411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8545326">
      <w:bodyDiv w:val="1"/>
      <w:marLeft w:val="0"/>
      <w:marRight w:val="0"/>
      <w:marTop w:val="0"/>
      <w:marBottom w:val="0"/>
      <w:divBdr>
        <w:top w:val="none" w:sz="0" w:space="0" w:color="auto"/>
        <w:left w:val="none" w:sz="0" w:space="0" w:color="auto"/>
        <w:bottom w:val="none" w:sz="0" w:space="0" w:color="auto"/>
        <w:right w:val="none" w:sz="0" w:space="0" w:color="auto"/>
      </w:divBdr>
    </w:div>
    <w:div w:id="1519351761">
      <w:bodyDiv w:val="1"/>
      <w:marLeft w:val="0"/>
      <w:marRight w:val="0"/>
      <w:marTop w:val="0"/>
      <w:marBottom w:val="0"/>
      <w:divBdr>
        <w:top w:val="none" w:sz="0" w:space="0" w:color="auto"/>
        <w:left w:val="none" w:sz="0" w:space="0" w:color="auto"/>
        <w:bottom w:val="none" w:sz="0" w:space="0" w:color="auto"/>
        <w:right w:val="none" w:sz="0" w:space="0" w:color="auto"/>
      </w:divBdr>
    </w:div>
    <w:div w:id="1519387274">
      <w:bodyDiv w:val="1"/>
      <w:marLeft w:val="0"/>
      <w:marRight w:val="0"/>
      <w:marTop w:val="0"/>
      <w:marBottom w:val="0"/>
      <w:divBdr>
        <w:top w:val="none" w:sz="0" w:space="0" w:color="auto"/>
        <w:left w:val="none" w:sz="0" w:space="0" w:color="auto"/>
        <w:bottom w:val="none" w:sz="0" w:space="0" w:color="auto"/>
        <w:right w:val="none" w:sz="0" w:space="0" w:color="auto"/>
      </w:divBdr>
    </w:div>
    <w:div w:id="1519661493">
      <w:bodyDiv w:val="1"/>
      <w:marLeft w:val="0"/>
      <w:marRight w:val="0"/>
      <w:marTop w:val="0"/>
      <w:marBottom w:val="0"/>
      <w:divBdr>
        <w:top w:val="none" w:sz="0" w:space="0" w:color="auto"/>
        <w:left w:val="none" w:sz="0" w:space="0" w:color="auto"/>
        <w:bottom w:val="none" w:sz="0" w:space="0" w:color="auto"/>
        <w:right w:val="none" w:sz="0" w:space="0" w:color="auto"/>
      </w:divBdr>
    </w:div>
    <w:div w:id="1520699847">
      <w:bodyDiv w:val="1"/>
      <w:marLeft w:val="0"/>
      <w:marRight w:val="0"/>
      <w:marTop w:val="0"/>
      <w:marBottom w:val="0"/>
      <w:divBdr>
        <w:top w:val="none" w:sz="0" w:space="0" w:color="auto"/>
        <w:left w:val="none" w:sz="0" w:space="0" w:color="auto"/>
        <w:bottom w:val="none" w:sz="0" w:space="0" w:color="auto"/>
        <w:right w:val="none" w:sz="0" w:space="0" w:color="auto"/>
      </w:divBdr>
    </w:div>
    <w:div w:id="1521165631">
      <w:bodyDiv w:val="1"/>
      <w:marLeft w:val="0"/>
      <w:marRight w:val="0"/>
      <w:marTop w:val="0"/>
      <w:marBottom w:val="0"/>
      <w:divBdr>
        <w:top w:val="none" w:sz="0" w:space="0" w:color="auto"/>
        <w:left w:val="none" w:sz="0" w:space="0" w:color="auto"/>
        <w:bottom w:val="none" w:sz="0" w:space="0" w:color="auto"/>
        <w:right w:val="none" w:sz="0" w:space="0" w:color="auto"/>
      </w:divBdr>
    </w:div>
    <w:div w:id="1521897657">
      <w:bodyDiv w:val="1"/>
      <w:marLeft w:val="0"/>
      <w:marRight w:val="0"/>
      <w:marTop w:val="0"/>
      <w:marBottom w:val="0"/>
      <w:divBdr>
        <w:top w:val="none" w:sz="0" w:space="0" w:color="auto"/>
        <w:left w:val="none" w:sz="0" w:space="0" w:color="auto"/>
        <w:bottom w:val="none" w:sz="0" w:space="0" w:color="auto"/>
        <w:right w:val="none" w:sz="0" w:space="0" w:color="auto"/>
      </w:divBdr>
    </w:div>
    <w:div w:id="1522352975">
      <w:bodyDiv w:val="1"/>
      <w:marLeft w:val="0"/>
      <w:marRight w:val="0"/>
      <w:marTop w:val="0"/>
      <w:marBottom w:val="0"/>
      <w:divBdr>
        <w:top w:val="none" w:sz="0" w:space="0" w:color="auto"/>
        <w:left w:val="none" w:sz="0" w:space="0" w:color="auto"/>
        <w:bottom w:val="none" w:sz="0" w:space="0" w:color="auto"/>
        <w:right w:val="none" w:sz="0" w:space="0" w:color="auto"/>
      </w:divBdr>
    </w:div>
    <w:div w:id="1522547028">
      <w:bodyDiv w:val="1"/>
      <w:marLeft w:val="0"/>
      <w:marRight w:val="0"/>
      <w:marTop w:val="0"/>
      <w:marBottom w:val="0"/>
      <w:divBdr>
        <w:top w:val="none" w:sz="0" w:space="0" w:color="auto"/>
        <w:left w:val="none" w:sz="0" w:space="0" w:color="auto"/>
        <w:bottom w:val="none" w:sz="0" w:space="0" w:color="auto"/>
        <w:right w:val="none" w:sz="0" w:space="0" w:color="auto"/>
      </w:divBdr>
    </w:div>
    <w:div w:id="1525753309">
      <w:bodyDiv w:val="1"/>
      <w:marLeft w:val="0"/>
      <w:marRight w:val="0"/>
      <w:marTop w:val="0"/>
      <w:marBottom w:val="0"/>
      <w:divBdr>
        <w:top w:val="none" w:sz="0" w:space="0" w:color="auto"/>
        <w:left w:val="none" w:sz="0" w:space="0" w:color="auto"/>
        <w:bottom w:val="none" w:sz="0" w:space="0" w:color="auto"/>
        <w:right w:val="none" w:sz="0" w:space="0" w:color="auto"/>
      </w:divBdr>
    </w:div>
    <w:div w:id="1526015436">
      <w:bodyDiv w:val="1"/>
      <w:marLeft w:val="0"/>
      <w:marRight w:val="0"/>
      <w:marTop w:val="0"/>
      <w:marBottom w:val="0"/>
      <w:divBdr>
        <w:top w:val="none" w:sz="0" w:space="0" w:color="auto"/>
        <w:left w:val="none" w:sz="0" w:space="0" w:color="auto"/>
        <w:bottom w:val="none" w:sz="0" w:space="0" w:color="auto"/>
        <w:right w:val="none" w:sz="0" w:space="0" w:color="auto"/>
      </w:divBdr>
    </w:div>
    <w:div w:id="1526871243">
      <w:bodyDiv w:val="1"/>
      <w:marLeft w:val="0"/>
      <w:marRight w:val="0"/>
      <w:marTop w:val="0"/>
      <w:marBottom w:val="0"/>
      <w:divBdr>
        <w:top w:val="none" w:sz="0" w:space="0" w:color="auto"/>
        <w:left w:val="none" w:sz="0" w:space="0" w:color="auto"/>
        <w:bottom w:val="none" w:sz="0" w:space="0" w:color="auto"/>
        <w:right w:val="none" w:sz="0" w:space="0" w:color="auto"/>
      </w:divBdr>
    </w:div>
    <w:div w:id="1527014479">
      <w:bodyDiv w:val="1"/>
      <w:marLeft w:val="0"/>
      <w:marRight w:val="0"/>
      <w:marTop w:val="0"/>
      <w:marBottom w:val="0"/>
      <w:divBdr>
        <w:top w:val="none" w:sz="0" w:space="0" w:color="auto"/>
        <w:left w:val="none" w:sz="0" w:space="0" w:color="auto"/>
        <w:bottom w:val="none" w:sz="0" w:space="0" w:color="auto"/>
        <w:right w:val="none" w:sz="0" w:space="0" w:color="auto"/>
      </w:divBdr>
    </w:div>
    <w:div w:id="1527211801">
      <w:bodyDiv w:val="1"/>
      <w:marLeft w:val="0"/>
      <w:marRight w:val="0"/>
      <w:marTop w:val="0"/>
      <w:marBottom w:val="0"/>
      <w:divBdr>
        <w:top w:val="none" w:sz="0" w:space="0" w:color="auto"/>
        <w:left w:val="none" w:sz="0" w:space="0" w:color="auto"/>
        <w:bottom w:val="none" w:sz="0" w:space="0" w:color="auto"/>
        <w:right w:val="none" w:sz="0" w:space="0" w:color="auto"/>
      </w:divBdr>
    </w:div>
    <w:div w:id="1527712736">
      <w:bodyDiv w:val="1"/>
      <w:marLeft w:val="0"/>
      <w:marRight w:val="0"/>
      <w:marTop w:val="0"/>
      <w:marBottom w:val="0"/>
      <w:divBdr>
        <w:top w:val="none" w:sz="0" w:space="0" w:color="auto"/>
        <w:left w:val="none" w:sz="0" w:space="0" w:color="auto"/>
        <w:bottom w:val="none" w:sz="0" w:space="0" w:color="auto"/>
        <w:right w:val="none" w:sz="0" w:space="0" w:color="auto"/>
      </w:divBdr>
    </w:div>
    <w:div w:id="1528565933">
      <w:bodyDiv w:val="1"/>
      <w:marLeft w:val="0"/>
      <w:marRight w:val="0"/>
      <w:marTop w:val="0"/>
      <w:marBottom w:val="0"/>
      <w:divBdr>
        <w:top w:val="none" w:sz="0" w:space="0" w:color="auto"/>
        <w:left w:val="none" w:sz="0" w:space="0" w:color="auto"/>
        <w:bottom w:val="none" w:sz="0" w:space="0" w:color="auto"/>
        <w:right w:val="none" w:sz="0" w:space="0" w:color="auto"/>
      </w:divBdr>
    </w:div>
    <w:div w:id="1528712095">
      <w:bodyDiv w:val="1"/>
      <w:marLeft w:val="0"/>
      <w:marRight w:val="0"/>
      <w:marTop w:val="0"/>
      <w:marBottom w:val="0"/>
      <w:divBdr>
        <w:top w:val="none" w:sz="0" w:space="0" w:color="auto"/>
        <w:left w:val="none" w:sz="0" w:space="0" w:color="auto"/>
        <w:bottom w:val="none" w:sz="0" w:space="0" w:color="auto"/>
        <w:right w:val="none" w:sz="0" w:space="0" w:color="auto"/>
      </w:divBdr>
    </w:div>
    <w:div w:id="1532720909">
      <w:bodyDiv w:val="1"/>
      <w:marLeft w:val="0"/>
      <w:marRight w:val="0"/>
      <w:marTop w:val="0"/>
      <w:marBottom w:val="0"/>
      <w:divBdr>
        <w:top w:val="none" w:sz="0" w:space="0" w:color="auto"/>
        <w:left w:val="none" w:sz="0" w:space="0" w:color="auto"/>
        <w:bottom w:val="none" w:sz="0" w:space="0" w:color="auto"/>
        <w:right w:val="none" w:sz="0" w:space="0" w:color="auto"/>
      </w:divBdr>
    </w:div>
    <w:div w:id="1532959286">
      <w:bodyDiv w:val="1"/>
      <w:marLeft w:val="0"/>
      <w:marRight w:val="0"/>
      <w:marTop w:val="0"/>
      <w:marBottom w:val="0"/>
      <w:divBdr>
        <w:top w:val="none" w:sz="0" w:space="0" w:color="auto"/>
        <w:left w:val="none" w:sz="0" w:space="0" w:color="auto"/>
        <w:bottom w:val="none" w:sz="0" w:space="0" w:color="auto"/>
        <w:right w:val="none" w:sz="0" w:space="0" w:color="auto"/>
      </w:divBdr>
    </w:div>
    <w:div w:id="1533496547">
      <w:bodyDiv w:val="1"/>
      <w:marLeft w:val="0"/>
      <w:marRight w:val="0"/>
      <w:marTop w:val="0"/>
      <w:marBottom w:val="0"/>
      <w:divBdr>
        <w:top w:val="none" w:sz="0" w:space="0" w:color="auto"/>
        <w:left w:val="none" w:sz="0" w:space="0" w:color="auto"/>
        <w:bottom w:val="none" w:sz="0" w:space="0" w:color="auto"/>
        <w:right w:val="none" w:sz="0" w:space="0" w:color="auto"/>
      </w:divBdr>
    </w:div>
    <w:div w:id="1533573502">
      <w:bodyDiv w:val="1"/>
      <w:marLeft w:val="0"/>
      <w:marRight w:val="0"/>
      <w:marTop w:val="0"/>
      <w:marBottom w:val="0"/>
      <w:divBdr>
        <w:top w:val="none" w:sz="0" w:space="0" w:color="auto"/>
        <w:left w:val="none" w:sz="0" w:space="0" w:color="auto"/>
        <w:bottom w:val="none" w:sz="0" w:space="0" w:color="auto"/>
        <w:right w:val="none" w:sz="0" w:space="0" w:color="auto"/>
      </w:divBdr>
    </w:div>
    <w:div w:id="1535539561">
      <w:bodyDiv w:val="1"/>
      <w:marLeft w:val="0"/>
      <w:marRight w:val="0"/>
      <w:marTop w:val="0"/>
      <w:marBottom w:val="0"/>
      <w:divBdr>
        <w:top w:val="none" w:sz="0" w:space="0" w:color="auto"/>
        <w:left w:val="none" w:sz="0" w:space="0" w:color="auto"/>
        <w:bottom w:val="none" w:sz="0" w:space="0" w:color="auto"/>
        <w:right w:val="none" w:sz="0" w:space="0" w:color="auto"/>
      </w:divBdr>
    </w:div>
    <w:div w:id="1536111666">
      <w:bodyDiv w:val="1"/>
      <w:marLeft w:val="0"/>
      <w:marRight w:val="0"/>
      <w:marTop w:val="0"/>
      <w:marBottom w:val="0"/>
      <w:divBdr>
        <w:top w:val="none" w:sz="0" w:space="0" w:color="auto"/>
        <w:left w:val="none" w:sz="0" w:space="0" w:color="auto"/>
        <w:bottom w:val="none" w:sz="0" w:space="0" w:color="auto"/>
        <w:right w:val="none" w:sz="0" w:space="0" w:color="auto"/>
      </w:divBdr>
    </w:div>
    <w:div w:id="1537501991">
      <w:bodyDiv w:val="1"/>
      <w:marLeft w:val="0"/>
      <w:marRight w:val="0"/>
      <w:marTop w:val="0"/>
      <w:marBottom w:val="0"/>
      <w:divBdr>
        <w:top w:val="none" w:sz="0" w:space="0" w:color="auto"/>
        <w:left w:val="none" w:sz="0" w:space="0" w:color="auto"/>
        <w:bottom w:val="none" w:sz="0" w:space="0" w:color="auto"/>
        <w:right w:val="none" w:sz="0" w:space="0" w:color="auto"/>
      </w:divBdr>
    </w:div>
    <w:div w:id="1539122368">
      <w:bodyDiv w:val="1"/>
      <w:marLeft w:val="0"/>
      <w:marRight w:val="0"/>
      <w:marTop w:val="0"/>
      <w:marBottom w:val="0"/>
      <w:divBdr>
        <w:top w:val="none" w:sz="0" w:space="0" w:color="auto"/>
        <w:left w:val="none" w:sz="0" w:space="0" w:color="auto"/>
        <w:bottom w:val="none" w:sz="0" w:space="0" w:color="auto"/>
        <w:right w:val="none" w:sz="0" w:space="0" w:color="auto"/>
      </w:divBdr>
    </w:div>
    <w:div w:id="1539199443">
      <w:bodyDiv w:val="1"/>
      <w:marLeft w:val="0"/>
      <w:marRight w:val="0"/>
      <w:marTop w:val="0"/>
      <w:marBottom w:val="0"/>
      <w:divBdr>
        <w:top w:val="none" w:sz="0" w:space="0" w:color="auto"/>
        <w:left w:val="none" w:sz="0" w:space="0" w:color="auto"/>
        <w:bottom w:val="none" w:sz="0" w:space="0" w:color="auto"/>
        <w:right w:val="none" w:sz="0" w:space="0" w:color="auto"/>
      </w:divBdr>
    </w:div>
    <w:div w:id="1540166344">
      <w:bodyDiv w:val="1"/>
      <w:marLeft w:val="0"/>
      <w:marRight w:val="0"/>
      <w:marTop w:val="0"/>
      <w:marBottom w:val="0"/>
      <w:divBdr>
        <w:top w:val="none" w:sz="0" w:space="0" w:color="auto"/>
        <w:left w:val="none" w:sz="0" w:space="0" w:color="auto"/>
        <w:bottom w:val="none" w:sz="0" w:space="0" w:color="auto"/>
        <w:right w:val="none" w:sz="0" w:space="0" w:color="auto"/>
      </w:divBdr>
    </w:div>
    <w:div w:id="1540170491">
      <w:bodyDiv w:val="1"/>
      <w:marLeft w:val="0"/>
      <w:marRight w:val="0"/>
      <w:marTop w:val="0"/>
      <w:marBottom w:val="0"/>
      <w:divBdr>
        <w:top w:val="none" w:sz="0" w:space="0" w:color="auto"/>
        <w:left w:val="none" w:sz="0" w:space="0" w:color="auto"/>
        <w:bottom w:val="none" w:sz="0" w:space="0" w:color="auto"/>
        <w:right w:val="none" w:sz="0" w:space="0" w:color="auto"/>
      </w:divBdr>
    </w:div>
    <w:div w:id="1540817580">
      <w:bodyDiv w:val="1"/>
      <w:marLeft w:val="0"/>
      <w:marRight w:val="0"/>
      <w:marTop w:val="0"/>
      <w:marBottom w:val="0"/>
      <w:divBdr>
        <w:top w:val="none" w:sz="0" w:space="0" w:color="auto"/>
        <w:left w:val="none" w:sz="0" w:space="0" w:color="auto"/>
        <w:bottom w:val="none" w:sz="0" w:space="0" w:color="auto"/>
        <w:right w:val="none" w:sz="0" w:space="0" w:color="auto"/>
      </w:divBdr>
    </w:div>
    <w:div w:id="1541742632">
      <w:bodyDiv w:val="1"/>
      <w:marLeft w:val="0"/>
      <w:marRight w:val="0"/>
      <w:marTop w:val="0"/>
      <w:marBottom w:val="0"/>
      <w:divBdr>
        <w:top w:val="none" w:sz="0" w:space="0" w:color="auto"/>
        <w:left w:val="none" w:sz="0" w:space="0" w:color="auto"/>
        <w:bottom w:val="none" w:sz="0" w:space="0" w:color="auto"/>
        <w:right w:val="none" w:sz="0" w:space="0" w:color="auto"/>
      </w:divBdr>
    </w:div>
    <w:div w:id="1541867410">
      <w:bodyDiv w:val="1"/>
      <w:marLeft w:val="0"/>
      <w:marRight w:val="0"/>
      <w:marTop w:val="0"/>
      <w:marBottom w:val="0"/>
      <w:divBdr>
        <w:top w:val="none" w:sz="0" w:space="0" w:color="auto"/>
        <w:left w:val="none" w:sz="0" w:space="0" w:color="auto"/>
        <w:bottom w:val="none" w:sz="0" w:space="0" w:color="auto"/>
        <w:right w:val="none" w:sz="0" w:space="0" w:color="auto"/>
      </w:divBdr>
    </w:div>
    <w:div w:id="1542936861">
      <w:bodyDiv w:val="1"/>
      <w:marLeft w:val="0"/>
      <w:marRight w:val="0"/>
      <w:marTop w:val="0"/>
      <w:marBottom w:val="0"/>
      <w:divBdr>
        <w:top w:val="none" w:sz="0" w:space="0" w:color="auto"/>
        <w:left w:val="none" w:sz="0" w:space="0" w:color="auto"/>
        <w:bottom w:val="none" w:sz="0" w:space="0" w:color="auto"/>
        <w:right w:val="none" w:sz="0" w:space="0" w:color="auto"/>
      </w:divBdr>
    </w:div>
    <w:div w:id="1543978701">
      <w:bodyDiv w:val="1"/>
      <w:marLeft w:val="0"/>
      <w:marRight w:val="0"/>
      <w:marTop w:val="0"/>
      <w:marBottom w:val="0"/>
      <w:divBdr>
        <w:top w:val="none" w:sz="0" w:space="0" w:color="auto"/>
        <w:left w:val="none" w:sz="0" w:space="0" w:color="auto"/>
        <w:bottom w:val="none" w:sz="0" w:space="0" w:color="auto"/>
        <w:right w:val="none" w:sz="0" w:space="0" w:color="auto"/>
      </w:divBdr>
    </w:div>
    <w:div w:id="1544094808">
      <w:bodyDiv w:val="1"/>
      <w:marLeft w:val="0"/>
      <w:marRight w:val="0"/>
      <w:marTop w:val="0"/>
      <w:marBottom w:val="0"/>
      <w:divBdr>
        <w:top w:val="none" w:sz="0" w:space="0" w:color="auto"/>
        <w:left w:val="none" w:sz="0" w:space="0" w:color="auto"/>
        <w:bottom w:val="none" w:sz="0" w:space="0" w:color="auto"/>
        <w:right w:val="none" w:sz="0" w:space="0" w:color="auto"/>
      </w:divBdr>
    </w:div>
    <w:div w:id="1544168158">
      <w:bodyDiv w:val="1"/>
      <w:marLeft w:val="0"/>
      <w:marRight w:val="0"/>
      <w:marTop w:val="0"/>
      <w:marBottom w:val="0"/>
      <w:divBdr>
        <w:top w:val="none" w:sz="0" w:space="0" w:color="auto"/>
        <w:left w:val="none" w:sz="0" w:space="0" w:color="auto"/>
        <w:bottom w:val="none" w:sz="0" w:space="0" w:color="auto"/>
        <w:right w:val="none" w:sz="0" w:space="0" w:color="auto"/>
      </w:divBdr>
    </w:div>
    <w:div w:id="1544366813">
      <w:bodyDiv w:val="1"/>
      <w:marLeft w:val="0"/>
      <w:marRight w:val="0"/>
      <w:marTop w:val="0"/>
      <w:marBottom w:val="0"/>
      <w:divBdr>
        <w:top w:val="none" w:sz="0" w:space="0" w:color="auto"/>
        <w:left w:val="none" w:sz="0" w:space="0" w:color="auto"/>
        <w:bottom w:val="none" w:sz="0" w:space="0" w:color="auto"/>
        <w:right w:val="none" w:sz="0" w:space="0" w:color="auto"/>
      </w:divBdr>
      <w:divsChild>
        <w:div w:id="1142120313">
          <w:marLeft w:val="0"/>
          <w:marRight w:val="0"/>
          <w:marTop w:val="0"/>
          <w:marBottom w:val="0"/>
          <w:divBdr>
            <w:top w:val="none" w:sz="0" w:space="0" w:color="auto"/>
            <w:left w:val="none" w:sz="0" w:space="0" w:color="auto"/>
            <w:bottom w:val="none" w:sz="0" w:space="0" w:color="auto"/>
            <w:right w:val="none" w:sz="0" w:space="0" w:color="auto"/>
          </w:divBdr>
          <w:divsChild>
            <w:div w:id="342247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4368529">
      <w:bodyDiv w:val="1"/>
      <w:marLeft w:val="0"/>
      <w:marRight w:val="0"/>
      <w:marTop w:val="0"/>
      <w:marBottom w:val="0"/>
      <w:divBdr>
        <w:top w:val="none" w:sz="0" w:space="0" w:color="auto"/>
        <w:left w:val="none" w:sz="0" w:space="0" w:color="auto"/>
        <w:bottom w:val="none" w:sz="0" w:space="0" w:color="auto"/>
        <w:right w:val="none" w:sz="0" w:space="0" w:color="auto"/>
      </w:divBdr>
    </w:div>
    <w:div w:id="1544513696">
      <w:bodyDiv w:val="1"/>
      <w:marLeft w:val="0"/>
      <w:marRight w:val="0"/>
      <w:marTop w:val="0"/>
      <w:marBottom w:val="0"/>
      <w:divBdr>
        <w:top w:val="none" w:sz="0" w:space="0" w:color="auto"/>
        <w:left w:val="none" w:sz="0" w:space="0" w:color="auto"/>
        <w:bottom w:val="none" w:sz="0" w:space="0" w:color="auto"/>
        <w:right w:val="none" w:sz="0" w:space="0" w:color="auto"/>
      </w:divBdr>
    </w:div>
    <w:div w:id="1544824864">
      <w:bodyDiv w:val="1"/>
      <w:marLeft w:val="0"/>
      <w:marRight w:val="0"/>
      <w:marTop w:val="0"/>
      <w:marBottom w:val="0"/>
      <w:divBdr>
        <w:top w:val="none" w:sz="0" w:space="0" w:color="auto"/>
        <w:left w:val="none" w:sz="0" w:space="0" w:color="auto"/>
        <w:bottom w:val="none" w:sz="0" w:space="0" w:color="auto"/>
        <w:right w:val="none" w:sz="0" w:space="0" w:color="auto"/>
      </w:divBdr>
    </w:div>
    <w:div w:id="1546600493">
      <w:bodyDiv w:val="1"/>
      <w:marLeft w:val="0"/>
      <w:marRight w:val="0"/>
      <w:marTop w:val="0"/>
      <w:marBottom w:val="0"/>
      <w:divBdr>
        <w:top w:val="none" w:sz="0" w:space="0" w:color="auto"/>
        <w:left w:val="none" w:sz="0" w:space="0" w:color="auto"/>
        <w:bottom w:val="none" w:sz="0" w:space="0" w:color="auto"/>
        <w:right w:val="none" w:sz="0" w:space="0" w:color="auto"/>
      </w:divBdr>
    </w:div>
    <w:div w:id="1546870058">
      <w:bodyDiv w:val="1"/>
      <w:marLeft w:val="0"/>
      <w:marRight w:val="0"/>
      <w:marTop w:val="0"/>
      <w:marBottom w:val="0"/>
      <w:divBdr>
        <w:top w:val="none" w:sz="0" w:space="0" w:color="auto"/>
        <w:left w:val="none" w:sz="0" w:space="0" w:color="auto"/>
        <w:bottom w:val="none" w:sz="0" w:space="0" w:color="auto"/>
        <w:right w:val="none" w:sz="0" w:space="0" w:color="auto"/>
      </w:divBdr>
    </w:div>
    <w:div w:id="1547138738">
      <w:bodyDiv w:val="1"/>
      <w:marLeft w:val="0"/>
      <w:marRight w:val="0"/>
      <w:marTop w:val="0"/>
      <w:marBottom w:val="0"/>
      <w:divBdr>
        <w:top w:val="none" w:sz="0" w:space="0" w:color="auto"/>
        <w:left w:val="none" w:sz="0" w:space="0" w:color="auto"/>
        <w:bottom w:val="none" w:sz="0" w:space="0" w:color="auto"/>
        <w:right w:val="none" w:sz="0" w:space="0" w:color="auto"/>
      </w:divBdr>
    </w:div>
    <w:div w:id="1550722121">
      <w:bodyDiv w:val="1"/>
      <w:marLeft w:val="0"/>
      <w:marRight w:val="0"/>
      <w:marTop w:val="0"/>
      <w:marBottom w:val="0"/>
      <w:divBdr>
        <w:top w:val="none" w:sz="0" w:space="0" w:color="auto"/>
        <w:left w:val="none" w:sz="0" w:space="0" w:color="auto"/>
        <w:bottom w:val="none" w:sz="0" w:space="0" w:color="auto"/>
        <w:right w:val="none" w:sz="0" w:space="0" w:color="auto"/>
      </w:divBdr>
    </w:div>
    <w:div w:id="1550846122">
      <w:bodyDiv w:val="1"/>
      <w:marLeft w:val="0"/>
      <w:marRight w:val="0"/>
      <w:marTop w:val="0"/>
      <w:marBottom w:val="0"/>
      <w:divBdr>
        <w:top w:val="none" w:sz="0" w:space="0" w:color="auto"/>
        <w:left w:val="none" w:sz="0" w:space="0" w:color="auto"/>
        <w:bottom w:val="none" w:sz="0" w:space="0" w:color="auto"/>
        <w:right w:val="none" w:sz="0" w:space="0" w:color="auto"/>
      </w:divBdr>
    </w:div>
    <w:div w:id="1551260342">
      <w:bodyDiv w:val="1"/>
      <w:marLeft w:val="0"/>
      <w:marRight w:val="0"/>
      <w:marTop w:val="0"/>
      <w:marBottom w:val="0"/>
      <w:divBdr>
        <w:top w:val="none" w:sz="0" w:space="0" w:color="auto"/>
        <w:left w:val="none" w:sz="0" w:space="0" w:color="auto"/>
        <w:bottom w:val="none" w:sz="0" w:space="0" w:color="auto"/>
        <w:right w:val="none" w:sz="0" w:space="0" w:color="auto"/>
      </w:divBdr>
    </w:div>
    <w:div w:id="1552498818">
      <w:bodyDiv w:val="1"/>
      <w:marLeft w:val="0"/>
      <w:marRight w:val="0"/>
      <w:marTop w:val="0"/>
      <w:marBottom w:val="0"/>
      <w:divBdr>
        <w:top w:val="none" w:sz="0" w:space="0" w:color="auto"/>
        <w:left w:val="none" w:sz="0" w:space="0" w:color="auto"/>
        <w:bottom w:val="none" w:sz="0" w:space="0" w:color="auto"/>
        <w:right w:val="none" w:sz="0" w:space="0" w:color="auto"/>
      </w:divBdr>
    </w:div>
    <w:div w:id="1552569347">
      <w:bodyDiv w:val="1"/>
      <w:marLeft w:val="0"/>
      <w:marRight w:val="0"/>
      <w:marTop w:val="0"/>
      <w:marBottom w:val="0"/>
      <w:divBdr>
        <w:top w:val="none" w:sz="0" w:space="0" w:color="auto"/>
        <w:left w:val="none" w:sz="0" w:space="0" w:color="auto"/>
        <w:bottom w:val="none" w:sz="0" w:space="0" w:color="auto"/>
        <w:right w:val="none" w:sz="0" w:space="0" w:color="auto"/>
      </w:divBdr>
    </w:div>
    <w:div w:id="1553537544">
      <w:bodyDiv w:val="1"/>
      <w:marLeft w:val="0"/>
      <w:marRight w:val="0"/>
      <w:marTop w:val="0"/>
      <w:marBottom w:val="0"/>
      <w:divBdr>
        <w:top w:val="none" w:sz="0" w:space="0" w:color="auto"/>
        <w:left w:val="none" w:sz="0" w:space="0" w:color="auto"/>
        <w:bottom w:val="none" w:sz="0" w:space="0" w:color="auto"/>
        <w:right w:val="none" w:sz="0" w:space="0" w:color="auto"/>
      </w:divBdr>
    </w:div>
    <w:div w:id="1553615979">
      <w:bodyDiv w:val="1"/>
      <w:marLeft w:val="0"/>
      <w:marRight w:val="0"/>
      <w:marTop w:val="0"/>
      <w:marBottom w:val="0"/>
      <w:divBdr>
        <w:top w:val="none" w:sz="0" w:space="0" w:color="auto"/>
        <w:left w:val="none" w:sz="0" w:space="0" w:color="auto"/>
        <w:bottom w:val="none" w:sz="0" w:space="0" w:color="auto"/>
        <w:right w:val="none" w:sz="0" w:space="0" w:color="auto"/>
      </w:divBdr>
    </w:div>
    <w:div w:id="1553735175">
      <w:bodyDiv w:val="1"/>
      <w:marLeft w:val="0"/>
      <w:marRight w:val="0"/>
      <w:marTop w:val="0"/>
      <w:marBottom w:val="0"/>
      <w:divBdr>
        <w:top w:val="none" w:sz="0" w:space="0" w:color="auto"/>
        <w:left w:val="none" w:sz="0" w:space="0" w:color="auto"/>
        <w:bottom w:val="none" w:sz="0" w:space="0" w:color="auto"/>
        <w:right w:val="none" w:sz="0" w:space="0" w:color="auto"/>
      </w:divBdr>
    </w:div>
    <w:div w:id="1554074304">
      <w:bodyDiv w:val="1"/>
      <w:marLeft w:val="0"/>
      <w:marRight w:val="0"/>
      <w:marTop w:val="0"/>
      <w:marBottom w:val="0"/>
      <w:divBdr>
        <w:top w:val="none" w:sz="0" w:space="0" w:color="auto"/>
        <w:left w:val="none" w:sz="0" w:space="0" w:color="auto"/>
        <w:bottom w:val="none" w:sz="0" w:space="0" w:color="auto"/>
        <w:right w:val="none" w:sz="0" w:space="0" w:color="auto"/>
      </w:divBdr>
    </w:div>
    <w:div w:id="1554463780">
      <w:bodyDiv w:val="1"/>
      <w:marLeft w:val="0"/>
      <w:marRight w:val="0"/>
      <w:marTop w:val="0"/>
      <w:marBottom w:val="0"/>
      <w:divBdr>
        <w:top w:val="none" w:sz="0" w:space="0" w:color="auto"/>
        <w:left w:val="none" w:sz="0" w:space="0" w:color="auto"/>
        <w:bottom w:val="none" w:sz="0" w:space="0" w:color="auto"/>
        <w:right w:val="none" w:sz="0" w:space="0" w:color="auto"/>
      </w:divBdr>
    </w:div>
    <w:div w:id="1554584139">
      <w:bodyDiv w:val="1"/>
      <w:marLeft w:val="0"/>
      <w:marRight w:val="0"/>
      <w:marTop w:val="0"/>
      <w:marBottom w:val="0"/>
      <w:divBdr>
        <w:top w:val="none" w:sz="0" w:space="0" w:color="auto"/>
        <w:left w:val="none" w:sz="0" w:space="0" w:color="auto"/>
        <w:bottom w:val="none" w:sz="0" w:space="0" w:color="auto"/>
        <w:right w:val="none" w:sz="0" w:space="0" w:color="auto"/>
      </w:divBdr>
    </w:div>
    <w:div w:id="1554846241">
      <w:bodyDiv w:val="1"/>
      <w:marLeft w:val="0"/>
      <w:marRight w:val="0"/>
      <w:marTop w:val="0"/>
      <w:marBottom w:val="0"/>
      <w:divBdr>
        <w:top w:val="none" w:sz="0" w:space="0" w:color="auto"/>
        <w:left w:val="none" w:sz="0" w:space="0" w:color="auto"/>
        <w:bottom w:val="none" w:sz="0" w:space="0" w:color="auto"/>
        <w:right w:val="none" w:sz="0" w:space="0" w:color="auto"/>
      </w:divBdr>
    </w:div>
    <w:div w:id="1556042432">
      <w:bodyDiv w:val="1"/>
      <w:marLeft w:val="0"/>
      <w:marRight w:val="0"/>
      <w:marTop w:val="0"/>
      <w:marBottom w:val="0"/>
      <w:divBdr>
        <w:top w:val="none" w:sz="0" w:space="0" w:color="auto"/>
        <w:left w:val="none" w:sz="0" w:space="0" w:color="auto"/>
        <w:bottom w:val="none" w:sz="0" w:space="0" w:color="auto"/>
        <w:right w:val="none" w:sz="0" w:space="0" w:color="auto"/>
      </w:divBdr>
    </w:div>
    <w:div w:id="1556161032">
      <w:bodyDiv w:val="1"/>
      <w:marLeft w:val="0"/>
      <w:marRight w:val="0"/>
      <w:marTop w:val="0"/>
      <w:marBottom w:val="0"/>
      <w:divBdr>
        <w:top w:val="none" w:sz="0" w:space="0" w:color="auto"/>
        <w:left w:val="none" w:sz="0" w:space="0" w:color="auto"/>
        <w:bottom w:val="none" w:sz="0" w:space="0" w:color="auto"/>
        <w:right w:val="none" w:sz="0" w:space="0" w:color="auto"/>
      </w:divBdr>
      <w:divsChild>
        <w:div w:id="1531333109">
          <w:marLeft w:val="0"/>
          <w:marRight w:val="0"/>
          <w:marTop w:val="0"/>
          <w:marBottom w:val="0"/>
          <w:divBdr>
            <w:top w:val="none" w:sz="0" w:space="0" w:color="auto"/>
            <w:left w:val="none" w:sz="0" w:space="0" w:color="auto"/>
            <w:bottom w:val="none" w:sz="0" w:space="0" w:color="auto"/>
            <w:right w:val="none" w:sz="0" w:space="0" w:color="auto"/>
          </w:divBdr>
          <w:divsChild>
            <w:div w:id="189487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624130">
      <w:bodyDiv w:val="1"/>
      <w:marLeft w:val="0"/>
      <w:marRight w:val="0"/>
      <w:marTop w:val="0"/>
      <w:marBottom w:val="0"/>
      <w:divBdr>
        <w:top w:val="none" w:sz="0" w:space="0" w:color="auto"/>
        <w:left w:val="none" w:sz="0" w:space="0" w:color="auto"/>
        <w:bottom w:val="none" w:sz="0" w:space="0" w:color="auto"/>
        <w:right w:val="none" w:sz="0" w:space="0" w:color="auto"/>
      </w:divBdr>
    </w:div>
    <w:div w:id="1557467846">
      <w:bodyDiv w:val="1"/>
      <w:marLeft w:val="0"/>
      <w:marRight w:val="0"/>
      <w:marTop w:val="0"/>
      <w:marBottom w:val="0"/>
      <w:divBdr>
        <w:top w:val="none" w:sz="0" w:space="0" w:color="auto"/>
        <w:left w:val="none" w:sz="0" w:space="0" w:color="auto"/>
        <w:bottom w:val="none" w:sz="0" w:space="0" w:color="auto"/>
        <w:right w:val="none" w:sz="0" w:space="0" w:color="auto"/>
      </w:divBdr>
    </w:div>
    <w:div w:id="1557543181">
      <w:bodyDiv w:val="1"/>
      <w:marLeft w:val="0"/>
      <w:marRight w:val="0"/>
      <w:marTop w:val="0"/>
      <w:marBottom w:val="0"/>
      <w:divBdr>
        <w:top w:val="none" w:sz="0" w:space="0" w:color="auto"/>
        <w:left w:val="none" w:sz="0" w:space="0" w:color="auto"/>
        <w:bottom w:val="none" w:sz="0" w:space="0" w:color="auto"/>
        <w:right w:val="none" w:sz="0" w:space="0" w:color="auto"/>
      </w:divBdr>
    </w:div>
    <w:div w:id="1558777598">
      <w:bodyDiv w:val="1"/>
      <w:marLeft w:val="0"/>
      <w:marRight w:val="0"/>
      <w:marTop w:val="0"/>
      <w:marBottom w:val="0"/>
      <w:divBdr>
        <w:top w:val="none" w:sz="0" w:space="0" w:color="auto"/>
        <w:left w:val="none" w:sz="0" w:space="0" w:color="auto"/>
        <w:bottom w:val="none" w:sz="0" w:space="0" w:color="auto"/>
        <w:right w:val="none" w:sz="0" w:space="0" w:color="auto"/>
      </w:divBdr>
    </w:div>
    <w:div w:id="1559167614">
      <w:bodyDiv w:val="1"/>
      <w:marLeft w:val="0"/>
      <w:marRight w:val="0"/>
      <w:marTop w:val="0"/>
      <w:marBottom w:val="0"/>
      <w:divBdr>
        <w:top w:val="none" w:sz="0" w:space="0" w:color="auto"/>
        <w:left w:val="none" w:sz="0" w:space="0" w:color="auto"/>
        <w:bottom w:val="none" w:sz="0" w:space="0" w:color="auto"/>
        <w:right w:val="none" w:sz="0" w:space="0" w:color="auto"/>
      </w:divBdr>
    </w:div>
    <w:div w:id="1559589845">
      <w:bodyDiv w:val="1"/>
      <w:marLeft w:val="0"/>
      <w:marRight w:val="0"/>
      <w:marTop w:val="0"/>
      <w:marBottom w:val="0"/>
      <w:divBdr>
        <w:top w:val="none" w:sz="0" w:space="0" w:color="auto"/>
        <w:left w:val="none" w:sz="0" w:space="0" w:color="auto"/>
        <w:bottom w:val="none" w:sz="0" w:space="0" w:color="auto"/>
        <w:right w:val="none" w:sz="0" w:space="0" w:color="auto"/>
      </w:divBdr>
    </w:div>
    <w:div w:id="1560166612">
      <w:bodyDiv w:val="1"/>
      <w:marLeft w:val="0"/>
      <w:marRight w:val="0"/>
      <w:marTop w:val="0"/>
      <w:marBottom w:val="0"/>
      <w:divBdr>
        <w:top w:val="none" w:sz="0" w:space="0" w:color="auto"/>
        <w:left w:val="none" w:sz="0" w:space="0" w:color="auto"/>
        <w:bottom w:val="none" w:sz="0" w:space="0" w:color="auto"/>
        <w:right w:val="none" w:sz="0" w:space="0" w:color="auto"/>
      </w:divBdr>
    </w:div>
    <w:div w:id="1561015717">
      <w:bodyDiv w:val="1"/>
      <w:marLeft w:val="0"/>
      <w:marRight w:val="0"/>
      <w:marTop w:val="0"/>
      <w:marBottom w:val="0"/>
      <w:divBdr>
        <w:top w:val="none" w:sz="0" w:space="0" w:color="auto"/>
        <w:left w:val="none" w:sz="0" w:space="0" w:color="auto"/>
        <w:bottom w:val="none" w:sz="0" w:space="0" w:color="auto"/>
        <w:right w:val="none" w:sz="0" w:space="0" w:color="auto"/>
      </w:divBdr>
    </w:div>
    <w:div w:id="1561481136">
      <w:bodyDiv w:val="1"/>
      <w:marLeft w:val="0"/>
      <w:marRight w:val="0"/>
      <w:marTop w:val="0"/>
      <w:marBottom w:val="0"/>
      <w:divBdr>
        <w:top w:val="none" w:sz="0" w:space="0" w:color="auto"/>
        <w:left w:val="none" w:sz="0" w:space="0" w:color="auto"/>
        <w:bottom w:val="none" w:sz="0" w:space="0" w:color="auto"/>
        <w:right w:val="none" w:sz="0" w:space="0" w:color="auto"/>
      </w:divBdr>
    </w:div>
    <w:div w:id="1562130337">
      <w:bodyDiv w:val="1"/>
      <w:marLeft w:val="0"/>
      <w:marRight w:val="0"/>
      <w:marTop w:val="0"/>
      <w:marBottom w:val="0"/>
      <w:divBdr>
        <w:top w:val="none" w:sz="0" w:space="0" w:color="auto"/>
        <w:left w:val="none" w:sz="0" w:space="0" w:color="auto"/>
        <w:bottom w:val="none" w:sz="0" w:space="0" w:color="auto"/>
        <w:right w:val="none" w:sz="0" w:space="0" w:color="auto"/>
      </w:divBdr>
    </w:div>
    <w:div w:id="1562327655">
      <w:bodyDiv w:val="1"/>
      <w:marLeft w:val="0"/>
      <w:marRight w:val="0"/>
      <w:marTop w:val="0"/>
      <w:marBottom w:val="0"/>
      <w:divBdr>
        <w:top w:val="none" w:sz="0" w:space="0" w:color="auto"/>
        <w:left w:val="none" w:sz="0" w:space="0" w:color="auto"/>
        <w:bottom w:val="none" w:sz="0" w:space="0" w:color="auto"/>
        <w:right w:val="none" w:sz="0" w:space="0" w:color="auto"/>
      </w:divBdr>
    </w:div>
    <w:div w:id="1563176730">
      <w:bodyDiv w:val="1"/>
      <w:marLeft w:val="0"/>
      <w:marRight w:val="0"/>
      <w:marTop w:val="0"/>
      <w:marBottom w:val="0"/>
      <w:divBdr>
        <w:top w:val="none" w:sz="0" w:space="0" w:color="auto"/>
        <w:left w:val="none" w:sz="0" w:space="0" w:color="auto"/>
        <w:bottom w:val="none" w:sz="0" w:space="0" w:color="auto"/>
        <w:right w:val="none" w:sz="0" w:space="0" w:color="auto"/>
      </w:divBdr>
    </w:div>
    <w:div w:id="1563712685">
      <w:bodyDiv w:val="1"/>
      <w:marLeft w:val="0"/>
      <w:marRight w:val="0"/>
      <w:marTop w:val="0"/>
      <w:marBottom w:val="0"/>
      <w:divBdr>
        <w:top w:val="none" w:sz="0" w:space="0" w:color="auto"/>
        <w:left w:val="none" w:sz="0" w:space="0" w:color="auto"/>
        <w:bottom w:val="none" w:sz="0" w:space="0" w:color="auto"/>
        <w:right w:val="none" w:sz="0" w:space="0" w:color="auto"/>
      </w:divBdr>
    </w:div>
    <w:div w:id="1563716790">
      <w:bodyDiv w:val="1"/>
      <w:marLeft w:val="0"/>
      <w:marRight w:val="0"/>
      <w:marTop w:val="0"/>
      <w:marBottom w:val="0"/>
      <w:divBdr>
        <w:top w:val="none" w:sz="0" w:space="0" w:color="auto"/>
        <w:left w:val="none" w:sz="0" w:space="0" w:color="auto"/>
        <w:bottom w:val="none" w:sz="0" w:space="0" w:color="auto"/>
        <w:right w:val="none" w:sz="0" w:space="0" w:color="auto"/>
      </w:divBdr>
    </w:div>
    <w:div w:id="1564827240">
      <w:bodyDiv w:val="1"/>
      <w:marLeft w:val="0"/>
      <w:marRight w:val="0"/>
      <w:marTop w:val="0"/>
      <w:marBottom w:val="0"/>
      <w:divBdr>
        <w:top w:val="none" w:sz="0" w:space="0" w:color="auto"/>
        <w:left w:val="none" w:sz="0" w:space="0" w:color="auto"/>
        <w:bottom w:val="none" w:sz="0" w:space="0" w:color="auto"/>
        <w:right w:val="none" w:sz="0" w:space="0" w:color="auto"/>
      </w:divBdr>
    </w:div>
    <w:div w:id="1565291891">
      <w:bodyDiv w:val="1"/>
      <w:marLeft w:val="0"/>
      <w:marRight w:val="0"/>
      <w:marTop w:val="0"/>
      <w:marBottom w:val="0"/>
      <w:divBdr>
        <w:top w:val="none" w:sz="0" w:space="0" w:color="auto"/>
        <w:left w:val="none" w:sz="0" w:space="0" w:color="auto"/>
        <w:bottom w:val="none" w:sz="0" w:space="0" w:color="auto"/>
        <w:right w:val="none" w:sz="0" w:space="0" w:color="auto"/>
      </w:divBdr>
    </w:div>
    <w:div w:id="1565988153">
      <w:bodyDiv w:val="1"/>
      <w:marLeft w:val="0"/>
      <w:marRight w:val="0"/>
      <w:marTop w:val="0"/>
      <w:marBottom w:val="0"/>
      <w:divBdr>
        <w:top w:val="none" w:sz="0" w:space="0" w:color="auto"/>
        <w:left w:val="none" w:sz="0" w:space="0" w:color="auto"/>
        <w:bottom w:val="none" w:sz="0" w:space="0" w:color="auto"/>
        <w:right w:val="none" w:sz="0" w:space="0" w:color="auto"/>
      </w:divBdr>
    </w:div>
    <w:div w:id="1566066929">
      <w:bodyDiv w:val="1"/>
      <w:marLeft w:val="0"/>
      <w:marRight w:val="0"/>
      <w:marTop w:val="0"/>
      <w:marBottom w:val="0"/>
      <w:divBdr>
        <w:top w:val="none" w:sz="0" w:space="0" w:color="auto"/>
        <w:left w:val="none" w:sz="0" w:space="0" w:color="auto"/>
        <w:bottom w:val="none" w:sz="0" w:space="0" w:color="auto"/>
        <w:right w:val="none" w:sz="0" w:space="0" w:color="auto"/>
      </w:divBdr>
    </w:div>
    <w:div w:id="1566181862">
      <w:bodyDiv w:val="1"/>
      <w:marLeft w:val="0"/>
      <w:marRight w:val="0"/>
      <w:marTop w:val="0"/>
      <w:marBottom w:val="0"/>
      <w:divBdr>
        <w:top w:val="none" w:sz="0" w:space="0" w:color="auto"/>
        <w:left w:val="none" w:sz="0" w:space="0" w:color="auto"/>
        <w:bottom w:val="none" w:sz="0" w:space="0" w:color="auto"/>
        <w:right w:val="none" w:sz="0" w:space="0" w:color="auto"/>
      </w:divBdr>
    </w:div>
    <w:div w:id="1566405364">
      <w:bodyDiv w:val="1"/>
      <w:marLeft w:val="0"/>
      <w:marRight w:val="0"/>
      <w:marTop w:val="0"/>
      <w:marBottom w:val="0"/>
      <w:divBdr>
        <w:top w:val="none" w:sz="0" w:space="0" w:color="auto"/>
        <w:left w:val="none" w:sz="0" w:space="0" w:color="auto"/>
        <w:bottom w:val="none" w:sz="0" w:space="0" w:color="auto"/>
        <w:right w:val="none" w:sz="0" w:space="0" w:color="auto"/>
      </w:divBdr>
    </w:div>
    <w:div w:id="1567258991">
      <w:bodyDiv w:val="1"/>
      <w:marLeft w:val="0"/>
      <w:marRight w:val="0"/>
      <w:marTop w:val="0"/>
      <w:marBottom w:val="0"/>
      <w:divBdr>
        <w:top w:val="none" w:sz="0" w:space="0" w:color="auto"/>
        <w:left w:val="none" w:sz="0" w:space="0" w:color="auto"/>
        <w:bottom w:val="none" w:sz="0" w:space="0" w:color="auto"/>
        <w:right w:val="none" w:sz="0" w:space="0" w:color="auto"/>
      </w:divBdr>
    </w:div>
    <w:div w:id="1568883726">
      <w:bodyDiv w:val="1"/>
      <w:marLeft w:val="0"/>
      <w:marRight w:val="0"/>
      <w:marTop w:val="0"/>
      <w:marBottom w:val="0"/>
      <w:divBdr>
        <w:top w:val="none" w:sz="0" w:space="0" w:color="auto"/>
        <w:left w:val="none" w:sz="0" w:space="0" w:color="auto"/>
        <w:bottom w:val="none" w:sz="0" w:space="0" w:color="auto"/>
        <w:right w:val="none" w:sz="0" w:space="0" w:color="auto"/>
      </w:divBdr>
    </w:div>
    <w:div w:id="1569657344">
      <w:bodyDiv w:val="1"/>
      <w:marLeft w:val="0"/>
      <w:marRight w:val="0"/>
      <w:marTop w:val="0"/>
      <w:marBottom w:val="0"/>
      <w:divBdr>
        <w:top w:val="none" w:sz="0" w:space="0" w:color="auto"/>
        <w:left w:val="none" w:sz="0" w:space="0" w:color="auto"/>
        <w:bottom w:val="none" w:sz="0" w:space="0" w:color="auto"/>
        <w:right w:val="none" w:sz="0" w:space="0" w:color="auto"/>
      </w:divBdr>
    </w:div>
    <w:div w:id="1569807624">
      <w:bodyDiv w:val="1"/>
      <w:marLeft w:val="0"/>
      <w:marRight w:val="0"/>
      <w:marTop w:val="0"/>
      <w:marBottom w:val="0"/>
      <w:divBdr>
        <w:top w:val="none" w:sz="0" w:space="0" w:color="auto"/>
        <w:left w:val="none" w:sz="0" w:space="0" w:color="auto"/>
        <w:bottom w:val="none" w:sz="0" w:space="0" w:color="auto"/>
        <w:right w:val="none" w:sz="0" w:space="0" w:color="auto"/>
      </w:divBdr>
    </w:div>
    <w:div w:id="1570461957">
      <w:bodyDiv w:val="1"/>
      <w:marLeft w:val="0"/>
      <w:marRight w:val="0"/>
      <w:marTop w:val="0"/>
      <w:marBottom w:val="0"/>
      <w:divBdr>
        <w:top w:val="none" w:sz="0" w:space="0" w:color="auto"/>
        <w:left w:val="none" w:sz="0" w:space="0" w:color="auto"/>
        <w:bottom w:val="none" w:sz="0" w:space="0" w:color="auto"/>
        <w:right w:val="none" w:sz="0" w:space="0" w:color="auto"/>
      </w:divBdr>
    </w:div>
    <w:div w:id="1572278555">
      <w:bodyDiv w:val="1"/>
      <w:marLeft w:val="0"/>
      <w:marRight w:val="0"/>
      <w:marTop w:val="0"/>
      <w:marBottom w:val="0"/>
      <w:divBdr>
        <w:top w:val="none" w:sz="0" w:space="0" w:color="auto"/>
        <w:left w:val="none" w:sz="0" w:space="0" w:color="auto"/>
        <w:bottom w:val="none" w:sz="0" w:space="0" w:color="auto"/>
        <w:right w:val="none" w:sz="0" w:space="0" w:color="auto"/>
      </w:divBdr>
    </w:div>
    <w:div w:id="1572349905">
      <w:bodyDiv w:val="1"/>
      <w:marLeft w:val="0"/>
      <w:marRight w:val="0"/>
      <w:marTop w:val="0"/>
      <w:marBottom w:val="0"/>
      <w:divBdr>
        <w:top w:val="none" w:sz="0" w:space="0" w:color="auto"/>
        <w:left w:val="none" w:sz="0" w:space="0" w:color="auto"/>
        <w:bottom w:val="none" w:sz="0" w:space="0" w:color="auto"/>
        <w:right w:val="none" w:sz="0" w:space="0" w:color="auto"/>
      </w:divBdr>
    </w:div>
    <w:div w:id="1573008434">
      <w:bodyDiv w:val="1"/>
      <w:marLeft w:val="0"/>
      <w:marRight w:val="0"/>
      <w:marTop w:val="0"/>
      <w:marBottom w:val="0"/>
      <w:divBdr>
        <w:top w:val="none" w:sz="0" w:space="0" w:color="auto"/>
        <w:left w:val="none" w:sz="0" w:space="0" w:color="auto"/>
        <w:bottom w:val="none" w:sz="0" w:space="0" w:color="auto"/>
        <w:right w:val="none" w:sz="0" w:space="0" w:color="auto"/>
      </w:divBdr>
    </w:div>
    <w:div w:id="1573080824">
      <w:bodyDiv w:val="1"/>
      <w:marLeft w:val="0"/>
      <w:marRight w:val="0"/>
      <w:marTop w:val="0"/>
      <w:marBottom w:val="0"/>
      <w:divBdr>
        <w:top w:val="none" w:sz="0" w:space="0" w:color="auto"/>
        <w:left w:val="none" w:sz="0" w:space="0" w:color="auto"/>
        <w:bottom w:val="none" w:sz="0" w:space="0" w:color="auto"/>
        <w:right w:val="none" w:sz="0" w:space="0" w:color="auto"/>
      </w:divBdr>
    </w:div>
    <w:div w:id="1573351573">
      <w:bodyDiv w:val="1"/>
      <w:marLeft w:val="0"/>
      <w:marRight w:val="0"/>
      <w:marTop w:val="0"/>
      <w:marBottom w:val="0"/>
      <w:divBdr>
        <w:top w:val="none" w:sz="0" w:space="0" w:color="auto"/>
        <w:left w:val="none" w:sz="0" w:space="0" w:color="auto"/>
        <w:bottom w:val="none" w:sz="0" w:space="0" w:color="auto"/>
        <w:right w:val="none" w:sz="0" w:space="0" w:color="auto"/>
      </w:divBdr>
    </w:div>
    <w:div w:id="1574272045">
      <w:bodyDiv w:val="1"/>
      <w:marLeft w:val="0"/>
      <w:marRight w:val="0"/>
      <w:marTop w:val="0"/>
      <w:marBottom w:val="0"/>
      <w:divBdr>
        <w:top w:val="none" w:sz="0" w:space="0" w:color="auto"/>
        <w:left w:val="none" w:sz="0" w:space="0" w:color="auto"/>
        <w:bottom w:val="none" w:sz="0" w:space="0" w:color="auto"/>
        <w:right w:val="none" w:sz="0" w:space="0" w:color="auto"/>
      </w:divBdr>
    </w:div>
    <w:div w:id="1574319554">
      <w:bodyDiv w:val="1"/>
      <w:marLeft w:val="0"/>
      <w:marRight w:val="0"/>
      <w:marTop w:val="0"/>
      <w:marBottom w:val="0"/>
      <w:divBdr>
        <w:top w:val="none" w:sz="0" w:space="0" w:color="auto"/>
        <w:left w:val="none" w:sz="0" w:space="0" w:color="auto"/>
        <w:bottom w:val="none" w:sz="0" w:space="0" w:color="auto"/>
        <w:right w:val="none" w:sz="0" w:space="0" w:color="auto"/>
      </w:divBdr>
    </w:div>
    <w:div w:id="1575164708">
      <w:bodyDiv w:val="1"/>
      <w:marLeft w:val="0"/>
      <w:marRight w:val="0"/>
      <w:marTop w:val="0"/>
      <w:marBottom w:val="0"/>
      <w:divBdr>
        <w:top w:val="none" w:sz="0" w:space="0" w:color="auto"/>
        <w:left w:val="none" w:sz="0" w:space="0" w:color="auto"/>
        <w:bottom w:val="none" w:sz="0" w:space="0" w:color="auto"/>
        <w:right w:val="none" w:sz="0" w:space="0" w:color="auto"/>
      </w:divBdr>
    </w:div>
    <w:div w:id="1575510908">
      <w:bodyDiv w:val="1"/>
      <w:marLeft w:val="0"/>
      <w:marRight w:val="0"/>
      <w:marTop w:val="0"/>
      <w:marBottom w:val="0"/>
      <w:divBdr>
        <w:top w:val="none" w:sz="0" w:space="0" w:color="auto"/>
        <w:left w:val="none" w:sz="0" w:space="0" w:color="auto"/>
        <w:bottom w:val="none" w:sz="0" w:space="0" w:color="auto"/>
        <w:right w:val="none" w:sz="0" w:space="0" w:color="auto"/>
      </w:divBdr>
    </w:div>
    <w:div w:id="1575628723">
      <w:bodyDiv w:val="1"/>
      <w:marLeft w:val="0"/>
      <w:marRight w:val="0"/>
      <w:marTop w:val="0"/>
      <w:marBottom w:val="0"/>
      <w:divBdr>
        <w:top w:val="none" w:sz="0" w:space="0" w:color="auto"/>
        <w:left w:val="none" w:sz="0" w:space="0" w:color="auto"/>
        <w:bottom w:val="none" w:sz="0" w:space="0" w:color="auto"/>
        <w:right w:val="none" w:sz="0" w:space="0" w:color="auto"/>
      </w:divBdr>
    </w:div>
    <w:div w:id="1575897049">
      <w:bodyDiv w:val="1"/>
      <w:marLeft w:val="0"/>
      <w:marRight w:val="0"/>
      <w:marTop w:val="0"/>
      <w:marBottom w:val="0"/>
      <w:divBdr>
        <w:top w:val="none" w:sz="0" w:space="0" w:color="auto"/>
        <w:left w:val="none" w:sz="0" w:space="0" w:color="auto"/>
        <w:bottom w:val="none" w:sz="0" w:space="0" w:color="auto"/>
        <w:right w:val="none" w:sz="0" w:space="0" w:color="auto"/>
      </w:divBdr>
    </w:div>
    <w:div w:id="1576359028">
      <w:bodyDiv w:val="1"/>
      <w:marLeft w:val="0"/>
      <w:marRight w:val="0"/>
      <w:marTop w:val="0"/>
      <w:marBottom w:val="0"/>
      <w:divBdr>
        <w:top w:val="none" w:sz="0" w:space="0" w:color="auto"/>
        <w:left w:val="none" w:sz="0" w:space="0" w:color="auto"/>
        <w:bottom w:val="none" w:sz="0" w:space="0" w:color="auto"/>
        <w:right w:val="none" w:sz="0" w:space="0" w:color="auto"/>
      </w:divBdr>
    </w:div>
    <w:div w:id="1576814729">
      <w:bodyDiv w:val="1"/>
      <w:marLeft w:val="0"/>
      <w:marRight w:val="0"/>
      <w:marTop w:val="0"/>
      <w:marBottom w:val="0"/>
      <w:divBdr>
        <w:top w:val="none" w:sz="0" w:space="0" w:color="auto"/>
        <w:left w:val="none" w:sz="0" w:space="0" w:color="auto"/>
        <w:bottom w:val="none" w:sz="0" w:space="0" w:color="auto"/>
        <w:right w:val="none" w:sz="0" w:space="0" w:color="auto"/>
      </w:divBdr>
    </w:div>
    <w:div w:id="1576893462">
      <w:bodyDiv w:val="1"/>
      <w:marLeft w:val="0"/>
      <w:marRight w:val="0"/>
      <w:marTop w:val="0"/>
      <w:marBottom w:val="0"/>
      <w:divBdr>
        <w:top w:val="none" w:sz="0" w:space="0" w:color="auto"/>
        <w:left w:val="none" w:sz="0" w:space="0" w:color="auto"/>
        <w:bottom w:val="none" w:sz="0" w:space="0" w:color="auto"/>
        <w:right w:val="none" w:sz="0" w:space="0" w:color="auto"/>
      </w:divBdr>
    </w:div>
    <w:div w:id="1577323907">
      <w:bodyDiv w:val="1"/>
      <w:marLeft w:val="0"/>
      <w:marRight w:val="0"/>
      <w:marTop w:val="0"/>
      <w:marBottom w:val="0"/>
      <w:divBdr>
        <w:top w:val="none" w:sz="0" w:space="0" w:color="auto"/>
        <w:left w:val="none" w:sz="0" w:space="0" w:color="auto"/>
        <w:bottom w:val="none" w:sz="0" w:space="0" w:color="auto"/>
        <w:right w:val="none" w:sz="0" w:space="0" w:color="auto"/>
      </w:divBdr>
    </w:div>
    <w:div w:id="1578174772">
      <w:bodyDiv w:val="1"/>
      <w:marLeft w:val="0"/>
      <w:marRight w:val="0"/>
      <w:marTop w:val="0"/>
      <w:marBottom w:val="0"/>
      <w:divBdr>
        <w:top w:val="none" w:sz="0" w:space="0" w:color="auto"/>
        <w:left w:val="none" w:sz="0" w:space="0" w:color="auto"/>
        <w:bottom w:val="none" w:sz="0" w:space="0" w:color="auto"/>
        <w:right w:val="none" w:sz="0" w:space="0" w:color="auto"/>
      </w:divBdr>
    </w:div>
    <w:div w:id="1578246290">
      <w:bodyDiv w:val="1"/>
      <w:marLeft w:val="0"/>
      <w:marRight w:val="0"/>
      <w:marTop w:val="0"/>
      <w:marBottom w:val="0"/>
      <w:divBdr>
        <w:top w:val="none" w:sz="0" w:space="0" w:color="auto"/>
        <w:left w:val="none" w:sz="0" w:space="0" w:color="auto"/>
        <w:bottom w:val="none" w:sz="0" w:space="0" w:color="auto"/>
        <w:right w:val="none" w:sz="0" w:space="0" w:color="auto"/>
      </w:divBdr>
    </w:div>
    <w:div w:id="1578251698">
      <w:bodyDiv w:val="1"/>
      <w:marLeft w:val="0"/>
      <w:marRight w:val="0"/>
      <w:marTop w:val="0"/>
      <w:marBottom w:val="0"/>
      <w:divBdr>
        <w:top w:val="none" w:sz="0" w:space="0" w:color="auto"/>
        <w:left w:val="none" w:sz="0" w:space="0" w:color="auto"/>
        <w:bottom w:val="none" w:sz="0" w:space="0" w:color="auto"/>
        <w:right w:val="none" w:sz="0" w:space="0" w:color="auto"/>
      </w:divBdr>
    </w:div>
    <w:div w:id="1578859870">
      <w:bodyDiv w:val="1"/>
      <w:marLeft w:val="0"/>
      <w:marRight w:val="0"/>
      <w:marTop w:val="0"/>
      <w:marBottom w:val="0"/>
      <w:divBdr>
        <w:top w:val="none" w:sz="0" w:space="0" w:color="auto"/>
        <w:left w:val="none" w:sz="0" w:space="0" w:color="auto"/>
        <w:bottom w:val="none" w:sz="0" w:space="0" w:color="auto"/>
        <w:right w:val="none" w:sz="0" w:space="0" w:color="auto"/>
      </w:divBdr>
    </w:div>
    <w:div w:id="1580746542">
      <w:bodyDiv w:val="1"/>
      <w:marLeft w:val="0"/>
      <w:marRight w:val="0"/>
      <w:marTop w:val="0"/>
      <w:marBottom w:val="0"/>
      <w:divBdr>
        <w:top w:val="none" w:sz="0" w:space="0" w:color="auto"/>
        <w:left w:val="none" w:sz="0" w:space="0" w:color="auto"/>
        <w:bottom w:val="none" w:sz="0" w:space="0" w:color="auto"/>
        <w:right w:val="none" w:sz="0" w:space="0" w:color="auto"/>
      </w:divBdr>
    </w:div>
    <w:div w:id="1581329627">
      <w:bodyDiv w:val="1"/>
      <w:marLeft w:val="0"/>
      <w:marRight w:val="0"/>
      <w:marTop w:val="0"/>
      <w:marBottom w:val="0"/>
      <w:divBdr>
        <w:top w:val="none" w:sz="0" w:space="0" w:color="auto"/>
        <w:left w:val="none" w:sz="0" w:space="0" w:color="auto"/>
        <w:bottom w:val="none" w:sz="0" w:space="0" w:color="auto"/>
        <w:right w:val="none" w:sz="0" w:space="0" w:color="auto"/>
      </w:divBdr>
    </w:div>
    <w:div w:id="1581519233">
      <w:bodyDiv w:val="1"/>
      <w:marLeft w:val="0"/>
      <w:marRight w:val="0"/>
      <w:marTop w:val="0"/>
      <w:marBottom w:val="0"/>
      <w:divBdr>
        <w:top w:val="none" w:sz="0" w:space="0" w:color="auto"/>
        <w:left w:val="none" w:sz="0" w:space="0" w:color="auto"/>
        <w:bottom w:val="none" w:sz="0" w:space="0" w:color="auto"/>
        <w:right w:val="none" w:sz="0" w:space="0" w:color="auto"/>
      </w:divBdr>
    </w:div>
    <w:div w:id="1581520083">
      <w:bodyDiv w:val="1"/>
      <w:marLeft w:val="0"/>
      <w:marRight w:val="0"/>
      <w:marTop w:val="0"/>
      <w:marBottom w:val="0"/>
      <w:divBdr>
        <w:top w:val="none" w:sz="0" w:space="0" w:color="auto"/>
        <w:left w:val="none" w:sz="0" w:space="0" w:color="auto"/>
        <w:bottom w:val="none" w:sz="0" w:space="0" w:color="auto"/>
        <w:right w:val="none" w:sz="0" w:space="0" w:color="auto"/>
      </w:divBdr>
    </w:div>
    <w:div w:id="1582059665">
      <w:bodyDiv w:val="1"/>
      <w:marLeft w:val="0"/>
      <w:marRight w:val="0"/>
      <w:marTop w:val="0"/>
      <w:marBottom w:val="0"/>
      <w:divBdr>
        <w:top w:val="none" w:sz="0" w:space="0" w:color="auto"/>
        <w:left w:val="none" w:sz="0" w:space="0" w:color="auto"/>
        <w:bottom w:val="none" w:sz="0" w:space="0" w:color="auto"/>
        <w:right w:val="none" w:sz="0" w:space="0" w:color="auto"/>
      </w:divBdr>
    </w:div>
    <w:div w:id="1582324699">
      <w:bodyDiv w:val="1"/>
      <w:marLeft w:val="0"/>
      <w:marRight w:val="0"/>
      <w:marTop w:val="0"/>
      <w:marBottom w:val="0"/>
      <w:divBdr>
        <w:top w:val="none" w:sz="0" w:space="0" w:color="auto"/>
        <w:left w:val="none" w:sz="0" w:space="0" w:color="auto"/>
        <w:bottom w:val="none" w:sz="0" w:space="0" w:color="auto"/>
        <w:right w:val="none" w:sz="0" w:space="0" w:color="auto"/>
      </w:divBdr>
    </w:div>
    <w:div w:id="1582371198">
      <w:bodyDiv w:val="1"/>
      <w:marLeft w:val="0"/>
      <w:marRight w:val="0"/>
      <w:marTop w:val="0"/>
      <w:marBottom w:val="0"/>
      <w:divBdr>
        <w:top w:val="none" w:sz="0" w:space="0" w:color="auto"/>
        <w:left w:val="none" w:sz="0" w:space="0" w:color="auto"/>
        <w:bottom w:val="none" w:sz="0" w:space="0" w:color="auto"/>
        <w:right w:val="none" w:sz="0" w:space="0" w:color="auto"/>
      </w:divBdr>
    </w:div>
    <w:div w:id="1583874727">
      <w:bodyDiv w:val="1"/>
      <w:marLeft w:val="0"/>
      <w:marRight w:val="0"/>
      <w:marTop w:val="0"/>
      <w:marBottom w:val="0"/>
      <w:divBdr>
        <w:top w:val="none" w:sz="0" w:space="0" w:color="auto"/>
        <w:left w:val="none" w:sz="0" w:space="0" w:color="auto"/>
        <w:bottom w:val="none" w:sz="0" w:space="0" w:color="auto"/>
        <w:right w:val="none" w:sz="0" w:space="0" w:color="auto"/>
      </w:divBdr>
    </w:div>
    <w:div w:id="1583875300">
      <w:bodyDiv w:val="1"/>
      <w:marLeft w:val="0"/>
      <w:marRight w:val="0"/>
      <w:marTop w:val="0"/>
      <w:marBottom w:val="0"/>
      <w:divBdr>
        <w:top w:val="none" w:sz="0" w:space="0" w:color="auto"/>
        <w:left w:val="none" w:sz="0" w:space="0" w:color="auto"/>
        <w:bottom w:val="none" w:sz="0" w:space="0" w:color="auto"/>
        <w:right w:val="none" w:sz="0" w:space="0" w:color="auto"/>
      </w:divBdr>
    </w:div>
    <w:div w:id="1584031226">
      <w:bodyDiv w:val="1"/>
      <w:marLeft w:val="0"/>
      <w:marRight w:val="0"/>
      <w:marTop w:val="0"/>
      <w:marBottom w:val="0"/>
      <w:divBdr>
        <w:top w:val="none" w:sz="0" w:space="0" w:color="auto"/>
        <w:left w:val="none" w:sz="0" w:space="0" w:color="auto"/>
        <w:bottom w:val="none" w:sz="0" w:space="0" w:color="auto"/>
        <w:right w:val="none" w:sz="0" w:space="0" w:color="auto"/>
      </w:divBdr>
    </w:div>
    <w:div w:id="1584143162">
      <w:bodyDiv w:val="1"/>
      <w:marLeft w:val="0"/>
      <w:marRight w:val="0"/>
      <w:marTop w:val="0"/>
      <w:marBottom w:val="0"/>
      <w:divBdr>
        <w:top w:val="none" w:sz="0" w:space="0" w:color="auto"/>
        <w:left w:val="none" w:sz="0" w:space="0" w:color="auto"/>
        <w:bottom w:val="none" w:sz="0" w:space="0" w:color="auto"/>
        <w:right w:val="none" w:sz="0" w:space="0" w:color="auto"/>
      </w:divBdr>
    </w:div>
    <w:div w:id="1584531024">
      <w:bodyDiv w:val="1"/>
      <w:marLeft w:val="0"/>
      <w:marRight w:val="0"/>
      <w:marTop w:val="0"/>
      <w:marBottom w:val="0"/>
      <w:divBdr>
        <w:top w:val="none" w:sz="0" w:space="0" w:color="auto"/>
        <w:left w:val="none" w:sz="0" w:space="0" w:color="auto"/>
        <w:bottom w:val="none" w:sz="0" w:space="0" w:color="auto"/>
        <w:right w:val="none" w:sz="0" w:space="0" w:color="auto"/>
      </w:divBdr>
    </w:div>
    <w:div w:id="1585140597">
      <w:bodyDiv w:val="1"/>
      <w:marLeft w:val="0"/>
      <w:marRight w:val="0"/>
      <w:marTop w:val="0"/>
      <w:marBottom w:val="0"/>
      <w:divBdr>
        <w:top w:val="none" w:sz="0" w:space="0" w:color="auto"/>
        <w:left w:val="none" w:sz="0" w:space="0" w:color="auto"/>
        <w:bottom w:val="none" w:sz="0" w:space="0" w:color="auto"/>
        <w:right w:val="none" w:sz="0" w:space="0" w:color="auto"/>
      </w:divBdr>
    </w:div>
    <w:div w:id="1586375528">
      <w:bodyDiv w:val="1"/>
      <w:marLeft w:val="0"/>
      <w:marRight w:val="0"/>
      <w:marTop w:val="0"/>
      <w:marBottom w:val="0"/>
      <w:divBdr>
        <w:top w:val="none" w:sz="0" w:space="0" w:color="auto"/>
        <w:left w:val="none" w:sz="0" w:space="0" w:color="auto"/>
        <w:bottom w:val="none" w:sz="0" w:space="0" w:color="auto"/>
        <w:right w:val="none" w:sz="0" w:space="0" w:color="auto"/>
      </w:divBdr>
    </w:div>
    <w:div w:id="1586499487">
      <w:bodyDiv w:val="1"/>
      <w:marLeft w:val="0"/>
      <w:marRight w:val="0"/>
      <w:marTop w:val="0"/>
      <w:marBottom w:val="0"/>
      <w:divBdr>
        <w:top w:val="none" w:sz="0" w:space="0" w:color="auto"/>
        <w:left w:val="none" w:sz="0" w:space="0" w:color="auto"/>
        <w:bottom w:val="none" w:sz="0" w:space="0" w:color="auto"/>
        <w:right w:val="none" w:sz="0" w:space="0" w:color="auto"/>
      </w:divBdr>
    </w:div>
    <w:div w:id="1586837850">
      <w:bodyDiv w:val="1"/>
      <w:marLeft w:val="0"/>
      <w:marRight w:val="0"/>
      <w:marTop w:val="0"/>
      <w:marBottom w:val="0"/>
      <w:divBdr>
        <w:top w:val="none" w:sz="0" w:space="0" w:color="auto"/>
        <w:left w:val="none" w:sz="0" w:space="0" w:color="auto"/>
        <w:bottom w:val="none" w:sz="0" w:space="0" w:color="auto"/>
        <w:right w:val="none" w:sz="0" w:space="0" w:color="auto"/>
      </w:divBdr>
    </w:div>
    <w:div w:id="1586914360">
      <w:bodyDiv w:val="1"/>
      <w:marLeft w:val="0"/>
      <w:marRight w:val="0"/>
      <w:marTop w:val="0"/>
      <w:marBottom w:val="0"/>
      <w:divBdr>
        <w:top w:val="none" w:sz="0" w:space="0" w:color="auto"/>
        <w:left w:val="none" w:sz="0" w:space="0" w:color="auto"/>
        <w:bottom w:val="none" w:sz="0" w:space="0" w:color="auto"/>
        <w:right w:val="none" w:sz="0" w:space="0" w:color="auto"/>
      </w:divBdr>
    </w:div>
    <w:div w:id="1587572914">
      <w:bodyDiv w:val="1"/>
      <w:marLeft w:val="0"/>
      <w:marRight w:val="0"/>
      <w:marTop w:val="0"/>
      <w:marBottom w:val="0"/>
      <w:divBdr>
        <w:top w:val="none" w:sz="0" w:space="0" w:color="auto"/>
        <w:left w:val="none" w:sz="0" w:space="0" w:color="auto"/>
        <w:bottom w:val="none" w:sz="0" w:space="0" w:color="auto"/>
        <w:right w:val="none" w:sz="0" w:space="0" w:color="auto"/>
      </w:divBdr>
    </w:div>
    <w:div w:id="1588806375">
      <w:bodyDiv w:val="1"/>
      <w:marLeft w:val="0"/>
      <w:marRight w:val="0"/>
      <w:marTop w:val="0"/>
      <w:marBottom w:val="0"/>
      <w:divBdr>
        <w:top w:val="none" w:sz="0" w:space="0" w:color="auto"/>
        <w:left w:val="none" w:sz="0" w:space="0" w:color="auto"/>
        <w:bottom w:val="none" w:sz="0" w:space="0" w:color="auto"/>
        <w:right w:val="none" w:sz="0" w:space="0" w:color="auto"/>
      </w:divBdr>
    </w:div>
    <w:div w:id="1589073533">
      <w:bodyDiv w:val="1"/>
      <w:marLeft w:val="0"/>
      <w:marRight w:val="0"/>
      <w:marTop w:val="0"/>
      <w:marBottom w:val="0"/>
      <w:divBdr>
        <w:top w:val="none" w:sz="0" w:space="0" w:color="auto"/>
        <w:left w:val="none" w:sz="0" w:space="0" w:color="auto"/>
        <w:bottom w:val="none" w:sz="0" w:space="0" w:color="auto"/>
        <w:right w:val="none" w:sz="0" w:space="0" w:color="auto"/>
      </w:divBdr>
    </w:div>
    <w:div w:id="1590117361">
      <w:bodyDiv w:val="1"/>
      <w:marLeft w:val="0"/>
      <w:marRight w:val="0"/>
      <w:marTop w:val="0"/>
      <w:marBottom w:val="0"/>
      <w:divBdr>
        <w:top w:val="none" w:sz="0" w:space="0" w:color="auto"/>
        <w:left w:val="none" w:sz="0" w:space="0" w:color="auto"/>
        <w:bottom w:val="none" w:sz="0" w:space="0" w:color="auto"/>
        <w:right w:val="none" w:sz="0" w:space="0" w:color="auto"/>
      </w:divBdr>
    </w:div>
    <w:div w:id="1590852272">
      <w:bodyDiv w:val="1"/>
      <w:marLeft w:val="0"/>
      <w:marRight w:val="0"/>
      <w:marTop w:val="0"/>
      <w:marBottom w:val="0"/>
      <w:divBdr>
        <w:top w:val="none" w:sz="0" w:space="0" w:color="auto"/>
        <w:left w:val="none" w:sz="0" w:space="0" w:color="auto"/>
        <w:bottom w:val="none" w:sz="0" w:space="0" w:color="auto"/>
        <w:right w:val="none" w:sz="0" w:space="0" w:color="auto"/>
      </w:divBdr>
    </w:div>
    <w:div w:id="1591042979">
      <w:bodyDiv w:val="1"/>
      <w:marLeft w:val="0"/>
      <w:marRight w:val="0"/>
      <w:marTop w:val="0"/>
      <w:marBottom w:val="0"/>
      <w:divBdr>
        <w:top w:val="none" w:sz="0" w:space="0" w:color="auto"/>
        <w:left w:val="none" w:sz="0" w:space="0" w:color="auto"/>
        <w:bottom w:val="none" w:sz="0" w:space="0" w:color="auto"/>
        <w:right w:val="none" w:sz="0" w:space="0" w:color="auto"/>
      </w:divBdr>
    </w:div>
    <w:div w:id="1593007852">
      <w:bodyDiv w:val="1"/>
      <w:marLeft w:val="0"/>
      <w:marRight w:val="0"/>
      <w:marTop w:val="0"/>
      <w:marBottom w:val="0"/>
      <w:divBdr>
        <w:top w:val="none" w:sz="0" w:space="0" w:color="auto"/>
        <w:left w:val="none" w:sz="0" w:space="0" w:color="auto"/>
        <w:bottom w:val="none" w:sz="0" w:space="0" w:color="auto"/>
        <w:right w:val="none" w:sz="0" w:space="0" w:color="auto"/>
      </w:divBdr>
    </w:div>
    <w:div w:id="1593472412">
      <w:bodyDiv w:val="1"/>
      <w:marLeft w:val="0"/>
      <w:marRight w:val="0"/>
      <w:marTop w:val="0"/>
      <w:marBottom w:val="0"/>
      <w:divBdr>
        <w:top w:val="none" w:sz="0" w:space="0" w:color="auto"/>
        <w:left w:val="none" w:sz="0" w:space="0" w:color="auto"/>
        <w:bottom w:val="none" w:sz="0" w:space="0" w:color="auto"/>
        <w:right w:val="none" w:sz="0" w:space="0" w:color="auto"/>
      </w:divBdr>
    </w:div>
    <w:div w:id="1593663375">
      <w:bodyDiv w:val="1"/>
      <w:marLeft w:val="0"/>
      <w:marRight w:val="0"/>
      <w:marTop w:val="0"/>
      <w:marBottom w:val="0"/>
      <w:divBdr>
        <w:top w:val="none" w:sz="0" w:space="0" w:color="auto"/>
        <w:left w:val="none" w:sz="0" w:space="0" w:color="auto"/>
        <w:bottom w:val="none" w:sz="0" w:space="0" w:color="auto"/>
        <w:right w:val="none" w:sz="0" w:space="0" w:color="auto"/>
      </w:divBdr>
    </w:div>
    <w:div w:id="1593932952">
      <w:bodyDiv w:val="1"/>
      <w:marLeft w:val="0"/>
      <w:marRight w:val="0"/>
      <w:marTop w:val="0"/>
      <w:marBottom w:val="0"/>
      <w:divBdr>
        <w:top w:val="none" w:sz="0" w:space="0" w:color="auto"/>
        <w:left w:val="none" w:sz="0" w:space="0" w:color="auto"/>
        <w:bottom w:val="none" w:sz="0" w:space="0" w:color="auto"/>
        <w:right w:val="none" w:sz="0" w:space="0" w:color="auto"/>
      </w:divBdr>
    </w:div>
    <w:div w:id="1594627291">
      <w:bodyDiv w:val="1"/>
      <w:marLeft w:val="0"/>
      <w:marRight w:val="0"/>
      <w:marTop w:val="0"/>
      <w:marBottom w:val="0"/>
      <w:divBdr>
        <w:top w:val="none" w:sz="0" w:space="0" w:color="auto"/>
        <w:left w:val="none" w:sz="0" w:space="0" w:color="auto"/>
        <w:bottom w:val="none" w:sz="0" w:space="0" w:color="auto"/>
        <w:right w:val="none" w:sz="0" w:space="0" w:color="auto"/>
      </w:divBdr>
    </w:div>
    <w:div w:id="1596136604">
      <w:bodyDiv w:val="1"/>
      <w:marLeft w:val="0"/>
      <w:marRight w:val="0"/>
      <w:marTop w:val="0"/>
      <w:marBottom w:val="0"/>
      <w:divBdr>
        <w:top w:val="none" w:sz="0" w:space="0" w:color="auto"/>
        <w:left w:val="none" w:sz="0" w:space="0" w:color="auto"/>
        <w:bottom w:val="none" w:sz="0" w:space="0" w:color="auto"/>
        <w:right w:val="none" w:sz="0" w:space="0" w:color="auto"/>
      </w:divBdr>
    </w:div>
    <w:div w:id="1596592638">
      <w:bodyDiv w:val="1"/>
      <w:marLeft w:val="0"/>
      <w:marRight w:val="0"/>
      <w:marTop w:val="0"/>
      <w:marBottom w:val="0"/>
      <w:divBdr>
        <w:top w:val="none" w:sz="0" w:space="0" w:color="auto"/>
        <w:left w:val="none" w:sz="0" w:space="0" w:color="auto"/>
        <w:bottom w:val="none" w:sz="0" w:space="0" w:color="auto"/>
        <w:right w:val="none" w:sz="0" w:space="0" w:color="auto"/>
      </w:divBdr>
    </w:div>
    <w:div w:id="1596939011">
      <w:bodyDiv w:val="1"/>
      <w:marLeft w:val="0"/>
      <w:marRight w:val="0"/>
      <w:marTop w:val="0"/>
      <w:marBottom w:val="0"/>
      <w:divBdr>
        <w:top w:val="none" w:sz="0" w:space="0" w:color="auto"/>
        <w:left w:val="none" w:sz="0" w:space="0" w:color="auto"/>
        <w:bottom w:val="none" w:sz="0" w:space="0" w:color="auto"/>
        <w:right w:val="none" w:sz="0" w:space="0" w:color="auto"/>
      </w:divBdr>
    </w:div>
    <w:div w:id="1597013099">
      <w:bodyDiv w:val="1"/>
      <w:marLeft w:val="0"/>
      <w:marRight w:val="0"/>
      <w:marTop w:val="0"/>
      <w:marBottom w:val="0"/>
      <w:divBdr>
        <w:top w:val="none" w:sz="0" w:space="0" w:color="auto"/>
        <w:left w:val="none" w:sz="0" w:space="0" w:color="auto"/>
        <w:bottom w:val="none" w:sz="0" w:space="0" w:color="auto"/>
        <w:right w:val="none" w:sz="0" w:space="0" w:color="auto"/>
      </w:divBdr>
    </w:div>
    <w:div w:id="1597247204">
      <w:bodyDiv w:val="1"/>
      <w:marLeft w:val="0"/>
      <w:marRight w:val="0"/>
      <w:marTop w:val="0"/>
      <w:marBottom w:val="0"/>
      <w:divBdr>
        <w:top w:val="none" w:sz="0" w:space="0" w:color="auto"/>
        <w:left w:val="none" w:sz="0" w:space="0" w:color="auto"/>
        <w:bottom w:val="none" w:sz="0" w:space="0" w:color="auto"/>
        <w:right w:val="none" w:sz="0" w:space="0" w:color="auto"/>
      </w:divBdr>
    </w:div>
    <w:div w:id="1598055834">
      <w:bodyDiv w:val="1"/>
      <w:marLeft w:val="0"/>
      <w:marRight w:val="0"/>
      <w:marTop w:val="0"/>
      <w:marBottom w:val="0"/>
      <w:divBdr>
        <w:top w:val="none" w:sz="0" w:space="0" w:color="auto"/>
        <w:left w:val="none" w:sz="0" w:space="0" w:color="auto"/>
        <w:bottom w:val="none" w:sz="0" w:space="0" w:color="auto"/>
        <w:right w:val="none" w:sz="0" w:space="0" w:color="auto"/>
      </w:divBdr>
    </w:div>
    <w:div w:id="1598099275">
      <w:bodyDiv w:val="1"/>
      <w:marLeft w:val="0"/>
      <w:marRight w:val="0"/>
      <w:marTop w:val="0"/>
      <w:marBottom w:val="0"/>
      <w:divBdr>
        <w:top w:val="none" w:sz="0" w:space="0" w:color="auto"/>
        <w:left w:val="none" w:sz="0" w:space="0" w:color="auto"/>
        <w:bottom w:val="none" w:sz="0" w:space="0" w:color="auto"/>
        <w:right w:val="none" w:sz="0" w:space="0" w:color="auto"/>
      </w:divBdr>
    </w:div>
    <w:div w:id="1598708294">
      <w:bodyDiv w:val="1"/>
      <w:marLeft w:val="0"/>
      <w:marRight w:val="0"/>
      <w:marTop w:val="0"/>
      <w:marBottom w:val="0"/>
      <w:divBdr>
        <w:top w:val="none" w:sz="0" w:space="0" w:color="auto"/>
        <w:left w:val="none" w:sz="0" w:space="0" w:color="auto"/>
        <w:bottom w:val="none" w:sz="0" w:space="0" w:color="auto"/>
        <w:right w:val="none" w:sz="0" w:space="0" w:color="auto"/>
      </w:divBdr>
    </w:div>
    <w:div w:id="1598826126">
      <w:bodyDiv w:val="1"/>
      <w:marLeft w:val="0"/>
      <w:marRight w:val="0"/>
      <w:marTop w:val="0"/>
      <w:marBottom w:val="0"/>
      <w:divBdr>
        <w:top w:val="none" w:sz="0" w:space="0" w:color="auto"/>
        <w:left w:val="none" w:sz="0" w:space="0" w:color="auto"/>
        <w:bottom w:val="none" w:sz="0" w:space="0" w:color="auto"/>
        <w:right w:val="none" w:sz="0" w:space="0" w:color="auto"/>
      </w:divBdr>
    </w:div>
    <w:div w:id="1599175860">
      <w:bodyDiv w:val="1"/>
      <w:marLeft w:val="0"/>
      <w:marRight w:val="0"/>
      <w:marTop w:val="0"/>
      <w:marBottom w:val="0"/>
      <w:divBdr>
        <w:top w:val="none" w:sz="0" w:space="0" w:color="auto"/>
        <w:left w:val="none" w:sz="0" w:space="0" w:color="auto"/>
        <w:bottom w:val="none" w:sz="0" w:space="0" w:color="auto"/>
        <w:right w:val="none" w:sz="0" w:space="0" w:color="auto"/>
      </w:divBdr>
    </w:div>
    <w:div w:id="1599290385">
      <w:bodyDiv w:val="1"/>
      <w:marLeft w:val="0"/>
      <w:marRight w:val="0"/>
      <w:marTop w:val="0"/>
      <w:marBottom w:val="0"/>
      <w:divBdr>
        <w:top w:val="none" w:sz="0" w:space="0" w:color="auto"/>
        <w:left w:val="none" w:sz="0" w:space="0" w:color="auto"/>
        <w:bottom w:val="none" w:sz="0" w:space="0" w:color="auto"/>
        <w:right w:val="none" w:sz="0" w:space="0" w:color="auto"/>
      </w:divBdr>
    </w:div>
    <w:div w:id="1599293034">
      <w:bodyDiv w:val="1"/>
      <w:marLeft w:val="0"/>
      <w:marRight w:val="0"/>
      <w:marTop w:val="0"/>
      <w:marBottom w:val="0"/>
      <w:divBdr>
        <w:top w:val="none" w:sz="0" w:space="0" w:color="auto"/>
        <w:left w:val="none" w:sz="0" w:space="0" w:color="auto"/>
        <w:bottom w:val="none" w:sz="0" w:space="0" w:color="auto"/>
        <w:right w:val="none" w:sz="0" w:space="0" w:color="auto"/>
      </w:divBdr>
    </w:div>
    <w:div w:id="1599293936">
      <w:bodyDiv w:val="1"/>
      <w:marLeft w:val="0"/>
      <w:marRight w:val="0"/>
      <w:marTop w:val="0"/>
      <w:marBottom w:val="0"/>
      <w:divBdr>
        <w:top w:val="none" w:sz="0" w:space="0" w:color="auto"/>
        <w:left w:val="none" w:sz="0" w:space="0" w:color="auto"/>
        <w:bottom w:val="none" w:sz="0" w:space="0" w:color="auto"/>
        <w:right w:val="none" w:sz="0" w:space="0" w:color="auto"/>
      </w:divBdr>
    </w:div>
    <w:div w:id="1600798642">
      <w:bodyDiv w:val="1"/>
      <w:marLeft w:val="0"/>
      <w:marRight w:val="0"/>
      <w:marTop w:val="0"/>
      <w:marBottom w:val="0"/>
      <w:divBdr>
        <w:top w:val="none" w:sz="0" w:space="0" w:color="auto"/>
        <w:left w:val="none" w:sz="0" w:space="0" w:color="auto"/>
        <w:bottom w:val="none" w:sz="0" w:space="0" w:color="auto"/>
        <w:right w:val="none" w:sz="0" w:space="0" w:color="auto"/>
      </w:divBdr>
    </w:div>
    <w:div w:id="1601375289">
      <w:bodyDiv w:val="1"/>
      <w:marLeft w:val="0"/>
      <w:marRight w:val="0"/>
      <w:marTop w:val="0"/>
      <w:marBottom w:val="0"/>
      <w:divBdr>
        <w:top w:val="none" w:sz="0" w:space="0" w:color="auto"/>
        <w:left w:val="none" w:sz="0" w:space="0" w:color="auto"/>
        <w:bottom w:val="none" w:sz="0" w:space="0" w:color="auto"/>
        <w:right w:val="none" w:sz="0" w:space="0" w:color="auto"/>
      </w:divBdr>
    </w:div>
    <w:div w:id="1601792525">
      <w:bodyDiv w:val="1"/>
      <w:marLeft w:val="0"/>
      <w:marRight w:val="0"/>
      <w:marTop w:val="0"/>
      <w:marBottom w:val="0"/>
      <w:divBdr>
        <w:top w:val="none" w:sz="0" w:space="0" w:color="auto"/>
        <w:left w:val="none" w:sz="0" w:space="0" w:color="auto"/>
        <w:bottom w:val="none" w:sz="0" w:space="0" w:color="auto"/>
        <w:right w:val="none" w:sz="0" w:space="0" w:color="auto"/>
      </w:divBdr>
    </w:div>
    <w:div w:id="1601833028">
      <w:bodyDiv w:val="1"/>
      <w:marLeft w:val="0"/>
      <w:marRight w:val="0"/>
      <w:marTop w:val="0"/>
      <w:marBottom w:val="0"/>
      <w:divBdr>
        <w:top w:val="none" w:sz="0" w:space="0" w:color="auto"/>
        <w:left w:val="none" w:sz="0" w:space="0" w:color="auto"/>
        <w:bottom w:val="none" w:sz="0" w:space="0" w:color="auto"/>
        <w:right w:val="none" w:sz="0" w:space="0" w:color="auto"/>
      </w:divBdr>
    </w:div>
    <w:div w:id="1603683619">
      <w:bodyDiv w:val="1"/>
      <w:marLeft w:val="0"/>
      <w:marRight w:val="0"/>
      <w:marTop w:val="0"/>
      <w:marBottom w:val="0"/>
      <w:divBdr>
        <w:top w:val="none" w:sz="0" w:space="0" w:color="auto"/>
        <w:left w:val="none" w:sz="0" w:space="0" w:color="auto"/>
        <w:bottom w:val="none" w:sz="0" w:space="0" w:color="auto"/>
        <w:right w:val="none" w:sz="0" w:space="0" w:color="auto"/>
      </w:divBdr>
    </w:div>
    <w:div w:id="1606425642">
      <w:bodyDiv w:val="1"/>
      <w:marLeft w:val="0"/>
      <w:marRight w:val="0"/>
      <w:marTop w:val="0"/>
      <w:marBottom w:val="0"/>
      <w:divBdr>
        <w:top w:val="none" w:sz="0" w:space="0" w:color="auto"/>
        <w:left w:val="none" w:sz="0" w:space="0" w:color="auto"/>
        <w:bottom w:val="none" w:sz="0" w:space="0" w:color="auto"/>
        <w:right w:val="none" w:sz="0" w:space="0" w:color="auto"/>
      </w:divBdr>
    </w:div>
    <w:div w:id="1606617283">
      <w:bodyDiv w:val="1"/>
      <w:marLeft w:val="0"/>
      <w:marRight w:val="0"/>
      <w:marTop w:val="0"/>
      <w:marBottom w:val="0"/>
      <w:divBdr>
        <w:top w:val="none" w:sz="0" w:space="0" w:color="auto"/>
        <w:left w:val="none" w:sz="0" w:space="0" w:color="auto"/>
        <w:bottom w:val="none" w:sz="0" w:space="0" w:color="auto"/>
        <w:right w:val="none" w:sz="0" w:space="0" w:color="auto"/>
      </w:divBdr>
    </w:div>
    <w:div w:id="1607886232">
      <w:bodyDiv w:val="1"/>
      <w:marLeft w:val="0"/>
      <w:marRight w:val="0"/>
      <w:marTop w:val="0"/>
      <w:marBottom w:val="0"/>
      <w:divBdr>
        <w:top w:val="none" w:sz="0" w:space="0" w:color="auto"/>
        <w:left w:val="none" w:sz="0" w:space="0" w:color="auto"/>
        <w:bottom w:val="none" w:sz="0" w:space="0" w:color="auto"/>
        <w:right w:val="none" w:sz="0" w:space="0" w:color="auto"/>
      </w:divBdr>
    </w:div>
    <w:div w:id="1608000808">
      <w:bodyDiv w:val="1"/>
      <w:marLeft w:val="0"/>
      <w:marRight w:val="0"/>
      <w:marTop w:val="0"/>
      <w:marBottom w:val="0"/>
      <w:divBdr>
        <w:top w:val="none" w:sz="0" w:space="0" w:color="auto"/>
        <w:left w:val="none" w:sz="0" w:space="0" w:color="auto"/>
        <w:bottom w:val="none" w:sz="0" w:space="0" w:color="auto"/>
        <w:right w:val="none" w:sz="0" w:space="0" w:color="auto"/>
      </w:divBdr>
    </w:div>
    <w:div w:id="1608197485">
      <w:bodyDiv w:val="1"/>
      <w:marLeft w:val="0"/>
      <w:marRight w:val="0"/>
      <w:marTop w:val="0"/>
      <w:marBottom w:val="0"/>
      <w:divBdr>
        <w:top w:val="none" w:sz="0" w:space="0" w:color="auto"/>
        <w:left w:val="none" w:sz="0" w:space="0" w:color="auto"/>
        <w:bottom w:val="none" w:sz="0" w:space="0" w:color="auto"/>
        <w:right w:val="none" w:sz="0" w:space="0" w:color="auto"/>
      </w:divBdr>
    </w:div>
    <w:div w:id="1609393066">
      <w:bodyDiv w:val="1"/>
      <w:marLeft w:val="0"/>
      <w:marRight w:val="0"/>
      <w:marTop w:val="0"/>
      <w:marBottom w:val="0"/>
      <w:divBdr>
        <w:top w:val="none" w:sz="0" w:space="0" w:color="auto"/>
        <w:left w:val="none" w:sz="0" w:space="0" w:color="auto"/>
        <w:bottom w:val="none" w:sz="0" w:space="0" w:color="auto"/>
        <w:right w:val="none" w:sz="0" w:space="0" w:color="auto"/>
      </w:divBdr>
      <w:divsChild>
        <w:div w:id="545415411">
          <w:marLeft w:val="0"/>
          <w:marRight w:val="0"/>
          <w:marTop w:val="0"/>
          <w:marBottom w:val="0"/>
          <w:divBdr>
            <w:top w:val="none" w:sz="0" w:space="0" w:color="auto"/>
            <w:left w:val="none" w:sz="0" w:space="0" w:color="auto"/>
            <w:bottom w:val="none" w:sz="0" w:space="0" w:color="auto"/>
            <w:right w:val="none" w:sz="0" w:space="0" w:color="auto"/>
          </w:divBdr>
          <w:divsChild>
            <w:div w:id="1948924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897154">
      <w:bodyDiv w:val="1"/>
      <w:marLeft w:val="0"/>
      <w:marRight w:val="0"/>
      <w:marTop w:val="0"/>
      <w:marBottom w:val="0"/>
      <w:divBdr>
        <w:top w:val="none" w:sz="0" w:space="0" w:color="auto"/>
        <w:left w:val="none" w:sz="0" w:space="0" w:color="auto"/>
        <w:bottom w:val="none" w:sz="0" w:space="0" w:color="auto"/>
        <w:right w:val="none" w:sz="0" w:space="0" w:color="auto"/>
      </w:divBdr>
    </w:div>
    <w:div w:id="1611082383">
      <w:bodyDiv w:val="1"/>
      <w:marLeft w:val="0"/>
      <w:marRight w:val="0"/>
      <w:marTop w:val="0"/>
      <w:marBottom w:val="0"/>
      <w:divBdr>
        <w:top w:val="none" w:sz="0" w:space="0" w:color="auto"/>
        <w:left w:val="none" w:sz="0" w:space="0" w:color="auto"/>
        <w:bottom w:val="none" w:sz="0" w:space="0" w:color="auto"/>
        <w:right w:val="none" w:sz="0" w:space="0" w:color="auto"/>
      </w:divBdr>
    </w:div>
    <w:div w:id="1611277726">
      <w:bodyDiv w:val="1"/>
      <w:marLeft w:val="0"/>
      <w:marRight w:val="0"/>
      <w:marTop w:val="0"/>
      <w:marBottom w:val="0"/>
      <w:divBdr>
        <w:top w:val="none" w:sz="0" w:space="0" w:color="auto"/>
        <w:left w:val="none" w:sz="0" w:space="0" w:color="auto"/>
        <w:bottom w:val="none" w:sz="0" w:space="0" w:color="auto"/>
        <w:right w:val="none" w:sz="0" w:space="0" w:color="auto"/>
      </w:divBdr>
    </w:div>
    <w:div w:id="1611426092">
      <w:bodyDiv w:val="1"/>
      <w:marLeft w:val="0"/>
      <w:marRight w:val="0"/>
      <w:marTop w:val="0"/>
      <w:marBottom w:val="0"/>
      <w:divBdr>
        <w:top w:val="none" w:sz="0" w:space="0" w:color="auto"/>
        <w:left w:val="none" w:sz="0" w:space="0" w:color="auto"/>
        <w:bottom w:val="none" w:sz="0" w:space="0" w:color="auto"/>
        <w:right w:val="none" w:sz="0" w:space="0" w:color="auto"/>
      </w:divBdr>
    </w:div>
    <w:div w:id="1611812377">
      <w:bodyDiv w:val="1"/>
      <w:marLeft w:val="0"/>
      <w:marRight w:val="0"/>
      <w:marTop w:val="0"/>
      <w:marBottom w:val="0"/>
      <w:divBdr>
        <w:top w:val="none" w:sz="0" w:space="0" w:color="auto"/>
        <w:left w:val="none" w:sz="0" w:space="0" w:color="auto"/>
        <w:bottom w:val="none" w:sz="0" w:space="0" w:color="auto"/>
        <w:right w:val="none" w:sz="0" w:space="0" w:color="auto"/>
      </w:divBdr>
    </w:div>
    <w:div w:id="1612853956">
      <w:bodyDiv w:val="1"/>
      <w:marLeft w:val="0"/>
      <w:marRight w:val="0"/>
      <w:marTop w:val="0"/>
      <w:marBottom w:val="0"/>
      <w:divBdr>
        <w:top w:val="none" w:sz="0" w:space="0" w:color="auto"/>
        <w:left w:val="none" w:sz="0" w:space="0" w:color="auto"/>
        <w:bottom w:val="none" w:sz="0" w:space="0" w:color="auto"/>
        <w:right w:val="none" w:sz="0" w:space="0" w:color="auto"/>
      </w:divBdr>
    </w:div>
    <w:div w:id="1613247504">
      <w:bodyDiv w:val="1"/>
      <w:marLeft w:val="0"/>
      <w:marRight w:val="0"/>
      <w:marTop w:val="0"/>
      <w:marBottom w:val="0"/>
      <w:divBdr>
        <w:top w:val="none" w:sz="0" w:space="0" w:color="auto"/>
        <w:left w:val="none" w:sz="0" w:space="0" w:color="auto"/>
        <w:bottom w:val="none" w:sz="0" w:space="0" w:color="auto"/>
        <w:right w:val="none" w:sz="0" w:space="0" w:color="auto"/>
      </w:divBdr>
    </w:div>
    <w:div w:id="1613629067">
      <w:bodyDiv w:val="1"/>
      <w:marLeft w:val="0"/>
      <w:marRight w:val="0"/>
      <w:marTop w:val="0"/>
      <w:marBottom w:val="0"/>
      <w:divBdr>
        <w:top w:val="none" w:sz="0" w:space="0" w:color="auto"/>
        <w:left w:val="none" w:sz="0" w:space="0" w:color="auto"/>
        <w:bottom w:val="none" w:sz="0" w:space="0" w:color="auto"/>
        <w:right w:val="none" w:sz="0" w:space="0" w:color="auto"/>
      </w:divBdr>
    </w:div>
    <w:div w:id="1614242140">
      <w:bodyDiv w:val="1"/>
      <w:marLeft w:val="0"/>
      <w:marRight w:val="0"/>
      <w:marTop w:val="0"/>
      <w:marBottom w:val="0"/>
      <w:divBdr>
        <w:top w:val="none" w:sz="0" w:space="0" w:color="auto"/>
        <w:left w:val="none" w:sz="0" w:space="0" w:color="auto"/>
        <w:bottom w:val="none" w:sz="0" w:space="0" w:color="auto"/>
        <w:right w:val="none" w:sz="0" w:space="0" w:color="auto"/>
      </w:divBdr>
    </w:div>
    <w:div w:id="1614436380">
      <w:bodyDiv w:val="1"/>
      <w:marLeft w:val="0"/>
      <w:marRight w:val="0"/>
      <w:marTop w:val="0"/>
      <w:marBottom w:val="0"/>
      <w:divBdr>
        <w:top w:val="none" w:sz="0" w:space="0" w:color="auto"/>
        <w:left w:val="none" w:sz="0" w:space="0" w:color="auto"/>
        <w:bottom w:val="none" w:sz="0" w:space="0" w:color="auto"/>
        <w:right w:val="none" w:sz="0" w:space="0" w:color="auto"/>
      </w:divBdr>
    </w:div>
    <w:div w:id="1614442296">
      <w:bodyDiv w:val="1"/>
      <w:marLeft w:val="0"/>
      <w:marRight w:val="0"/>
      <w:marTop w:val="0"/>
      <w:marBottom w:val="0"/>
      <w:divBdr>
        <w:top w:val="none" w:sz="0" w:space="0" w:color="auto"/>
        <w:left w:val="none" w:sz="0" w:space="0" w:color="auto"/>
        <w:bottom w:val="none" w:sz="0" w:space="0" w:color="auto"/>
        <w:right w:val="none" w:sz="0" w:space="0" w:color="auto"/>
      </w:divBdr>
    </w:div>
    <w:div w:id="1614678213">
      <w:bodyDiv w:val="1"/>
      <w:marLeft w:val="0"/>
      <w:marRight w:val="0"/>
      <w:marTop w:val="0"/>
      <w:marBottom w:val="0"/>
      <w:divBdr>
        <w:top w:val="none" w:sz="0" w:space="0" w:color="auto"/>
        <w:left w:val="none" w:sz="0" w:space="0" w:color="auto"/>
        <w:bottom w:val="none" w:sz="0" w:space="0" w:color="auto"/>
        <w:right w:val="none" w:sz="0" w:space="0" w:color="auto"/>
      </w:divBdr>
    </w:div>
    <w:div w:id="1615015102">
      <w:bodyDiv w:val="1"/>
      <w:marLeft w:val="0"/>
      <w:marRight w:val="0"/>
      <w:marTop w:val="0"/>
      <w:marBottom w:val="0"/>
      <w:divBdr>
        <w:top w:val="none" w:sz="0" w:space="0" w:color="auto"/>
        <w:left w:val="none" w:sz="0" w:space="0" w:color="auto"/>
        <w:bottom w:val="none" w:sz="0" w:space="0" w:color="auto"/>
        <w:right w:val="none" w:sz="0" w:space="0" w:color="auto"/>
      </w:divBdr>
    </w:div>
    <w:div w:id="1616669905">
      <w:bodyDiv w:val="1"/>
      <w:marLeft w:val="0"/>
      <w:marRight w:val="0"/>
      <w:marTop w:val="0"/>
      <w:marBottom w:val="0"/>
      <w:divBdr>
        <w:top w:val="none" w:sz="0" w:space="0" w:color="auto"/>
        <w:left w:val="none" w:sz="0" w:space="0" w:color="auto"/>
        <w:bottom w:val="none" w:sz="0" w:space="0" w:color="auto"/>
        <w:right w:val="none" w:sz="0" w:space="0" w:color="auto"/>
      </w:divBdr>
      <w:divsChild>
        <w:div w:id="1507666919">
          <w:marLeft w:val="0"/>
          <w:marRight w:val="0"/>
          <w:marTop w:val="0"/>
          <w:marBottom w:val="0"/>
          <w:divBdr>
            <w:top w:val="none" w:sz="0" w:space="0" w:color="auto"/>
            <w:left w:val="none" w:sz="0" w:space="0" w:color="auto"/>
            <w:bottom w:val="none" w:sz="0" w:space="0" w:color="auto"/>
            <w:right w:val="none" w:sz="0" w:space="0" w:color="auto"/>
          </w:divBdr>
          <w:divsChild>
            <w:div w:id="395009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865378">
      <w:bodyDiv w:val="1"/>
      <w:marLeft w:val="0"/>
      <w:marRight w:val="0"/>
      <w:marTop w:val="0"/>
      <w:marBottom w:val="0"/>
      <w:divBdr>
        <w:top w:val="none" w:sz="0" w:space="0" w:color="auto"/>
        <w:left w:val="none" w:sz="0" w:space="0" w:color="auto"/>
        <w:bottom w:val="none" w:sz="0" w:space="0" w:color="auto"/>
        <w:right w:val="none" w:sz="0" w:space="0" w:color="auto"/>
      </w:divBdr>
    </w:div>
    <w:div w:id="1617834363">
      <w:bodyDiv w:val="1"/>
      <w:marLeft w:val="0"/>
      <w:marRight w:val="0"/>
      <w:marTop w:val="0"/>
      <w:marBottom w:val="0"/>
      <w:divBdr>
        <w:top w:val="none" w:sz="0" w:space="0" w:color="auto"/>
        <w:left w:val="none" w:sz="0" w:space="0" w:color="auto"/>
        <w:bottom w:val="none" w:sz="0" w:space="0" w:color="auto"/>
        <w:right w:val="none" w:sz="0" w:space="0" w:color="auto"/>
      </w:divBdr>
    </w:div>
    <w:div w:id="1618557526">
      <w:bodyDiv w:val="1"/>
      <w:marLeft w:val="0"/>
      <w:marRight w:val="0"/>
      <w:marTop w:val="0"/>
      <w:marBottom w:val="0"/>
      <w:divBdr>
        <w:top w:val="none" w:sz="0" w:space="0" w:color="auto"/>
        <w:left w:val="none" w:sz="0" w:space="0" w:color="auto"/>
        <w:bottom w:val="none" w:sz="0" w:space="0" w:color="auto"/>
        <w:right w:val="none" w:sz="0" w:space="0" w:color="auto"/>
      </w:divBdr>
    </w:div>
    <w:div w:id="1618640308">
      <w:bodyDiv w:val="1"/>
      <w:marLeft w:val="0"/>
      <w:marRight w:val="0"/>
      <w:marTop w:val="0"/>
      <w:marBottom w:val="0"/>
      <w:divBdr>
        <w:top w:val="none" w:sz="0" w:space="0" w:color="auto"/>
        <w:left w:val="none" w:sz="0" w:space="0" w:color="auto"/>
        <w:bottom w:val="none" w:sz="0" w:space="0" w:color="auto"/>
        <w:right w:val="none" w:sz="0" w:space="0" w:color="auto"/>
      </w:divBdr>
    </w:div>
    <w:div w:id="1619289057">
      <w:bodyDiv w:val="1"/>
      <w:marLeft w:val="0"/>
      <w:marRight w:val="0"/>
      <w:marTop w:val="0"/>
      <w:marBottom w:val="0"/>
      <w:divBdr>
        <w:top w:val="none" w:sz="0" w:space="0" w:color="auto"/>
        <w:left w:val="none" w:sz="0" w:space="0" w:color="auto"/>
        <w:bottom w:val="none" w:sz="0" w:space="0" w:color="auto"/>
        <w:right w:val="none" w:sz="0" w:space="0" w:color="auto"/>
      </w:divBdr>
    </w:div>
    <w:div w:id="1619527001">
      <w:bodyDiv w:val="1"/>
      <w:marLeft w:val="0"/>
      <w:marRight w:val="0"/>
      <w:marTop w:val="0"/>
      <w:marBottom w:val="0"/>
      <w:divBdr>
        <w:top w:val="none" w:sz="0" w:space="0" w:color="auto"/>
        <w:left w:val="none" w:sz="0" w:space="0" w:color="auto"/>
        <w:bottom w:val="none" w:sz="0" w:space="0" w:color="auto"/>
        <w:right w:val="none" w:sz="0" w:space="0" w:color="auto"/>
      </w:divBdr>
    </w:div>
    <w:div w:id="1619989044">
      <w:bodyDiv w:val="1"/>
      <w:marLeft w:val="0"/>
      <w:marRight w:val="0"/>
      <w:marTop w:val="0"/>
      <w:marBottom w:val="0"/>
      <w:divBdr>
        <w:top w:val="none" w:sz="0" w:space="0" w:color="auto"/>
        <w:left w:val="none" w:sz="0" w:space="0" w:color="auto"/>
        <w:bottom w:val="none" w:sz="0" w:space="0" w:color="auto"/>
        <w:right w:val="none" w:sz="0" w:space="0" w:color="auto"/>
      </w:divBdr>
    </w:div>
    <w:div w:id="1620454618">
      <w:bodyDiv w:val="1"/>
      <w:marLeft w:val="0"/>
      <w:marRight w:val="0"/>
      <w:marTop w:val="0"/>
      <w:marBottom w:val="0"/>
      <w:divBdr>
        <w:top w:val="none" w:sz="0" w:space="0" w:color="auto"/>
        <w:left w:val="none" w:sz="0" w:space="0" w:color="auto"/>
        <w:bottom w:val="none" w:sz="0" w:space="0" w:color="auto"/>
        <w:right w:val="none" w:sz="0" w:space="0" w:color="auto"/>
      </w:divBdr>
    </w:div>
    <w:div w:id="1621112702">
      <w:bodyDiv w:val="1"/>
      <w:marLeft w:val="0"/>
      <w:marRight w:val="0"/>
      <w:marTop w:val="0"/>
      <w:marBottom w:val="0"/>
      <w:divBdr>
        <w:top w:val="none" w:sz="0" w:space="0" w:color="auto"/>
        <w:left w:val="none" w:sz="0" w:space="0" w:color="auto"/>
        <w:bottom w:val="none" w:sz="0" w:space="0" w:color="auto"/>
        <w:right w:val="none" w:sz="0" w:space="0" w:color="auto"/>
      </w:divBdr>
    </w:div>
    <w:div w:id="1621179322">
      <w:bodyDiv w:val="1"/>
      <w:marLeft w:val="0"/>
      <w:marRight w:val="0"/>
      <w:marTop w:val="0"/>
      <w:marBottom w:val="0"/>
      <w:divBdr>
        <w:top w:val="none" w:sz="0" w:space="0" w:color="auto"/>
        <w:left w:val="none" w:sz="0" w:space="0" w:color="auto"/>
        <w:bottom w:val="none" w:sz="0" w:space="0" w:color="auto"/>
        <w:right w:val="none" w:sz="0" w:space="0" w:color="auto"/>
      </w:divBdr>
    </w:div>
    <w:div w:id="1621574292">
      <w:bodyDiv w:val="1"/>
      <w:marLeft w:val="0"/>
      <w:marRight w:val="0"/>
      <w:marTop w:val="0"/>
      <w:marBottom w:val="0"/>
      <w:divBdr>
        <w:top w:val="none" w:sz="0" w:space="0" w:color="auto"/>
        <w:left w:val="none" w:sz="0" w:space="0" w:color="auto"/>
        <w:bottom w:val="none" w:sz="0" w:space="0" w:color="auto"/>
        <w:right w:val="none" w:sz="0" w:space="0" w:color="auto"/>
      </w:divBdr>
    </w:div>
    <w:div w:id="1622033831">
      <w:bodyDiv w:val="1"/>
      <w:marLeft w:val="0"/>
      <w:marRight w:val="0"/>
      <w:marTop w:val="0"/>
      <w:marBottom w:val="0"/>
      <w:divBdr>
        <w:top w:val="none" w:sz="0" w:space="0" w:color="auto"/>
        <w:left w:val="none" w:sz="0" w:space="0" w:color="auto"/>
        <w:bottom w:val="none" w:sz="0" w:space="0" w:color="auto"/>
        <w:right w:val="none" w:sz="0" w:space="0" w:color="auto"/>
      </w:divBdr>
    </w:div>
    <w:div w:id="1622759756">
      <w:bodyDiv w:val="1"/>
      <w:marLeft w:val="0"/>
      <w:marRight w:val="0"/>
      <w:marTop w:val="0"/>
      <w:marBottom w:val="0"/>
      <w:divBdr>
        <w:top w:val="none" w:sz="0" w:space="0" w:color="auto"/>
        <w:left w:val="none" w:sz="0" w:space="0" w:color="auto"/>
        <w:bottom w:val="none" w:sz="0" w:space="0" w:color="auto"/>
        <w:right w:val="none" w:sz="0" w:space="0" w:color="auto"/>
      </w:divBdr>
    </w:div>
    <w:div w:id="1623145417">
      <w:bodyDiv w:val="1"/>
      <w:marLeft w:val="0"/>
      <w:marRight w:val="0"/>
      <w:marTop w:val="0"/>
      <w:marBottom w:val="0"/>
      <w:divBdr>
        <w:top w:val="none" w:sz="0" w:space="0" w:color="auto"/>
        <w:left w:val="none" w:sz="0" w:space="0" w:color="auto"/>
        <w:bottom w:val="none" w:sz="0" w:space="0" w:color="auto"/>
        <w:right w:val="none" w:sz="0" w:space="0" w:color="auto"/>
      </w:divBdr>
    </w:div>
    <w:div w:id="1623883614">
      <w:bodyDiv w:val="1"/>
      <w:marLeft w:val="0"/>
      <w:marRight w:val="0"/>
      <w:marTop w:val="0"/>
      <w:marBottom w:val="0"/>
      <w:divBdr>
        <w:top w:val="none" w:sz="0" w:space="0" w:color="auto"/>
        <w:left w:val="none" w:sz="0" w:space="0" w:color="auto"/>
        <w:bottom w:val="none" w:sz="0" w:space="0" w:color="auto"/>
        <w:right w:val="none" w:sz="0" w:space="0" w:color="auto"/>
      </w:divBdr>
    </w:div>
    <w:div w:id="1625425411">
      <w:bodyDiv w:val="1"/>
      <w:marLeft w:val="0"/>
      <w:marRight w:val="0"/>
      <w:marTop w:val="0"/>
      <w:marBottom w:val="0"/>
      <w:divBdr>
        <w:top w:val="none" w:sz="0" w:space="0" w:color="auto"/>
        <w:left w:val="none" w:sz="0" w:space="0" w:color="auto"/>
        <w:bottom w:val="none" w:sz="0" w:space="0" w:color="auto"/>
        <w:right w:val="none" w:sz="0" w:space="0" w:color="auto"/>
      </w:divBdr>
    </w:div>
    <w:div w:id="1625500913">
      <w:bodyDiv w:val="1"/>
      <w:marLeft w:val="0"/>
      <w:marRight w:val="0"/>
      <w:marTop w:val="0"/>
      <w:marBottom w:val="0"/>
      <w:divBdr>
        <w:top w:val="none" w:sz="0" w:space="0" w:color="auto"/>
        <w:left w:val="none" w:sz="0" w:space="0" w:color="auto"/>
        <w:bottom w:val="none" w:sz="0" w:space="0" w:color="auto"/>
        <w:right w:val="none" w:sz="0" w:space="0" w:color="auto"/>
      </w:divBdr>
    </w:div>
    <w:div w:id="1625647937">
      <w:bodyDiv w:val="1"/>
      <w:marLeft w:val="0"/>
      <w:marRight w:val="0"/>
      <w:marTop w:val="0"/>
      <w:marBottom w:val="0"/>
      <w:divBdr>
        <w:top w:val="none" w:sz="0" w:space="0" w:color="auto"/>
        <w:left w:val="none" w:sz="0" w:space="0" w:color="auto"/>
        <w:bottom w:val="none" w:sz="0" w:space="0" w:color="auto"/>
        <w:right w:val="none" w:sz="0" w:space="0" w:color="auto"/>
      </w:divBdr>
    </w:div>
    <w:div w:id="1626039610">
      <w:bodyDiv w:val="1"/>
      <w:marLeft w:val="0"/>
      <w:marRight w:val="0"/>
      <w:marTop w:val="0"/>
      <w:marBottom w:val="0"/>
      <w:divBdr>
        <w:top w:val="none" w:sz="0" w:space="0" w:color="auto"/>
        <w:left w:val="none" w:sz="0" w:space="0" w:color="auto"/>
        <w:bottom w:val="none" w:sz="0" w:space="0" w:color="auto"/>
        <w:right w:val="none" w:sz="0" w:space="0" w:color="auto"/>
      </w:divBdr>
    </w:div>
    <w:div w:id="1627731629">
      <w:bodyDiv w:val="1"/>
      <w:marLeft w:val="0"/>
      <w:marRight w:val="0"/>
      <w:marTop w:val="0"/>
      <w:marBottom w:val="0"/>
      <w:divBdr>
        <w:top w:val="none" w:sz="0" w:space="0" w:color="auto"/>
        <w:left w:val="none" w:sz="0" w:space="0" w:color="auto"/>
        <w:bottom w:val="none" w:sz="0" w:space="0" w:color="auto"/>
        <w:right w:val="none" w:sz="0" w:space="0" w:color="auto"/>
      </w:divBdr>
    </w:div>
    <w:div w:id="1628509688">
      <w:bodyDiv w:val="1"/>
      <w:marLeft w:val="0"/>
      <w:marRight w:val="0"/>
      <w:marTop w:val="0"/>
      <w:marBottom w:val="0"/>
      <w:divBdr>
        <w:top w:val="none" w:sz="0" w:space="0" w:color="auto"/>
        <w:left w:val="none" w:sz="0" w:space="0" w:color="auto"/>
        <w:bottom w:val="none" w:sz="0" w:space="0" w:color="auto"/>
        <w:right w:val="none" w:sz="0" w:space="0" w:color="auto"/>
      </w:divBdr>
    </w:div>
    <w:div w:id="1629896604">
      <w:bodyDiv w:val="1"/>
      <w:marLeft w:val="0"/>
      <w:marRight w:val="0"/>
      <w:marTop w:val="0"/>
      <w:marBottom w:val="0"/>
      <w:divBdr>
        <w:top w:val="none" w:sz="0" w:space="0" w:color="auto"/>
        <w:left w:val="none" w:sz="0" w:space="0" w:color="auto"/>
        <w:bottom w:val="none" w:sz="0" w:space="0" w:color="auto"/>
        <w:right w:val="none" w:sz="0" w:space="0" w:color="auto"/>
      </w:divBdr>
    </w:div>
    <w:div w:id="1630087073">
      <w:bodyDiv w:val="1"/>
      <w:marLeft w:val="0"/>
      <w:marRight w:val="0"/>
      <w:marTop w:val="0"/>
      <w:marBottom w:val="0"/>
      <w:divBdr>
        <w:top w:val="none" w:sz="0" w:space="0" w:color="auto"/>
        <w:left w:val="none" w:sz="0" w:space="0" w:color="auto"/>
        <w:bottom w:val="none" w:sz="0" w:space="0" w:color="auto"/>
        <w:right w:val="none" w:sz="0" w:space="0" w:color="auto"/>
      </w:divBdr>
    </w:div>
    <w:div w:id="1630352437">
      <w:bodyDiv w:val="1"/>
      <w:marLeft w:val="0"/>
      <w:marRight w:val="0"/>
      <w:marTop w:val="0"/>
      <w:marBottom w:val="0"/>
      <w:divBdr>
        <w:top w:val="none" w:sz="0" w:space="0" w:color="auto"/>
        <w:left w:val="none" w:sz="0" w:space="0" w:color="auto"/>
        <w:bottom w:val="none" w:sz="0" w:space="0" w:color="auto"/>
        <w:right w:val="none" w:sz="0" w:space="0" w:color="auto"/>
      </w:divBdr>
    </w:div>
    <w:div w:id="1632512643">
      <w:bodyDiv w:val="1"/>
      <w:marLeft w:val="0"/>
      <w:marRight w:val="0"/>
      <w:marTop w:val="0"/>
      <w:marBottom w:val="0"/>
      <w:divBdr>
        <w:top w:val="none" w:sz="0" w:space="0" w:color="auto"/>
        <w:left w:val="none" w:sz="0" w:space="0" w:color="auto"/>
        <w:bottom w:val="none" w:sz="0" w:space="0" w:color="auto"/>
        <w:right w:val="none" w:sz="0" w:space="0" w:color="auto"/>
      </w:divBdr>
    </w:div>
    <w:div w:id="1633629771">
      <w:bodyDiv w:val="1"/>
      <w:marLeft w:val="0"/>
      <w:marRight w:val="0"/>
      <w:marTop w:val="0"/>
      <w:marBottom w:val="0"/>
      <w:divBdr>
        <w:top w:val="none" w:sz="0" w:space="0" w:color="auto"/>
        <w:left w:val="none" w:sz="0" w:space="0" w:color="auto"/>
        <w:bottom w:val="none" w:sz="0" w:space="0" w:color="auto"/>
        <w:right w:val="none" w:sz="0" w:space="0" w:color="auto"/>
      </w:divBdr>
    </w:div>
    <w:div w:id="1634869175">
      <w:bodyDiv w:val="1"/>
      <w:marLeft w:val="0"/>
      <w:marRight w:val="0"/>
      <w:marTop w:val="0"/>
      <w:marBottom w:val="0"/>
      <w:divBdr>
        <w:top w:val="none" w:sz="0" w:space="0" w:color="auto"/>
        <w:left w:val="none" w:sz="0" w:space="0" w:color="auto"/>
        <w:bottom w:val="none" w:sz="0" w:space="0" w:color="auto"/>
        <w:right w:val="none" w:sz="0" w:space="0" w:color="auto"/>
      </w:divBdr>
    </w:div>
    <w:div w:id="1635209076">
      <w:bodyDiv w:val="1"/>
      <w:marLeft w:val="0"/>
      <w:marRight w:val="0"/>
      <w:marTop w:val="0"/>
      <w:marBottom w:val="0"/>
      <w:divBdr>
        <w:top w:val="none" w:sz="0" w:space="0" w:color="auto"/>
        <w:left w:val="none" w:sz="0" w:space="0" w:color="auto"/>
        <w:bottom w:val="none" w:sz="0" w:space="0" w:color="auto"/>
        <w:right w:val="none" w:sz="0" w:space="0" w:color="auto"/>
      </w:divBdr>
    </w:div>
    <w:div w:id="1636328225">
      <w:bodyDiv w:val="1"/>
      <w:marLeft w:val="0"/>
      <w:marRight w:val="0"/>
      <w:marTop w:val="0"/>
      <w:marBottom w:val="0"/>
      <w:divBdr>
        <w:top w:val="none" w:sz="0" w:space="0" w:color="auto"/>
        <w:left w:val="none" w:sz="0" w:space="0" w:color="auto"/>
        <w:bottom w:val="none" w:sz="0" w:space="0" w:color="auto"/>
        <w:right w:val="none" w:sz="0" w:space="0" w:color="auto"/>
      </w:divBdr>
    </w:div>
    <w:div w:id="1637182080">
      <w:bodyDiv w:val="1"/>
      <w:marLeft w:val="0"/>
      <w:marRight w:val="0"/>
      <w:marTop w:val="0"/>
      <w:marBottom w:val="0"/>
      <w:divBdr>
        <w:top w:val="none" w:sz="0" w:space="0" w:color="auto"/>
        <w:left w:val="none" w:sz="0" w:space="0" w:color="auto"/>
        <w:bottom w:val="none" w:sz="0" w:space="0" w:color="auto"/>
        <w:right w:val="none" w:sz="0" w:space="0" w:color="auto"/>
      </w:divBdr>
    </w:div>
    <w:div w:id="1638562484">
      <w:bodyDiv w:val="1"/>
      <w:marLeft w:val="0"/>
      <w:marRight w:val="0"/>
      <w:marTop w:val="0"/>
      <w:marBottom w:val="0"/>
      <w:divBdr>
        <w:top w:val="none" w:sz="0" w:space="0" w:color="auto"/>
        <w:left w:val="none" w:sz="0" w:space="0" w:color="auto"/>
        <w:bottom w:val="none" w:sz="0" w:space="0" w:color="auto"/>
        <w:right w:val="none" w:sz="0" w:space="0" w:color="auto"/>
      </w:divBdr>
    </w:div>
    <w:div w:id="1638802299">
      <w:bodyDiv w:val="1"/>
      <w:marLeft w:val="0"/>
      <w:marRight w:val="0"/>
      <w:marTop w:val="0"/>
      <w:marBottom w:val="0"/>
      <w:divBdr>
        <w:top w:val="none" w:sz="0" w:space="0" w:color="auto"/>
        <w:left w:val="none" w:sz="0" w:space="0" w:color="auto"/>
        <w:bottom w:val="none" w:sz="0" w:space="0" w:color="auto"/>
        <w:right w:val="none" w:sz="0" w:space="0" w:color="auto"/>
      </w:divBdr>
    </w:div>
    <w:div w:id="1639873397">
      <w:bodyDiv w:val="1"/>
      <w:marLeft w:val="0"/>
      <w:marRight w:val="0"/>
      <w:marTop w:val="0"/>
      <w:marBottom w:val="0"/>
      <w:divBdr>
        <w:top w:val="none" w:sz="0" w:space="0" w:color="auto"/>
        <w:left w:val="none" w:sz="0" w:space="0" w:color="auto"/>
        <w:bottom w:val="none" w:sz="0" w:space="0" w:color="auto"/>
        <w:right w:val="none" w:sz="0" w:space="0" w:color="auto"/>
      </w:divBdr>
    </w:div>
    <w:div w:id="1640720975">
      <w:bodyDiv w:val="1"/>
      <w:marLeft w:val="0"/>
      <w:marRight w:val="0"/>
      <w:marTop w:val="0"/>
      <w:marBottom w:val="0"/>
      <w:divBdr>
        <w:top w:val="none" w:sz="0" w:space="0" w:color="auto"/>
        <w:left w:val="none" w:sz="0" w:space="0" w:color="auto"/>
        <w:bottom w:val="none" w:sz="0" w:space="0" w:color="auto"/>
        <w:right w:val="none" w:sz="0" w:space="0" w:color="auto"/>
      </w:divBdr>
    </w:div>
    <w:div w:id="1640765547">
      <w:bodyDiv w:val="1"/>
      <w:marLeft w:val="0"/>
      <w:marRight w:val="0"/>
      <w:marTop w:val="0"/>
      <w:marBottom w:val="0"/>
      <w:divBdr>
        <w:top w:val="none" w:sz="0" w:space="0" w:color="auto"/>
        <w:left w:val="none" w:sz="0" w:space="0" w:color="auto"/>
        <w:bottom w:val="none" w:sz="0" w:space="0" w:color="auto"/>
        <w:right w:val="none" w:sz="0" w:space="0" w:color="auto"/>
      </w:divBdr>
    </w:div>
    <w:div w:id="1640987802">
      <w:bodyDiv w:val="1"/>
      <w:marLeft w:val="0"/>
      <w:marRight w:val="0"/>
      <w:marTop w:val="0"/>
      <w:marBottom w:val="0"/>
      <w:divBdr>
        <w:top w:val="none" w:sz="0" w:space="0" w:color="auto"/>
        <w:left w:val="none" w:sz="0" w:space="0" w:color="auto"/>
        <w:bottom w:val="none" w:sz="0" w:space="0" w:color="auto"/>
        <w:right w:val="none" w:sz="0" w:space="0" w:color="auto"/>
      </w:divBdr>
    </w:div>
    <w:div w:id="1641689177">
      <w:bodyDiv w:val="1"/>
      <w:marLeft w:val="0"/>
      <w:marRight w:val="0"/>
      <w:marTop w:val="0"/>
      <w:marBottom w:val="0"/>
      <w:divBdr>
        <w:top w:val="none" w:sz="0" w:space="0" w:color="auto"/>
        <w:left w:val="none" w:sz="0" w:space="0" w:color="auto"/>
        <w:bottom w:val="none" w:sz="0" w:space="0" w:color="auto"/>
        <w:right w:val="none" w:sz="0" w:space="0" w:color="auto"/>
      </w:divBdr>
    </w:div>
    <w:div w:id="1641885779">
      <w:bodyDiv w:val="1"/>
      <w:marLeft w:val="0"/>
      <w:marRight w:val="0"/>
      <w:marTop w:val="0"/>
      <w:marBottom w:val="0"/>
      <w:divBdr>
        <w:top w:val="none" w:sz="0" w:space="0" w:color="auto"/>
        <w:left w:val="none" w:sz="0" w:space="0" w:color="auto"/>
        <w:bottom w:val="none" w:sz="0" w:space="0" w:color="auto"/>
        <w:right w:val="none" w:sz="0" w:space="0" w:color="auto"/>
      </w:divBdr>
    </w:div>
    <w:div w:id="1642074748">
      <w:bodyDiv w:val="1"/>
      <w:marLeft w:val="0"/>
      <w:marRight w:val="0"/>
      <w:marTop w:val="0"/>
      <w:marBottom w:val="0"/>
      <w:divBdr>
        <w:top w:val="none" w:sz="0" w:space="0" w:color="auto"/>
        <w:left w:val="none" w:sz="0" w:space="0" w:color="auto"/>
        <w:bottom w:val="none" w:sz="0" w:space="0" w:color="auto"/>
        <w:right w:val="none" w:sz="0" w:space="0" w:color="auto"/>
      </w:divBdr>
    </w:div>
    <w:div w:id="1642463281">
      <w:bodyDiv w:val="1"/>
      <w:marLeft w:val="0"/>
      <w:marRight w:val="0"/>
      <w:marTop w:val="0"/>
      <w:marBottom w:val="0"/>
      <w:divBdr>
        <w:top w:val="none" w:sz="0" w:space="0" w:color="auto"/>
        <w:left w:val="none" w:sz="0" w:space="0" w:color="auto"/>
        <w:bottom w:val="none" w:sz="0" w:space="0" w:color="auto"/>
        <w:right w:val="none" w:sz="0" w:space="0" w:color="auto"/>
      </w:divBdr>
    </w:div>
    <w:div w:id="1642685579">
      <w:bodyDiv w:val="1"/>
      <w:marLeft w:val="0"/>
      <w:marRight w:val="0"/>
      <w:marTop w:val="0"/>
      <w:marBottom w:val="0"/>
      <w:divBdr>
        <w:top w:val="none" w:sz="0" w:space="0" w:color="auto"/>
        <w:left w:val="none" w:sz="0" w:space="0" w:color="auto"/>
        <w:bottom w:val="none" w:sz="0" w:space="0" w:color="auto"/>
        <w:right w:val="none" w:sz="0" w:space="0" w:color="auto"/>
      </w:divBdr>
    </w:div>
    <w:div w:id="1643582465">
      <w:bodyDiv w:val="1"/>
      <w:marLeft w:val="0"/>
      <w:marRight w:val="0"/>
      <w:marTop w:val="0"/>
      <w:marBottom w:val="0"/>
      <w:divBdr>
        <w:top w:val="none" w:sz="0" w:space="0" w:color="auto"/>
        <w:left w:val="none" w:sz="0" w:space="0" w:color="auto"/>
        <w:bottom w:val="none" w:sz="0" w:space="0" w:color="auto"/>
        <w:right w:val="none" w:sz="0" w:space="0" w:color="auto"/>
      </w:divBdr>
    </w:div>
    <w:div w:id="1644654140">
      <w:bodyDiv w:val="1"/>
      <w:marLeft w:val="0"/>
      <w:marRight w:val="0"/>
      <w:marTop w:val="0"/>
      <w:marBottom w:val="0"/>
      <w:divBdr>
        <w:top w:val="none" w:sz="0" w:space="0" w:color="auto"/>
        <w:left w:val="none" w:sz="0" w:space="0" w:color="auto"/>
        <w:bottom w:val="none" w:sz="0" w:space="0" w:color="auto"/>
        <w:right w:val="none" w:sz="0" w:space="0" w:color="auto"/>
      </w:divBdr>
    </w:div>
    <w:div w:id="1645311022">
      <w:bodyDiv w:val="1"/>
      <w:marLeft w:val="0"/>
      <w:marRight w:val="0"/>
      <w:marTop w:val="0"/>
      <w:marBottom w:val="0"/>
      <w:divBdr>
        <w:top w:val="none" w:sz="0" w:space="0" w:color="auto"/>
        <w:left w:val="none" w:sz="0" w:space="0" w:color="auto"/>
        <w:bottom w:val="none" w:sz="0" w:space="0" w:color="auto"/>
        <w:right w:val="none" w:sz="0" w:space="0" w:color="auto"/>
      </w:divBdr>
    </w:div>
    <w:div w:id="1646280273">
      <w:bodyDiv w:val="1"/>
      <w:marLeft w:val="0"/>
      <w:marRight w:val="0"/>
      <w:marTop w:val="0"/>
      <w:marBottom w:val="0"/>
      <w:divBdr>
        <w:top w:val="none" w:sz="0" w:space="0" w:color="auto"/>
        <w:left w:val="none" w:sz="0" w:space="0" w:color="auto"/>
        <w:bottom w:val="none" w:sz="0" w:space="0" w:color="auto"/>
        <w:right w:val="none" w:sz="0" w:space="0" w:color="auto"/>
      </w:divBdr>
    </w:div>
    <w:div w:id="1646425613">
      <w:bodyDiv w:val="1"/>
      <w:marLeft w:val="0"/>
      <w:marRight w:val="0"/>
      <w:marTop w:val="0"/>
      <w:marBottom w:val="0"/>
      <w:divBdr>
        <w:top w:val="none" w:sz="0" w:space="0" w:color="auto"/>
        <w:left w:val="none" w:sz="0" w:space="0" w:color="auto"/>
        <w:bottom w:val="none" w:sz="0" w:space="0" w:color="auto"/>
        <w:right w:val="none" w:sz="0" w:space="0" w:color="auto"/>
      </w:divBdr>
    </w:div>
    <w:div w:id="1647515236">
      <w:bodyDiv w:val="1"/>
      <w:marLeft w:val="0"/>
      <w:marRight w:val="0"/>
      <w:marTop w:val="0"/>
      <w:marBottom w:val="0"/>
      <w:divBdr>
        <w:top w:val="none" w:sz="0" w:space="0" w:color="auto"/>
        <w:left w:val="none" w:sz="0" w:space="0" w:color="auto"/>
        <w:bottom w:val="none" w:sz="0" w:space="0" w:color="auto"/>
        <w:right w:val="none" w:sz="0" w:space="0" w:color="auto"/>
      </w:divBdr>
    </w:div>
    <w:div w:id="1647976399">
      <w:bodyDiv w:val="1"/>
      <w:marLeft w:val="0"/>
      <w:marRight w:val="0"/>
      <w:marTop w:val="0"/>
      <w:marBottom w:val="0"/>
      <w:divBdr>
        <w:top w:val="none" w:sz="0" w:space="0" w:color="auto"/>
        <w:left w:val="none" w:sz="0" w:space="0" w:color="auto"/>
        <w:bottom w:val="none" w:sz="0" w:space="0" w:color="auto"/>
        <w:right w:val="none" w:sz="0" w:space="0" w:color="auto"/>
      </w:divBdr>
    </w:div>
    <w:div w:id="1648585308">
      <w:bodyDiv w:val="1"/>
      <w:marLeft w:val="0"/>
      <w:marRight w:val="0"/>
      <w:marTop w:val="0"/>
      <w:marBottom w:val="0"/>
      <w:divBdr>
        <w:top w:val="none" w:sz="0" w:space="0" w:color="auto"/>
        <w:left w:val="none" w:sz="0" w:space="0" w:color="auto"/>
        <w:bottom w:val="none" w:sz="0" w:space="0" w:color="auto"/>
        <w:right w:val="none" w:sz="0" w:space="0" w:color="auto"/>
      </w:divBdr>
    </w:div>
    <w:div w:id="1649430543">
      <w:bodyDiv w:val="1"/>
      <w:marLeft w:val="0"/>
      <w:marRight w:val="0"/>
      <w:marTop w:val="0"/>
      <w:marBottom w:val="0"/>
      <w:divBdr>
        <w:top w:val="none" w:sz="0" w:space="0" w:color="auto"/>
        <w:left w:val="none" w:sz="0" w:space="0" w:color="auto"/>
        <w:bottom w:val="none" w:sz="0" w:space="0" w:color="auto"/>
        <w:right w:val="none" w:sz="0" w:space="0" w:color="auto"/>
      </w:divBdr>
    </w:div>
    <w:div w:id="1649476117">
      <w:bodyDiv w:val="1"/>
      <w:marLeft w:val="0"/>
      <w:marRight w:val="0"/>
      <w:marTop w:val="0"/>
      <w:marBottom w:val="0"/>
      <w:divBdr>
        <w:top w:val="none" w:sz="0" w:space="0" w:color="auto"/>
        <w:left w:val="none" w:sz="0" w:space="0" w:color="auto"/>
        <w:bottom w:val="none" w:sz="0" w:space="0" w:color="auto"/>
        <w:right w:val="none" w:sz="0" w:space="0" w:color="auto"/>
      </w:divBdr>
    </w:div>
    <w:div w:id="1650203671">
      <w:bodyDiv w:val="1"/>
      <w:marLeft w:val="0"/>
      <w:marRight w:val="0"/>
      <w:marTop w:val="0"/>
      <w:marBottom w:val="0"/>
      <w:divBdr>
        <w:top w:val="none" w:sz="0" w:space="0" w:color="auto"/>
        <w:left w:val="none" w:sz="0" w:space="0" w:color="auto"/>
        <w:bottom w:val="none" w:sz="0" w:space="0" w:color="auto"/>
        <w:right w:val="none" w:sz="0" w:space="0" w:color="auto"/>
      </w:divBdr>
    </w:div>
    <w:div w:id="1650204499">
      <w:bodyDiv w:val="1"/>
      <w:marLeft w:val="0"/>
      <w:marRight w:val="0"/>
      <w:marTop w:val="0"/>
      <w:marBottom w:val="0"/>
      <w:divBdr>
        <w:top w:val="none" w:sz="0" w:space="0" w:color="auto"/>
        <w:left w:val="none" w:sz="0" w:space="0" w:color="auto"/>
        <w:bottom w:val="none" w:sz="0" w:space="0" w:color="auto"/>
        <w:right w:val="none" w:sz="0" w:space="0" w:color="auto"/>
      </w:divBdr>
    </w:div>
    <w:div w:id="1650208313">
      <w:bodyDiv w:val="1"/>
      <w:marLeft w:val="0"/>
      <w:marRight w:val="0"/>
      <w:marTop w:val="0"/>
      <w:marBottom w:val="0"/>
      <w:divBdr>
        <w:top w:val="none" w:sz="0" w:space="0" w:color="auto"/>
        <w:left w:val="none" w:sz="0" w:space="0" w:color="auto"/>
        <w:bottom w:val="none" w:sz="0" w:space="0" w:color="auto"/>
        <w:right w:val="none" w:sz="0" w:space="0" w:color="auto"/>
      </w:divBdr>
    </w:div>
    <w:div w:id="1650669525">
      <w:bodyDiv w:val="1"/>
      <w:marLeft w:val="0"/>
      <w:marRight w:val="0"/>
      <w:marTop w:val="0"/>
      <w:marBottom w:val="0"/>
      <w:divBdr>
        <w:top w:val="none" w:sz="0" w:space="0" w:color="auto"/>
        <w:left w:val="none" w:sz="0" w:space="0" w:color="auto"/>
        <w:bottom w:val="none" w:sz="0" w:space="0" w:color="auto"/>
        <w:right w:val="none" w:sz="0" w:space="0" w:color="auto"/>
      </w:divBdr>
    </w:div>
    <w:div w:id="1652247975">
      <w:bodyDiv w:val="1"/>
      <w:marLeft w:val="0"/>
      <w:marRight w:val="0"/>
      <w:marTop w:val="0"/>
      <w:marBottom w:val="0"/>
      <w:divBdr>
        <w:top w:val="none" w:sz="0" w:space="0" w:color="auto"/>
        <w:left w:val="none" w:sz="0" w:space="0" w:color="auto"/>
        <w:bottom w:val="none" w:sz="0" w:space="0" w:color="auto"/>
        <w:right w:val="none" w:sz="0" w:space="0" w:color="auto"/>
      </w:divBdr>
    </w:div>
    <w:div w:id="1653293819">
      <w:bodyDiv w:val="1"/>
      <w:marLeft w:val="0"/>
      <w:marRight w:val="0"/>
      <w:marTop w:val="0"/>
      <w:marBottom w:val="0"/>
      <w:divBdr>
        <w:top w:val="none" w:sz="0" w:space="0" w:color="auto"/>
        <w:left w:val="none" w:sz="0" w:space="0" w:color="auto"/>
        <w:bottom w:val="none" w:sz="0" w:space="0" w:color="auto"/>
        <w:right w:val="none" w:sz="0" w:space="0" w:color="auto"/>
      </w:divBdr>
    </w:div>
    <w:div w:id="1653949877">
      <w:bodyDiv w:val="1"/>
      <w:marLeft w:val="0"/>
      <w:marRight w:val="0"/>
      <w:marTop w:val="0"/>
      <w:marBottom w:val="0"/>
      <w:divBdr>
        <w:top w:val="none" w:sz="0" w:space="0" w:color="auto"/>
        <w:left w:val="none" w:sz="0" w:space="0" w:color="auto"/>
        <w:bottom w:val="none" w:sz="0" w:space="0" w:color="auto"/>
        <w:right w:val="none" w:sz="0" w:space="0" w:color="auto"/>
      </w:divBdr>
    </w:div>
    <w:div w:id="1655252605">
      <w:bodyDiv w:val="1"/>
      <w:marLeft w:val="0"/>
      <w:marRight w:val="0"/>
      <w:marTop w:val="0"/>
      <w:marBottom w:val="0"/>
      <w:divBdr>
        <w:top w:val="none" w:sz="0" w:space="0" w:color="auto"/>
        <w:left w:val="none" w:sz="0" w:space="0" w:color="auto"/>
        <w:bottom w:val="none" w:sz="0" w:space="0" w:color="auto"/>
        <w:right w:val="none" w:sz="0" w:space="0" w:color="auto"/>
      </w:divBdr>
    </w:div>
    <w:div w:id="1655598242">
      <w:bodyDiv w:val="1"/>
      <w:marLeft w:val="0"/>
      <w:marRight w:val="0"/>
      <w:marTop w:val="0"/>
      <w:marBottom w:val="0"/>
      <w:divBdr>
        <w:top w:val="none" w:sz="0" w:space="0" w:color="auto"/>
        <w:left w:val="none" w:sz="0" w:space="0" w:color="auto"/>
        <w:bottom w:val="none" w:sz="0" w:space="0" w:color="auto"/>
        <w:right w:val="none" w:sz="0" w:space="0" w:color="auto"/>
      </w:divBdr>
    </w:div>
    <w:div w:id="1655917431">
      <w:bodyDiv w:val="1"/>
      <w:marLeft w:val="0"/>
      <w:marRight w:val="0"/>
      <w:marTop w:val="0"/>
      <w:marBottom w:val="0"/>
      <w:divBdr>
        <w:top w:val="none" w:sz="0" w:space="0" w:color="auto"/>
        <w:left w:val="none" w:sz="0" w:space="0" w:color="auto"/>
        <w:bottom w:val="none" w:sz="0" w:space="0" w:color="auto"/>
        <w:right w:val="none" w:sz="0" w:space="0" w:color="auto"/>
      </w:divBdr>
    </w:div>
    <w:div w:id="1656647247">
      <w:bodyDiv w:val="1"/>
      <w:marLeft w:val="0"/>
      <w:marRight w:val="0"/>
      <w:marTop w:val="0"/>
      <w:marBottom w:val="0"/>
      <w:divBdr>
        <w:top w:val="none" w:sz="0" w:space="0" w:color="auto"/>
        <w:left w:val="none" w:sz="0" w:space="0" w:color="auto"/>
        <w:bottom w:val="none" w:sz="0" w:space="0" w:color="auto"/>
        <w:right w:val="none" w:sz="0" w:space="0" w:color="auto"/>
      </w:divBdr>
    </w:div>
    <w:div w:id="1656686248">
      <w:bodyDiv w:val="1"/>
      <w:marLeft w:val="0"/>
      <w:marRight w:val="0"/>
      <w:marTop w:val="0"/>
      <w:marBottom w:val="0"/>
      <w:divBdr>
        <w:top w:val="none" w:sz="0" w:space="0" w:color="auto"/>
        <w:left w:val="none" w:sz="0" w:space="0" w:color="auto"/>
        <w:bottom w:val="none" w:sz="0" w:space="0" w:color="auto"/>
        <w:right w:val="none" w:sz="0" w:space="0" w:color="auto"/>
      </w:divBdr>
    </w:div>
    <w:div w:id="1656761750">
      <w:bodyDiv w:val="1"/>
      <w:marLeft w:val="0"/>
      <w:marRight w:val="0"/>
      <w:marTop w:val="0"/>
      <w:marBottom w:val="0"/>
      <w:divBdr>
        <w:top w:val="none" w:sz="0" w:space="0" w:color="auto"/>
        <w:left w:val="none" w:sz="0" w:space="0" w:color="auto"/>
        <w:bottom w:val="none" w:sz="0" w:space="0" w:color="auto"/>
        <w:right w:val="none" w:sz="0" w:space="0" w:color="auto"/>
      </w:divBdr>
    </w:div>
    <w:div w:id="1657340767">
      <w:bodyDiv w:val="1"/>
      <w:marLeft w:val="0"/>
      <w:marRight w:val="0"/>
      <w:marTop w:val="0"/>
      <w:marBottom w:val="0"/>
      <w:divBdr>
        <w:top w:val="none" w:sz="0" w:space="0" w:color="auto"/>
        <w:left w:val="none" w:sz="0" w:space="0" w:color="auto"/>
        <w:bottom w:val="none" w:sz="0" w:space="0" w:color="auto"/>
        <w:right w:val="none" w:sz="0" w:space="0" w:color="auto"/>
      </w:divBdr>
    </w:div>
    <w:div w:id="1658339152">
      <w:bodyDiv w:val="1"/>
      <w:marLeft w:val="0"/>
      <w:marRight w:val="0"/>
      <w:marTop w:val="0"/>
      <w:marBottom w:val="0"/>
      <w:divBdr>
        <w:top w:val="none" w:sz="0" w:space="0" w:color="auto"/>
        <w:left w:val="none" w:sz="0" w:space="0" w:color="auto"/>
        <w:bottom w:val="none" w:sz="0" w:space="0" w:color="auto"/>
        <w:right w:val="none" w:sz="0" w:space="0" w:color="auto"/>
      </w:divBdr>
      <w:divsChild>
        <w:div w:id="2026981013">
          <w:marLeft w:val="0"/>
          <w:marRight w:val="0"/>
          <w:marTop w:val="0"/>
          <w:marBottom w:val="0"/>
          <w:divBdr>
            <w:top w:val="none" w:sz="0" w:space="0" w:color="auto"/>
            <w:left w:val="none" w:sz="0" w:space="0" w:color="auto"/>
            <w:bottom w:val="none" w:sz="0" w:space="0" w:color="auto"/>
            <w:right w:val="none" w:sz="0" w:space="0" w:color="auto"/>
          </w:divBdr>
          <w:divsChild>
            <w:div w:id="723991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604430">
      <w:bodyDiv w:val="1"/>
      <w:marLeft w:val="0"/>
      <w:marRight w:val="0"/>
      <w:marTop w:val="0"/>
      <w:marBottom w:val="0"/>
      <w:divBdr>
        <w:top w:val="none" w:sz="0" w:space="0" w:color="auto"/>
        <w:left w:val="none" w:sz="0" w:space="0" w:color="auto"/>
        <w:bottom w:val="none" w:sz="0" w:space="0" w:color="auto"/>
        <w:right w:val="none" w:sz="0" w:space="0" w:color="auto"/>
      </w:divBdr>
    </w:div>
    <w:div w:id="1660036515">
      <w:bodyDiv w:val="1"/>
      <w:marLeft w:val="0"/>
      <w:marRight w:val="0"/>
      <w:marTop w:val="0"/>
      <w:marBottom w:val="0"/>
      <w:divBdr>
        <w:top w:val="none" w:sz="0" w:space="0" w:color="auto"/>
        <w:left w:val="none" w:sz="0" w:space="0" w:color="auto"/>
        <w:bottom w:val="none" w:sz="0" w:space="0" w:color="auto"/>
        <w:right w:val="none" w:sz="0" w:space="0" w:color="auto"/>
      </w:divBdr>
    </w:div>
    <w:div w:id="1660306003">
      <w:bodyDiv w:val="1"/>
      <w:marLeft w:val="0"/>
      <w:marRight w:val="0"/>
      <w:marTop w:val="0"/>
      <w:marBottom w:val="0"/>
      <w:divBdr>
        <w:top w:val="none" w:sz="0" w:space="0" w:color="auto"/>
        <w:left w:val="none" w:sz="0" w:space="0" w:color="auto"/>
        <w:bottom w:val="none" w:sz="0" w:space="0" w:color="auto"/>
        <w:right w:val="none" w:sz="0" w:space="0" w:color="auto"/>
      </w:divBdr>
    </w:div>
    <w:div w:id="1662809580">
      <w:bodyDiv w:val="1"/>
      <w:marLeft w:val="0"/>
      <w:marRight w:val="0"/>
      <w:marTop w:val="0"/>
      <w:marBottom w:val="0"/>
      <w:divBdr>
        <w:top w:val="none" w:sz="0" w:space="0" w:color="auto"/>
        <w:left w:val="none" w:sz="0" w:space="0" w:color="auto"/>
        <w:bottom w:val="none" w:sz="0" w:space="0" w:color="auto"/>
        <w:right w:val="none" w:sz="0" w:space="0" w:color="auto"/>
      </w:divBdr>
    </w:div>
    <w:div w:id="1663435285">
      <w:bodyDiv w:val="1"/>
      <w:marLeft w:val="0"/>
      <w:marRight w:val="0"/>
      <w:marTop w:val="0"/>
      <w:marBottom w:val="0"/>
      <w:divBdr>
        <w:top w:val="none" w:sz="0" w:space="0" w:color="auto"/>
        <w:left w:val="none" w:sz="0" w:space="0" w:color="auto"/>
        <w:bottom w:val="none" w:sz="0" w:space="0" w:color="auto"/>
        <w:right w:val="none" w:sz="0" w:space="0" w:color="auto"/>
      </w:divBdr>
    </w:div>
    <w:div w:id="1663850272">
      <w:bodyDiv w:val="1"/>
      <w:marLeft w:val="0"/>
      <w:marRight w:val="0"/>
      <w:marTop w:val="0"/>
      <w:marBottom w:val="0"/>
      <w:divBdr>
        <w:top w:val="none" w:sz="0" w:space="0" w:color="auto"/>
        <w:left w:val="none" w:sz="0" w:space="0" w:color="auto"/>
        <w:bottom w:val="none" w:sz="0" w:space="0" w:color="auto"/>
        <w:right w:val="none" w:sz="0" w:space="0" w:color="auto"/>
      </w:divBdr>
    </w:div>
    <w:div w:id="1668628930">
      <w:bodyDiv w:val="1"/>
      <w:marLeft w:val="0"/>
      <w:marRight w:val="0"/>
      <w:marTop w:val="0"/>
      <w:marBottom w:val="0"/>
      <w:divBdr>
        <w:top w:val="none" w:sz="0" w:space="0" w:color="auto"/>
        <w:left w:val="none" w:sz="0" w:space="0" w:color="auto"/>
        <w:bottom w:val="none" w:sz="0" w:space="0" w:color="auto"/>
        <w:right w:val="none" w:sz="0" w:space="0" w:color="auto"/>
      </w:divBdr>
    </w:div>
    <w:div w:id="1668705310">
      <w:bodyDiv w:val="1"/>
      <w:marLeft w:val="0"/>
      <w:marRight w:val="0"/>
      <w:marTop w:val="0"/>
      <w:marBottom w:val="0"/>
      <w:divBdr>
        <w:top w:val="none" w:sz="0" w:space="0" w:color="auto"/>
        <w:left w:val="none" w:sz="0" w:space="0" w:color="auto"/>
        <w:bottom w:val="none" w:sz="0" w:space="0" w:color="auto"/>
        <w:right w:val="none" w:sz="0" w:space="0" w:color="auto"/>
      </w:divBdr>
    </w:div>
    <w:div w:id="1668821020">
      <w:bodyDiv w:val="1"/>
      <w:marLeft w:val="0"/>
      <w:marRight w:val="0"/>
      <w:marTop w:val="0"/>
      <w:marBottom w:val="0"/>
      <w:divBdr>
        <w:top w:val="none" w:sz="0" w:space="0" w:color="auto"/>
        <w:left w:val="none" w:sz="0" w:space="0" w:color="auto"/>
        <w:bottom w:val="none" w:sz="0" w:space="0" w:color="auto"/>
        <w:right w:val="none" w:sz="0" w:space="0" w:color="auto"/>
      </w:divBdr>
    </w:div>
    <w:div w:id="1668826492">
      <w:bodyDiv w:val="1"/>
      <w:marLeft w:val="0"/>
      <w:marRight w:val="0"/>
      <w:marTop w:val="0"/>
      <w:marBottom w:val="0"/>
      <w:divBdr>
        <w:top w:val="none" w:sz="0" w:space="0" w:color="auto"/>
        <w:left w:val="none" w:sz="0" w:space="0" w:color="auto"/>
        <w:bottom w:val="none" w:sz="0" w:space="0" w:color="auto"/>
        <w:right w:val="none" w:sz="0" w:space="0" w:color="auto"/>
      </w:divBdr>
    </w:div>
    <w:div w:id="1668943016">
      <w:bodyDiv w:val="1"/>
      <w:marLeft w:val="0"/>
      <w:marRight w:val="0"/>
      <w:marTop w:val="0"/>
      <w:marBottom w:val="0"/>
      <w:divBdr>
        <w:top w:val="none" w:sz="0" w:space="0" w:color="auto"/>
        <w:left w:val="none" w:sz="0" w:space="0" w:color="auto"/>
        <w:bottom w:val="none" w:sz="0" w:space="0" w:color="auto"/>
        <w:right w:val="none" w:sz="0" w:space="0" w:color="auto"/>
      </w:divBdr>
    </w:div>
    <w:div w:id="1669358143">
      <w:bodyDiv w:val="1"/>
      <w:marLeft w:val="0"/>
      <w:marRight w:val="0"/>
      <w:marTop w:val="0"/>
      <w:marBottom w:val="0"/>
      <w:divBdr>
        <w:top w:val="none" w:sz="0" w:space="0" w:color="auto"/>
        <w:left w:val="none" w:sz="0" w:space="0" w:color="auto"/>
        <w:bottom w:val="none" w:sz="0" w:space="0" w:color="auto"/>
        <w:right w:val="none" w:sz="0" w:space="0" w:color="auto"/>
      </w:divBdr>
    </w:div>
    <w:div w:id="1671369825">
      <w:bodyDiv w:val="1"/>
      <w:marLeft w:val="0"/>
      <w:marRight w:val="0"/>
      <w:marTop w:val="0"/>
      <w:marBottom w:val="0"/>
      <w:divBdr>
        <w:top w:val="none" w:sz="0" w:space="0" w:color="auto"/>
        <w:left w:val="none" w:sz="0" w:space="0" w:color="auto"/>
        <w:bottom w:val="none" w:sz="0" w:space="0" w:color="auto"/>
        <w:right w:val="none" w:sz="0" w:space="0" w:color="auto"/>
      </w:divBdr>
    </w:div>
    <w:div w:id="1672172212">
      <w:bodyDiv w:val="1"/>
      <w:marLeft w:val="0"/>
      <w:marRight w:val="0"/>
      <w:marTop w:val="0"/>
      <w:marBottom w:val="0"/>
      <w:divBdr>
        <w:top w:val="none" w:sz="0" w:space="0" w:color="auto"/>
        <w:left w:val="none" w:sz="0" w:space="0" w:color="auto"/>
        <w:bottom w:val="none" w:sz="0" w:space="0" w:color="auto"/>
        <w:right w:val="none" w:sz="0" w:space="0" w:color="auto"/>
      </w:divBdr>
    </w:div>
    <w:div w:id="1672217543">
      <w:bodyDiv w:val="1"/>
      <w:marLeft w:val="0"/>
      <w:marRight w:val="0"/>
      <w:marTop w:val="0"/>
      <w:marBottom w:val="0"/>
      <w:divBdr>
        <w:top w:val="none" w:sz="0" w:space="0" w:color="auto"/>
        <w:left w:val="none" w:sz="0" w:space="0" w:color="auto"/>
        <w:bottom w:val="none" w:sz="0" w:space="0" w:color="auto"/>
        <w:right w:val="none" w:sz="0" w:space="0" w:color="auto"/>
      </w:divBdr>
    </w:div>
    <w:div w:id="1672293912">
      <w:bodyDiv w:val="1"/>
      <w:marLeft w:val="0"/>
      <w:marRight w:val="0"/>
      <w:marTop w:val="0"/>
      <w:marBottom w:val="0"/>
      <w:divBdr>
        <w:top w:val="none" w:sz="0" w:space="0" w:color="auto"/>
        <w:left w:val="none" w:sz="0" w:space="0" w:color="auto"/>
        <w:bottom w:val="none" w:sz="0" w:space="0" w:color="auto"/>
        <w:right w:val="none" w:sz="0" w:space="0" w:color="auto"/>
      </w:divBdr>
    </w:div>
    <w:div w:id="1672561247">
      <w:bodyDiv w:val="1"/>
      <w:marLeft w:val="0"/>
      <w:marRight w:val="0"/>
      <w:marTop w:val="0"/>
      <w:marBottom w:val="0"/>
      <w:divBdr>
        <w:top w:val="none" w:sz="0" w:space="0" w:color="auto"/>
        <w:left w:val="none" w:sz="0" w:space="0" w:color="auto"/>
        <w:bottom w:val="none" w:sz="0" w:space="0" w:color="auto"/>
        <w:right w:val="none" w:sz="0" w:space="0" w:color="auto"/>
      </w:divBdr>
    </w:div>
    <w:div w:id="1672878562">
      <w:bodyDiv w:val="1"/>
      <w:marLeft w:val="0"/>
      <w:marRight w:val="0"/>
      <w:marTop w:val="0"/>
      <w:marBottom w:val="0"/>
      <w:divBdr>
        <w:top w:val="none" w:sz="0" w:space="0" w:color="auto"/>
        <w:left w:val="none" w:sz="0" w:space="0" w:color="auto"/>
        <w:bottom w:val="none" w:sz="0" w:space="0" w:color="auto"/>
        <w:right w:val="none" w:sz="0" w:space="0" w:color="auto"/>
      </w:divBdr>
    </w:div>
    <w:div w:id="1675065648">
      <w:bodyDiv w:val="1"/>
      <w:marLeft w:val="0"/>
      <w:marRight w:val="0"/>
      <w:marTop w:val="0"/>
      <w:marBottom w:val="0"/>
      <w:divBdr>
        <w:top w:val="none" w:sz="0" w:space="0" w:color="auto"/>
        <w:left w:val="none" w:sz="0" w:space="0" w:color="auto"/>
        <w:bottom w:val="none" w:sz="0" w:space="0" w:color="auto"/>
        <w:right w:val="none" w:sz="0" w:space="0" w:color="auto"/>
      </w:divBdr>
    </w:div>
    <w:div w:id="1675301648">
      <w:bodyDiv w:val="1"/>
      <w:marLeft w:val="0"/>
      <w:marRight w:val="0"/>
      <w:marTop w:val="0"/>
      <w:marBottom w:val="0"/>
      <w:divBdr>
        <w:top w:val="none" w:sz="0" w:space="0" w:color="auto"/>
        <w:left w:val="none" w:sz="0" w:space="0" w:color="auto"/>
        <w:bottom w:val="none" w:sz="0" w:space="0" w:color="auto"/>
        <w:right w:val="none" w:sz="0" w:space="0" w:color="auto"/>
      </w:divBdr>
    </w:div>
    <w:div w:id="1675956263">
      <w:bodyDiv w:val="1"/>
      <w:marLeft w:val="0"/>
      <w:marRight w:val="0"/>
      <w:marTop w:val="0"/>
      <w:marBottom w:val="0"/>
      <w:divBdr>
        <w:top w:val="none" w:sz="0" w:space="0" w:color="auto"/>
        <w:left w:val="none" w:sz="0" w:space="0" w:color="auto"/>
        <w:bottom w:val="none" w:sz="0" w:space="0" w:color="auto"/>
        <w:right w:val="none" w:sz="0" w:space="0" w:color="auto"/>
      </w:divBdr>
    </w:div>
    <w:div w:id="1676376811">
      <w:bodyDiv w:val="1"/>
      <w:marLeft w:val="0"/>
      <w:marRight w:val="0"/>
      <w:marTop w:val="0"/>
      <w:marBottom w:val="0"/>
      <w:divBdr>
        <w:top w:val="none" w:sz="0" w:space="0" w:color="auto"/>
        <w:left w:val="none" w:sz="0" w:space="0" w:color="auto"/>
        <w:bottom w:val="none" w:sz="0" w:space="0" w:color="auto"/>
        <w:right w:val="none" w:sz="0" w:space="0" w:color="auto"/>
      </w:divBdr>
    </w:div>
    <w:div w:id="1678727306">
      <w:bodyDiv w:val="1"/>
      <w:marLeft w:val="0"/>
      <w:marRight w:val="0"/>
      <w:marTop w:val="0"/>
      <w:marBottom w:val="0"/>
      <w:divBdr>
        <w:top w:val="none" w:sz="0" w:space="0" w:color="auto"/>
        <w:left w:val="none" w:sz="0" w:space="0" w:color="auto"/>
        <w:bottom w:val="none" w:sz="0" w:space="0" w:color="auto"/>
        <w:right w:val="none" w:sz="0" w:space="0" w:color="auto"/>
      </w:divBdr>
    </w:div>
    <w:div w:id="1679114819">
      <w:bodyDiv w:val="1"/>
      <w:marLeft w:val="0"/>
      <w:marRight w:val="0"/>
      <w:marTop w:val="0"/>
      <w:marBottom w:val="0"/>
      <w:divBdr>
        <w:top w:val="none" w:sz="0" w:space="0" w:color="auto"/>
        <w:left w:val="none" w:sz="0" w:space="0" w:color="auto"/>
        <w:bottom w:val="none" w:sz="0" w:space="0" w:color="auto"/>
        <w:right w:val="none" w:sz="0" w:space="0" w:color="auto"/>
      </w:divBdr>
    </w:div>
    <w:div w:id="1679232414">
      <w:bodyDiv w:val="1"/>
      <w:marLeft w:val="0"/>
      <w:marRight w:val="0"/>
      <w:marTop w:val="0"/>
      <w:marBottom w:val="0"/>
      <w:divBdr>
        <w:top w:val="none" w:sz="0" w:space="0" w:color="auto"/>
        <w:left w:val="none" w:sz="0" w:space="0" w:color="auto"/>
        <w:bottom w:val="none" w:sz="0" w:space="0" w:color="auto"/>
        <w:right w:val="none" w:sz="0" w:space="0" w:color="auto"/>
      </w:divBdr>
    </w:div>
    <w:div w:id="1679305361">
      <w:bodyDiv w:val="1"/>
      <w:marLeft w:val="0"/>
      <w:marRight w:val="0"/>
      <w:marTop w:val="0"/>
      <w:marBottom w:val="0"/>
      <w:divBdr>
        <w:top w:val="none" w:sz="0" w:space="0" w:color="auto"/>
        <w:left w:val="none" w:sz="0" w:space="0" w:color="auto"/>
        <w:bottom w:val="none" w:sz="0" w:space="0" w:color="auto"/>
        <w:right w:val="none" w:sz="0" w:space="0" w:color="auto"/>
      </w:divBdr>
    </w:div>
    <w:div w:id="1679887774">
      <w:bodyDiv w:val="1"/>
      <w:marLeft w:val="0"/>
      <w:marRight w:val="0"/>
      <w:marTop w:val="0"/>
      <w:marBottom w:val="0"/>
      <w:divBdr>
        <w:top w:val="none" w:sz="0" w:space="0" w:color="auto"/>
        <w:left w:val="none" w:sz="0" w:space="0" w:color="auto"/>
        <w:bottom w:val="none" w:sz="0" w:space="0" w:color="auto"/>
        <w:right w:val="none" w:sz="0" w:space="0" w:color="auto"/>
      </w:divBdr>
    </w:div>
    <w:div w:id="1681008069">
      <w:bodyDiv w:val="1"/>
      <w:marLeft w:val="0"/>
      <w:marRight w:val="0"/>
      <w:marTop w:val="0"/>
      <w:marBottom w:val="0"/>
      <w:divBdr>
        <w:top w:val="none" w:sz="0" w:space="0" w:color="auto"/>
        <w:left w:val="none" w:sz="0" w:space="0" w:color="auto"/>
        <w:bottom w:val="none" w:sz="0" w:space="0" w:color="auto"/>
        <w:right w:val="none" w:sz="0" w:space="0" w:color="auto"/>
      </w:divBdr>
    </w:div>
    <w:div w:id="1681548383">
      <w:bodyDiv w:val="1"/>
      <w:marLeft w:val="0"/>
      <w:marRight w:val="0"/>
      <w:marTop w:val="0"/>
      <w:marBottom w:val="0"/>
      <w:divBdr>
        <w:top w:val="none" w:sz="0" w:space="0" w:color="auto"/>
        <w:left w:val="none" w:sz="0" w:space="0" w:color="auto"/>
        <w:bottom w:val="none" w:sz="0" w:space="0" w:color="auto"/>
        <w:right w:val="none" w:sz="0" w:space="0" w:color="auto"/>
      </w:divBdr>
    </w:div>
    <w:div w:id="1682245672">
      <w:bodyDiv w:val="1"/>
      <w:marLeft w:val="0"/>
      <w:marRight w:val="0"/>
      <w:marTop w:val="0"/>
      <w:marBottom w:val="0"/>
      <w:divBdr>
        <w:top w:val="none" w:sz="0" w:space="0" w:color="auto"/>
        <w:left w:val="none" w:sz="0" w:space="0" w:color="auto"/>
        <w:bottom w:val="none" w:sz="0" w:space="0" w:color="auto"/>
        <w:right w:val="none" w:sz="0" w:space="0" w:color="auto"/>
      </w:divBdr>
    </w:div>
    <w:div w:id="1682507801">
      <w:bodyDiv w:val="1"/>
      <w:marLeft w:val="0"/>
      <w:marRight w:val="0"/>
      <w:marTop w:val="0"/>
      <w:marBottom w:val="0"/>
      <w:divBdr>
        <w:top w:val="none" w:sz="0" w:space="0" w:color="auto"/>
        <w:left w:val="none" w:sz="0" w:space="0" w:color="auto"/>
        <w:bottom w:val="none" w:sz="0" w:space="0" w:color="auto"/>
        <w:right w:val="none" w:sz="0" w:space="0" w:color="auto"/>
      </w:divBdr>
    </w:div>
    <w:div w:id="1682703310">
      <w:bodyDiv w:val="1"/>
      <w:marLeft w:val="0"/>
      <w:marRight w:val="0"/>
      <w:marTop w:val="0"/>
      <w:marBottom w:val="0"/>
      <w:divBdr>
        <w:top w:val="none" w:sz="0" w:space="0" w:color="auto"/>
        <w:left w:val="none" w:sz="0" w:space="0" w:color="auto"/>
        <w:bottom w:val="none" w:sz="0" w:space="0" w:color="auto"/>
        <w:right w:val="none" w:sz="0" w:space="0" w:color="auto"/>
      </w:divBdr>
    </w:div>
    <w:div w:id="1683624422">
      <w:bodyDiv w:val="1"/>
      <w:marLeft w:val="0"/>
      <w:marRight w:val="0"/>
      <w:marTop w:val="0"/>
      <w:marBottom w:val="0"/>
      <w:divBdr>
        <w:top w:val="none" w:sz="0" w:space="0" w:color="auto"/>
        <w:left w:val="none" w:sz="0" w:space="0" w:color="auto"/>
        <w:bottom w:val="none" w:sz="0" w:space="0" w:color="auto"/>
        <w:right w:val="none" w:sz="0" w:space="0" w:color="auto"/>
      </w:divBdr>
    </w:div>
    <w:div w:id="1683775544">
      <w:bodyDiv w:val="1"/>
      <w:marLeft w:val="0"/>
      <w:marRight w:val="0"/>
      <w:marTop w:val="0"/>
      <w:marBottom w:val="0"/>
      <w:divBdr>
        <w:top w:val="none" w:sz="0" w:space="0" w:color="auto"/>
        <w:left w:val="none" w:sz="0" w:space="0" w:color="auto"/>
        <w:bottom w:val="none" w:sz="0" w:space="0" w:color="auto"/>
        <w:right w:val="none" w:sz="0" w:space="0" w:color="auto"/>
      </w:divBdr>
    </w:div>
    <w:div w:id="1684093448">
      <w:bodyDiv w:val="1"/>
      <w:marLeft w:val="0"/>
      <w:marRight w:val="0"/>
      <w:marTop w:val="0"/>
      <w:marBottom w:val="0"/>
      <w:divBdr>
        <w:top w:val="none" w:sz="0" w:space="0" w:color="auto"/>
        <w:left w:val="none" w:sz="0" w:space="0" w:color="auto"/>
        <w:bottom w:val="none" w:sz="0" w:space="0" w:color="auto"/>
        <w:right w:val="none" w:sz="0" w:space="0" w:color="auto"/>
      </w:divBdr>
    </w:div>
    <w:div w:id="1686706084">
      <w:bodyDiv w:val="1"/>
      <w:marLeft w:val="0"/>
      <w:marRight w:val="0"/>
      <w:marTop w:val="0"/>
      <w:marBottom w:val="0"/>
      <w:divBdr>
        <w:top w:val="none" w:sz="0" w:space="0" w:color="auto"/>
        <w:left w:val="none" w:sz="0" w:space="0" w:color="auto"/>
        <w:bottom w:val="none" w:sz="0" w:space="0" w:color="auto"/>
        <w:right w:val="none" w:sz="0" w:space="0" w:color="auto"/>
      </w:divBdr>
    </w:div>
    <w:div w:id="1687055402">
      <w:bodyDiv w:val="1"/>
      <w:marLeft w:val="0"/>
      <w:marRight w:val="0"/>
      <w:marTop w:val="0"/>
      <w:marBottom w:val="0"/>
      <w:divBdr>
        <w:top w:val="none" w:sz="0" w:space="0" w:color="auto"/>
        <w:left w:val="none" w:sz="0" w:space="0" w:color="auto"/>
        <w:bottom w:val="none" w:sz="0" w:space="0" w:color="auto"/>
        <w:right w:val="none" w:sz="0" w:space="0" w:color="auto"/>
      </w:divBdr>
    </w:div>
    <w:div w:id="1688099142">
      <w:bodyDiv w:val="1"/>
      <w:marLeft w:val="0"/>
      <w:marRight w:val="0"/>
      <w:marTop w:val="0"/>
      <w:marBottom w:val="0"/>
      <w:divBdr>
        <w:top w:val="none" w:sz="0" w:space="0" w:color="auto"/>
        <w:left w:val="none" w:sz="0" w:space="0" w:color="auto"/>
        <w:bottom w:val="none" w:sz="0" w:space="0" w:color="auto"/>
        <w:right w:val="none" w:sz="0" w:space="0" w:color="auto"/>
      </w:divBdr>
    </w:div>
    <w:div w:id="1688601617">
      <w:bodyDiv w:val="1"/>
      <w:marLeft w:val="0"/>
      <w:marRight w:val="0"/>
      <w:marTop w:val="0"/>
      <w:marBottom w:val="0"/>
      <w:divBdr>
        <w:top w:val="none" w:sz="0" w:space="0" w:color="auto"/>
        <w:left w:val="none" w:sz="0" w:space="0" w:color="auto"/>
        <w:bottom w:val="none" w:sz="0" w:space="0" w:color="auto"/>
        <w:right w:val="none" w:sz="0" w:space="0" w:color="auto"/>
      </w:divBdr>
    </w:div>
    <w:div w:id="1689788596">
      <w:bodyDiv w:val="1"/>
      <w:marLeft w:val="0"/>
      <w:marRight w:val="0"/>
      <w:marTop w:val="0"/>
      <w:marBottom w:val="0"/>
      <w:divBdr>
        <w:top w:val="none" w:sz="0" w:space="0" w:color="auto"/>
        <w:left w:val="none" w:sz="0" w:space="0" w:color="auto"/>
        <w:bottom w:val="none" w:sz="0" w:space="0" w:color="auto"/>
        <w:right w:val="none" w:sz="0" w:space="0" w:color="auto"/>
      </w:divBdr>
    </w:div>
    <w:div w:id="1690184067">
      <w:bodyDiv w:val="1"/>
      <w:marLeft w:val="0"/>
      <w:marRight w:val="0"/>
      <w:marTop w:val="0"/>
      <w:marBottom w:val="0"/>
      <w:divBdr>
        <w:top w:val="none" w:sz="0" w:space="0" w:color="auto"/>
        <w:left w:val="none" w:sz="0" w:space="0" w:color="auto"/>
        <w:bottom w:val="none" w:sz="0" w:space="0" w:color="auto"/>
        <w:right w:val="none" w:sz="0" w:space="0" w:color="auto"/>
      </w:divBdr>
    </w:div>
    <w:div w:id="1692417054">
      <w:bodyDiv w:val="1"/>
      <w:marLeft w:val="0"/>
      <w:marRight w:val="0"/>
      <w:marTop w:val="0"/>
      <w:marBottom w:val="0"/>
      <w:divBdr>
        <w:top w:val="none" w:sz="0" w:space="0" w:color="auto"/>
        <w:left w:val="none" w:sz="0" w:space="0" w:color="auto"/>
        <w:bottom w:val="none" w:sz="0" w:space="0" w:color="auto"/>
        <w:right w:val="none" w:sz="0" w:space="0" w:color="auto"/>
      </w:divBdr>
    </w:div>
    <w:div w:id="1692952818">
      <w:bodyDiv w:val="1"/>
      <w:marLeft w:val="0"/>
      <w:marRight w:val="0"/>
      <w:marTop w:val="0"/>
      <w:marBottom w:val="0"/>
      <w:divBdr>
        <w:top w:val="none" w:sz="0" w:space="0" w:color="auto"/>
        <w:left w:val="none" w:sz="0" w:space="0" w:color="auto"/>
        <w:bottom w:val="none" w:sz="0" w:space="0" w:color="auto"/>
        <w:right w:val="none" w:sz="0" w:space="0" w:color="auto"/>
      </w:divBdr>
    </w:div>
    <w:div w:id="1696613609">
      <w:bodyDiv w:val="1"/>
      <w:marLeft w:val="0"/>
      <w:marRight w:val="0"/>
      <w:marTop w:val="0"/>
      <w:marBottom w:val="0"/>
      <w:divBdr>
        <w:top w:val="none" w:sz="0" w:space="0" w:color="auto"/>
        <w:left w:val="none" w:sz="0" w:space="0" w:color="auto"/>
        <w:bottom w:val="none" w:sz="0" w:space="0" w:color="auto"/>
        <w:right w:val="none" w:sz="0" w:space="0" w:color="auto"/>
      </w:divBdr>
    </w:div>
    <w:div w:id="1696954118">
      <w:bodyDiv w:val="1"/>
      <w:marLeft w:val="0"/>
      <w:marRight w:val="0"/>
      <w:marTop w:val="0"/>
      <w:marBottom w:val="0"/>
      <w:divBdr>
        <w:top w:val="none" w:sz="0" w:space="0" w:color="auto"/>
        <w:left w:val="none" w:sz="0" w:space="0" w:color="auto"/>
        <w:bottom w:val="none" w:sz="0" w:space="0" w:color="auto"/>
        <w:right w:val="none" w:sz="0" w:space="0" w:color="auto"/>
      </w:divBdr>
    </w:div>
    <w:div w:id="1697346649">
      <w:bodyDiv w:val="1"/>
      <w:marLeft w:val="0"/>
      <w:marRight w:val="0"/>
      <w:marTop w:val="0"/>
      <w:marBottom w:val="0"/>
      <w:divBdr>
        <w:top w:val="none" w:sz="0" w:space="0" w:color="auto"/>
        <w:left w:val="none" w:sz="0" w:space="0" w:color="auto"/>
        <w:bottom w:val="none" w:sz="0" w:space="0" w:color="auto"/>
        <w:right w:val="none" w:sz="0" w:space="0" w:color="auto"/>
      </w:divBdr>
    </w:div>
    <w:div w:id="1697461356">
      <w:bodyDiv w:val="1"/>
      <w:marLeft w:val="0"/>
      <w:marRight w:val="0"/>
      <w:marTop w:val="0"/>
      <w:marBottom w:val="0"/>
      <w:divBdr>
        <w:top w:val="none" w:sz="0" w:space="0" w:color="auto"/>
        <w:left w:val="none" w:sz="0" w:space="0" w:color="auto"/>
        <w:bottom w:val="none" w:sz="0" w:space="0" w:color="auto"/>
        <w:right w:val="none" w:sz="0" w:space="0" w:color="auto"/>
      </w:divBdr>
    </w:div>
    <w:div w:id="1697852305">
      <w:bodyDiv w:val="1"/>
      <w:marLeft w:val="0"/>
      <w:marRight w:val="0"/>
      <w:marTop w:val="0"/>
      <w:marBottom w:val="0"/>
      <w:divBdr>
        <w:top w:val="none" w:sz="0" w:space="0" w:color="auto"/>
        <w:left w:val="none" w:sz="0" w:space="0" w:color="auto"/>
        <w:bottom w:val="none" w:sz="0" w:space="0" w:color="auto"/>
        <w:right w:val="none" w:sz="0" w:space="0" w:color="auto"/>
      </w:divBdr>
    </w:div>
    <w:div w:id="1698118766">
      <w:bodyDiv w:val="1"/>
      <w:marLeft w:val="0"/>
      <w:marRight w:val="0"/>
      <w:marTop w:val="0"/>
      <w:marBottom w:val="0"/>
      <w:divBdr>
        <w:top w:val="none" w:sz="0" w:space="0" w:color="auto"/>
        <w:left w:val="none" w:sz="0" w:space="0" w:color="auto"/>
        <w:bottom w:val="none" w:sz="0" w:space="0" w:color="auto"/>
        <w:right w:val="none" w:sz="0" w:space="0" w:color="auto"/>
      </w:divBdr>
    </w:div>
    <w:div w:id="1698777648">
      <w:bodyDiv w:val="1"/>
      <w:marLeft w:val="0"/>
      <w:marRight w:val="0"/>
      <w:marTop w:val="0"/>
      <w:marBottom w:val="0"/>
      <w:divBdr>
        <w:top w:val="none" w:sz="0" w:space="0" w:color="auto"/>
        <w:left w:val="none" w:sz="0" w:space="0" w:color="auto"/>
        <w:bottom w:val="none" w:sz="0" w:space="0" w:color="auto"/>
        <w:right w:val="none" w:sz="0" w:space="0" w:color="auto"/>
      </w:divBdr>
      <w:divsChild>
        <w:div w:id="186650164">
          <w:marLeft w:val="0"/>
          <w:marRight w:val="0"/>
          <w:marTop w:val="0"/>
          <w:marBottom w:val="0"/>
          <w:divBdr>
            <w:top w:val="none" w:sz="0" w:space="0" w:color="auto"/>
            <w:left w:val="none" w:sz="0" w:space="0" w:color="auto"/>
            <w:bottom w:val="none" w:sz="0" w:space="0" w:color="auto"/>
            <w:right w:val="none" w:sz="0" w:space="0" w:color="auto"/>
          </w:divBdr>
          <w:divsChild>
            <w:div w:id="116725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086425">
      <w:bodyDiv w:val="1"/>
      <w:marLeft w:val="0"/>
      <w:marRight w:val="0"/>
      <w:marTop w:val="0"/>
      <w:marBottom w:val="0"/>
      <w:divBdr>
        <w:top w:val="none" w:sz="0" w:space="0" w:color="auto"/>
        <w:left w:val="none" w:sz="0" w:space="0" w:color="auto"/>
        <w:bottom w:val="none" w:sz="0" w:space="0" w:color="auto"/>
        <w:right w:val="none" w:sz="0" w:space="0" w:color="auto"/>
      </w:divBdr>
    </w:div>
    <w:div w:id="1699312959">
      <w:bodyDiv w:val="1"/>
      <w:marLeft w:val="0"/>
      <w:marRight w:val="0"/>
      <w:marTop w:val="0"/>
      <w:marBottom w:val="0"/>
      <w:divBdr>
        <w:top w:val="none" w:sz="0" w:space="0" w:color="auto"/>
        <w:left w:val="none" w:sz="0" w:space="0" w:color="auto"/>
        <w:bottom w:val="none" w:sz="0" w:space="0" w:color="auto"/>
        <w:right w:val="none" w:sz="0" w:space="0" w:color="auto"/>
      </w:divBdr>
    </w:div>
    <w:div w:id="1699773469">
      <w:bodyDiv w:val="1"/>
      <w:marLeft w:val="0"/>
      <w:marRight w:val="0"/>
      <w:marTop w:val="0"/>
      <w:marBottom w:val="0"/>
      <w:divBdr>
        <w:top w:val="none" w:sz="0" w:space="0" w:color="auto"/>
        <w:left w:val="none" w:sz="0" w:space="0" w:color="auto"/>
        <w:bottom w:val="none" w:sz="0" w:space="0" w:color="auto"/>
        <w:right w:val="none" w:sz="0" w:space="0" w:color="auto"/>
      </w:divBdr>
    </w:div>
    <w:div w:id="1700082049">
      <w:bodyDiv w:val="1"/>
      <w:marLeft w:val="0"/>
      <w:marRight w:val="0"/>
      <w:marTop w:val="0"/>
      <w:marBottom w:val="0"/>
      <w:divBdr>
        <w:top w:val="none" w:sz="0" w:space="0" w:color="auto"/>
        <w:left w:val="none" w:sz="0" w:space="0" w:color="auto"/>
        <w:bottom w:val="none" w:sz="0" w:space="0" w:color="auto"/>
        <w:right w:val="none" w:sz="0" w:space="0" w:color="auto"/>
      </w:divBdr>
    </w:div>
    <w:div w:id="1700397445">
      <w:bodyDiv w:val="1"/>
      <w:marLeft w:val="0"/>
      <w:marRight w:val="0"/>
      <w:marTop w:val="0"/>
      <w:marBottom w:val="0"/>
      <w:divBdr>
        <w:top w:val="none" w:sz="0" w:space="0" w:color="auto"/>
        <w:left w:val="none" w:sz="0" w:space="0" w:color="auto"/>
        <w:bottom w:val="none" w:sz="0" w:space="0" w:color="auto"/>
        <w:right w:val="none" w:sz="0" w:space="0" w:color="auto"/>
      </w:divBdr>
    </w:div>
    <w:div w:id="1700429094">
      <w:bodyDiv w:val="1"/>
      <w:marLeft w:val="0"/>
      <w:marRight w:val="0"/>
      <w:marTop w:val="0"/>
      <w:marBottom w:val="0"/>
      <w:divBdr>
        <w:top w:val="none" w:sz="0" w:space="0" w:color="auto"/>
        <w:left w:val="none" w:sz="0" w:space="0" w:color="auto"/>
        <w:bottom w:val="none" w:sz="0" w:space="0" w:color="auto"/>
        <w:right w:val="none" w:sz="0" w:space="0" w:color="auto"/>
      </w:divBdr>
    </w:div>
    <w:div w:id="1701474050">
      <w:bodyDiv w:val="1"/>
      <w:marLeft w:val="0"/>
      <w:marRight w:val="0"/>
      <w:marTop w:val="0"/>
      <w:marBottom w:val="0"/>
      <w:divBdr>
        <w:top w:val="none" w:sz="0" w:space="0" w:color="auto"/>
        <w:left w:val="none" w:sz="0" w:space="0" w:color="auto"/>
        <w:bottom w:val="none" w:sz="0" w:space="0" w:color="auto"/>
        <w:right w:val="none" w:sz="0" w:space="0" w:color="auto"/>
      </w:divBdr>
    </w:div>
    <w:div w:id="1702239029">
      <w:bodyDiv w:val="1"/>
      <w:marLeft w:val="0"/>
      <w:marRight w:val="0"/>
      <w:marTop w:val="0"/>
      <w:marBottom w:val="0"/>
      <w:divBdr>
        <w:top w:val="none" w:sz="0" w:space="0" w:color="auto"/>
        <w:left w:val="none" w:sz="0" w:space="0" w:color="auto"/>
        <w:bottom w:val="none" w:sz="0" w:space="0" w:color="auto"/>
        <w:right w:val="none" w:sz="0" w:space="0" w:color="auto"/>
      </w:divBdr>
    </w:div>
    <w:div w:id="1702972721">
      <w:bodyDiv w:val="1"/>
      <w:marLeft w:val="0"/>
      <w:marRight w:val="0"/>
      <w:marTop w:val="0"/>
      <w:marBottom w:val="0"/>
      <w:divBdr>
        <w:top w:val="none" w:sz="0" w:space="0" w:color="auto"/>
        <w:left w:val="none" w:sz="0" w:space="0" w:color="auto"/>
        <w:bottom w:val="none" w:sz="0" w:space="0" w:color="auto"/>
        <w:right w:val="none" w:sz="0" w:space="0" w:color="auto"/>
      </w:divBdr>
    </w:div>
    <w:div w:id="1703169601">
      <w:bodyDiv w:val="1"/>
      <w:marLeft w:val="0"/>
      <w:marRight w:val="0"/>
      <w:marTop w:val="0"/>
      <w:marBottom w:val="0"/>
      <w:divBdr>
        <w:top w:val="none" w:sz="0" w:space="0" w:color="auto"/>
        <w:left w:val="none" w:sz="0" w:space="0" w:color="auto"/>
        <w:bottom w:val="none" w:sz="0" w:space="0" w:color="auto"/>
        <w:right w:val="none" w:sz="0" w:space="0" w:color="auto"/>
      </w:divBdr>
    </w:div>
    <w:div w:id="1703434854">
      <w:bodyDiv w:val="1"/>
      <w:marLeft w:val="0"/>
      <w:marRight w:val="0"/>
      <w:marTop w:val="0"/>
      <w:marBottom w:val="0"/>
      <w:divBdr>
        <w:top w:val="none" w:sz="0" w:space="0" w:color="auto"/>
        <w:left w:val="none" w:sz="0" w:space="0" w:color="auto"/>
        <w:bottom w:val="none" w:sz="0" w:space="0" w:color="auto"/>
        <w:right w:val="none" w:sz="0" w:space="0" w:color="auto"/>
      </w:divBdr>
    </w:div>
    <w:div w:id="1703893609">
      <w:bodyDiv w:val="1"/>
      <w:marLeft w:val="0"/>
      <w:marRight w:val="0"/>
      <w:marTop w:val="0"/>
      <w:marBottom w:val="0"/>
      <w:divBdr>
        <w:top w:val="none" w:sz="0" w:space="0" w:color="auto"/>
        <w:left w:val="none" w:sz="0" w:space="0" w:color="auto"/>
        <w:bottom w:val="none" w:sz="0" w:space="0" w:color="auto"/>
        <w:right w:val="none" w:sz="0" w:space="0" w:color="auto"/>
      </w:divBdr>
      <w:divsChild>
        <w:div w:id="586573558">
          <w:marLeft w:val="0"/>
          <w:marRight w:val="0"/>
          <w:marTop w:val="0"/>
          <w:marBottom w:val="0"/>
          <w:divBdr>
            <w:top w:val="none" w:sz="0" w:space="0" w:color="auto"/>
            <w:left w:val="none" w:sz="0" w:space="0" w:color="auto"/>
            <w:bottom w:val="none" w:sz="0" w:space="0" w:color="auto"/>
            <w:right w:val="none" w:sz="0" w:space="0" w:color="auto"/>
          </w:divBdr>
          <w:divsChild>
            <w:div w:id="55786558">
              <w:marLeft w:val="750"/>
              <w:marRight w:val="0"/>
              <w:marTop w:val="0"/>
              <w:marBottom w:val="0"/>
              <w:divBdr>
                <w:top w:val="none" w:sz="0" w:space="0" w:color="auto"/>
                <w:left w:val="none" w:sz="0" w:space="0" w:color="auto"/>
                <w:bottom w:val="none" w:sz="0" w:space="0" w:color="auto"/>
                <w:right w:val="none" w:sz="0" w:space="0" w:color="auto"/>
              </w:divBdr>
              <w:divsChild>
                <w:div w:id="590427460">
                  <w:marLeft w:val="0"/>
                  <w:marRight w:val="0"/>
                  <w:marTop w:val="0"/>
                  <w:marBottom w:val="0"/>
                  <w:divBdr>
                    <w:top w:val="none" w:sz="0" w:space="0" w:color="auto"/>
                    <w:left w:val="none" w:sz="0" w:space="0" w:color="auto"/>
                    <w:bottom w:val="none" w:sz="0" w:space="0" w:color="auto"/>
                    <w:right w:val="none" w:sz="0" w:space="0" w:color="auto"/>
                  </w:divBdr>
                  <w:divsChild>
                    <w:div w:id="1224220258">
                      <w:marLeft w:val="0"/>
                      <w:marRight w:val="0"/>
                      <w:marTop w:val="0"/>
                      <w:marBottom w:val="0"/>
                      <w:divBdr>
                        <w:top w:val="none" w:sz="0" w:space="0" w:color="auto"/>
                        <w:left w:val="none" w:sz="0" w:space="0" w:color="auto"/>
                        <w:bottom w:val="none" w:sz="0" w:space="0" w:color="auto"/>
                        <w:right w:val="none" w:sz="0" w:space="0" w:color="auto"/>
                      </w:divBdr>
                      <w:divsChild>
                        <w:div w:id="1354840160">
                          <w:marLeft w:val="0"/>
                          <w:marRight w:val="0"/>
                          <w:marTop w:val="0"/>
                          <w:marBottom w:val="0"/>
                          <w:divBdr>
                            <w:top w:val="none" w:sz="0" w:space="0" w:color="auto"/>
                            <w:left w:val="none" w:sz="0" w:space="0" w:color="auto"/>
                            <w:bottom w:val="none" w:sz="0" w:space="0" w:color="auto"/>
                            <w:right w:val="none" w:sz="0" w:space="0" w:color="auto"/>
                          </w:divBdr>
                          <w:divsChild>
                            <w:div w:id="1226798734">
                              <w:marLeft w:val="0"/>
                              <w:marRight w:val="0"/>
                              <w:marTop w:val="0"/>
                              <w:marBottom w:val="0"/>
                              <w:divBdr>
                                <w:top w:val="none" w:sz="0" w:space="0" w:color="auto"/>
                                <w:left w:val="none" w:sz="0" w:space="0" w:color="auto"/>
                                <w:bottom w:val="none" w:sz="0" w:space="0" w:color="auto"/>
                                <w:right w:val="none" w:sz="0" w:space="0" w:color="auto"/>
                              </w:divBdr>
                              <w:divsChild>
                                <w:div w:id="1346908429">
                                  <w:marLeft w:val="0"/>
                                  <w:marRight w:val="0"/>
                                  <w:marTop w:val="0"/>
                                  <w:marBottom w:val="0"/>
                                  <w:divBdr>
                                    <w:top w:val="none" w:sz="0" w:space="0" w:color="auto"/>
                                    <w:left w:val="none" w:sz="0" w:space="0" w:color="auto"/>
                                    <w:bottom w:val="none" w:sz="0" w:space="0" w:color="auto"/>
                                    <w:right w:val="none" w:sz="0" w:space="0" w:color="auto"/>
                                  </w:divBdr>
                                  <w:divsChild>
                                    <w:div w:id="1634871431">
                                      <w:marLeft w:val="0"/>
                                      <w:marRight w:val="0"/>
                                      <w:marTop w:val="0"/>
                                      <w:marBottom w:val="0"/>
                                      <w:divBdr>
                                        <w:top w:val="none" w:sz="0" w:space="0" w:color="auto"/>
                                        <w:left w:val="none" w:sz="0" w:space="0" w:color="auto"/>
                                        <w:bottom w:val="none" w:sz="0" w:space="0" w:color="auto"/>
                                        <w:right w:val="none" w:sz="0" w:space="0" w:color="auto"/>
                                      </w:divBdr>
                                      <w:divsChild>
                                        <w:div w:id="1150823302">
                                          <w:marLeft w:val="0"/>
                                          <w:marRight w:val="0"/>
                                          <w:marTop w:val="0"/>
                                          <w:marBottom w:val="0"/>
                                          <w:divBdr>
                                            <w:top w:val="none" w:sz="0" w:space="0" w:color="auto"/>
                                            <w:left w:val="none" w:sz="0" w:space="0" w:color="auto"/>
                                            <w:bottom w:val="none" w:sz="0" w:space="0" w:color="auto"/>
                                            <w:right w:val="none" w:sz="0" w:space="0" w:color="auto"/>
                                          </w:divBdr>
                                          <w:divsChild>
                                            <w:div w:id="1530802992">
                                              <w:marLeft w:val="0"/>
                                              <w:marRight w:val="0"/>
                                              <w:marTop w:val="0"/>
                                              <w:marBottom w:val="0"/>
                                              <w:divBdr>
                                                <w:top w:val="none" w:sz="0" w:space="0" w:color="auto"/>
                                                <w:left w:val="none" w:sz="0" w:space="0" w:color="auto"/>
                                                <w:bottom w:val="none" w:sz="0" w:space="0" w:color="auto"/>
                                                <w:right w:val="none" w:sz="0" w:space="0" w:color="auto"/>
                                              </w:divBdr>
                                              <w:divsChild>
                                                <w:div w:id="330059847">
                                                  <w:marLeft w:val="0"/>
                                                  <w:marRight w:val="0"/>
                                                  <w:marTop w:val="0"/>
                                                  <w:marBottom w:val="0"/>
                                                  <w:divBdr>
                                                    <w:top w:val="none" w:sz="0" w:space="0" w:color="auto"/>
                                                    <w:left w:val="none" w:sz="0" w:space="0" w:color="auto"/>
                                                    <w:bottom w:val="none" w:sz="0" w:space="0" w:color="auto"/>
                                                    <w:right w:val="none" w:sz="0" w:space="0" w:color="auto"/>
                                                  </w:divBdr>
                                                  <w:divsChild>
                                                    <w:div w:id="322709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1117660">
                                          <w:marLeft w:val="0"/>
                                          <w:marRight w:val="0"/>
                                          <w:marTop w:val="60"/>
                                          <w:marBottom w:val="0"/>
                                          <w:divBdr>
                                            <w:top w:val="none" w:sz="0" w:space="0" w:color="auto"/>
                                            <w:left w:val="none" w:sz="0" w:space="0" w:color="auto"/>
                                            <w:bottom w:val="none" w:sz="0" w:space="0" w:color="auto"/>
                                            <w:right w:val="none" w:sz="0" w:space="0" w:color="auto"/>
                                          </w:divBdr>
                                        </w:div>
                                        <w:div w:id="195779496">
                                          <w:marLeft w:val="0"/>
                                          <w:marRight w:val="0"/>
                                          <w:marTop w:val="0"/>
                                          <w:marBottom w:val="0"/>
                                          <w:divBdr>
                                            <w:top w:val="none" w:sz="0" w:space="0" w:color="auto"/>
                                            <w:left w:val="none" w:sz="0" w:space="0" w:color="auto"/>
                                            <w:bottom w:val="none" w:sz="0" w:space="0" w:color="auto"/>
                                            <w:right w:val="none" w:sz="0" w:space="0" w:color="auto"/>
                                          </w:divBdr>
                                          <w:divsChild>
                                            <w:div w:id="1800488315">
                                              <w:marLeft w:val="0"/>
                                              <w:marRight w:val="0"/>
                                              <w:marTop w:val="0"/>
                                              <w:marBottom w:val="0"/>
                                              <w:divBdr>
                                                <w:top w:val="none" w:sz="0" w:space="0" w:color="auto"/>
                                                <w:left w:val="none" w:sz="0" w:space="0" w:color="auto"/>
                                                <w:bottom w:val="none" w:sz="0" w:space="0" w:color="auto"/>
                                                <w:right w:val="none" w:sz="0" w:space="0" w:color="auto"/>
                                              </w:divBdr>
                                              <w:divsChild>
                                                <w:div w:id="1282110695">
                                                  <w:marLeft w:val="0"/>
                                                  <w:marRight w:val="0"/>
                                                  <w:marTop w:val="0"/>
                                                  <w:marBottom w:val="0"/>
                                                  <w:divBdr>
                                                    <w:top w:val="none" w:sz="0" w:space="0" w:color="auto"/>
                                                    <w:left w:val="none" w:sz="0" w:space="0" w:color="auto"/>
                                                    <w:bottom w:val="none" w:sz="0" w:space="0" w:color="auto"/>
                                                    <w:right w:val="none" w:sz="0" w:space="0" w:color="auto"/>
                                                  </w:divBdr>
                                                  <w:divsChild>
                                                    <w:div w:id="1556432699">
                                                      <w:marLeft w:val="0"/>
                                                      <w:marRight w:val="0"/>
                                                      <w:marTop w:val="0"/>
                                                      <w:marBottom w:val="0"/>
                                                      <w:divBdr>
                                                        <w:top w:val="none" w:sz="0" w:space="0" w:color="auto"/>
                                                        <w:left w:val="none" w:sz="0" w:space="0" w:color="auto"/>
                                                        <w:bottom w:val="none" w:sz="0" w:space="0" w:color="auto"/>
                                                        <w:right w:val="none" w:sz="0" w:space="0" w:color="auto"/>
                                                      </w:divBdr>
                                                      <w:divsChild>
                                                        <w:div w:id="1760255820">
                                                          <w:marLeft w:val="105"/>
                                                          <w:marRight w:val="105"/>
                                                          <w:marTop w:val="90"/>
                                                          <w:marBottom w:val="150"/>
                                                          <w:divBdr>
                                                            <w:top w:val="none" w:sz="0" w:space="0" w:color="auto"/>
                                                            <w:left w:val="none" w:sz="0" w:space="0" w:color="auto"/>
                                                            <w:bottom w:val="none" w:sz="0" w:space="0" w:color="auto"/>
                                                            <w:right w:val="none" w:sz="0" w:space="0" w:color="auto"/>
                                                          </w:divBdr>
                                                        </w:div>
                                                        <w:div w:id="134369988">
                                                          <w:marLeft w:val="105"/>
                                                          <w:marRight w:val="105"/>
                                                          <w:marTop w:val="90"/>
                                                          <w:marBottom w:val="150"/>
                                                          <w:divBdr>
                                                            <w:top w:val="none" w:sz="0" w:space="0" w:color="auto"/>
                                                            <w:left w:val="none" w:sz="0" w:space="0" w:color="auto"/>
                                                            <w:bottom w:val="none" w:sz="0" w:space="0" w:color="auto"/>
                                                            <w:right w:val="none" w:sz="0" w:space="0" w:color="auto"/>
                                                          </w:divBdr>
                                                        </w:div>
                                                        <w:div w:id="1055660612">
                                                          <w:marLeft w:val="105"/>
                                                          <w:marRight w:val="105"/>
                                                          <w:marTop w:val="90"/>
                                                          <w:marBottom w:val="150"/>
                                                          <w:divBdr>
                                                            <w:top w:val="none" w:sz="0" w:space="0" w:color="auto"/>
                                                            <w:left w:val="none" w:sz="0" w:space="0" w:color="auto"/>
                                                            <w:bottom w:val="none" w:sz="0" w:space="0" w:color="auto"/>
                                                            <w:right w:val="none" w:sz="0" w:space="0" w:color="auto"/>
                                                          </w:divBdr>
                                                        </w:div>
                                                        <w:div w:id="543830753">
                                                          <w:marLeft w:val="105"/>
                                                          <w:marRight w:val="105"/>
                                                          <w:marTop w:val="90"/>
                                                          <w:marBottom w:val="150"/>
                                                          <w:divBdr>
                                                            <w:top w:val="none" w:sz="0" w:space="0" w:color="auto"/>
                                                            <w:left w:val="none" w:sz="0" w:space="0" w:color="auto"/>
                                                            <w:bottom w:val="none" w:sz="0" w:space="0" w:color="auto"/>
                                                            <w:right w:val="none" w:sz="0" w:space="0" w:color="auto"/>
                                                          </w:divBdr>
                                                        </w:div>
                                                        <w:div w:id="93790078">
                                                          <w:marLeft w:val="105"/>
                                                          <w:marRight w:val="105"/>
                                                          <w:marTop w:val="90"/>
                                                          <w:marBottom w:val="150"/>
                                                          <w:divBdr>
                                                            <w:top w:val="none" w:sz="0" w:space="0" w:color="auto"/>
                                                            <w:left w:val="none" w:sz="0" w:space="0" w:color="auto"/>
                                                            <w:bottom w:val="none" w:sz="0" w:space="0" w:color="auto"/>
                                                            <w:right w:val="none" w:sz="0" w:space="0" w:color="auto"/>
                                                          </w:divBdr>
                                                        </w:div>
                                                        <w:div w:id="738865715">
                                                          <w:marLeft w:val="105"/>
                                                          <w:marRight w:val="105"/>
                                                          <w:marTop w:val="9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072506344">
          <w:marLeft w:val="0"/>
          <w:marRight w:val="0"/>
          <w:marTop w:val="0"/>
          <w:marBottom w:val="0"/>
          <w:divBdr>
            <w:top w:val="none" w:sz="0" w:space="0" w:color="auto"/>
            <w:left w:val="none" w:sz="0" w:space="0" w:color="auto"/>
            <w:bottom w:val="none" w:sz="0" w:space="0" w:color="auto"/>
            <w:right w:val="none" w:sz="0" w:space="0" w:color="auto"/>
          </w:divBdr>
          <w:divsChild>
            <w:div w:id="588854312">
              <w:marLeft w:val="0"/>
              <w:marRight w:val="0"/>
              <w:marTop w:val="0"/>
              <w:marBottom w:val="0"/>
              <w:divBdr>
                <w:top w:val="none" w:sz="0" w:space="0" w:color="auto"/>
                <w:left w:val="none" w:sz="0" w:space="0" w:color="auto"/>
                <w:bottom w:val="none" w:sz="0" w:space="0" w:color="auto"/>
                <w:right w:val="none" w:sz="0" w:space="0" w:color="auto"/>
              </w:divBdr>
              <w:divsChild>
                <w:div w:id="173304003">
                  <w:marLeft w:val="0"/>
                  <w:marRight w:val="0"/>
                  <w:marTop w:val="0"/>
                  <w:marBottom w:val="0"/>
                  <w:divBdr>
                    <w:top w:val="none" w:sz="0" w:space="0" w:color="auto"/>
                    <w:left w:val="none" w:sz="0" w:space="0" w:color="auto"/>
                    <w:bottom w:val="none" w:sz="0" w:space="0" w:color="auto"/>
                    <w:right w:val="none" w:sz="0" w:space="0" w:color="auto"/>
                  </w:divBdr>
                </w:div>
              </w:divsChild>
            </w:div>
            <w:div w:id="413859975">
              <w:marLeft w:val="750"/>
              <w:marRight w:val="0"/>
              <w:marTop w:val="0"/>
              <w:marBottom w:val="0"/>
              <w:divBdr>
                <w:top w:val="none" w:sz="0" w:space="0" w:color="auto"/>
                <w:left w:val="none" w:sz="0" w:space="0" w:color="auto"/>
                <w:bottom w:val="none" w:sz="0" w:space="0" w:color="auto"/>
                <w:right w:val="none" w:sz="0" w:space="0" w:color="auto"/>
              </w:divBdr>
              <w:divsChild>
                <w:div w:id="1538856015">
                  <w:marLeft w:val="0"/>
                  <w:marRight w:val="0"/>
                  <w:marTop w:val="0"/>
                  <w:marBottom w:val="0"/>
                  <w:divBdr>
                    <w:top w:val="none" w:sz="0" w:space="0" w:color="auto"/>
                    <w:left w:val="none" w:sz="0" w:space="0" w:color="auto"/>
                    <w:bottom w:val="none" w:sz="0" w:space="0" w:color="auto"/>
                    <w:right w:val="none" w:sz="0" w:space="0" w:color="auto"/>
                  </w:divBdr>
                  <w:divsChild>
                    <w:div w:id="1045908514">
                      <w:marLeft w:val="0"/>
                      <w:marRight w:val="0"/>
                      <w:marTop w:val="0"/>
                      <w:marBottom w:val="0"/>
                      <w:divBdr>
                        <w:top w:val="none" w:sz="0" w:space="0" w:color="auto"/>
                        <w:left w:val="none" w:sz="0" w:space="0" w:color="auto"/>
                        <w:bottom w:val="none" w:sz="0" w:space="0" w:color="auto"/>
                        <w:right w:val="none" w:sz="0" w:space="0" w:color="auto"/>
                      </w:divBdr>
                      <w:divsChild>
                        <w:div w:id="1890611446">
                          <w:marLeft w:val="0"/>
                          <w:marRight w:val="0"/>
                          <w:marTop w:val="0"/>
                          <w:marBottom w:val="0"/>
                          <w:divBdr>
                            <w:top w:val="none" w:sz="0" w:space="0" w:color="auto"/>
                            <w:left w:val="none" w:sz="0" w:space="0" w:color="auto"/>
                            <w:bottom w:val="none" w:sz="0" w:space="0" w:color="auto"/>
                            <w:right w:val="none" w:sz="0" w:space="0" w:color="auto"/>
                          </w:divBdr>
                          <w:divsChild>
                            <w:div w:id="740954516">
                              <w:marLeft w:val="0"/>
                              <w:marRight w:val="0"/>
                              <w:marTop w:val="0"/>
                              <w:marBottom w:val="0"/>
                              <w:divBdr>
                                <w:top w:val="none" w:sz="0" w:space="0" w:color="auto"/>
                                <w:left w:val="none" w:sz="0" w:space="0" w:color="auto"/>
                                <w:bottom w:val="none" w:sz="0" w:space="0" w:color="auto"/>
                                <w:right w:val="none" w:sz="0" w:space="0" w:color="auto"/>
                              </w:divBdr>
                              <w:divsChild>
                                <w:div w:id="1221209307">
                                  <w:marLeft w:val="0"/>
                                  <w:marRight w:val="0"/>
                                  <w:marTop w:val="0"/>
                                  <w:marBottom w:val="0"/>
                                  <w:divBdr>
                                    <w:top w:val="none" w:sz="0" w:space="0" w:color="auto"/>
                                    <w:left w:val="none" w:sz="0" w:space="0" w:color="auto"/>
                                    <w:bottom w:val="none" w:sz="0" w:space="0" w:color="auto"/>
                                    <w:right w:val="none" w:sz="0" w:space="0" w:color="auto"/>
                                  </w:divBdr>
                                  <w:divsChild>
                                    <w:div w:id="1833837939">
                                      <w:marLeft w:val="0"/>
                                      <w:marRight w:val="0"/>
                                      <w:marTop w:val="0"/>
                                      <w:marBottom w:val="0"/>
                                      <w:divBdr>
                                        <w:top w:val="none" w:sz="0" w:space="0" w:color="auto"/>
                                        <w:left w:val="none" w:sz="0" w:space="0" w:color="auto"/>
                                        <w:bottom w:val="none" w:sz="0" w:space="0" w:color="auto"/>
                                        <w:right w:val="none" w:sz="0" w:space="0" w:color="auto"/>
                                      </w:divBdr>
                                    </w:div>
                                    <w:div w:id="1731878347">
                                      <w:marLeft w:val="0"/>
                                      <w:marRight w:val="0"/>
                                      <w:marTop w:val="0"/>
                                      <w:marBottom w:val="0"/>
                                      <w:divBdr>
                                        <w:top w:val="none" w:sz="0" w:space="0" w:color="auto"/>
                                        <w:left w:val="none" w:sz="0" w:space="0" w:color="auto"/>
                                        <w:bottom w:val="none" w:sz="0" w:space="0" w:color="auto"/>
                                        <w:right w:val="none" w:sz="0" w:space="0" w:color="auto"/>
                                      </w:divBdr>
                                      <w:divsChild>
                                        <w:div w:id="1325401484">
                                          <w:marLeft w:val="0"/>
                                          <w:marRight w:val="0"/>
                                          <w:marTop w:val="0"/>
                                          <w:marBottom w:val="0"/>
                                          <w:divBdr>
                                            <w:top w:val="none" w:sz="0" w:space="0" w:color="auto"/>
                                            <w:left w:val="none" w:sz="0" w:space="0" w:color="auto"/>
                                            <w:bottom w:val="none" w:sz="0" w:space="0" w:color="auto"/>
                                            <w:right w:val="none" w:sz="0" w:space="0" w:color="auto"/>
                                          </w:divBdr>
                                          <w:divsChild>
                                            <w:div w:id="2118866545">
                                              <w:marLeft w:val="0"/>
                                              <w:marRight w:val="0"/>
                                              <w:marTop w:val="0"/>
                                              <w:marBottom w:val="0"/>
                                              <w:divBdr>
                                                <w:top w:val="none" w:sz="0" w:space="0" w:color="auto"/>
                                                <w:left w:val="none" w:sz="0" w:space="0" w:color="auto"/>
                                                <w:bottom w:val="none" w:sz="0" w:space="0" w:color="auto"/>
                                                <w:right w:val="none" w:sz="0" w:space="0" w:color="auto"/>
                                              </w:divBdr>
                                              <w:divsChild>
                                                <w:div w:id="985016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6196126">
                                  <w:marLeft w:val="0"/>
                                  <w:marRight w:val="0"/>
                                  <w:marTop w:val="0"/>
                                  <w:marBottom w:val="0"/>
                                  <w:divBdr>
                                    <w:top w:val="none" w:sz="0" w:space="0" w:color="auto"/>
                                    <w:left w:val="none" w:sz="0" w:space="0" w:color="auto"/>
                                    <w:bottom w:val="none" w:sz="0" w:space="0" w:color="auto"/>
                                    <w:right w:val="none" w:sz="0" w:space="0" w:color="auto"/>
                                  </w:divBdr>
                                  <w:divsChild>
                                    <w:div w:id="1052852391">
                                      <w:marLeft w:val="0"/>
                                      <w:marRight w:val="0"/>
                                      <w:marTop w:val="0"/>
                                      <w:marBottom w:val="0"/>
                                      <w:divBdr>
                                        <w:top w:val="none" w:sz="0" w:space="0" w:color="auto"/>
                                        <w:left w:val="none" w:sz="0" w:space="0" w:color="auto"/>
                                        <w:bottom w:val="none" w:sz="0" w:space="0" w:color="auto"/>
                                        <w:right w:val="none" w:sz="0" w:space="0" w:color="auto"/>
                                      </w:divBdr>
                                      <w:divsChild>
                                        <w:div w:id="430860067">
                                          <w:marLeft w:val="0"/>
                                          <w:marRight w:val="0"/>
                                          <w:marTop w:val="0"/>
                                          <w:marBottom w:val="0"/>
                                          <w:divBdr>
                                            <w:top w:val="none" w:sz="0" w:space="0" w:color="auto"/>
                                            <w:left w:val="none" w:sz="0" w:space="0" w:color="auto"/>
                                            <w:bottom w:val="none" w:sz="0" w:space="0" w:color="auto"/>
                                            <w:right w:val="none" w:sz="0" w:space="0" w:color="auto"/>
                                          </w:divBdr>
                                          <w:divsChild>
                                            <w:div w:id="503782151">
                                              <w:marLeft w:val="0"/>
                                              <w:marRight w:val="0"/>
                                              <w:marTop w:val="0"/>
                                              <w:marBottom w:val="0"/>
                                              <w:divBdr>
                                                <w:top w:val="none" w:sz="0" w:space="0" w:color="auto"/>
                                                <w:left w:val="none" w:sz="0" w:space="0" w:color="auto"/>
                                                <w:bottom w:val="none" w:sz="0" w:space="0" w:color="auto"/>
                                                <w:right w:val="none" w:sz="0" w:space="0" w:color="auto"/>
                                              </w:divBdr>
                                              <w:divsChild>
                                                <w:div w:id="140124783">
                                                  <w:marLeft w:val="0"/>
                                                  <w:marRight w:val="0"/>
                                                  <w:marTop w:val="0"/>
                                                  <w:marBottom w:val="0"/>
                                                  <w:divBdr>
                                                    <w:top w:val="none" w:sz="0" w:space="0" w:color="auto"/>
                                                    <w:left w:val="none" w:sz="0" w:space="0" w:color="auto"/>
                                                    <w:bottom w:val="none" w:sz="0" w:space="0" w:color="auto"/>
                                                    <w:right w:val="none" w:sz="0" w:space="0" w:color="auto"/>
                                                  </w:divBdr>
                                                  <w:divsChild>
                                                    <w:div w:id="622465769">
                                                      <w:marLeft w:val="0"/>
                                                      <w:marRight w:val="0"/>
                                                      <w:marTop w:val="0"/>
                                                      <w:marBottom w:val="0"/>
                                                      <w:divBdr>
                                                        <w:top w:val="none" w:sz="0" w:space="0" w:color="auto"/>
                                                        <w:left w:val="none" w:sz="0" w:space="0" w:color="auto"/>
                                                        <w:bottom w:val="none" w:sz="0" w:space="0" w:color="auto"/>
                                                        <w:right w:val="none" w:sz="0" w:space="0" w:color="auto"/>
                                                      </w:divBdr>
                                                      <w:divsChild>
                                                        <w:div w:id="924804558">
                                                          <w:marLeft w:val="0"/>
                                                          <w:marRight w:val="0"/>
                                                          <w:marTop w:val="0"/>
                                                          <w:marBottom w:val="0"/>
                                                          <w:divBdr>
                                                            <w:top w:val="none" w:sz="0" w:space="0" w:color="auto"/>
                                                            <w:left w:val="none" w:sz="0" w:space="0" w:color="auto"/>
                                                            <w:bottom w:val="none" w:sz="0" w:space="0" w:color="auto"/>
                                                            <w:right w:val="none" w:sz="0" w:space="0" w:color="auto"/>
                                                          </w:divBdr>
                                                          <w:divsChild>
                                                            <w:div w:id="1758356111">
                                                              <w:marLeft w:val="0"/>
                                                              <w:marRight w:val="0"/>
                                                              <w:marTop w:val="100"/>
                                                              <w:marBottom w:val="100"/>
                                                              <w:divBdr>
                                                                <w:top w:val="none" w:sz="0" w:space="0" w:color="auto"/>
                                                                <w:left w:val="none" w:sz="0" w:space="0" w:color="auto"/>
                                                                <w:bottom w:val="none" w:sz="0" w:space="0" w:color="auto"/>
                                                                <w:right w:val="none" w:sz="0" w:space="0" w:color="auto"/>
                                                              </w:divBdr>
                                                              <w:divsChild>
                                                                <w:div w:id="1696930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62688189">
                                              <w:marLeft w:val="0"/>
                                              <w:marRight w:val="0"/>
                                              <w:marTop w:val="0"/>
                                              <w:marBottom w:val="0"/>
                                              <w:divBdr>
                                                <w:top w:val="none" w:sz="0" w:space="0" w:color="auto"/>
                                                <w:left w:val="none" w:sz="0" w:space="0" w:color="auto"/>
                                                <w:bottom w:val="none" w:sz="0" w:space="0" w:color="auto"/>
                                                <w:right w:val="none" w:sz="0" w:space="0" w:color="auto"/>
                                              </w:divBdr>
                                              <w:divsChild>
                                                <w:div w:id="1549535774">
                                                  <w:marLeft w:val="0"/>
                                                  <w:marRight w:val="0"/>
                                                  <w:marTop w:val="0"/>
                                                  <w:marBottom w:val="0"/>
                                                  <w:divBdr>
                                                    <w:top w:val="none" w:sz="0" w:space="0" w:color="auto"/>
                                                    <w:left w:val="none" w:sz="0" w:space="0" w:color="auto"/>
                                                    <w:bottom w:val="none" w:sz="0" w:space="0" w:color="auto"/>
                                                    <w:right w:val="none" w:sz="0" w:space="0" w:color="auto"/>
                                                  </w:divBdr>
                                                  <w:divsChild>
                                                    <w:div w:id="298918693">
                                                      <w:marLeft w:val="0"/>
                                                      <w:marRight w:val="0"/>
                                                      <w:marTop w:val="0"/>
                                                      <w:marBottom w:val="0"/>
                                                      <w:divBdr>
                                                        <w:top w:val="none" w:sz="0" w:space="0" w:color="auto"/>
                                                        <w:left w:val="none" w:sz="0" w:space="0" w:color="auto"/>
                                                        <w:bottom w:val="none" w:sz="0" w:space="0" w:color="auto"/>
                                                        <w:right w:val="none" w:sz="0" w:space="0" w:color="auto"/>
                                                      </w:divBdr>
                                                      <w:divsChild>
                                                        <w:div w:id="588004366">
                                                          <w:marLeft w:val="0"/>
                                                          <w:marRight w:val="0"/>
                                                          <w:marTop w:val="0"/>
                                                          <w:marBottom w:val="0"/>
                                                          <w:divBdr>
                                                            <w:top w:val="none" w:sz="0" w:space="0" w:color="auto"/>
                                                            <w:left w:val="none" w:sz="0" w:space="0" w:color="auto"/>
                                                            <w:bottom w:val="none" w:sz="0" w:space="0" w:color="auto"/>
                                                            <w:right w:val="none" w:sz="0" w:space="0" w:color="auto"/>
                                                          </w:divBdr>
                                                          <w:divsChild>
                                                            <w:div w:id="1756973288">
                                                              <w:marLeft w:val="105"/>
                                                              <w:marRight w:val="105"/>
                                                              <w:marTop w:val="90"/>
                                                              <w:marBottom w:val="150"/>
                                                              <w:divBdr>
                                                                <w:top w:val="none" w:sz="0" w:space="0" w:color="auto"/>
                                                                <w:left w:val="none" w:sz="0" w:space="0" w:color="auto"/>
                                                                <w:bottom w:val="none" w:sz="0" w:space="0" w:color="auto"/>
                                                                <w:right w:val="none" w:sz="0" w:space="0" w:color="auto"/>
                                                              </w:divBdr>
                                                            </w:div>
                                                            <w:div w:id="356926071">
                                                              <w:marLeft w:val="105"/>
                                                              <w:marRight w:val="105"/>
                                                              <w:marTop w:val="90"/>
                                                              <w:marBottom w:val="150"/>
                                                              <w:divBdr>
                                                                <w:top w:val="none" w:sz="0" w:space="0" w:color="auto"/>
                                                                <w:left w:val="none" w:sz="0" w:space="0" w:color="auto"/>
                                                                <w:bottom w:val="none" w:sz="0" w:space="0" w:color="auto"/>
                                                                <w:right w:val="none" w:sz="0" w:space="0" w:color="auto"/>
                                                              </w:divBdr>
                                                            </w:div>
                                                            <w:div w:id="1545798288">
                                                              <w:marLeft w:val="105"/>
                                                              <w:marRight w:val="105"/>
                                                              <w:marTop w:val="90"/>
                                                              <w:marBottom w:val="150"/>
                                                              <w:divBdr>
                                                                <w:top w:val="none" w:sz="0" w:space="0" w:color="auto"/>
                                                                <w:left w:val="none" w:sz="0" w:space="0" w:color="auto"/>
                                                                <w:bottom w:val="none" w:sz="0" w:space="0" w:color="auto"/>
                                                                <w:right w:val="none" w:sz="0" w:space="0" w:color="auto"/>
                                                              </w:divBdr>
                                                            </w:div>
                                                            <w:div w:id="1739743145">
                                                              <w:marLeft w:val="105"/>
                                                              <w:marRight w:val="105"/>
                                                              <w:marTop w:val="90"/>
                                                              <w:marBottom w:val="150"/>
                                                              <w:divBdr>
                                                                <w:top w:val="none" w:sz="0" w:space="0" w:color="auto"/>
                                                                <w:left w:val="none" w:sz="0" w:space="0" w:color="auto"/>
                                                                <w:bottom w:val="none" w:sz="0" w:space="0" w:color="auto"/>
                                                                <w:right w:val="none" w:sz="0" w:space="0" w:color="auto"/>
                                                              </w:divBdr>
                                                            </w:div>
                                                            <w:div w:id="135925529">
                                                              <w:marLeft w:val="105"/>
                                                              <w:marRight w:val="105"/>
                                                              <w:marTop w:val="90"/>
                                                              <w:marBottom w:val="150"/>
                                                              <w:divBdr>
                                                                <w:top w:val="none" w:sz="0" w:space="0" w:color="auto"/>
                                                                <w:left w:val="none" w:sz="0" w:space="0" w:color="auto"/>
                                                                <w:bottom w:val="none" w:sz="0" w:space="0" w:color="auto"/>
                                                                <w:right w:val="none" w:sz="0" w:space="0" w:color="auto"/>
                                                              </w:divBdr>
                                                            </w:div>
                                                            <w:div w:id="958337336">
                                                              <w:marLeft w:val="105"/>
                                                              <w:marRight w:val="105"/>
                                                              <w:marTop w:val="9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137527576">
          <w:marLeft w:val="0"/>
          <w:marRight w:val="0"/>
          <w:marTop w:val="0"/>
          <w:marBottom w:val="0"/>
          <w:divBdr>
            <w:top w:val="none" w:sz="0" w:space="0" w:color="auto"/>
            <w:left w:val="none" w:sz="0" w:space="0" w:color="auto"/>
            <w:bottom w:val="none" w:sz="0" w:space="0" w:color="auto"/>
            <w:right w:val="none" w:sz="0" w:space="0" w:color="auto"/>
          </w:divBdr>
          <w:divsChild>
            <w:div w:id="693773841">
              <w:marLeft w:val="750"/>
              <w:marRight w:val="0"/>
              <w:marTop w:val="0"/>
              <w:marBottom w:val="0"/>
              <w:divBdr>
                <w:top w:val="none" w:sz="0" w:space="0" w:color="auto"/>
                <w:left w:val="none" w:sz="0" w:space="0" w:color="auto"/>
                <w:bottom w:val="none" w:sz="0" w:space="0" w:color="auto"/>
                <w:right w:val="none" w:sz="0" w:space="0" w:color="auto"/>
              </w:divBdr>
              <w:divsChild>
                <w:div w:id="1681589723">
                  <w:marLeft w:val="0"/>
                  <w:marRight w:val="0"/>
                  <w:marTop w:val="0"/>
                  <w:marBottom w:val="0"/>
                  <w:divBdr>
                    <w:top w:val="none" w:sz="0" w:space="0" w:color="auto"/>
                    <w:left w:val="none" w:sz="0" w:space="0" w:color="auto"/>
                    <w:bottom w:val="none" w:sz="0" w:space="0" w:color="auto"/>
                    <w:right w:val="none" w:sz="0" w:space="0" w:color="auto"/>
                  </w:divBdr>
                  <w:divsChild>
                    <w:div w:id="1499883977">
                      <w:marLeft w:val="0"/>
                      <w:marRight w:val="0"/>
                      <w:marTop w:val="0"/>
                      <w:marBottom w:val="0"/>
                      <w:divBdr>
                        <w:top w:val="none" w:sz="0" w:space="0" w:color="auto"/>
                        <w:left w:val="none" w:sz="0" w:space="0" w:color="auto"/>
                        <w:bottom w:val="none" w:sz="0" w:space="0" w:color="auto"/>
                        <w:right w:val="none" w:sz="0" w:space="0" w:color="auto"/>
                      </w:divBdr>
                      <w:divsChild>
                        <w:div w:id="244343320">
                          <w:marLeft w:val="0"/>
                          <w:marRight w:val="0"/>
                          <w:marTop w:val="0"/>
                          <w:marBottom w:val="0"/>
                          <w:divBdr>
                            <w:top w:val="none" w:sz="0" w:space="0" w:color="auto"/>
                            <w:left w:val="none" w:sz="0" w:space="0" w:color="auto"/>
                            <w:bottom w:val="none" w:sz="0" w:space="0" w:color="auto"/>
                            <w:right w:val="none" w:sz="0" w:space="0" w:color="auto"/>
                          </w:divBdr>
                          <w:divsChild>
                            <w:div w:id="1270695858">
                              <w:marLeft w:val="0"/>
                              <w:marRight w:val="0"/>
                              <w:marTop w:val="0"/>
                              <w:marBottom w:val="0"/>
                              <w:divBdr>
                                <w:top w:val="none" w:sz="0" w:space="0" w:color="auto"/>
                                <w:left w:val="none" w:sz="0" w:space="0" w:color="auto"/>
                                <w:bottom w:val="none" w:sz="0" w:space="0" w:color="auto"/>
                                <w:right w:val="none" w:sz="0" w:space="0" w:color="auto"/>
                              </w:divBdr>
                              <w:divsChild>
                                <w:div w:id="1803112825">
                                  <w:marLeft w:val="0"/>
                                  <w:marRight w:val="0"/>
                                  <w:marTop w:val="0"/>
                                  <w:marBottom w:val="0"/>
                                  <w:divBdr>
                                    <w:top w:val="none" w:sz="0" w:space="0" w:color="auto"/>
                                    <w:left w:val="none" w:sz="0" w:space="0" w:color="auto"/>
                                    <w:bottom w:val="none" w:sz="0" w:space="0" w:color="auto"/>
                                    <w:right w:val="none" w:sz="0" w:space="0" w:color="auto"/>
                                  </w:divBdr>
                                  <w:divsChild>
                                    <w:div w:id="1388799326">
                                      <w:marLeft w:val="0"/>
                                      <w:marRight w:val="0"/>
                                      <w:marTop w:val="0"/>
                                      <w:marBottom w:val="0"/>
                                      <w:divBdr>
                                        <w:top w:val="none" w:sz="0" w:space="0" w:color="auto"/>
                                        <w:left w:val="none" w:sz="0" w:space="0" w:color="auto"/>
                                        <w:bottom w:val="none" w:sz="0" w:space="0" w:color="auto"/>
                                        <w:right w:val="none" w:sz="0" w:space="0" w:color="auto"/>
                                      </w:divBdr>
                                      <w:divsChild>
                                        <w:div w:id="1171140753">
                                          <w:marLeft w:val="0"/>
                                          <w:marRight w:val="0"/>
                                          <w:marTop w:val="0"/>
                                          <w:marBottom w:val="0"/>
                                          <w:divBdr>
                                            <w:top w:val="none" w:sz="0" w:space="0" w:color="auto"/>
                                            <w:left w:val="none" w:sz="0" w:space="0" w:color="auto"/>
                                            <w:bottom w:val="none" w:sz="0" w:space="0" w:color="auto"/>
                                            <w:right w:val="none" w:sz="0" w:space="0" w:color="auto"/>
                                          </w:divBdr>
                                          <w:divsChild>
                                            <w:div w:id="1664239657">
                                              <w:marLeft w:val="0"/>
                                              <w:marRight w:val="0"/>
                                              <w:marTop w:val="0"/>
                                              <w:marBottom w:val="0"/>
                                              <w:divBdr>
                                                <w:top w:val="none" w:sz="0" w:space="0" w:color="auto"/>
                                                <w:left w:val="none" w:sz="0" w:space="0" w:color="auto"/>
                                                <w:bottom w:val="none" w:sz="0" w:space="0" w:color="auto"/>
                                                <w:right w:val="none" w:sz="0" w:space="0" w:color="auto"/>
                                              </w:divBdr>
                                              <w:divsChild>
                                                <w:div w:id="419300985">
                                                  <w:marLeft w:val="0"/>
                                                  <w:marRight w:val="0"/>
                                                  <w:marTop w:val="0"/>
                                                  <w:marBottom w:val="0"/>
                                                  <w:divBdr>
                                                    <w:top w:val="none" w:sz="0" w:space="0" w:color="auto"/>
                                                    <w:left w:val="none" w:sz="0" w:space="0" w:color="auto"/>
                                                    <w:bottom w:val="none" w:sz="0" w:space="0" w:color="auto"/>
                                                    <w:right w:val="none" w:sz="0" w:space="0" w:color="auto"/>
                                                  </w:divBdr>
                                                  <w:divsChild>
                                                    <w:div w:id="2025549125">
                                                      <w:marLeft w:val="0"/>
                                                      <w:marRight w:val="0"/>
                                                      <w:marTop w:val="0"/>
                                                      <w:marBottom w:val="0"/>
                                                      <w:divBdr>
                                                        <w:top w:val="none" w:sz="0" w:space="0" w:color="auto"/>
                                                        <w:left w:val="none" w:sz="0" w:space="0" w:color="auto"/>
                                                        <w:bottom w:val="none" w:sz="0" w:space="0" w:color="auto"/>
                                                        <w:right w:val="none" w:sz="0" w:space="0" w:color="auto"/>
                                                      </w:divBdr>
                                                      <w:divsChild>
                                                        <w:div w:id="882251340">
                                                          <w:marLeft w:val="0"/>
                                                          <w:marRight w:val="0"/>
                                                          <w:marTop w:val="0"/>
                                                          <w:marBottom w:val="0"/>
                                                          <w:divBdr>
                                                            <w:top w:val="none" w:sz="0" w:space="0" w:color="auto"/>
                                                            <w:left w:val="none" w:sz="0" w:space="0" w:color="auto"/>
                                                            <w:bottom w:val="none" w:sz="0" w:space="0" w:color="auto"/>
                                                            <w:right w:val="none" w:sz="0" w:space="0" w:color="auto"/>
                                                          </w:divBdr>
                                                          <w:divsChild>
                                                            <w:div w:id="2134790895">
                                                              <w:marLeft w:val="0"/>
                                                              <w:marRight w:val="0"/>
                                                              <w:marTop w:val="100"/>
                                                              <w:marBottom w:val="100"/>
                                                              <w:divBdr>
                                                                <w:top w:val="none" w:sz="0" w:space="0" w:color="auto"/>
                                                                <w:left w:val="none" w:sz="0" w:space="0" w:color="auto"/>
                                                                <w:bottom w:val="none" w:sz="0" w:space="0" w:color="auto"/>
                                                                <w:right w:val="none" w:sz="0" w:space="0" w:color="auto"/>
                                                              </w:divBdr>
                                                              <w:divsChild>
                                                                <w:div w:id="1445879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95249469">
                                              <w:marLeft w:val="0"/>
                                              <w:marRight w:val="0"/>
                                              <w:marTop w:val="0"/>
                                              <w:marBottom w:val="0"/>
                                              <w:divBdr>
                                                <w:top w:val="none" w:sz="0" w:space="0" w:color="auto"/>
                                                <w:left w:val="none" w:sz="0" w:space="0" w:color="auto"/>
                                                <w:bottom w:val="none" w:sz="0" w:space="0" w:color="auto"/>
                                                <w:right w:val="none" w:sz="0" w:space="0" w:color="auto"/>
                                              </w:divBdr>
                                              <w:divsChild>
                                                <w:div w:id="1547528483">
                                                  <w:marLeft w:val="0"/>
                                                  <w:marRight w:val="0"/>
                                                  <w:marTop w:val="0"/>
                                                  <w:marBottom w:val="0"/>
                                                  <w:divBdr>
                                                    <w:top w:val="none" w:sz="0" w:space="0" w:color="auto"/>
                                                    <w:left w:val="none" w:sz="0" w:space="0" w:color="auto"/>
                                                    <w:bottom w:val="none" w:sz="0" w:space="0" w:color="auto"/>
                                                    <w:right w:val="none" w:sz="0" w:space="0" w:color="auto"/>
                                                  </w:divBdr>
                                                  <w:divsChild>
                                                    <w:div w:id="107554130">
                                                      <w:marLeft w:val="0"/>
                                                      <w:marRight w:val="0"/>
                                                      <w:marTop w:val="0"/>
                                                      <w:marBottom w:val="0"/>
                                                      <w:divBdr>
                                                        <w:top w:val="none" w:sz="0" w:space="0" w:color="auto"/>
                                                        <w:left w:val="none" w:sz="0" w:space="0" w:color="auto"/>
                                                        <w:bottom w:val="none" w:sz="0" w:space="0" w:color="auto"/>
                                                        <w:right w:val="none" w:sz="0" w:space="0" w:color="auto"/>
                                                      </w:divBdr>
                                                      <w:divsChild>
                                                        <w:div w:id="1658612296">
                                                          <w:marLeft w:val="0"/>
                                                          <w:marRight w:val="0"/>
                                                          <w:marTop w:val="0"/>
                                                          <w:marBottom w:val="0"/>
                                                          <w:divBdr>
                                                            <w:top w:val="none" w:sz="0" w:space="0" w:color="auto"/>
                                                            <w:left w:val="none" w:sz="0" w:space="0" w:color="auto"/>
                                                            <w:bottom w:val="none" w:sz="0" w:space="0" w:color="auto"/>
                                                            <w:right w:val="none" w:sz="0" w:space="0" w:color="auto"/>
                                                          </w:divBdr>
                                                          <w:divsChild>
                                                            <w:div w:id="1558201540">
                                                              <w:marLeft w:val="105"/>
                                                              <w:marRight w:val="105"/>
                                                              <w:marTop w:val="90"/>
                                                              <w:marBottom w:val="150"/>
                                                              <w:divBdr>
                                                                <w:top w:val="none" w:sz="0" w:space="0" w:color="auto"/>
                                                                <w:left w:val="none" w:sz="0" w:space="0" w:color="auto"/>
                                                                <w:bottom w:val="none" w:sz="0" w:space="0" w:color="auto"/>
                                                                <w:right w:val="none" w:sz="0" w:space="0" w:color="auto"/>
                                                              </w:divBdr>
                                                            </w:div>
                                                            <w:div w:id="1074425700">
                                                              <w:marLeft w:val="105"/>
                                                              <w:marRight w:val="105"/>
                                                              <w:marTop w:val="90"/>
                                                              <w:marBottom w:val="150"/>
                                                              <w:divBdr>
                                                                <w:top w:val="none" w:sz="0" w:space="0" w:color="auto"/>
                                                                <w:left w:val="none" w:sz="0" w:space="0" w:color="auto"/>
                                                                <w:bottom w:val="none" w:sz="0" w:space="0" w:color="auto"/>
                                                                <w:right w:val="none" w:sz="0" w:space="0" w:color="auto"/>
                                                              </w:divBdr>
                                                            </w:div>
                                                            <w:div w:id="2009600555">
                                                              <w:marLeft w:val="105"/>
                                                              <w:marRight w:val="105"/>
                                                              <w:marTop w:val="90"/>
                                                              <w:marBottom w:val="150"/>
                                                              <w:divBdr>
                                                                <w:top w:val="none" w:sz="0" w:space="0" w:color="auto"/>
                                                                <w:left w:val="none" w:sz="0" w:space="0" w:color="auto"/>
                                                                <w:bottom w:val="none" w:sz="0" w:space="0" w:color="auto"/>
                                                                <w:right w:val="none" w:sz="0" w:space="0" w:color="auto"/>
                                                              </w:divBdr>
                                                            </w:div>
                                                            <w:div w:id="99031656">
                                                              <w:marLeft w:val="105"/>
                                                              <w:marRight w:val="105"/>
                                                              <w:marTop w:val="90"/>
                                                              <w:marBottom w:val="150"/>
                                                              <w:divBdr>
                                                                <w:top w:val="none" w:sz="0" w:space="0" w:color="auto"/>
                                                                <w:left w:val="none" w:sz="0" w:space="0" w:color="auto"/>
                                                                <w:bottom w:val="none" w:sz="0" w:space="0" w:color="auto"/>
                                                                <w:right w:val="none" w:sz="0" w:space="0" w:color="auto"/>
                                                              </w:divBdr>
                                                            </w:div>
                                                            <w:div w:id="630208615">
                                                              <w:marLeft w:val="105"/>
                                                              <w:marRight w:val="105"/>
                                                              <w:marTop w:val="90"/>
                                                              <w:marBottom w:val="150"/>
                                                              <w:divBdr>
                                                                <w:top w:val="none" w:sz="0" w:space="0" w:color="auto"/>
                                                                <w:left w:val="none" w:sz="0" w:space="0" w:color="auto"/>
                                                                <w:bottom w:val="none" w:sz="0" w:space="0" w:color="auto"/>
                                                                <w:right w:val="none" w:sz="0" w:space="0" w:color="auto"/>
                                                              </w:divBdr>
                                                            </w:div>
                                                            <w:div w:id="1851869038">
                                                              <w:marLeft w:val="105"/>
                                                              <w:marRight w:val="105"/>
                                                              <w:marTop w:val="9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13851900">
                                  <w:marLeft w:val="0"/>
                                  <w:marRight w:val="0"/>
                                  <w:marTop w:val="0"/>
                                  <w:marBottom w:val="0"/>
                                  <w:divBdr>
                                    <w:top w:val="none" w:sz="0" w:space="0" w:color="auto"/>
                                    <w:left w:val="none" w:sz="0" w:space="0" w:color="auto"/>
                                    <w:bottom w:val="none" w:sz="0" w:space="0" w:color="auto"/>
                                    <w:right w:val="none" w:sz="0" w:space="0" w:color="auto"/>
                                  </w:divBdr>
                                  <w:divsChild>
                                    <w:div w:id="1667710850">
                                      <w:marLeft w:val="0"/>
                                      <w:marRight w:val="0"/>
                                      <w:marTop w:val="0"/>
                                      <w:marBottom w:val="0"/>
                                      <w:divBdr>
                                        <w:top w:val="none" w:sz="0" w:space="0" w:color="auto"/>
                                        <w:left w:val="none" w:sz="0" w:space="0" w:color="auto"/>
                                        <w:bottom w:val="none" w:sz="0" w:space="0" w:color="auto"/>
                                        <w:right w:val="none" w:sz="0" w:space="0" w:color="auto"/>
                                      </w:divBdr>
                                      <w:divsChild>
                                        <w:div w:id="263458933">
                                          <w:marLeft w:val="0"/>
                                          <w:marRight w:val="0"/>
                                          <w:marTop w:val="60"/>
                                          <w:marBottom w:val="0"/>
                                          <w:divBdr>
                                            <w:top w:val="none" w:sz="0" w:space="0" w:color="auto"/>
                                            <w:left w:val="none" w:sz="0" w:space="0" w:color="auto"/>
                                            <w:bottom w:val="none" w:sz="0" w:space="0" w:color="auto"/>
                                            <w:right w:val="none" w:sz="0" w:space="0" w:color="auto"/>
                                          </w:divBdr>
                                          <w:divsChild>
                                            <w:div w:id="508182756">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83221884">
          <w:marLeft w:val="0"/>
          <w:marRight w:val="0"/>
          <w:marTop w:val="0"/>
          <w:marBottom w:val="0"/>
          <w:divBdr>
            <w:top w:val="none" w:sz="0" w:space="0" w:color="auto"/>
            <w:left w:val="none" w:sz="0" w:space="0" w:color="auto"/>
            <w:bottom w:val="none" w:sz="0" w:space="0" w:color="auto"/>
            <w:right w:val="none" w:sz="0" w:space="0" w:color="auto"/>
          </w:divBdr>
          <w:divsChild>
            <w:div w:id="1626306119">
              <w:marLeft w:val="0"/>
              <w:marRight w:val="0"/>
              <w:marTop w:val="0"/>
              <w:marBottom w:val="0"/>
              <w:divBdr>
                <w:top w:val="none" w:sz="0" w:space="0" w:color="auto"/>
                <w:left w:val="none" w:sz="0" w:space="0" w:color="auto"/>
                <w:bottom w:val="none" w:sz="0" w:space="0" w:color="auto"/>
                <w:right w:val="none" w:sz="0" w:space="0" w:color="auto"/>
              </w:divBdr>
              <w:divsChild>
                <w:div w:id="1411122079">
                  <w:marLeft w:val="0"/>
                  <w:marRight w:val="0"/>
                  <w:marTop w:val="0"/>
                  <w:marBottom w:val="0"/>
                  <w:divBdr>
                    <w:top w:val="none" w:sz="0" w:space="0" w:color="auto"/>
                    <w:left w:val="none" w:sz="0" w:space="0" w:color="auto"/>
                    <w:bottom w:val="none" w:sz="0" w:space="0" w:color="auto"/>
                    <w:right w:val="none" w:sz="0" w:space="0" w:color="auto"/>
                  </w:divBdr>
                </w:div>
              </w:divsChild>
            </w:div>
            <w:div w:id="504321596">
              <w:marLeft w:val="750"/>
              <w:marRight w:val="0"/>
              <w:marTop w:val="0"/>
              <w:marBottom w:val="0"/>
              <w:divBdr>
                <w:top w:val="none" w:sz="0" w:space="0" w:color="auto"/>
                <w:left w:val="none" w:sz="0" w:space="0" w:color="auto"/>
                <w:bottom w:val="none" w:sz="0" w:space="0" w:color="auto"/>
                <w:right w:val="none" w:sz="0" w:space="0" w:color="auto"/>
              </w:divBdr>
              <w:divsChild>
                <w:div w:id="2073044769">
                  <w:marLeft w:val="0"/>
                  <w:marRight w:val="0"/>
                  <w:marTop w:val="0"/>
                  <w:marBottom w:val="0"/>
                  <w:divBdr>
                    <w:top w:val="none" w:sz="0" w:space="0" w:color="auto"/>
                    <w:left w:val="none" w:sz="0" w:space="0" w:color="auto"/>
                    <w:bottom w:val="none" w:sz="0" w:space="0" w:color="auto"/>
                    <w:right w:val="none" w:sz="0" w:space="0" w:color="auto"/>
                  </w:divBdr>
                  <w:divsChild>
                    <w:div w:id="895237538">
                      <w:marLeft w:val="0"/>
                      <w:marRight w:val="0"/>
                      <w:marTop w:val="0"/>
                      <w:marBottom w:val="0"/>
                      <w:divBdr>
                        <w:top w:val="none" w:sz="0" w:space="0" w:color="auto"/>
                        <w:left w:val="none" w:sz="0" w:space="0" w:color="auto"/>
                        <w:bottom w:val="none" w:sz="0" w:space="0" w:color="auto"/>
                        <w:right w:val="none" w:sz="0" w:space="0" w:color="auto"/>
                      </w:divBdr>
                      <w:divsChild>
                        <w:div w:id="1098141529">
                          <w:marLeft w:val="0"/>
                          <w:marRight w:val="0"/>
                          <w:marTop w:val="0"/>
                          <w:marBottom w:val="0"/>
                          <w:divBdr>
                            <w:top w:val="none" w:sz="0" w:space="0" w:color="auto"/>
                            <w:left w:val="none" w:sz="0" w:space="0" w:color="auto"/>
                            <w:bottom w:val="none" w:sz="0" w:space="0" w:color="auto"/>
                            <w:right w:val="none" w:sz="0" w:space="0" w:color="auto"/>
                          </w:divBdr>
                          <w:divsChild>
                            <w:div w:id="431828980">
                              <w:marLeft w:val="0"/>
                              <w:marRight w:val="0"/>
                              <w:marTop w:val="0"/>
                              <w:marBottom w:val="0"/>
                              <w:divBdr>
                                <w:top w:val="none" w:sz="0" w:space="0" w:color="auto"/>
                                <w:left w:val="none" w:sz="0" w:space="0" w:color="auto"/>
                                <w:bottom w:val="none" w:sz="0" w:space="0" w:color="auto"/>
                                <w:right w:val="none" w:sz="0" w:space="0" w:color="auto"/>
                              </w:divBdr>
                              <w:divsChild>
                                <w:div w:id="1941722849">
                                  <w:marLeft w:val="0"/>
                                  <w:marRight w:val="0"/>
                                  <w:marTop w:val="0"/>
                                  <w:marBottom w:val="0"/>
                                  <w:divBdr>
                                    <w:top w:val="none" w:sz="0" w:space="0" w:color="auto"/>
                                    <w:left w:val="none" w:sz="0" w:space="0" w:color="auto"/>
                                    <w:bottom w:val="none" w:sz="0" w:space="0" w:color="auto"/>
                                    <w:right w:val="none" w:sz="0" w:space="0" w:color="auto"/>
                                  </w:divBdr>
                                  <w:divsChild>
                                    <w:div w:id="357002811">
                                      <w:marLeft w:val="0"/>
                                      <w:marRight w:val="0"/>
                                      <w:marTop w:val="0"/>
                                      <w:marBottom w:val="0"/>
                                      <w:divBdr>
                                        <w:top w:val="none" w:sz="0" w:space="0" w:color="auto"/>
                                        <w:left w:val="none" w:sz="0" w:space="0" w:color="auto"/>
                                        <w:bottom w:val="none" w:sz="0" w:space="0" w:color="auto"/>
                                        <w:right w:val="none" w:sz="0" w:space="0" w:color="auto"/>
                                      </w:divBdr>
                                      <w:divsChild>
                                        <w:div w:id="2007782406">
                                          <w:marLeft w:val="0"/>
                                          <w:marRight w:val="0"/>
                                          <w:marTop w:val="0"/>
                                          <w:marBottom w:val="0"/>
                                          <w:divBdr>
                                            <w:top w:val="none" w:sz="0" w:space="0" w:color="auto"/>
                                            <w:left w:val="none" w:sz="0" w:space="0" w:color="auto"/>
                                            <w:bottom w:val="none" w:sz="0" w:space="0" w:color="auto"/>
                                            <w:right w:val="none" w:sz="0" w:space="0" w:color="auto"/>
                                          </w:divBdr>
                                          <w:divsChild>
                                            <w:div w:id="2037540764">
                                              <w:marLeft w:val="0"/>
                                              <w:marRight w:val="0"/>
                                              <w:marTop w:val="0"/>
                                              <w:marBottom w:val="0"/>
                                              <w:divBdr>
                                                <w:top w:val="none" w:sz="0" w:space="0" w:color="auto"/>
                                                <w:left w:val="none" w:sz="0" w:space="0" w:color="auto"/>
                                                <w:bottom w:val="none" w:sz="0" w:space="0" w:color="auto"/>
                                                <w:right w:val="none" w:sz="0" w:space="0" w:color="auto"/>
                                              </w:divBdr>
                                              <w:divsChild>
                                                <w:div w:id="2131510323">
                                                  <w:marLeft w:val="0"/>
                                                  <w:marRight w:val="0"/>
                                                  <w:marTop w:val="0"/>
                                                  <w:marBottom w:val="0"/>
                                                  <w:divBdr>
                                                    <w:top w:val="none" w:sz="0" w:space="0" w:color="auto"/>
                                                    <w:left w:val="none" w:sz="0" w:space="0" w:color="auto"/>
                                                    <w:bottom w:val="none" w:sz="0" w:space="0" w:color="auto"/>
                                                    <w:right w:val="none" w:sz="0" w:space="0" w:color="auto"/>
                                                  </w:divBdr>
                                                  <w:divsChild>
                                                    <w:div w:id="855122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383414">
                                          <w:marLeft w:val="0"/>
                                          <w:marRight w:val="0"/>
                                          <w:marTop w:val="0"/>
                                          <w:marBottom w:val="0"/>
                                          <w:divBdr>
                                            <w:top w:val="none" w:sz="0" w:space="0" w:color="auto"/>
                                            <w:left w:val="none" w:sz="0" w:space="0" w:color="auto"/>
                                            <w:bottom w:val="none" w:sz="0" w:space="0" w:color="auto"/>
                                            <w:right w:val="none" w:sz="0" w:space="0" w:color="auto"/>
                                          </w:divBdr>
                                        </w:div>
                                        <w:div w:id="662045797">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58825730">
          <w:marLeft w:val="0"/>
          <w:marRight w:val="0"/>
          <w:marTop w:val="0"/>
          <w:marBottom w:val="0"/>
          <w:divBdr>
            <w:top w:val="none" w:sz="0" w:space="0" w:color="auto"/>
            <w:left w:val="none" w:sz="0" w:space="0" w:color="auto"/>
            <w:bottom w:val="none" w:sz="0" w:space="0" w:color="auto"/>
            <w:right w:val="none" w:sz="0" w:space="0" w:color="auto"/>
          </w:divBdr>
          <w:divsChild>
            <w:div w:id="199166220">
              <w:marLeft w:val="0"/>
              <w:marRight w:val="0"/>
              <w:marTop w:val="0"/>
              <w:marBottom w:val="0"/>
              <w:divBdr>
                <w:top w:val="none" w:sz="0" w:space="0" w:color="auto"/>
                <w:left w:val="none" w:sz="0" w:space="0" w:color="auto"/>
                <w:bottom w:val="none" w:sz="0" w:space="0" w:color="auto"/>
                <w:right w:val="none" w:sz="0" w:space="0" w:color="auto"/>
              </w:divBdr>
              <w:divsChild>
                <w:div w:id="1817801119">
                  <w:marLeft w:val="0"/>
                  <w:marRight w:val="0"/>
                  <w:marTop w:val="0"/>
                  <w:marBottom w:val="0"/>
                  <w:divBdr>
                    <w:top w:val="none" w:sz="0" w:space="0" w:color="auto"/>
                    <w:left w:val="none" w:sz="0" w:space="0" w:color="auto"/>
                    <w:bottom w:val="none" w:sz="0" w:space="0" w:color="auto"/>
                    <w:right w:val="none" w:sz="0" w:space="0" w:color="auto"/>
                  </w:divBdr>
                </w:div>
              </w:divsChild>
            </w:div>
            <w:div w:id="1522812940">
              <w:marLeft w:val="750"/>
              <w:marRight w:val="0"/>
              <w:marTop w:val="0"/>
              <w:marBottom w:val="0"/>
              <w:divBdr>
                <w:top w:val="none" w:sz="0" w:space="0" w:color="auto"/>
                <w:left w:val="none" w:sz="0" w:space="0" w:color="auto"/>
                <w:bottom w:val="none" w:sz="0" w:space="0" w:color="auto"/>
                <w:right w:val="none" w:sz="0" w:space="0" w:color="auto"/>
              </w:divBdr>
              <w:divsChild>
                <w:div w:id="1344817860">
                  <w:marLeft w:val="0"/>
                  <w:marRight w:val="0"/>
                  <w:marTop w:val="0"/>
                  <w:marBottom w:val="0"/>
                  <w:divBdr>
                    <w:top w:val="none" w:sz="0" w:space="0" w:color="auto"/>
                    <w:left w:val="none" w:sz="0" w:space="0" w:color="auto"/>
                    <w:bottom w:val="none" w:sz="0" w:space="0" w:color="auto"/>
                    <w:right w:val="none" w:sz="0" w:space="0" w:color="auto"/>
                  </w:divBdr>
                  <w:divsChild>
                    <w:div w:id="1574510169">
                      <w:marLeft w:val="0"/>
                      <w:marRight w:val="0"/>
                      <w:marTop w:val="0"/>
                      <w:marBottom w:val="0"/>
                      <w:divBdr>
                        <w:top w:val="none" w:sz="0" w:space="0" w:color="auto"/>
                        <w:left w:val="none" w:sz="0" w:space="0" w:color="auto"/>
                        <w:bottom w:val="none" w:sz="0" w:space="0" w:color="auto"/>
                        <w:right w:val="none" w:sz="0" w:space="0" w:color="auto"/>
                      </w:divBdr>
                      <w:divsChild>
                        <w:div w:id="2108959943">
                          <w:marLeft w:val="0"/>
                          <w:marRight w:val="0"/>
                          <w:marTop w:val="0"/>
                          <w:marBottom w:val="0"/>
                          <w:divBdr>
                            <w:top w:val="none" w:sz="0" w:space="0" w:color="auto"/>
                            <w:left w:val="none" w:sz="0" w:space="0" w:color="auto"/>
                            <w:bottom w:val="none" w:sz="0" w:space="0" w:color="auto"/>
                            <w:right w:val="none" w:sz="0" w:space="0" w:color="auto"/>
                          </w:divBdr>
                          <w:divsChild>
                            <w:div w:id="1875774341">
                              <w:marLeft w:val="0"/>
                              <w:marRight w:val="0"/>
                              <w:marTop w:val="0"/>
                              <w:marBottom w:val="0"/>
                              <w:divBdr>
                                <w:top w:val="none" w:sz="0" w:space="0" w:color="auto"/>
                                <w:left w:val="none" w:sz="0" w:space="0" w:color="auto"/>
                                <w:bottom w:val="none" w:sz="0" w:space="0" w:color="auto"/>
                                <w:right w:val="none" w:sz="0" w:space="0" w:color="auto"/>
                              </w:divBdr>
                              <w:divsChild>
                                <w:div w:id="1104424926">
                                  <w:marLeft w:val="0"/>
                                  <w:marRight w:val="0"/>
                                  <w:marTop w:val="0"/>
                                  <w:marBottom w:val="0"/>
                                  <w:divBdr>
                                    <w:top w:val="none" w:sz="0" w:space="0" w:color="auto"/>
                                    <w:left w:val="none" w:sz="0" w:space="0" w:color="auto"/>
                                    <w:bottom w:val="none" w:sz="0" w:space="0" w:color="auto"/>
                                    <w:right w:val="none" w:sz="0" w:space="0" w:color="auto"/>
                                  </w:divBdr>
                                  <w:divsChild>
                                    <w:div w:id="337847563">
                                      <w:marLeft w:val="0"/>
                                      <w:marRight w:val="0"/>
                                      <w:marTop w:val="0"/>
                                      <w:marBottom w:val="0"/>
                                      <w:divBdr>
                                        <w:top w:val="none" w:sz="0" w:space="0" w:color="auto"/>
                                        <w:left w:val="none" w:sz="0" w:space="0" w:color="auto"/>
                                        <w:bottom w:val="none" w:sz="0" w:space="0" w:color="auto"/>
                                        <w:right w:val="none" w:sz="0" w:space="0" w:color="auto"/>
                                      </w:divBdr>
                                    </w:div>
                                    <w:div w:id="1306467839">
                                      <w:marLeft w:val="0"/>
                                      <w:marRight w:val="0"/>
                                      <w:marTop w:val="0"/>
                                      <w:marBottom w:val="0"/>
                                      <w:divBdr>
                                        <w:top w:val="none" w:sz="0" w:space="0" w:color="auto"/>
                                        <w:left w:val="none" w:sz="0" w:space="0" w:color="auto"/>
                                        <w:bottom w:val="none" w:sz="0" w:space="0" w:color="auto"/>
                                        <w:right w:val="none" w:sz="0" w:space="0" w:color="auto"/>
                                      </w:divBdr>
                                      <w:divsChild>
                                        <w:div w:id="1549685558">
                                          <w:marLeft w:val="0"/>
                                          <w:marRight w:val="0"/>
                                          <w:marTop w:val="0"/>
                                          <w:marBottom w:val="0"/>
                                          <w:divBdr>
                                            <w:top w:val="none" w:sz="0" w:space="0" w:color="auto"/>
                                            <w:left w:val="none" w:sz="0" w:space="0" w:color="auto"/>
                                            <w:bottom w:val="none" w:sz="0" w:space="0" w:color="auto"/>
                                            <w:right w:val="none" w:sz="0" w:space="0" w:color="auto"/>
                                          </w:divBdr>
                                          <w:divsChild>
                                            <w:div w:id="430056563">
                                              <w:marLeft w:val="0"/>
                                              <w:marRight w:val="0"/>
                                              <w:marTop w:val="0"/>
                                              <w:marBottom w:val="0"/>
                                              <w:divBdr>
                                                <w:top w:val="none" w:sz="0" w:space="0" w:color="auto"/>
                                                <w:left w:val="none" w:sz="0" w:space="0" w:color="auto"/>
                                                <w:bottom w:val="none" w:sz="0" w:space="0" w:color="auto"/>
                                                <w:right w:val="none" w:sz="0" w:space="0" w:color="auto"/>
                                              </w:divBdr>
                                              <w:divsChild>
                                                <w:div w:id="997466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3415835">
                                  <w:marLeft w:val="0"/>
                                  <w:marRight w:val="0"/>
                                  <w:marTop w:val="0"/>
                                  <w:marBottom w:val="0"/>
                                  <w:divBdr>
                                    <w:top w:val="none" w:sz="0" w:space="0" w:color="auto"/>
                                    <w:left w:val="none" w:sz="0" w:space="0" w:color="auto"/>
                                    <w:bottom w:val="none" w:sz="0" w:space="0" w:color="auto"/>
                                    <w:right w:val="none" w:sz="0" w:space="0" w:color="auto"/>
                                  </w:divBdr>
                                  <w:divsChild>
                                    <w:div w:id="337002389">
                                      <w:marLeft w:val="0"/>
                                      <w:marRight w:val="0"/>
                                      <w:marTop w:val="0"/>
                                      <w:marBottom w:val="0"/>
                                      <w:divBdr>
                                        <w:top w:val="none" w:sz="0" w:space="0" w:color="auto"/>
                                        <w:left w:val="none" w:sz="0" w:space="0" w:color="auto"/>
                                        <w:bottom w:val="none" w:sz="0" w:space="0" w:color="auto"/>
                                        <w:right w:val="none" w:sz="0" w:space="0" w:color="auto"/>
                                      </w:divBdr>
                                      <w:divsChild>
                                        <w:div w:id="1272779047">
                                          <w:marLeft w:val="0"/>
                                          <w:marRight w:val="0"/>
                                          <w:marTop w:val="0"/>
                                          <w:marBottom w:val="0"/>
                                          <w:divBdr>
                                            <w:top w:val="none" w:sz="0" w:space="0" w:color="auto"/>
                                            <w:left w:val="none" w:sz="0" w:space="0" w:color="auto"/>
                                            <w:bottom w:val="none" w:sz="0" w:space="0" w:color="auto"/>
                                            <w:right w:val="none" w:sz="0" w:space="0" w:color="auto"/>
                                          </w:divBdr>
                                          <w:divsChild>
                                            <w:div w:id="1915165499">
                                              <w:marLeft w:val="0"/>
                                              <w:marRight w:val="0"/>
                                              <w:marTop w:val="0"/>
                                              <w:marBottom w:val="0"/>
                                              <w:divBdr>
                                                <w:top w:val="none" w:sz="0" w:space="0" w:color="auto"/>
                                                <w:left w:val="none" w:sz="0" w:space="0" w:color="auto"/>
                                                <w:bottom w:val="none" w:sz="0" w:space="0" w:color="auto"/>
                                                <w:right w:val="none" w:sz="0" w:space="0" w:color="auto"/>
                                              </w:divBdr>
                                              <w:divsChild>
                                                <w:div w:id="993609359">
                                                  <w:marLeft w:val="0"/>
                                                  <w:marRight w:val="0"/>
                                                  <w:marTop w:val="0"/>
                                                  <w:marBottom w:val="0"/>
                                                  <w:divBdr>
                                                    <w:top w:val="none" w:sz="0" w:space="0" w:color="auto"/>
                                                    <w:left w:val="none" w:sz="0" w:space="0" w:color="auto"/>
                                                    <w:bottom w:val="none" w:sz="0" w:space="0" w:color="auto"/>
                                                    <w:right w:val="none" w:sz="0" w:space="0" w:color="auto"/>
                                                  </w:divBdr>
                                                  <w:divsChild>
                                                    <w:div w:id="1407142248">
                                                      <w:marLeft w:val="0"/>
                                                      <w:marRight w:val="0"/>
                                                      <w:marTop w:val="0"/>
                                                      <w:marBottom w:val="0"/>
                                                      <w:divBdr>
                                                        <w:top w:val="none" w:sz="0" w:space="0" w:color="auto"/>
                                                        <w:left w:val="none" w:sz="0" w:space="0" w:color="auto"/>
                                                        <w:bottom w:val="none" w:sz="0" w:space="0" w:color="auto"/>
                                                        <w:right w:val="none" w:sz="0" w:space="0" w:color="auto"/>
                                                      </w:divBdr>
                                                      <w:divsChild>
                                                        <w:div w:id="1389842426">
                                                          <w:marLeft w:val="0"/>
                                                          <w:marRight w:val="0"/>
                                                          <w:marTop w:val="0"/>
                                                          <w:marBottom w:val="0"/>
                                                          <w:divBdr>
                                                            <w:top w:val="none" w:sz="0" w:space="0" w:color="auto"/>
                                                            <w:left w:val="none" w:sz="0" w:space="0" w:color="auto"/>
                                                            <w:bottom w:val="none" w:sz="0" w:space="0" w:color="auto"/>
                                                            <w:right w:val="none" w:sz="0" w:space="0" w:color="auto"/>
                                                          </w:divBdr>
                                                          <w:divsChild>
                                                            <w:div w:id="191385100">
                                                              <w:marLeft w:val="0"/>
                                                              <w:marRight w:val="0"/>
                                                              <w:marTop w:val="100"/>
                                                              <w:marBottom w:val="100"/>
                                                              <w:divBdr>
                                                                <w:top w:val="none" w:sz="0" w:space="0" w:color="auto"/>
                                                                <w:left w:val="none" w:sz="0" w:space="0" w:color="auto"/>
                                                                <w:bottom w:val="none" w:sz="0" w:space="0" w:color="auto"/>
                                                                <w:right w:val="none" w:sz="0" w:space="0" w:color="auto"/>
                                                              </w:divBdr>
                                                              <w:divsChild>
                                                                <w:div w:id="1883401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19075484">
                                              <w:marLeft w:val="0"/>
                                              <w:marRight w:val="0"/>
                                              <w:marTop w:val="0"/>
                                              <w:marBottom w:val="0"/>
                                              <w:divBdr>
                                                <w:top w:val="none" w:sz="0" w:space="0" w:color="auto"/>
                                                <w:left w:val="none" w:sz="0" w:space="0" w:color="auto"/>
                                                <w:bottom w:val="none" w:sz="0" w:space="0" w:color="auto"/>
                                                <w:right w:val="none" w:sz="0" w:space="0" w:color="auto"/>
                                              </w:divBdr>
                                              <w:divsChild>
                                                <w:div w:id="2137873093">
                                                  <w:marLeft w:val="0"/>
                                                  <w:marRight w:val="0"/>
                                                  <w:marTop w:val="0"/>
                                                  <w:marBottom w:val="0"/>
                                                  <w:divBdr>
                                                    <w:top w:val="none" w:sz="0" w:space="0" w:color="auto"/>
                                                    <w:left w:val="none" w:sz="0" w:space="0" w:color="auto"/>
                                                    <w:bottom w:val="none" w:sz="0" w:space="0" w:color="auto"/>
                                                    <w:right w:val="none" w:sz="0" w:space="0" w:color="auto"/>
                                                  </w:divBdr>
                                                  <w:divsChild>
                                                    <w:div w:id="107628005">
                                                      <w:marLeft w:val="0"/>
                                                      <w:marRight w:val="0"/>
                                                      <w:marTop w:val="0"/>
                                                      <w:marBottom w:val="0"/>
                                                      <w:divBdr>
                                                        <w:top w:val="none" w:sz="0" w:space="0" w:color="auto"/>
                                                        <w:left w:val="none" w:sz="0" w:space="0" w:color="auto"/>
                                                        <w:bottom w:val="none" w:sz="0" w:space="0" w:color="auto"/>
                                                        <w:right w:val="none" w:sz="0" w:space="0" w:color="auto"/>
                                                      </w:divBdr>
                                                      <w:divsChild>
                                                        <w:div w:id="326785400">
                                                          <w:marLeft w:val="0"/>
                                                          <w:marRight w:val="0"/>
                                                          <w:marTop w:val="0"/>
                                                          <w:marBottom w:val="0"/>
                                                          <w:divBdr>
                                                            <w:top w:val="none" w:sz="0" w:space="0" w:color="auto"/>
                                                            <w:left w:val="none" w:sz="0" w:space="0" w:color="auto"/>
                                                            <w:bottom w:val="none" w:sz="0" w:space="0" w:color="auto"/>
                                                            <w:right w:val="none" w:sz="0" w:space="0" w:color="auto"/>
                                                          </w:divBdr>
                                                          <w:divsChild>
                                                            <w:div w:id="1039473540">
                                                              <w:marLeft w:val="105"/>
                                                              <w:marRight w:val="105"/>
                                                              <w:marTop w:val="90"/>
                                                              <w:marBottom w:val="150"/>
                                                              <w:divBdr>
                                                                <w:top w:val="none" w:sz="0" w:space="0" w:color="auto"/>
                                                                <w:left w:val="none" w:sz="0" w:space="0" w:color="auto"/>
                                                                <w:bottom w:val="none" w:sz="0" w:space="0" w:color="auto"/>
                                                                <w:right w:val="none" w:sz="0" w:space="0" w:color="auto"/>
                                                              </w:divBdr>
                                                            </w:div>
                                                            <w:div w:id="501821465">
                                                              <w:marLeft w:val="105"/>
                                                              <w:marRight w:val="105"/>
                                                              <w:marTop w:val="90"/>
                                                              <w:marBottom w:val="150"/>
                                                              <w:divBdr>
                                                                <w:top w:val="none" w:sz="0" w:space="0" w:color="auto"/>
                                                                <w:left w:val="none" w:sz="0" w:space="0" w:color="auto"/>
                                                                <w:bottom w:val="none" w:sz="0" w:space="0" w:color="auto"/>
                                                                <w:right w:val="none" w:sz="0" w:space="0" w:color="auto"/>
                                                              </w:divBdr>
                                                            </w:div>
                                                            <w:div w:id="1327325488">
                                                              <w:marLeft w:val="105"/>
                                                              <w:marRight w:val="105"/>
                                                              <w:marTop w:val="90"/>
                                                              <w:marBottom w:val="150"/>
                                                              <w:divBdr>
                                                                <w:top w:val="none" w:sz="0" w:space="0" w:color="auto"/>
                                                                <w:left w:val="none" w:sz="0" w:space="0" w:color="auto"/>
                                                                <w:bottom w:val="none" w:sz="0" w:space="0" w:color="auto"/>
                                                                <w:right w:val="none" w:sz="0" w:space="0" w:color="auto"/>
                                                              </w:divBdr>
                                                            </w:div>
                                                            <w:div w:id="533856407">
                                                              <w:marLeft w:val="105"/>
                                                              <w:marRight w:val="105"/>
                                                              <w:marTop w:val="90"/>
                                                              <w:marBottom w:val="150"/>
                                                              <w:divBdr>
                                                                <w:top w:val="none" w:sz="0" w:space="0" w:color="auto"/>
                                                                <w:left w:val="none" w:sz="0" w:space="0" w:color="auto"/>
                                                                <w:bottom w:val="none" w:sz="0" w:space="0" w:color="auto"/>
                                                                <w:right w:val="none" w:sz="0" w:space="0" w:color="auto"/>
                                                              </w:divBdr>
                                                            </w:div>
                                                            <w:div w:id="488205581">
                                                              <w:marLeft w:val="105"/>
                                                              <w:marRight w:val="105"/>
                                                              <w:marTop w:val="90"/>
                                                              <w:marBottom w:val="150"/>
                                                              <w:divBdr>
                                                                <w:top w:val="none" w:sz="0" w:space="0" w:color="auto"/>
                                                                <w:left w:val="none" w:sz="0" w:space="0" w:color="auto"/>
                                                                <w:bottom w:val="none" w:sz="0" w:space="0" w:color="auto"/>
                                                                <w:right w:val="none" w:sz="0" w:space="0" w:color="auto"/>
                                                              </w:divBdr>
                                                            </w:div>
                                                            <w:div w:id="1192112172">
                                                              <w:marLeft w:val="105"/>
                                                              <w:marRight w:val="105"/>
                                                              <w:marTop w:val="9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95561073">
                                  <w:marLeft w:val="0"/>
                                  <w:marRight w:val="0"/>
                                  <w:marTop w:val="0"/>
                                  <w:marBottom w:val="0"/>
                                  <w:divBdr>
                                    <w:top w:val="none" w:sz="0" w:space="0" w:color="auto"/>
                                    <w:left w:val="none" w:sz="0" w:space="0" w:color="auto"/>
                                    <w:bottom w:val="none" w:sz="0" w:space="0" w:color="auto"/>
                                    <w:right w:val="none" w:sz="0" w:space="0" w:color="auto"/>
                                  </w:divBdr>
                                  <w:divsChild>
                                    <w:div w:id="1389835937">
                                      <w:marLeft w:val="0"/>
                                      <w:marRight w:val="0"/>
                                      <w:marTop w:val="0"/>
                                      <w:marBottom w:val="0"/>
                                      <w:divBdr>
                                        <w:top w:val="none" w:sz="0" w:space="0" w:color="auto"/>
                                        <w:left w:val="none" w:sz="0" w:space="0" w:color="auto"/>
                                        <w:bottom w:val="none" w:sz="0" w:space="0" w:color="auto"/>
                                        <w:right w:val="none" w:sz="0" w:space="0" w:color="auto"/>
                                      </w:divBdr>
                                      <w:divsChild>
                                        <w:div w:id="274673456">
                                          <w:marLeft w:val="0"/>
                                          <w:marRight w:val="0"/>
                                          <w:marTop w:val="60"/>
                                          <w:marBottom w:val="0"/>
                                          <w:divBdr>
                                            <w:top w:val="none" w:sz="0" w:space="0" w:color="auto"/>
                                            <w:left w:val="none" w:sz="0" w:space="0" w:color="auto"/>
                                            <w:bottom w:val="none" w:sz="0" w:space="0" w:color="auto"/>
                                            <w:right w:val="none" w:sz="0" w:space="0" w:color="auto"/>
                                          </w:divBdr>
                                          <w:divsChild>
                                            <w:div w:id="421336429">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48532999">
          <w:marLeft w:val="0"/>
          <w:marRight w:val="0"/>
          <w:marTop w:val="0"/>
          <w:marBottom w:val="0"/>
          <w:divBdr>
            <w:top w:val="none" w:sz="0" w:space="0" w:color="auto"/>
            <w:left w:val="none" w:sz="0" w:space="0" w:color="auto"/>
            <w:bottom w:val="none" w:sz="0" w:space="0" w:color="auto"/>
            <w:right w:val="none" w:sz="0" w:space="0" w:color="auto"/>
          </w:divBdr>
          <w:divsChild>
            <w:div w:id="735275470">
              <w:marLeft w:val="0"/>
              <w:marRight w:val="0"/>
              <w:marTop w:val="0"/>
              <w:marBottom w:val="0"/>
              <w:divBdr>
                <w:top w:val="none" w:sz="0" w:space="0" w:color="auto"/>
                <w:left w:val="none" w:sz="0" w:space="0" w:color="auto"/>
                <w:bottom w:val="none" w:sz="0" w:space="0" w:color="auto"/>
                <w:right w:val="none" w:sz="0" w:space="0" w:color="auto"/>
              </w:divBdr>
              <w:divsChild>
                <w:div w:id="851993571">
                  <w:marLeft w:val="0"/>
                  <w:marRight w:val="0"/>
                  <w:marTop w:val="0"/>
                  <w:marBottom w:val="0"/>
                  <w:divBdr>
                    <w:top w:val="none" w:sz="0" w:space="0" w:color="auto"/>
                    <w:left w:val="none" w:sz="0" w:space="0" w:color="auto"/>
                    <w:bottom w:val="none" w:sz="0" w:space="0" w:color="auto"/>
                    <w:right w:val="none" w:sz="0" w:space="0" w:color="auto"/>
                  </w:divBdr>
                </w:div>
              </w:divsChild>
            </w:div>
            <w:div w:id="1644579409">
              <w:marLeft w:val="750"/>
              <w:marRight w:val="0"/>
              <w:marTop w:val="0"/>
              <w:marBottom w:val="0"/>
              <w:divBdr>
                <w:top w:val="none" w:sz="0" w:space="0" w:color="auto"/>
                <w:left w:val="none" w:sz="0" w:space="0" w:color="auto"/>
                <w:bottom w:val="none" w:sz="0" w:space="0" w:color="auto"/>
                <w:right w:val="none" w:sz="0" w:space="0" w:color="auto"/>
              </w:divBdr>
              <w:divsChild>
                <w:div w:id="1967421120">
                  <w:marLeft w:val="0"/>
                  <w:marRight w:val="0"/>
                  <w:marTop w:val="0"/>
                  <w:marBottom w:val="0"/>
                  <w:divBdr>
                    <w:top w:val="none" w:sz="0" w:space="0" w:color="auto"/>
                    <w:left w:val="none" w:sz="0" w:space="0" w:color="auto"/>
                    <w:bottom w:val="none" w:sz="0" w:space="0" w:color="auto"/>
                    <w:right w:val="none" w:sz="0" w:space="0" w:color="auto"/>
                  </w:divBdr>
                  <w:divsChild>
                    <w:div w:id="1333945090">
                      <w:marLeft w:val="0"/>
                      <w:marRight w:val="0"/>
                      <w:marTop w:val="0"/>
                      <w:marBottom w:val="0"/>
                      <w:divBdr>
                        <w:top w:val="none" w:sz="0" w:space="0" w:color="auto"/>
                        <w:left w:val="none" w:sz="0" w:space="0" w:color="auto"/>
                        <w:bottom w:val="none" w:sz="0" w:space="0" w:color="auto"/>
                        <w:right w:val="none" w:sz="0" w:space="0" w:color="auto"/>
                      </w:divBdr>
                      <w:divsChild>
                        <w:div w:id="335570259">
                          <w:marLeft w:val="0"/>
                          <w:marRight w:val="0"/>
                          <w:marTop w:val="0"/>
                          <w:marBottom w:val="0"/>
                          <w:divBdr>
                            <w:top w:val="none" w:sz="0" w:space="0" w:color="auto"/>
                            <w:left w:val="none" w:sz="0" w:space="0" w:color="auto"/>
                            <w:bottom w:val="none" w:sz="0" w:space="0" w:color="auto"/>
                            <w:right w:val="none" w:sz="0" w:space="0" w:color="auto"/>
                          </w:divBdr>
                          <w:divsChild>
                            <w:div w:id="570502668">
                              <w:marLeft w:val="0"/>
                              <w:marRight w:val="0"/>
                              <w:marTop w:val="0"/>
                              <w:marBottom w:val="0"/>
                              <w:divBdr>
                                <w:top w:val="none" w:sz="0" w:space="0" w:color="auto"/>
                                <w:left w:val="none" w:sz="0" w:space="0" w:color="auto"/>
                                <w:bottom w:val="none" w:sz="0" w:space="0" w:color="auto"/>
                                <w:right w:val="none" w:sz="0" w:space="0" w:color="auto"/>
                              </w:divBdr>
                              <w:divsChild>
                                <w:div w:id="1030448046">
                                  <w:marLeft w:val="0"/>
                                  <w:marRight w:val="0"/>
                                  <w:marTop w:val="0"/>
                                  <w:marBottom w:val="0"/>
                                  <w:divBdr>
                                    <w:top w:val="none" w:sz="0" w:space="0" w:color="auto"/>
                                    <w:left w:val="none" w:sz="0" w:space="0" w:color="auto"/>
                                    <w:bottom w:val="none" w:sz="0" w:space="0" w:color="auto"/>
                                    <w:right w:val="none" w:sz="0" w:space="0" w:color="auto"/>
                                  </w:divBdr>
                                  <w:divsChild>
                                    <w:div w:id="833031801">
                                      <w:marLeft w:val="0"/>
                                      <w:marRight w:val="0"/>
                                      <w:marTop w:val="0"/>
                                      <w:marBottom w:val="0"/>
                                      <w:divBdr>
                                        <w:top w:val="none" w:sz="0" w:space="0" w:color="auto"/>
                                        <w:left w:val="none" w:sz="0" w:space="0" w:color="auto"/>
                                        <w:bottom w:val="none" w:sz="0" w:space="0" w:color="auto"/>
                                        <w:right w:val="none" w:sz="0" w:space="0" w:color="auto"/>
                                      </w:divBdr>
                                      <w:divsChild>
                                        <w:div w:id="223680006">
                                          <w:marLeft w:val="0"/>
                                          <w:marRight w:val="0"/>
                                          <w:marTop w:val="0"/>
                                          <w:marBottom w:val="0"/>
                                          <w:divBdr>
                                            <w:top w:val="none" w:sz="0" w:space="0" w:color="auto"/>
                                            <w:left w:val="none" w:sz="0" w:space="0" w:color="auto"/>
                                            <w:bottom w:val="none" w:sz="0" w:space="0" w:color="auto"/>
                                            <w:right w:val="none" w:sz="0" w:space="0" w:color="auto"/>
                                          </w:divBdr>
                                          <w:divsChild>
                                            <w:div w:id="1224098614">
                                              <w:marLeft w:val="0"/>
                                              <w:marRight w:val="0"/>
                                              <w:marTop w:val="0"/>
                                              <w:marBottom w:val="0"/>
                                              <w:divBdr>
                                                <w:top w:val="none" w:sz="0" w:space="0" w:color="auto"/>
                                                <w:left w:val="none" w:sz="0" w:space="0" w:color="auto"/>
                                                <w:bottom w:val="none" w:sz="0" w:space="0" w:color="auto"/>
                                                <w:right w:val="none" w:sz="0" w:space="0" w:color="auto"/>
                                              </w:divBdr>
                                              <w:divsChild>
                                                <w:div w:id="143399900">
                                                  <w:marLeft w:val="0"/>
                                                  <w:marRight w:val="0"/>
                                                  <w:marTop w:val="0"/>
                                                  <w:marBottom w:val="0"/>
                                                  <w:divBdr>
                                                    <w:top w:val="none" w:sz="0" w:space="0" w:color="auto"/>
                                                    <w:left w:val="none" w:sz="0" w:space="0" w:color="auto"/>
                                                    <w:bottom w:val="none" w:sz="0" w:space="0" w:color="auto"/>
                                                    <w:right w:val="none" w:sz="0" w:space="0" w:color="auto"/>
                                                  </w:divBdr>
                                                  <w:divsChild>
                                                    <w:div w:id="905339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704599239">
      <w:bodyDiv w:val="1"/>
      <w:marLeft w:val="0"/>
      <w:marRight w:val="0"/>
      <w:marTop w:val="0"/>
      <w:marBottom w:val="0"/>
      <w:divBdr>
        <w:top w:val="none" w:sz="0" w:space="0" w:color="auto"/>
        <w:left w:val="none" w:sz="0" w:space="0" w:color="auto"/>
        <w:bottom w:val="none" w:sz="0" w:space="0" w:color="auto"/>
        <w:right w:val="none" w:sz="0" w:space="0" w:color="auto"/>
      </w:divBdr>
    </w:div>
    <w:div w:id="1704866436">
      <w:bodyDiv w:val="1"/>
      <w:marLeft w:val="0"/>
      <w:marRight w:val="0"/>
      <w:marTop w:val="0"/>
      <w:marBottom w:val="0"/>
      <w:divBdr>
        <w:top w:val="none" w:sz="0" w:space="0" w:color="auto"/>
        <w:left w:val="none" w:sz="0" w:space="0" w:color="auto"/>
        <w:bottom w:val="none" w:sz="0" w:space="0" w:color="auto"/>
        <w:right w:val="none" w:sz="0" w:space="0" w:color="auto"/>
      </w:divBdr>
    </w:div>
    <w:div w:id="1706127878">
      <w:bodyDiv w:val="1"/>
      <w:marLeft w:val="0"/>
      <w:marRight w:val="0"/>
      <w:marTop w:val="0"/>
      <w:marBottom w:val="0"/>
      <w:divBdr>
        <w:top w:val="none" w:sz="0" w:space="0" w:color="auto"/>
        <w:left w:val="none" w:sz="0" w:space="0" w:color="auto"/>
        <w:bottom w:val="none" w:sz="0" w:space="0" w:color="auto"/>
        <w:right w:val="none" w:sz="0" w:space="0" w:color="auto"/>
      </w:divBdr>
    </w:div>
    <w:div w:id="1706515246">
      <w:bodyDiv w:val="1"/>
      <w:marLeft w:val="0"/>
      <w:marRight w:val="0"/>
      <w:marTop w:val="0"/>
      <w:marBottom w:val="0"/>
      <w:divBdr>
        <w:top w:val="none" w:sz="0" w:space="0" w:color="auto"/>
        <w:left w:val="none" w:sz="0" w:space="0" w:color="auto"/>
        <w:bottom w:val="none" w:sz="0" w:space="0" w:color="auto"/>
        <w:right w:val="none" w:sz="0" w:space="0" w:color="auto"/>
      </w:divBdr>
    </w:div>
    <w:div w:id="1711371275">
      <w:bodyDiv w:val="1"/>
      <w:marLeft w:val="0"/>
      <w:marRight w:val="0"/>
      <w:marTop w:val="0"/>
      <w:marBottom w:val="0"/>
      <w:divBdr>
        <w:top w:val="none" w:sz="0" w:space="0" w:color="auto"/>
        <w:left w:val="none" w:sz="0" w:space="0" w:color="auto"/>
        <w:bottom w:val="none" w:sz="0" w:space="0" w:color="auto"/>
        <w:right w:val="none" w:sz="0" w:space="0" w:color="auto"/>
      </w:divBdr>
    </w:div>
    <w:div w:id="1711416214">
      <w:bodyDiv w:val="1"/>
      <w:marLeft w:val="0"/>
      <w:marRight w:val="0"/>
      <w:marTop w:val="0"/>
      <w:marBottom w:val="0"/>
      <w:divBdr>
        <w:top w:val="none" w:sz="0" w:space="0" w:color="auto"/>
        <w:left w:val="none" w:sz="0" w:space="0" w:color="auto"/>
        <w:bottom w:val="none" w:sz="0" w:space="0" w:color="auto"/>
        <w:right w:val="none" w:sz="0" w:space="0" w:color="auto"/>
      </w:divBdr>
    </w:div>
    <w:div w:id="1711419506">
      <w:bodyDiv w:val="1"/>
      <w:marLeft w:val="0"/>
      <w:marRight w:val="0"/>
      <w:marTop w:val="0"/>
      <w:marBottom w:val="0"/>
      <w:divBdr>
        <w:top w:val="none" w:sz="0" w:space="0" w:color="auto"/>
        <w:left w:val="none" w:sz="0" w:space="0" w:color="auto"/>
        <w:bottom w:val="none" w:sz="0" w:space="0" w:color="auto"/>
        <w:right w:val="none" w:sz="0" w:space="0" w:color="auto"/>
      </w:divBdr>
    </w:div>
    <w:div w:id="1711876845">
      <w:bodyDiv w:val="1"/>
      <w:marLeft w:val="0"/>
      <w:marRight w:val="0"/>
      <w:marTop w:val="0"/>
      <w:marBottom w:val="0"/>
      <w:divBdr>
        <w:top w:val="none" w:sz="0" w:space="0" w:color="auto"/>
        <w:left w:val="none" w:sz="0" w:space="0" w:color="auto"/>
        <w:bottom w:val="none" w:sz="0" w:space="0" w:color="auto"/>
        <w:right w:val="none" w:sz="0" w:space="0" w:color="auto"/>
      </w:divBdr>
    </w:div>
    <w:div w:id="1711954445">
      <w:bodyDiv w:val="1"/>
      <w:marLeft w:val="0"/>
      <w:marRight w:val="0"/>
      <w:marTop w:val="0"/>
      <w:marBottom w:val="0"/>
      <w:divBdr>
        <w:top w:val="none" w:sz="0" w:space="0" w:color="auto"/>
        <w:left w:val="none" w:sz="0" w:space="0" w:color="auto"/>
        <w:bottom w:val="none" w:sz="0" w:space="0" w:color="auto"/>
        <w:right w:val="none" w:sz="0" w:space="0" w:color="auto"/>
      </w:divBdr>
    </w:div>
    <w:div w:id="1712339432">
      <w:bodyDiv w:val="1"/>
      <w:marLeft w:val="0"/>
      <w:marRight w:val="0"/>
      <w:marTop w:val="0"/>
      <w:marBottom w:val="0"/>
      <w:divBdr>
        <w:top w:val="none" w:sz="0" w:space="0" w:color="auto"/>
        <w:left w:val="none" w:sz="0" w:space="0" w:color="auto"/>
        <w:bottom w:val="none" w:sz="0" w:space="0" w:color="auto"/>
        <w:right w:val="none" w:sz="0" w:space="0" w:color="auto"/>
      </w:divBdr>
    </w:div>
    <w:div w:id="1713265604">
      <w:bodyDiv w:val="1"/>
      <w:marLeft w:val="0"/>
      <w:marRight w:val="0"/>
      <w:marTop w:val="0"/>
      <w:marBottom w:val="0"/>
      <w:divBdr>
        <w:top w:val="none" w:sz="0" w:space="0" w:color="auto"/>
        <w:left w:val="none" w:sz="0" w:space="0" w:color="auto"/>
        <w:bottom w:val="none" w:sz="0" w:space="0" w:color="auto"/>
        <w:right w:val="none" w:sz="0" w:space="0" w:color="auto"/>
      </w:divBdr>
    </w:div>
    <w:div w:id="1714499057">
      <w:bodyDiv w:val="1"/>
      <w:marLeft w:val="0"/>
      <w:marRight w:val="0"/>
      <w:marTop w:val="0"/>
      <w:marBottom w:val="0"/>
      <w:divBdr>
        <w:top w:val="none" w:sz="0" w:space="0" w:color="auto"/>
        <w:left w:val="none" w:sz="0" w:space="0" w:color="auto"/>
        <w:bottom w:val="none" w:sz="0" w:space="0" w:color="auto"/>
        <w:right w:val="none" w:sz="0" w:space="0" w:color="auto"/>
      </w:divBdr>
    </w:div>
    <w:div w:id="1714577746">
      <w:bodyDiv w:val="1"/>
      <w:marLeft w:val="0"/>
      <w:marRight w:val="0"/>
      <w:marTop w:val="0"/>
      <w:marBottom w:val="0"/>
      <w:divBdr>
        <w:top w:val="none" w:sz="0" w:space="0" w:color="auto"/>
        <w:left w:val="none" w:sz="0" w:space="0" w:color="auto"/>
        <w:bottom w:val="none" w:sz="0" w:space="0" w:color="auto"/>
        <w:right w:val="none" w:sz="0" w:space="0" w:color="auto"/>
      </w:divBdr>
    </w:div>
    <w:div w:id="1714839730">
      <w:bodyDiv w:val="1"/>
      <w:marLeft w:val="0"/>
      <w:marRight w:val="0"/>
      <w:marTop w:val="0"/>
      <w:marBottom w:val="0"/>
      <w:divBdr>
        <w:top w:val="none" w:sz="0" w:space="0" w:color="auto"/>
        <w:left w:val="none" w:sz="0" w:space="0" w:color="auto"/>
        <w:bottom w:val="none" w:sz="0" w:space="0" w:color="auto"/>
        <w:right w:val="none" w:sz="0" w:space="0" w:color="auto"/>
      </w:divBdr>
    </w:div>
    <w:div w:id="1715500739">
      <w:bodyDiv w:val="1"/>
      <w:marLeft w:val="0"/>
      <w:marRight w:val="0"/>
      <w:marTop w:val="0"/>
      <w:marBottom w:val="0"/>
      <w:divBdr>
        <w:top w:val="none" w:sz="0" w:space="0" w:color="auto"/>
        <w:left w:val="none" w:sz="0" w:space="0" w:color="auto"/>
        <w:bottom w:val="none" w:sz="0" w:space="0" w:color="auto"/>
        <w:right w:val="none" w:sz="0" w:space="0" w:color="auto"/>
      </w:divBdr>
    </w:div>
    <w:div w:id="1716349494">
      <w:bodyDiv w:val="1"/>
      <w:marLeft w:val="0"/>
      <w:marRight w:val="0"/>
      <w:marTop w:val="0"/>
      <w:marBottom w:val="0"/>
      <w:divBdr>
        <w:top w:val="none" w:sz="0" w:space="0" w:color="auto"/>
        <w:left w:val="none" w:sz="0" w:space="0" w:color="auto"/>
        <w:bottom w:val="none" w:sz="0" w:space="0" w:color="auto"/>
        <w:right w:val="none" w:sz="0" w:space="0" w:color="auto"/>
      </w:divBdr>
    </w:div>
    <w:div w:id="1716810794">
      <w:bodyDiv w:val="1"/>
      <w:marLeft w:val="0"/>
      <w:marRight w:val="0"/>
      <w:marTop w:val="0"/>
      <w:marBottom w:val="0"/>
      <w:divBdr>
        <w:top w:val="none" w:sz="0" w:space="0" w:color="auto"/>
        <w:left w:val="none" w:sz="0" w:space="0" w:color="auto"/>
        <w:bottom w:val="none" w:sz="0" w:space="0" w:color="auto"/>
        <w:right w:val="none" w:sz="0" w:space="0" w:color="auto"/>
      </w:divBdr>
    </w:div>
    <w:div w:id="1717194989">
      <w:bodyDiv w:val="1"/>
      <w:marLeft w:val="0"/>
      <w:marRight w:val="0"/>
      <w:marTop w:val="0"/>
      <w:marBottom w:val="0"/>
      <w:divBdr>
        <w:top w:val="none" w:sz="0" w:space="0" w:color="auto"/>
        <w:left w:val="none" w:sz="0" w:space="0" w:color="auto"/>
        <w:bottom w:val="none" w:sz="0" w:space="0" w:color="auto"/>
        <w:right w:val="none" w:sz="0" w:space="0" w:color="auto"/>
      </w:divBdr>
    </w:div>
    <w:div w:id="1717510956">
      <w:bodyDiv w:val="1"/>
      <w:marLeft w:val="0"/>
      <w:marRight w:val="0"/>
      <w:marTop w:val="0"/>
      <w:marBottom w:val="0"/>
      <w:divBdr>
        <w:top w:val="none" w:sz="0" w:space="0" w:color="auto"/>
        <w:left w:val="none" w:sz="0" w:space="0" w:color="auto"/>
        <w:bottom w:val="none" w:sz="0" w:space="0" w:color="auto"/>
        <w:right w:val="none" w:sz="0" w:space="0" w:color="auto"/>
      </w:divBdr>
    </w:div>
    <w:div w:id="1720200106">
      <w:bodyDiv w:val="1"/>
      <w:marLeft w:val="0"/>
      <w:marRight w:val="0"/>
      <w:marTop w:val="0"/>
      <w:marBottom w:val="0"/>
      <w:divBdr>
        <w:top w:val="none" w:sz="0" w:space="0" w:color="auto"/>
        <w:left w:val="none" w:sz="0" w:space="0" w:color="auto"/>
        <w:bottom w:val="none" w:sz="0" w:space="0" w:color="auto"/>
        <w:right w:val="none" w:sz="0" w:space="0" w:color="auto"/>
      </w:divBdr>
    </w:div>
    <w:div w:id="1721636582">
      <w:bodyDiv w:val="1"/>
      <w:marLeft w:val="0"/>
      <w:marRight w:val="0"/>
      <w:marTop w:val="0"/>
      <w:marBottom w:val="0"/>
      <w:divBdr>
        <w:top w:val="none" w:sz="0" w:space="0" w:color="auto"/>
        <w:left w:val="none" w:sz="0" w:space="0" w:color="auto"/>
        <w:bottom w:val="none" w:sz="0" w:space="0" w:color="auto"/>
        <w:right w:val="none" w:sz="0" w:space="0" w:color="auto"/>
      </w:divBdr>
    </w:div>
    <w:div w:id="1722052537">
      <w:bodyDiv w:val="1"/>
      <w:marLeft w:val="0"/>
      <w:marRight w:val="0"/>
      <w:marTop w:val="0"/>
      <w:marBottom w:val="0"/>
      <w:divBdr>
        <w:top w:val="none" w:sz="0" w:space="0" w:color="auto"/>
        <w:left w:val="none" w:sz="0" w:space="0" w:color="auto"/>
        <w:bottom w:val="none" w:sz="0" w:space="0" w:color="auto"/>
        <w:right w:val="none" w:sz="0" w:space="0" w:color="auto"/>
      </w:divBdr>
    </w:div>
    <w:div w:id="1722174149">
      <w:bodyDiv w:val="1"/>
      <w:marLeft w:val="0"/>
      <w:marRight w:val="0"/>
      <w:marTop w:val="0"/>
      <w:marBottom w:val="0"/>
      <w:divBdr>
        <w:top w:val="none" w:sz="0" w:space="0" w:color="auto"/>
        <w:left w:val="none" w:sz="0" w:space="0" w:color="auto"/>
        <w:bottom w:val="none" w:sz="0" w:space="0" w:color="auto"/>
        <w:right w:val="none" w:sz="0" w:space="0" w:color="auto"/>
      </w:divBdr>
    </w:div>
    <w:div w:id="1722709691">
      <w:bodyDiv w:val="1"/>
      <w:marLeft w:val="0"/>
      <w:marRight w:val="0"/>
      <w:marTop w:val="0"/>
      <w:marBottom w:val="0"/>
      <w:divBdr>
        <w:top w:val="none" w:sz="0" w:space="0" w:color="auto"/>
        <w:left w:val="none" w:sz="0" w:space="0" w:color="auto"/>
        <w:bottom w:val="none" w:sz="0" w:space="0" w:color="auto"/>
        <w:right w:val="none" w:sz="0" w:space="0" w:color="auto"/>
      </w:divBdr>
    </w:div>
    <w:div w:id="1723402603">
      <w:bodyDiv w:val="1"/>
      <w:marLeft w:val="0"/>
      <w:marRight w:val="0"/>
      <w:marTop w:val="0"/>
      <w:marBottom w:val="0"/>
      <w:divBdr>
        <w:top w:val="none" w:sz="0" w:space="0" w:color="auto"/>
        <w:left w:val="none" w:sz="0" w:space="0" w:color="auto"/>
        <w:bottom w:val="none" w:sz="0" w:space="0" w:color="auto"/>
        <w:right w:val="none" w:sz="0" w:space="0" w:color="auto"/>
      </w:divBdr>
    </w:div>
    <w:div w:id="1723870197">
      <w:bodyDiv w:val="1"/>
      <w:marLeft w:val="0"/>
      <w:marRight w:val="0"/>
      <w:marTop w:val="0"/>
      <w:marBottom w:val="0"/>
      <w:divBdr>
        <w:top w:val="none" w:sz="0" w:space="0" w:color="auto"/>
        <w:left w:val="none" w:sz="0" w:space="0" w:color="auto"/>
        <w:bottom w:val="none" w:sz="0" w:space="0" w:color="auto"/>
        <w:right w:val="none" w:sz="0" w:space="0" w:color="auto"/>
      </w:divBdr>
    </w:div>
    <w:div w:id="1725326721">
      <w:bodyDiv w:val="1"/>
      <w:marLeft w:val="0"/>
      <w:marRight w:val="0"/>
      <w:marTop w:val="0"/>
      <w:marBottom w:val="0"/>
      <w:divBdr>
        <w:top w:val="none" w:sz="0" w:space="0" w:color="auto"/>
        <w:left w:val="none" w:sz="0" w:space="0" w:color="auto"/>
        <w:bottom w:val="none" w:sz="0" w:space="0" w:color="auto"/>
        <w:right w:val="none" w:sz="0" w:space="0" w:color="auto"/>
      </w:divBdr>
    </w:div>
    <w:div w:id="1727604735">
      <w:bodyDiv w:val="1"/>
      <w:marLeft w:val="0"/>
      <w:marRight w:val="0"/>
      <w:marTop w:val="0"/>
      <w:marBottom w:val="0"/>
      <w:divBdr>
        <w:top w:val="none" w:sz="0" w:space="0" w:color="auto"/>
        <w:left w:val="none" w:sz="0" w:space="0" w:color="auto"/>
        <w:bottom w:val="none" w:sz="0" w:space="0" w:color="auto"/>
        <w:right w:val="none" w:sz="0" w:space="0" w:color="auto"/>
      </w:divBdr>
    </w:div>
    <w:div w:id="1727950835">
      <w:bodyDiv w:val="1"/>
      <w:marLeft w:val="0"/>
      <w:marRight w:val="0"/>
      <w:marTop w:val="0"/>
      <w:marBottom w:val="0"/>
      <w:divBdr>
        <w:top w:val="none" w:sz="0" w:space="0" w:color="auto"/>
        <w:left w:val="none" w:sz="0" w:space="0" w:color="auto"/>
        <w:bottom w:val="none" w:sz="0" w:space="0" w:color="auto"/>
        <w:right w:val="none" w:sz="0" w:space="0" w:color="auto"/>
      </w:divBdr>
    </w:div>
    <w:div w:id="1727989540">
      <w:bodyDiv w:val="1"/>
      <w:marLeft w:val="0"/>
      <w:marRight w:val="0"/>
      <w:marTop w:val="0"/>
      <w:marBottom w:val="0"/>
      <w:divBdr>
        <w:top w:val="none" w:sz="0" w:space="0" w:color="auto"/>
        <w:left w:val="none" w:sz="0" w:space="0" w:color="auto"/>
        <w:bottom w:val="none" w:sz="0" w:space="0" w:color="auto"/>
        <w:right w:val="none" w:sz="0" w:space="0" w:color="auto"/>
      </w:divBdr>
      <w:divsChild>
        <w:div w:id="2109035245">
          <w:marLeft w:val="0"/>
          <w:marRight w:val="0"/>
          <w:marTop w:val="0"/>
          <w:marBottom w:val="0"/>
          <w:divBdr>
            <w:top w:val="none" w:sz="0" w:space="0" w:color="auto"/>
            <w:left w:val="none" w:sz="0" w:space="0" w:color="auto"/>
            <w:bottom w:val="none" w:sz="0" w:space="0" w:color="auto"/>
            <w:right w:val="none" w:sz="0" w:space="0" w:color="auto"/>
          </w:divBdr>
          <w:divsChild>
            <w:div w:id="1193111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9694205">
      <w:bodyDiv w:val="1"/>
      <w:marLeft w:val="0"/>
      <w:marRight w:val="0"/>
      <w:marTop w:val="0"/>
      <w:marBottom w:val="0"/>
      <w:divBdr>
        <w:top w:val="none" w:sz="0" w:space="0" w:color="auto"/>
        <w:left w:val="none" w:sz="0" w:space="0" w:color="auto"/>
        <w:bottom w:val="none" w:sz="0" w:space="0" w:color="auto"/>
        <w:right w:val="none" w:sz="0" w:space="0" w:color="auto"/>
      </w:divBdr>
    </w:div>
    <w:div w:id="1730809368">
      <w:bodyDiv w:val="1"/>
      <w:marLeft w:val="0"/>
      <w:marRight w:val="0"/>
      <w:marTop w:val="0"/>
      <w:marBottom w:val="0"/>
      <w:divBdr>
        <w:top w:val="none" w:sz="0" w:space="0" w:color="auto"/>
        <w:left w:val="none" w:sz="0" w:space="0" w:color="auto"/>
        <w:bottom w:val="none" w:sz="0" w:space="0" w:color="auto"/>
        <w:right w:val="none" w:sz="0" w:space="0" w:color="auto"/>
      </w:divBdr>
    </w:div>
    <w:div w:id="1731344146">
      <w:bodyDiv w:val="1"/>
      <w:marLeft w:val="0"/>
      <w:marRight w:val="0"/>
      <w:marTop w:val="0"/>
      <w:marBottom w:val="0"/>
      <w:divBdr>
        <w:top w:val="none" w:sz="0" w:space="0" w:color="auto"/>
        <w:left w:val="none" w:sz="0" w:space="0" w:color="auto"/>
        <w:bottom w:val="none" w:sz="0" w:space="0" w:color="auto"/>
        <w:right w:val="none" w:sz="0" w:space="0" w:color="auto"/>
      </w:divBdr>
    </w:div>
    <w:div w:id="1731878506">
      <w:bodyDiv w:val="1"/>
      <w:marLeft w:val="0"/>
      <w:marRight w:val="0"/>
      <w:marTop w:val="0"/>
      <w:marBottom w:val="0"/>
      <w:divBdr>
        <w:top w:val="none" w:sz="0" w:space="0" w:color="auto"/>
        <w:left w:val="none" w:sz="0" w:space="0" w:color="auto"/>
        <w:bottom w:val="none" w:sz="0" w:space="0" w:color="auto"/>
        <w:right w:val="none" w:sz="0" w:space="0" w:color="auto"/>
      </w:divBdr>
    </w:div>
    <w:div w:id="1733457213">
      <w:bodyDiv w:val="1"/>
      <w:marLeft w:val="0"/>
      <w:marRight w:val="0"/>
      <w:marTop w:val="0"/>
      <w:marBottom w:val="0"/>
      <w:divBdr>
        <w:top w:val="none" w:sz="0" w:space="0" w:color="auto"/>
        <w:left w:val="none" w:sz="0" w:space="0" w:color="auto"/>
        <w:bottom w:val="none" w:sz="0" w:space="0" w:color="auto"/>
        <w:right w:val="none" w:sz="0" w:space="0" w:color="auto"/>
      </w:divBdr>
    </w:div>
    <w:div w:id="1733961883">
      <w:bodyDiv w:val="1"/>
      <w:marLeft w:val="0"/>
      <w:marRight w:val="0"/>
      <w:marTop w:val="0"/>
      <w:marBottom w:val="0"/>
      <w:divBdr>
        <w:top w:val="none" w:sz="0" w:space="0" w:color="auto"/>
        <w:left w:val="none" w:sz="0" w:space="0" w:color="auto"/>
        <w:bottom w:val="none" w:sz="0" w:space="0" w:color="auto"/>
        <w:right w:val="none" w:sz="0" w:space="0" w:color="auto"/>
      </w:divBdr>
      <w:divsChild>
        <w:div w:id="1743523226">
          <w:marLeft w:val="0"/>
          <w:marRight w:val="0"/>
          <w:marTop w:val="0"/>
          <w:marBottom w:val="0"/>
          <w:divBdr>
            <w:top w:val="none" w:sz="0" w:space="0" w:color="auto"/>
            <w:left w:val="none" w:sz="0" w:space="0" w:color="auto"/>
            <w:bottom w:val="none" w:sz="0" w:space="0" w:color="auto"/>
            <w:right w:val="none" w:sz="0" w:space="0" w:color="auto"/>
          </w:divBdr>
          <w:divsChild>
            <w:div w:id="1929384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966686">
      <w:bodyDiv w:val="1"/>
      <w:marLeft w:val="0"/>
      <w:marRight w:val="0"/>
      <w:marTop w:val="0"/>
      <w:marBottom w:val="0"/>
      <w:divBdr>
        <w:top w:val="none" w:sz="0" w:space="0" w:color="auto"/>
        <w:left w:val="none" w:sz="0" w:space="0" w:color="auto"/>
        <w:bottom w:val="none" w:sz="0" w:space="0" w:color="auto"/>
        <w:right w:val="none" w:sz="0" w:space="0" w:color="auto"/>
      </w:divBdr>
    </w:div>
    <w:div w:id="1734237796">
      <w:bodyDiv w:val="1"/>
      <w:marLeft w:val="0"/>
      <w:marRight w:val="0"/>
      <w:marTop w:val="0"/>
      <w:marBottom w:val="0"/>
      <w:divBdr>
        <w:top w:val="none" w:sz="0" w:space="0" w:color="auto"/>
        <w:left w:val="none" w:sz="0" w:space="0" w:color="auto"/>
        <w:bottom w:val="none" w:sz="0" w:space="0" w:color="auto"/>
        <w:right w:val="none" w:sz="0" w:space="0" w:color="auto"/>
      </w:divBdr>
    </w:div>
    <w:div w:id="1734699071">
      <w:bodyDiv w:val="1"/>
      <w:marLeft w:val="0"/>
      <w:marRight w:val="0"/>
      <w:marTop w:val="0"/>
      <w:marBottom w:val="0"/>
      <w:divBdr>
        <w:top w:val="none" w:sz="0" w:space="0" w:color="auto"/>
        <w:left w:val="none" w:sz="0" w:space="0" w:color="auto"/>
        <w:bottom w:val="none" w:sz="0" w:space="0" w:color="auto"/>
        <w:right w:val="none" w:sz="0" w:space="0" w:color="auto"/>
      </w:divBdr>
    </w:div>
    <w:div w:id="1734769819">
      <w:bodyDiv w:val="1"/>
      <w:marLeft w:val="0"/>
      <w:marRight w:val="0"/>
      <w:marTop w:val="0"/>
      <w:marBottom w:val="0"/>
      <w:divBdr>
        <w:top w:val="none" w:sz="0" w:space="0" w:color="auto"/>
        <w:left w:val="none" w:sz="0" w:space="0" w:color="auto"/>
        <w:bottom w:val="none" w:sz="0" w:space="0" w:color="auto"/>
        <w:right w:val="none" w:sz="0" w:space="0" w:color="auto"/>
      </w:divBdr>
    </w:div>
    <w:div w:id="1735808004">
      <w:bodyDiv w:val="1"/>
      <w:marLeft w:val="0"/>
      <w:marRight w:val="0"/>
      <w:marTop w:val="0"/>
      <w:marBottom w:val="0"/>
      <w:divBdr>
        <w:top w:val="none" w:sz="0" w:space="0" w:color="auto"/>
        <w:left w:val="none" w:sz="0" w:space="0" w:color="auto"/>
        <w:bottom w:val="none" w:sz="0" w:space="0" w:color="auto"/>
        <w:right w:val="none" w:sz="0" w:space="0" w:color="auto"/>
      </w:divBdr>
    </w:div>
    <w:div w:id="1737556966">
      <w:bodyDiv w:val="1"/>
      <w:marLeft w:val="0"/>
      <w:marRight w:val="0"/>
      <w:marTop w:val="0"/>
      <w:marBottom w:val="0"/>
      <w:divBdr>
        <w:top w:val="none" w:sz="0" w:space="0" w:color="auto"/>
        <w:left w:val="none" w:sz="0" w:space="0" w:color="auto"/>
        <w:bottom w:val="none" w:sz="0" w:space="0" w:color="auto"/>
        <w:right w:val="none" w:sz="0" w:space="0" w:color="auto"/>
      </w:divBdr>
    </w:div>
    <w:div w:id="1738628158">
      <w:bodyDiv w:val="1"/>
      <w:marLeft w:val="0"/>
      <w:marRight w:val="0"/>
      <w:marTop w:val="0"/>
      <w:marBottom w:val="0"/>
      <w:divBdr>
        <w:top w:val="none" w:sz="0" w:space="0" w:color="auto"/>
        <w:left w:val="none" w:sz="0" w:space="0" w:color="auto"/>
        <w:bottom w:val="none" w:sz="0" w:space="0" w:color="auto"/>
        <w:right w:val="none" w:sz="0" w:space="0" w:color="auto"/>
      </w:divBdr>
    </w:div>
    <w:div w:id="1739286234">
      <w:bodyDiv w:val="1"/>
      <w:marLeft w:val="0"/>
      <w:marRight w:val="0"/>
      <w:marTop w:val="0"/>
      <w:marBottom w:val="0"/>
      <w:divBdr>
        <w:top w:val="none" w:sz="0" w:space="0" w:color="auto"/>
        <w:left w:val="none" w:sz="0" w:space="0" w:color="auto"/>
        <w:bottom w:val="none" w:sz="0" w:space="0" w:color="auto"/>
        <w:right w:val="none" w:sz="0" w:space="0" w:color="auto"/>
      </w:divBdr>
    </w:div>
    <w:div w:id="1739475302">
      <w:bodyDiv w:val="1"/>
      <w:marLeft w:val="0"/>
      <w:marRight w:val="0"/>
      <w:marTop w:val="0"/>
      <w:marBottom w:val="0"/>
      <w:divBdr>
        <w:top w:val="none" w:sz="0" w:space="0" w:color="auto"/>
        <w:left w:val="none" w:sz="0" w:space="0" w:color="auto"/>
        <w:bottom w:val="none" w:sz="0" w:space="0" w:color="auto"/>
        <w:right w:val="none" w:sz="0" w:space="0" w:color="auto"/>
      </w:divBdr>
    </w:div>
    <w:div w:id="1739589479">
      <w:bodyDiv w:val="1"/>
      <w:marLeft w:val="0"/>
      <w:marRight w:val="0"/>
      <w:marTop w:val="0"/>
      <w:marBottom w:val="0"/>
      <w:divBdr>
        <w:top w:val="none" w:sz="0" w:space="0" w:color="auto"/>
        <w:left w:val="none" w:sz="0" w:space="0" w:color="auto"/>
        <w:bottom w:val="none" w:sz="0" w:space="0" w:color="auto"/>
        <w:right w:val="none" w:sz="0" w:space="0" w:color="auto"/>
      </w:divBdr>
    </w:div>
    <w:div w:id="1740126358">
      <w:bodyDiv w:val="1"/>
      <w:marLeft w:val="0"/>
      <w:marRight w:val="0"/>
      <w:marTop w:val="0"/>
      <w:marBottom w:val="0"/>
      <w:divBdr>
        <w:top w:val="none" w:sz="0" w:space="0" w:color="auto"/>
        <w:left w:val="none" w:sz="0" w:space="0" w:color="auto"/>
        <w:bottom w:val="none" w:sz="0" w:space="0" w:color="auto"/>
        <w:right w:val="none" w:sz="0" w:space="0" w:color="auto"/>
      </w:divBdr>
    </w:div>
    <w:div w:id="1740209055">
      <w:bodyDiv w:val="1"/>
      <w:marLeft w:val="0"/>
      <w:marRight w:val="0"/>
      <w:marTop w:val="0"/>
      <w:marBottom w:val="0"/>
      <w:divBdr>
        <w:top w:val="none" w:sz="0" w:space="0" w:color="auto"/>
        <w:left w:val="none" w:sz="0" w:space="0" w:color="auto"/>
        <w:bottom w:val="none" w:sz="0" w:space="0" w:color="auto"/>
        <w:right w:val="none" w:sz="0" w:space="0" w:color="auto"/>
      </w:divBdr>
    </w:div>
    <w:div w:id="1741365926">
      <w:bodyDiv w:val="1"/>
      <w:marLeft w:val="0"/>
      <w:marRight w:val="0"/>
      <w:marTop w:val="0"/>
      <w:marBottom w:val="0"/>
      <w:divBdr>
        <w:top w:val="none" w:sz="0" w:space="0" w:color="auto"/>
        <w:left w:val="none" w:sz="0" w:space="0" w:color="auto"/>
        <w:bottom w:val="none" w:sz="0" w:space="0" w:color="auto"/>
        <w:right w:val="none" w:sz="0" w:space="0" w:color="auto"/>
      </w:divBdr>
    </w:div>
    <w:div w:id="1741826288">
      <w:bodyDiv w:val="1"/>
      <w:marLeft w:val="0"/>
      <w:marRight w:val="0"/>
      <w:marTop w:val="0"/>
      <w:marBottom w:val="0"/>
      <w:divBdr>
        <w:top w:val="none" w:sz="0" w:space="0" w:color="auto"/>
        <w:left w:val="none" w:sz="0" w:space="0" w:color="auto"/>
        <w:bottom w:val="none" w:sz="0" w:space="0" w:color="auto"/>
        <w:right w:val="none" w:sz="0" w:space="0" w:color="auto"/>
      </w:divBdr>
    </w:div>
    <w:div w:id="1742364833">
      <w:bodyDiv w:val="1"/>
      <w:marLeft w:val="0"/>
      <w:marRight w:val="0"/>
      <w:marTop w:val="0"/>
      <w:marBottom w:val="0"/>
      <w:divBdr>
        <w:top w:val="none" w:sz="0" w:space="0" w:color="auto"/>
        <w:left w:val="none" w:sz="0" w:space="0" w:color="auto"/>
        <w:bottom w:val="none" w:sz="0" w:space="0" w:color="auto"/>
        <w:right w:val="none" w:sz="0" w:space="0" w:color="auto"/>
      </w:divBdr>
    </w:div>
    <w:div w:id="1742754057">
      <w:bodyDiv w:val="1"/>
      <w:marLeft w:val="0"/>
      <w:marRight w:val="0"/>
      <w:marTop w:val="0"/>
      <w:marBottom w:val="0"/>
      <w:divBdr>
        <w:top w:val="none" w:sz="0" w:space="0" w:color="auto"/>
        <w:left w:val="none" w:sz="0" w:space="0" w:color="auto"/>
        <w:bottom w:val="none" w:sz="0" w:space="0" w:color="auto"/>
        <w:right w:val="none" w:sz="0" w:space="0" w:color="auto"/>
      </w:divBdr>
    </w:div>
    <w:div w:id="1744139975">
      <w:bodyDiv w:val="1"/>
      <w:marLeft w:val="0"/>
      <w:marRight w:val="0"/>
      <w:marTop w:val="0"/>
      <w:marBottom w:val="0"/>
      <w:divBdr>
        <w:top w:val="none" w:sz="0" w:space="0" w:color="auto"/>
        <w:left w:val="none" w:sz="0" w:space="0" w:color="auto"/>
        <w:bottom w:val="none" w:sz="0" w:space="0" w:color="auto"/>
        <w:right w:val="none" w:sz="0" w:space="0" w:color="auto"/>
      </w:divBdr>
    </w:div>
    <w:div w:id="1744179038">
      <w:bodyDiv w:val="1"/>
      <w:marLeft w:val="0"/>
      <w:marRight w:val="0"/>
      <w:marTop w:val="0"/>
      <w:marBottom w:val="0"/>
      <w:divBdr>
        <w:top w:val="none" w:sz="0" w:space="0" w:color="auto"/>
        <w:left w:val="none" w:sz="0" w:space="0" w:color="auto"/>
        <w:bottom w:val="none" w:sz="0" w:space="0" w:color="auto"/>
        <w:right w:val="none" w:sz="0" w:space="0" w:color="auto"/>
      </w:divBdr>
    </w:div>
    <w:div w:id="1744329378">
      <w:bodyDiv w:val="1"/>
      <w:marLeft w:val="0"/>
      <w:marRight w:val="0"/>
      <w:marTop w:val="0"/>
      <w:marBottom w:val="0"/>
      <w:divBdr>
        <w:top w:val="none" w:sz="0" w:space="0" w:color="auto"/>
        <w:left w:val="none" w:sz="0" w:space="0" w:color="auto"/>
        <w:bottom w:val="none" w:sz="0" w:space="0" w:color="auto"/>
        <w:right w:val="none" w:sz="0" w:space="0" w:color="auto"/>
      </w:divBdr>
    </w:div>
    <w:div w:id="1745297718">
      <w:bodyDiv w:val="1"/>
      <w:marLeft w:val="0"/>
      <w:marRight w:val="0"/>
      <w:marTop w:val="0"/>
      <w:marBottom w:val="0"/>
      <w:divBdr>
        <w:top w:val="none" w:sz="0" w:space="0" w:color="auto"/>
        <w:left w:val="none" w:sz="0" w:space="0" w:color="auto"/>
        <w:bottom w:val="none" w:sz="0" w:space="0" w:color="auto"/>
        <w:right w:val="none" w:sz="0" w:space="0" w:color="auto"/>
      </w:divBdr>
    </w:div>
    <w:div w:id="1746416658">
      <w:bodyDiv w:val="1"/>
      <w:marLeft w:val="0"/>
      <w:marRight w:val="0"/>
      <w:marTop w:val="0"/>
      <w:marBottom w:val="0"/>
      <w:divBdr>
        <w:top w:val="none" w:sz="0" w:space="0" w:color="auto"/>
        <w:left w:val="none" w:sz="0" w:space="0" w:color="auto"/>
        <w:bottom w:val="none" w:sz="0" w:space="0" w:color="auto"/>
        <w:right w:val="none" w:sz="0" w:space="0" w:color="auto"/>
      </w:divBdr>
    </w:div>
    <w:div w:id="1746684985">
      <w:bodyDiv w:val="1"/>
      <w:marLeft w:val="0"/>
      <w:marRight w:val="0"/>
      <w:marTop w:val="0"/>
      <w:marBottom w:val="0"/>
      <w:divBdr>
        <w:top w:val="none" w:sz="0" w:space="0" w:color="auto"/>
        <w:left w:val="none" w:sz="0" w:space="0" w:color="auto"/>
        <w:bottom w:val="none" w:sz="0" w:space="0" w:color="auto"/>
        <w:right w:val="none" w:sz="0" w:space="0" w:color="auto"/>
      </w:divBdr>
    </w:div>
    <w:div w:id="1746688053">
      <w:bodyDiv w:val="1"/>
      <w:marLeft w:val="0"/>
      <w:marRight w:val="0"/>
      <w:marTop w:val="0"/>
      <w:marBottom w:val="0"/>
      <w:divBdr>
        <w:top w:val="none" w:sz="0" w:space="0" w:color="auto"/>
        <w:left w:val="none" w:sz="0" w:space="0" w:color="auto"/>
        <w:bottom w:val="none" w:sz="0" w:space="0" w:color="auto"/>
        <w:right w:val="none" w:sz="0" w:space="0" w:color="auto"/>
      </w:divBdr>
    </w:div>
    <w:div w:id="1747334506">
      <w:bodyDiv w:val="1"/>
      <w:marLeft w:val="0"/>
      <w:marRight w:val="0"/>
      <w:marTop w:val="0"/>
      <w:marBottom w:val="0"/>
      <w:divBdr>
        <w:top w:val="none" w:sz="0" w:space="0" w:color="auto"/>
        <w:left w:val="none" w:sz="0" w:space="0" w:color="auto"/>
        <w:bottom w:val="none" w:sz="0" w:space="0" w:color="auto"/>
        <w:right w:val="none" w:sz="0" w:space="0" w:color="auto"/>
      </w:divBdr>
    </w:div>
    <w:div w:id="1748188338">
      <w:bodyDiv w:val="1"/>
      <w:marLeft w:val="0"/>
      <w:marRight w:val="0"/>
      <w:marTop w:val="0"/>
      <w:marBottom w:val="0"/>
      <w:divBdr>
        <w:top w:val="none" w:sz="0" w:space="0" w:color="auto"/>
        <w:left w:val="none" w:sz="0" w:space="0" w:color="auto"/>
        <w:bottom w:val="none" w:sz="0" w:space="0" w:color="auto"/>
        <w:right w:val="none" w:sz="0" w:space="0" w:color="auto"/>
      </w:divBdr>
    </w:div>
    <w:div w:id="1749109048">
      <w:bodyDiv w:val="1"/>
      <w:marLeft w:val="0"/>
      <w:marRight w:val="0"/>
      <w:marTop w:val="0"/>
      <w:marBottom w:val="0"/>
      <w:divBdr>
        <w:top w:val="none" w:sz="0" w:space="0" w:color="auto"/>
        <w:left w:val="none" w:sz="0" w:space="0" w:color="auto"/>
        <w:bottom w:val="none" w:sz="0" w:space="0" w:color="auto"/>
        <w:right w:val="none" w:sz="0" w:space="0" w:color="auto"/>
      </w:divBdr>
    </w:div>
    <w:div w:id="1749184820">
      <w:bodyDiv w:val="1"/>
      <w:marLeft w:val="0"/>
      <w:marRight w:val="0"/>
      <w:marTop w:val="0"/>
      <w:marBottom w:val="0"/>
      <w:divBdr>
        <w:top w:val="none" w:sz="0" w:space="0" w:color="auto"/>
        <w:left w:val="none" w:sz="0" w:space="0" w:color="auto"/>
        <w:bottom w:val="none" w:sz="0" w:space="0" w:color="auto"/>
        <w:right w:val="none" w:sz="0" w:space="0" w:color="auto"/>
      </w:divBdr>
    </w:div>
    <w:div w:id="1749618394">
      <w:bodyDiv w:val="1"/>
      <w:marLeft w:val="0"/>
      <w:marRight w:val="0"/>
      <w:marTop w:val="0"/>
      <w:marBottom w:val="0"/>
      <w:divBdr>
        <w:top w:val="none" w:sz="0" w:space="0" w:color="auto"/>
        <w:left w:val="none" w:sz="0" w:space="0" w:color="auto"/>
        <w:bottom w:val="none" w:sz="0" w:space="0" w:color="auto"/>
        <w:right w:val="none" w:sz="0" w:space="0" w:color="auto"/>
      </w:divBdr>
    </w:div>
    <w:div w:id="1750039446">
      <w:bodyDiv w:val="1"/>
      <w:marLeft w:val="0"/>
      <w:marRight w:val="0"/>
      <w:marTop w:val="0"/>
      <w:marBottom w:val="0"/>
      <w:divBdr>
        <w:top w:val="none" w:sz="0" w:space="0" w:color="auto"/>
        <w:left w:val="none" w:sz="0" w:space="0" w:color="auto"/>
        <w:bottom w:val="none" w:sz="0" w:space="0" w:color="auto"/>
        <w:right w:val="none" w:sz="0" w:space="0" w:color="auto"/>
      </w:divBdr>
    </w:div>
    <w:div w:id="1750733726">
      <w:bodyDiv w:val="1"/>
      <w:marLeft w:val="0"/>
      <w:marRight w:val="0"/>
      <w:marTop w:val="0"/>
      <w:marBottom w:val="0"/>
      <w:divBdr>
        <w:top w:val="none" w:sz="0" w:space="0" w:color="auto"/>
        <w:left w:val="none" w:sz="0" w:space="0" w:color="auto"/>
        <w:bottom w:val="none" w:sz="0" w:space="0" w:color="auto"/>
        <w:right w:val="none" w:sz="0" w:space="0" w:color="auto"/>
      </w:divBdr>
    </w:div>
    <w:div w:id="1750928147">
      <w:bodyDiv w:val="1"/>
      <w:marLeft w:val="0"/>
      <w:marRight w:val="0"/>
      <w:marTop w:val="0"/>
      <w:marBottom w:val="0"/>
      <w:divBdr>
        <w:top w:val="none" w:sz="0" w:space="0" w:color="auto"/>
        <w:left w:val="none" w:sz="0" w:space="0" w:color="auto"/>
        <w:bottom w:val="none" w:sz="0" w:space="0" w:color="auto"/>
        <w:right w:val="none" w:sz="0" w:space="0" w:color="auto"/>
      </w:divBdr>
    </w:div>
    <w:div w:id="1752116983">
      <w:bodyDiv w:val="1"/>
      <w:marLeft w:val="0"/>
      <w:marRight w:val="0"/>
      <w:marTop w:val="0"/>
      <w:marBottom w:val="0"/>
      <w:divBdr>
        <w:top w:val="none" w:sz="0" w:space="0" w:color="auto"/>
        <w:left w:val="none" w:sz="0" w:space="0" w:color="auto"/>
        <w:bottom w:val="none" w:sz="0" w:space="0" w:color="auto"/>
        <w:right w:val="none" w:sz="0" w:space="0" w:color="auto"/>
      </w:divBdr>
    </w:div>
    <w:div w:id="1752583435">
      <w:bodyDiv w:val="1"/>
      <w:marLeft w:val="0"/>
      <w:marRight w:val="0"/>
      <w:marTop w:val="0"/>
      <w:marBottom w:val="0"/>
      <w:divBdr>
        <w:top w:val="none" w:sz="0" w:space="0" w:color="auto"/>
        <w:left w:val="none" w:sz="0" w:space="0" w:color="auto"/>
        <w:bottom w:val="none" w:sz="0" w:space="0" w:color="auto"/>
        <w:right w:val="none" w:sz="0" w:space="0" w:color="auto"/>
      </w:divBdr>
    </w:div>
    <w:div w:id="1752585741">
      <w:bodyDiv w:val="1"/>
      <w:marLeft w:val="0"/>
      <w:marRight w:val="0"/>
      <w:marTop w:val="0"/>
      <w:marBottom w:val="0"/>
      <w:divBdr>
        <w:top w:val="none" w:sz="0" w:space="0" w:color="auto"/>
        <w:left w:val="none" w:sz="0" w:space="0" w:color="auto"/>
        <w:bottom w:val="none" w:sz="0" w:space="0" w:color="auto"/>
        <w:right w:val="none" w:sz="0" w:space="0" w:color="auto"/>
      </w:divBdr>
    </w:div>
    <w:div w:id="1752923312">
      <w:bodyDiv w:val="1"/>
      <w:marLeft w:val="0"/>
      <w:marRight w:val="0"/>
      <w:marTop w:val="0"/>
      <w:marBottom w:val="0"/>
      <w:divBdr>
        <w:top w:val="none" w:sz="0" w:space="0" w:color="auto"/>
        <w:left w:val="none" w:sz="0" w:space="0" w:color="auto"/>
        <w:bottom w:val="none" w:sz="0" w:space="0" w:color="auto"/>
        <w:right w:val="none" w:sz="0" w:space="0" w:color="auto"/>
      </w:divBdr>
    </w:div>
    <w:div w:id="1752966451">
      <w:bodyDiv w:val="1"/>
      <w:marLeft w:val="0"/>
      <w:marRight w:val="0"/>
      <w:marTop w:val="0"/>
      <w:marBottom w:val="0"/>
      <w:divBdr>
        <w:top w:val="none" w:sz="0" w:space="0" w:color="auto"/>
        <w:left w:val="none" w:sz="0" w:space="0" w:color="auto"/>
        <w:bottom w:val="none" w:sz="0" w:space="0" w:color="auto"/>
        <w:right w:val="none" w:sz="0" w:space="0" w:color="auto"/>
      </w:divBdr>
    </w:div>
    <w:div w:id="1753117868">
      <w:bodyDiv w:val="1"/>
      <w:marLeft w:val="0"/>
      <w:marRight w:val="0"/>
      <w:marTop w:val="0"/>
      <w:marBottom w:val="0"/>
      <w:divBdr>
        <w:top w:val="none" w:sz="0" w:space="0" w:color="auto"/>
        <w:left w:val="none" w:sz="0" w:space="0" w:color="auto"/>
        <w:bottom w:val="none" w:sz="0" w:space="0" w:color="auto"/>
        <w:right w:val="none" w:sz="0" w:space="0" w:color="auto"/>
      </w:divBdr>
    </w:div>
    <w:div w:id="1753308217">
      <w:bodyDiv w:val="1"/>
      <w:marLeft w:val="0"/>
      <w:marRight w:val="0"/>
      <w:marTop w:val="0"/>
      <w:marBottom w:val="0"/>
      <w:divBdr>
        <w:top w:val="none" w:sz="0" w:space="0" w:color="auto"/>
        <w:left w:val="none" w:sz="0" w:space="0" w:color="auto"/>
        <w:bottom w:val="none" w:sz="0" w:space="0" w:color="auto"/>
        <w:right w:val="none" w:sz="0" w:space="0" w:color="auto"/>
      </w:divBdr>
    </w:div>
    <w:div w:id="1754006066">
      <w:bodyDiv w:val="1"/>
      <w:marLeft w:val="0"/>
      <w:marRight w:val="0"/>
      <w:marTop w:val="0"/>
      <w:marBottom w:val="0"/>
      <w:divBdr>
        <w:top w:val="none" w:sz="0" w:space="0" w:color="auto"/>
        <w:left w:val="none" w:sz="0" w:space="0" w:color="auto"/>
        <w:bottom w:val="none" w:sz="0" w:space="0" w:color="auto"/>
        <w:right w:val="none" w:sz="0" w:space="0" w:color="auto"/>
      </w:divBdr>
    </w:div>
    <w:div w:id="1754739024">
      <w:bodyDiv w:val="1"/>
      <w:marLeft w:val="0"/>
      <w:marRight w:val="0"/>
      <w:marTop w:val="0"/>
      <w:marBottom w:val="0"/>
      <w:divBdr>
        <w:top w:val="none" w:sz="0" w:space="0" w:color="auto"/>
        <w:left w:val="none" w:sz="0" w:space="0" w:color="auto"/>
        <w:bottom w:val="none" w:sz="0" w:space="0" w:color="auto"/>
        <w:right w:val="none" w:sz="0" w:space="0" w:color="auto"/>
      </w:divBdr>
    </w:div>
    <w:div w:id="1755516482">
      <w:bodyDiv w:val="1"/>
      <w:marLeft w:val="0"/>
      <w:marRight w:val="0"/>
      <w:marTop w:val="0"/>
      <w:marBottom w:val="0"/>
      <w:divBdr>
        <w:top w:val="none" w:sz="0" w:space="0" w:color="auto"/>
        <w:left w:val="none" w:sz="0" w:space="0" w:color="auto"/>
        <w:bottom w:val="none" w:sz="0" w:space="0" w:color="auto"/>
        <w:right w:val="none" w:sz="0" w:space="0" w:color="auto"/>
      </w:divBdr>
      <w:divsChild>
        <w:div w:id="1716616841">
          <w:marLeft w:val="0"/>
          <w:marRight w:val="0"/>
          <w:marTop w:val="0"/>
          <w:marBottom w:val="0"/>
          <w:divBdr>
            <w:top w:val="none" w:sz="0" w:space="0" w:color="auto"/>
            <w:left w:val="none" w:sz="0" w:space="0" w:color="auto"/>
            <w:bottom w:val="none" w:sz="0" w:space="0" w:color="auto"/>
            <w:right w:val="none" w:sz="0" w:space="0" w:color="auto"/>
          </w:divBdr>
          <w:divsChild>
            <w:div w:id="635377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935906">
      <w:bodyDiv w:val="1"/>
      <w:marLeft w:val="0"/>
      <w:marRight w:val="0"/>
      <w:marTop w:val="0"/>
      <w:marBottom w:val="0"/>
      <w:divBdr>
        <w:top w:val="none" w:sz="0" w:space="0" w:color="auto"/>
        <w:left w:val="none" w:sz="0" w:space="0" w:color="auto"/>
        <w:bottom w:val="none" w:sz="0" w:space="0" w:color="auto"/>
        <w:right w:val="none" w:sz="0" w:space="0" w:color="auto"/>
      </w:divBdr>
    </w:div>
    <w:div w:id="1757479723">
      <w:bodyDiv w:val="1"/>
      <w:marLeft w:val="0"/>
      <w:marRight w:val="0"/>
      <w:marTop w:val="0"/>
      <w:marBottom w:val="0"/>
      <w:divBdr>
        <w:top w:val="none" w:sz="0" w:space="0" w:color="auto"/>
        <w:left w:val="none" w:sz="0" w:space="0" w:color="auto"/>
        <w:bottom w:val="none" w:sz="0" w:space="0" w:color="auto"/>
        <w:right w:val="none" w:sz="0" w:space="0" w:color="auto"/>
      </w:divBdr>
    </w:div>
    <w:div w:id="1759473467">
      <w:bodyDiv w:val="1"/>
      <w:marLeft w:val="0"/>
      <w:marRight w:val="0"/>
      <w:marTop w:val="0"/>
      <w:marBottom w:val="0"/>
      <w:divBdr>
        <w:top w:val="none" w:sz="0" w:space="0" w:color="auto"/>
        <w:left w:val="none" w:sz="0" w:space="0" w:color="auto"/>
        <w:bottom w:val="none" w:sz="0" w:space="0" w:color="auto"/>
        <w:right w:val="none" w:sz="0" w:space="0" w:color="auto"/>
      </w:divBdr>
    </w:div>
    <w:div w:id="1760131742">
      <w:bodyDiv w:val="1"/>
      <w:marLeft w:val="0"/>
      <w:marRight w:val="0"/>
      <w:marTop w:val="0"/>
      <w:marBottom w:val="0"/>
      <w:divBdr>
        <w:top w:val="none" w:sz="0" w:space="0" w:color="auto"/>
        <w:left w:val="none" w:sz="0" w:space="0" w:color="auto"/>
        <w:bottom w:val="none" w:sz="0" w:space="0" w:color="auto"/>
        <w:right w:val="none" w:sz="0" w:space="0" w:color="auto"/>
      </w:divBdr>
    </w:div>
    <w:div w:id="1760441401">
      <w:bodyDiv w:val="1"/>
      <w:marLeft w:val="0"/>
      <w:marRight w:val="0"/>
      <w:marTop w:val="0"/>
      <w:marBottom w:val="0"/>
      <w:divBdr>
        <w:top w:val="none" w:sz="0" w:space="0" w:color="auto"/>
        <w:left w:val="none" w:sz="0" w:space="0" w:color="auto"/>
        <w:bottom w:val="none" w:sz="0" w:space="0" w:color="auto"/>
        <w:right w:val="none" w:sz="0" w:space="0" w:color="auto"/>
      </w:divBdr>
    </w:div>
    <w:div w:id="1761829072">
      <w:bodyDiv w:val="1"/>
      <w:marLeft w:val="0"/>
      <w:marRight w:val="0"/>
      <w:marTop w:val="0"/>
      <w:marBottom w:val="0"/>
      <w:divBdr>
        <w:top w:val="none" w:sz="0" w:space="0" w:color="auto"/>
        <w:left w:val="none" w:sz="0" w:space="0" w:color="auto"/>
        <w:bottom w:val="none" w:sz="0" w:space="0" w:color="auto"/>
        <w:right w:val="none" w:sz="0" w:space="0" w:color="auto"/>
      </w:divBdr>
    </w:div>
    <w:div w:id="1762334291">
      <w:bodyDiv w:val="1"/>
      <w:marLeft w:val="0"/>
      <w:marRight w:val="0"/>
      <w:marTop w:val="0"/>
      <w:marBottom w:val="0"/>
      <w:divBdr>
        <w:top w:val="none" w:sz="0" w:space="0" w:color="auto"/>
        <w:left w:val="none" w:sz="0" w:space="0" w:color="auto"/>
        <w:bottom w:val="none" w:sz="0" w:space="0" w:color="auto"/>
        <w:right w:val="none" w:sz="0" w:space="0" w:color="auto"/>
      </w:divBdr>
      <w:divsChild>
        <w:div w:id="1860240120">
          <w:marLeft w:val="0"/>
          <w:marRight w:val="0"/>
          <w:marTop w:val="0"/>
          <w:marBottom w:val="0"/>
          <w:divBdr>
            <w:top w:val="none" w:sz="0" w:space="0" w:color="auto"/>
            <w:left w:val="none" w:sz="0" w:space="0" w:color="auto"/>
            <w:bottom w:val="none" w:sz="0" w:space="0" w:color="auto"/>
            <w:right w:val="none" w:sz="0" w:space="0" w:color="auto"/>
          </w:divBdr>
          <w:divsChild>
            <w:div w:id="1936743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064268">
      <w:bodyDiv w:val="1"/>
      <w:marLeft w:val="0"/>
      <w:marRight w:val="0"/>
      <w:marTop w:val="0"/>
      <w:marBottom w:val="0"/>
      <w:divBdr>
        <w:top w:val="none" w:sz="0" w:space="0" w:color="auto"/>
        <w:left w:val="none" w:sz="0" w:space="0" w:color="auto"/>
        <w:bottom w:val="none" w:sz="0" w:space="0" w:color="auto"/>
        <w:right w:val="none" w:sz="0" w:space="0" w:color="auto"/>
      </w:divBdr>
    </w:div>
    <w:div w:id="1763180963">
      <w:bodyDiv w:val="1"/>
      <w:marLeft w:val="0"/>
      <w:marRight w:val="0"/>
      <w:marTop w:val="0"/>
      <w:marBottom w:val="0"/>
      <w:divBdr>
        <w:top w:val="none" w:sz="0" w:space="0" w:color="auto"/>
        <w:left w:val="none" w:sz="0" w:space="0" w:color="auto"/>
        <w:bottom w:val="none" w:sz="0" w:space="0" w:color="auto"/>
        <w:right w:val="none" w:sz="0" w:space="0" w:color="auto"/>
      </w:divBdr>
    </w:div>
    <w:div w:id="1764302815">
      <w:bodyDiv w:val="1"/>
      <w:marLeft w:val="0"/>
      <w:marRight w:val="0"/>
      <w:marTop w:val="0"/>
      <w:marBottom w:val="0"/>
      <w:divBdr>
        <w:top w:val="none" w:sz="0" w:space="0" w:color="auto"/>
        <w:left w:val="none" w:sz="0" w:space="0" w:color="auto"/>
        <w:bottom w:val="none" w:sz="0" w:space="0" w:color="auto"/>
        <w:right w:val="none" w:sz="0" w:space="0" w:color="auto"/>
      </w:divBdr>
    </w:div>
    <w:div w:id="1764689536">
      <w:bodyDiv w:val="1"/>
      <w:marLeft w:val="0"/>
      <w:marRight w:val="0"/>
      <w:marTop w:val="0"/>
      <w:marBottom w:val="0"/>
      <w:divBdr>
        <w:top w:val="none" w:sz="0" w:space="0" w:color="auto"/>
        <w:left w:val="none" w:sz="0" w:space="0" w:color="auto"/>
        <w:bottom w:val="none" w:sz="0" w:space="0" w:color="auto"/>
        <w:right w:val="none" w:sz="0" w:space="0" w:color="auto"/>
      </w:divBdr>
    </w:div>
    <w:div w:id="1765296446">
      <w:bodyDiv w:val="1"/>
      <w:marLeft w:val="0"/>
      <w:marRight w:val="0"/>
      <w:marTop w:val="0"/>
      <w:marBottom w:val="0"/>
      <w:divBdr>
        <w:top w:val="none" w:sz="0" w:space="0" w:color="auto"/>
        <w:left w:val="none" w:sz="0" w:space="0" w:color="auto"/>
        <w:bottom w:val="none" w:sz="0" w:space="0" w:color="auto"/>
        <w:right w:val="none" w:sz="0" w:space="0" w:color="auto"/>
      </w:divBdr>
    </w:div>
    <w:div w:id="1767341272">
      <w:bodyDiv w:val="1"/>
      <w:marLeft w:val="0"/>
      <w:marRight w:val="0"/>
      <w:marTop w:val="0"/>
      <w:marBottom w:val="0"/>
      <w:divBdr>
        <w:top w:val="none" w:sz="0" w:space="0" w:color="auto"/>
        <w:left w:val="none" w:sz="0" w:space="0" w:color="auto"/>
        <w:bottom w:val="none" w:sz="0" w:space="0" w:color="auto"/>
        <w:right w:val="none" w:sz="0" w:space="0" w:color="auto"/>
      </w:divBdr>
    </w:div>
    <w:div w:id="1769083595">
      <w:bodyDiv w:val="1"/>
      <w:marLeft w:val="0"/>
      <w:marRight w:val="0"/>
      <w:marTop w:val="0"/>
      <w:marBottom w:val="0"/>
      <w:divBdr>
        <w:top w:val="none" w:sz="0" w:space="0" w:color="auto"/>
        <w:left w:val="none" w:sz="0" w:space="0" w:color="auto"/>
        <w:bottom w:val="none" w:sz="0" w:space="0" w:color="auto"/>
        <w:right w:val="none" w:sz="0" w:space="0" w:color="auto"/>
      </w:divBdr>
      <w:divsChild>
        <w:div w:id="360982927">
          <w:marLeft w:val="0"/>
          <w:marRight w:val="0"/>
          <w:marTop w:val="0"/>
          <w:marBottom w:val="0"/>
          <w:divBdr>
            <w:top w:val="none" w:sz="0" w:space="0" w:color="auto"/>
            <w:left w:val="none" w:sz="0" w:space="0" w:color="auto"/>
            <w:bottom w:val="none" w:sz="0" w:space="0" w:color="auto"/>
            <w:right w:val="none" w:sz="0" w:space="0" w:color="auto"/>
          </w:divBdr>
          <w:divsChild>
            <w:div w:id="1316715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690821">
      <w:bodyDiv w:val="1"/>
      <w:marLeft w:val="0"/>
      <w:marRight w:val="0"/>
      <w:marTop w:val="0"/>
      <w:marBottom w:val="0"/>
      <w:divBdr>
        <w:top w:val="none" w:sz="0" w:space="0" w:color="auto"/>
        <w:left w:val="none" w:sz="0" w:space="0" w:color="auto"/>
        <w:bottom w:val="none" w:sz="0" w:space="0" w:color="auto"/>
        <w:right w:val="none" w:sz="0" w:space="0" w:color="auto"/>
      </w:divBdr>
    </w:div>
    <w:div w:id="1769886253">
      <w:bodyDiv w:val="1"/>
      <w:marLeft w:val="0"/>
      <w:marRight w:val="0"/>
      <w:marTop w:val="0"/>
      <w:marBottom w:val="0"/>
      <w:divBdr>
        <w:top w:val="none" w:sz="0" w:space="0" w:color="auto"/>
        <w:left w:val="none" w:sz="0" w:space="0" w:color="auto"/>
        <w:bottom w:val="none" w:sz="0" w:space="0" w:color="auto"/>
        <w:right w:val="none" w:sz="0" w:space="0" w:color="auto"/>
      </w:divBdr>
    </w:div>
    <w:div w:id="1769959962">
      <w:bodyDiv w:val="1"/>
      <w:marLeft w:val="0"/>
      <w:marRight w:val="0"/>
      <w:marTop w:val="0"/>
      <w:marBottom w:val="0"/>
      <w:divBdr>
        <w:top w:val="none" w:sz="0" w:space="0" w:color="auto"/>
        <w:left w:val="none" w:sz="0" w:space="0" w:color="auto"/>
        <w:bottom w:val="none" w:sz="0" w:space="0" w:color="auto"/>
        <w:right w:val="none" w:sz="0" w:space="0" w:color="auto"/>
      </w:divBdr>
    </w:div>
    <w:div w:id="1771513202">
      <w:bodyDiv w:val="1"/>
      <w:marLeft w:val="0"/>
      <w:marRight w:val="0"/>
      <w:marTop w:val="0"/>
      <w:marBottom w:val="0"/>
      <w:divBdr>
        <w:top w:val="none" w:sz="0" w:space="0" w:color="auto"/>
        <w:left w:val="none" w:sz="0" w:space="0" w:color="auto"/>
        <w:bottom w:val="none" w:sz="0" w:space="0" w:color="auto"/>
        <w:right w:val="none" w:sz="0" w:space="0" w:color="auto"/>
      </w:divBdr>
    </w:div>
    <w:div w:id="1772124702">
      <w:bodyDiv w:val="1"/>
      <w:marLeft w:val="0"/>
      <w:marRight w:val="0"/>
      <w:marTop w:val="0"/>
      <w:marBottom w:val="0"/>
      <w:divBdr>
        <w:top w:val="none" w:sz="0" w:space="0" w:color="auto"/>
        <w:left w:val="none" w:sz="0" w:space="0" w:color="auto"/>
        <w:bottom w:val="none" w:sz="0" w:space="0" w:color="auto"/>
        <w:right w:val="none" w:sz="0" w:space="0" w:color="auto"/>
      </w:divBdr>
    </w:div>
    <w:div w:id="1772236400">
      <w:bodyDiv w:val="1"/>
      <w:marLeft w:val="0"/>
      <w:marRight w:val="0"/>
      <w:marTop w:val="0"/>
      <w:marBottom w:val="0"/>
      <w:divBdr>
        <w:top w:val="none" w:sz="0" w:space="0" w:color="auto"/>
        <w:left w:val="none" w:sz="0" w:space="0" w:color="auto"/>
        <w:bottom w:val="none" w:sz="0" w:space="0" w:color="auto"/>
        <w:right w:val="none" w:sz="0" w:space="0" w:color="auto"/>
      </w:divBdr>
    </w:div>
    <w:div w:id="1772509050">
      <w:bodyDiv w:val="1"/>
      <w:marLeft w:val="0"/>
      <w:marRight w:val="0"/>
      <w:marTop w:val="0"/>
      <w:marBottom w:val="0"/>
      <w:divBdr>
        <w:top w:val="none" w:sz="0" w:space="0" w:color="auto"/>
        <w:left w:val="none" w:sz="0" w:space="0" w:color="auto"/>
        <w:bottom w:val="none" w:sz="0" w:space="0" w:color="auto"/>
        <w:right w:val="none" w:sz="0" w:space="0" w:color="auto"/>
      </w:divBdr>
    </w:div>
    <w:div w:id="1775592985">
      <w:bodyDiv w:val="1"/>
      <w:marLeft w:val="0"/>
      <w:marRight w:val="0"/>
      <w:marTop w:val="0"/>
      <w:marBottom w:val="0"/>
      <w:divBdr>
        <w:top w:val="none" w:sz="0" w:space="0" w:color="auto"/>
        <w:left w:val="none" w:sz="0" w:space="0" w:color="auto"/>
        <w:bottom w:val="none" w:sz="0" w:space="0" w:color="auto"/>
        <w:right w:val="none" w:sz="0" w:space="0" w:color="auto"/>
      </w:divBdr>
    </w:div>
    <w:div w:id="1775636566">
      <w:bodyDiv w:val="1"/>
      <w:marLeft w:val="0"/>
      <w:marRight w:val="0"/>
      <w:marTop w:val="0"/>
      <w:marBottom w:val="0"/>
      <w:divBdr>
        <w:top w:val="none" w:sz="0" w:space="0" w:color="auto"/>
        <w:left w:val="none" w:sz="0" w:space="0" w:color="auto"/>
        <w:bottom w:val="none" w:sz="0" w:space="0" w:color="auto"/>
        <w:right w:val="none" w:sz="0" w:space="0" w:color="auto"/>
      </w:divBdr>
    </w:div>
    <w:div w:id="1775898996">
      <w:bodyDiv w:val="1"/>
      <w:marLeft w:val="0"/>
      <w:marRight w:val="0"/>
      <w:marTop w:val="0"/>
      <w:marBottom w:val="0"/>
      <w:divBdr>
        <w:top w:val="none" w:sz="0" w:space="0" w:color="auto"/>
        <w:left w:val="none" w:sz="0" w:space="0" w:color="auto"/>
        <w:bottom w:val="none" w:sz="0" w:space="0" w:color="auto"/>
        <w:right w:val="none" w:sz="0" w:space="0" w:color="auto"/>
      </w:divBdr>
    </w:div>
    <w:div w:id="1777019880">
      <w:bodyDiv w:val="1"/>
      <w:marLeft w:val="0"/>
      <w:marRight w:val="0"/>
      <w:marTop w:val="0"/>
      <w:marBottom w:val="0"/>
      <w:divBdr>
        <w:top w:val="none" w:sz="0" w:space="0" w:color="auto"/>
        <w:left w:val="none" w:sz="0" w:space="0" w:color="auto"/>
        <w:bottom w:val="none" w:sz="0" w:space="0" w:color="auto"/>
        <w:right w:val="none" w:sz="0" w:space="0" w:color="auto"/>
      </w:divBdr>
    </w:div>
    <w:div w:id="1777366571">
      <w:bodyDiv w:val="1"/>
      <w:marLeft w:val="0"/>
      <w:marRight w:val="0"/>
      <w:marTop w:val="0"/>
      <w:marBottom w:val="0"/>
      <w:divBdr>
        <w:top w:val="none" w:sz="0" w:space="0" w:color="auto"/>
        <w:left w:val="none" w:sz="0" w:space="0" w:color="auto"/>
        <w:bottom w:val="none" w:sz="0" w:space="0" w:color="auto"/>
        <w:right w:val="none" w:sz="0" w:space="0" w:color="auto"/>
      </w:divBdr>
    </w:div>
    <w:div w:id="1777750217">
      <w:bodyDiv w:val="1"/>
      <w:marLeft w:val="0"/>
      <w:marRight w:val="0"/>
      <w:marTop w:val="0"/>
      <w:marBottom w:val="0"/>
      <w:divBdr>
        <w:top w:val="none" w:sz="0" w:space="0" w:color="auto"/>
        <w:left w:val="none" w:sz="0" w:space="0" w:color="auto"/>
        <w:bottom w:val="none" w:sz="0" w:space="0" w:color="auto"/>
        <w:right w:val="none" w:sz="0" w:space="0" w:color="auto"/>
      </w:divBdr>
    </w:div>
    <w:div w:id="1777750857">
      <w:bodyDiv w:val="1"/>
      <w:marLeft w:val="0"/>
      <w:marRight w:val="0"/>
      <w:marTop w:val="0"/>
      <w:marBottom w:val="0"/>
      <w:divBdr>
        <w:top w:val="none" w:sz="0" w:space="0" w:color="auto"/>
        <w:left w:val="none" w:sz="0" w:space="0" w:color="auto"/>
        <w:bottom w:val="none" w:sz="0" w:space="0" w:color="auto"/>
        <w:right w:val="none" w:sz="0" w:space="0" w:color="auto"/>
      </w:divBdr>
    </w:div>
    <w:div w:id="1777752382">
      <w:bodyDiv w:val="1"/>
      <w:marLeft w:val="0"/>
      <w:marRight w:val="0"/>
      <w:marTop w:val="0"/>
      <w:marBottom w:val="0"/>
      <w:divBdr>
        <w:top w:val="none" w:sz="0" w:space="0" w:color="auto"/>
        <w:left w:val="none" w:sz="0" w:space="0" w:color="auto"/>
        <w:bottom w:val="none" w:sz="0" w:space="0" w:color="auto"/>
        <w:right w:val="none" w:sz="0" w:space="0" w:color="auto"/>
      </w:divBdr>
    </w:div>
    <w:div w:id="1778331106">
      <w:bodyDiv w:val="1"/>
      <w:marLeft w:val="0"/>
      <w:marRight w:val="0"/>
      <w:marTop w:val="0"/>
      <w:marBottom w:val="0"/>
      <w:divBdr>
        <w:top w:val="none" w:sz="0" w:space="0" w:color="auto"/>
        <w:left w:val="none" w:sz="0" w:space="0" w:color="auto"/>
        <w:bottom w:val="none" w:sz="0" w:space="0" w:color="auto"/>
        <w:right w:val="none" w:sz="0" w:space="0" w:color="auto"/>
      </w:divBdr>
    </w:div>
    <w:div w:id="1778410259">
      <w:bodyDiv w:val="1"/>
      <w:marLeft w:val="0"/>
      <w:marRight w:val="0"/>
      <w:marTop w:val="0"/>
      <w:marBottom w:val="0"/>
      <w:divBdr>
        <w:top w:val="none" w:sz="0" w:space="0" w:color="auto"/>
        <w:left w:val="none" w:sz="0" w:space="0" w:color="auto"/>
        <w:bottom w:val="none" w:sz="0" w:space="0" w:color="auto"/>
        <w:right w:val="none" w:sz="0" w:space="0" w:color="auto"/>
      </w:divBdr>
    </w:div>
    <w:div w:id="1779059286">
      <w:bodyDiv w:val="1"/>
      <w:marLeft w:val="0"/>
      <w:marRight w:val="0"/>
      <w:marTop w:val="0"/>
      <w:marBottom w:val="0"/>
      <w:divBdr>
        <w:top w:val="none" w:sz="0" w:space="0" w:color="auto"/>
        <w:left w:val="none" w:sz="0" w:space="0" w:color="auto"/>
        <w:bottom w:val="none" w:sz="0" w:space="0" w:color="auto"/>
        <w:right w:val="none" w:sz="0" w:space="0" w:color="auto"/>
      </w:divBdr>
    </w:div>
    <w:div w:id="1779132196">
      <w:bodyDiv w:val="1"/>
      <w:marLeft w:val="0"/>
      <w:marRight w:val="0"/>
      <w:marTop w:val="0"/>
      <w:marBottom w:val="0"/>
      <w:divBdr>
        <w:top w:val="none" w:sz="0" w:space="0" w:color="auto"/>
        <w:left w:val="none" w:sz="0" w:space="0" w:color="auto"/>
        <w:bottom w:val="none" w:sz="0" w:space="0" w:color="auto"/>
        <w:right w:val="none" w:sz="0" w:space="0" w:color="auto"/>
      </w:divBdr>
    </w:div>
    <w:div w:id="1779642898">
      <w:bodyDiv w:val="1"/>
      <w:marLeft w:val="0"/>
      <w:marRight w:val="0"/>
      <w:marTop w:val="0"/>
      <w:marBottom w:val="0"/>
      <w:divBdr>
        <w:top w:val="none" w:sz="0" w:space="0" w:color="auto"/>
        <w:left w:val="none" w:sz="0" w:space="0" w:color="auto"/>
        <w:bottom w:val="none" w:sz="0" w:space="0" w:color="auto"/>
        <w:right w:val="none" w:sz="0" w:space="0" w:color="auto"/>
      </w:divBdr>
    </w:div>
    <w:div w:id="1779910673">
      <w:bodyDiv w:val="1"/>
      <w:marLeft w:val="0"/>
      <w:marRight w:val="0"/>
      <w:marTop w:val="0"/>
      <w:marBottom w:val="0"/>
      <w:divBdr>
        <w:top w:val="none" w:sz="0" w:space="0" w:color="auto"/>
        <w:left w:val="none" w:sz="0" w:space="0" w:color="auto"/>
        <w:bottom w:val="none" w:sz="0" w:space="0" w:color="auto"/>
        <w:right w:val="none" w:sz="0" w:space="0" w:color="auto"/>
      </w:divBdr>
    </w:div>
    <w:div w:id="1780248995">
      <w:bodyDiv w:val="1"/>
      <w:marLeft w:val="0"/>
      <w:marRight w:val="0"/>
      <w:marTop w:val="0"/>
      <w:marBottom w:val="0"/>
      <w:divBdr>
        <w:top w:val="none" w:sz="0" w:space="0" w:color="auto"/>
        <w:left w:val="none" w:sz="0" w:space="0" w:color="auto"/>
        <w:bottom w:val="none" w:sz="0" w:space="0" w:color="auto"/>
        <w:right w:val="none" w:sz="0" w:space="0" w:color="auto"/>
      </w:divBdr>
    </w:div>
    <w:div w:id="1781024988">
      <w:bodyDiv w:val="1"/>
      <w:marLeft w:val="0"/>
      <w:marRight w:val="0"/>
      <w:marTop w:val="0"/>
      <w:marBottom w:val="0"/>
      <w:divBdr>
        <w:top w:val="none" w:sz="0" w:space="0" w:color="auto"/>
        <w:left w:val="none" w:sz="0" w:space="0" w:color="auto"/>
        <w:bottom w:val="none" w:sz="0" w:space="0" w:color="auto"/>
        <w:right w:val="none" w:sz="0" w:space="0" w:color="auto"/>
      </w:divBdr>
    </w:div>
    <w:div w:id="1783303873">
      <w:bodyDiv w:val="1"/>
      <w:marLeft w:val="0"/>
      <w:marRight w:val="0"/>
      <w:marTop w:val="0"/>
      <w:marBottom w:val="0"/>
      <w:divBdr>
        <w:top w:val="none" w:sz="0" w:space="0" w:color="auto"/>
        <w:left w:val="none" w:sz="0" w:space="0" w:color="auto"/>
        <w:bottom w:val="none" w:sz="0" w:space="0" w:color="auto"/>
        <w:right w:val="none" w:sz="0" w:space="0" w:color="auto"/>
      </w:divBdr>
    </w:div>
    <w:div w:id="1783380374">
      <w:bodyDiv w:val="1"/>
      <w:marLeft w:val="0"/>
      <w:marRight w:val="0"/>
      <w:marTop w:val="0"/>
      <w:marBottom w:val="0"/>
      <w:divBdr>
        <w:top w:val="none" w:sz="0" w:space="0" w:color="auto"/>
        <w:left w:val="none" w:sz="0" w:space="0" w:color="auto"/>
        <w:bottom w:val="none" w:sz="0" w:space="0" w:color="auto"/>
        <w:right w:val="none" w:sz="0" w:space="0" w:color="auto"/>
      </w:divBdr>
    </w:div>
    <w:div w:id="1783766308">
      <w:bodyDiv w:val="1"/>
      <w:marLeft w:val="0"/>
      <w:marRight w:val="0"/>
      <w:marTop w:val="0"/>
      <w:marBottom w:val="0"/>
      <w:divBdr>
        <w:top w:val="none" w:sz="0" w:space="0" w:color="auto"/>
        <w:left w:val="none" w:sz="0" w:space="0" w:color="auto"/>
        <w:bottom w:val="none" w:sz="0" w:space="0" w:color="auto"/>
        <w:right w:val="none" w:sz="0" w:space="0" w:color="auto"/>
      </w:divBdr>
    </w:div>
    <w:div w:id="1784183521">
      <w:bodyDiv w:val="1"/>
      <w:marLeft w:val="0"/>
      <w:marRight w:val="0"/>
      <w:marTop w:val="0"/>
      <w:marBottom w:val="0"/>
      <w:divBdr>
        <w:top w:val="none" w:sz="0" w:space="0" w:color="auto"/>
        <w:left w:val="none" w:sz="0" w:space="0" w:color="auto"/>
        <w:bottom w:val="none" w:sz="0" w:space="0" w:color="auto"/>
        <w:right w:val="none" w:sz="0" w:space="0" w:color="auto"/>
      </w:divBdr>
    </w:div>
    <w:div w:id="1784886230">
      <w:bodyDiv w:val="1"/>
      <w:marLeft w:val="0"/>
      <w:marRight w:val="0"/>
      <w:marTop w:val="0"/>
      <w:marBottom w:val="0"/>
      <w:divBdr>
        <w:top w:val="none" w:sz="0" w:space="0" w:color="auto"/>
        <w:left w:val="none" w:sz="0" w:space="0" w:color="auto"/>
        <w:bottom w:val="none" w:sz="0" w:space="0" w:color="auto"/>
        <w:right w:val="none" w:sz="0" w:space="0" w:color="auto"/>
      </w:divBdr>
    </w:div>
    <w:div w:id="1785078816">
      <w:bodyDiv w:val="1"/>
      <w:marLeft w:val="0"/>
      <w:marRight w:val="0"/>
      <w:marTop w:val="0"/>
      <w:marBottom w:val="0"/>
      <w:divBdr>
        <w:top w:val="none" w:sz="0" w:space="0" w:color="auto"/>
        <w:left w:val="none" w:sz="0" w:space="0" w:color="auto"/>
        <w:bottom w:val="none" w:sz="0" w:space="0" w:color="auto"/>
        <w:right w:val="none" w:sz="0" w:space="0" w:color="auto"/>
      </w:divBdr>
    </w:div>
    <w:div w:id="1785147283">
      <w:bodyDiv w:val="1"/>
      <w:marLeft w:val="0"/>
      <w:marRight w:val="0"/>
      <w:marTop w:val="0"/>
      <w:marBottom w:val="0"/>
      <w:divBdr>
        <w:top w:val="none" w:sz="0" w:space="0" w:color="auto"/>
        <w:left w:val="none" w:sz="0" w:space="0" w:color="auto"/>
        <w:bottom w:val="none" w:sz="0" w:space="0" w:color="auto"/>
        <w:right w:val="none" w:sz="0" w:space="0" w:color="auto"/>
      </w:divBdr>
    </w:div>
    <w:div w:id="1785995147">
      <w:bodyDiv w:val="1"/>
      <w:marLeft w:val="0"/>
      <w:marRight w:val="0"/>
      <w:marTop w:val="0"/>
      <w:marBottom w:val="0"/>
      <w:divBdr>
        <w:top w:val="none" w:sz="0" w:space="0" w:color="auto"/>
        <w:left w:val="none" w:sz="0" w:space="0" w:color="auto"/>
        <w:bottom w:val="none" w:sz="0" w:space="0" w:color="auto"/>
        <w:right w:val="none" w:sz="0" w:space="0" w:color="auto"/>
      </w:divBdr>
    </w:div>
    <w:div w:id="1786729328">
      <w:bodyDiv w:val="1"/>
      <w:marLeft w:val="0"/>
      <w:marRight w:val="0"/>
      <w:marTop w:val="0"/>
      <w:marBottom w:val="0"/>
      <w:divBdr>
        <w:top w:val="none" w:sz="0" w:space="0" w:color="auto"/>
        <w:left w:val="none" w:sz="0" w:space="0" w:color="auto"/>
        <w:bottom w:val="none" w:sz="0" w:space="0" w:color="auto"/>
        <w:right w:val="none" w:sz="0" w:space="0" w:color="auto"/>
      </w:divBdr>
    </w:div>
    <w:div w:id="1786777605">
      <w:bodyDiv w:val="1"/>
      <w:marLeft w:val="0"/>
      <w:marRight w:val="0"/>
      <w:marTop w:val="0"/>
      <w:marBottom w:val="0"/>
      <w:divBdr>
        <w:top w:val="none" w:sz="0" w:space="0" w:color="auto"/>
        <w:left w:val="none" w:sz="0" w:space="0" w:color="auto"/>
        <w:bottom w:val="none" w:sz="0" w:space="0" w:color="auto"/>
        <w:right w:val="none" w:sz="0" w:space="0" w:color="auto"/>
      </w:divBdr>
    </w:div>
    <w:div w:id="1787699689">
      <w:bodyDiv w:val="1"/>
      <w:marLeft w:val="0"/>
      <w:marRight w:val="0"/>
      <w:marTop w:val="0"/>
      <w:marBottom w:val="0"/>
      <w:divBdr>
        <w:top w:val="none" w:sz="0" w:space="0" w:color="auto"/>
        <w:left w:val="none" w:sz="0" w:space="0" w:color="auto"/>
        <w:bottom w:val="none" w:sz="0" w:space="0" w:color="auto"/>
        <w:right w:val="none" w:sz="0" w:space="0" w:color="auto"/>
      </w:divBdr>
    </w:div>
    <w:div w:id="1788549413">
      <w:bodyDiv w:val="1"/>
      <w:marLeft w:val="0"/>
      <w:marRight w:val="0"/>
      <w:marTop w:val="0"/>
      <w:marBottom w:val="0"/>
      <w:divBdr>
        <w:top w:val="none" w:sz="0" w:space="0" w:color="auto"/>
        <w:left w:val="none" w:sz="0" w:space="0" w:color="auto"/>
        <w:bottom w:val="none" w:sz="0" w:space="0" w:color="auto"/>
        <w:right w:val="none" w:sz="0" w:space="0" w:color="auto"/>
      </w:divBdr>
    </w:div>
    <w:div w:id="1789205120">
      <w:bodyDiv w:val="1"/>
      <w:marLeft w:val="0"/>
      <w:marRight w:val="0"/>
      <w:marTop w:val="0"/>
      <w:marBottom w:val="0"/>
      <w:divBdr>
        <w:top w:val="none" w:sz="0" w:space="0" w:color="auto"/>
        <w:left w:val="none" w:sz="0" w:space="0" w:color="auto"/>
        <w:bottom w:val="none" w:sz="0" w:space="0" w:color="auto"/>
        <w:right w:val="none" w:sz="0" w:space="0" w:color="auto"/>
      </w:divBdr>
    </w:div>
    <w:div w:id="1792476098">
      <w:bodyDiv w:val="1"/>
      <w:marLeft w:val="0"/>
      <w:marRight w:val="0"/>
      <w:marTop w:val="0"/>
      <w:marBottom w:val="0"/>
      <w:divBdr>
        <w:top w:val="none" w:sz="0" w:space="0" w:color="auto"/>
        <w:left w:val="none" w:sz="0" w:space="0" w:color="auto"/>
        <w:bottom w:val="none" w:sz="0" w:space="0" w:color="auto"/>
        <w:right w:val="none" w:sz="0" w:space="0" w:color="auto"/>
      </w:divBdr>
    </w:div>
    <w:div w:id="1792554215">
      <w:bodyDiv w:val="1"/>
      <w:marLeft w:val="0"/>
      <w:marRight w:val="0"/>
      <w:marTop w:val="0"/>
      <w:marBottom w:val="0"/>
      <w:divBdr>
        <w:top w:val="none" w:sz="0" w:space="0" w:color="auto"/>
        <w:left w:val="none" w:sz="0" w:space="0" w:color="auto"/>
        <w:bottom w:val="none" w:sz="0" w:space="0" w:color="auto"/>
        <w:right w:val="none" w:sz="0" w:space="0" w:color="auto"/>
      </w:divBdr>
    </w:div>
    <w:div w:id="1792744498">
      <w:bodyDiv w:val="1"/>
      <w:marLeft w:val="0"/>
      <w:marRight w:val="0"/>
      <w:marTop w:val="0"/>
      <w:marBottom w:val="0"/>
      <w:divBdr>
        <w:top w:val="none" w:sz="0" w:space="0" w:color="auto"/>
        <w:left w:val="none" w:sz="0" w:space="0" w:color="auto"/>
        <w:bottom w:val="none" w:sz="0" w:space="0" w:color="auto"/>
        <w:right w:val="none" w:sz="0" w:space="0" w:color="auto"/>
      </w:divBdr>
    </w:div>
    <w:div w:id="1793086801">
      <w:bodyDiv w:val="1"/>
      <w:marLeft w:val="0"/>
      <w:marRight w:val="0"/>
      <w:marTop w:val="0"/>
      <w:marBottom w:val="0"/>
      <w:divBdr>
        <w:top w:val="none" w:sz="0" w:space="0" w:color="auto"/>
        <w:left w:val="none" w:sz="0" w:space="0" w:color="auto"/>
        <w:bottom w:val="none" w:sz="0" w:space="0" w:color="auto"/>
        <w:right w:val="none" w:sz="0" w:space="0" w:color="auto"/>
      </w:divBdr>
    </w:div>
    <w:div w:id="1793161946">
      <w:bodyDiv w:val="1"/>
      <w:marLeft w:val="0"/>
      <w:marRight w:val="0"/>
      <w:marTop w:val="0"/>
      <w:marBottom w:val="0"/>
      <w:divBdr>
        <w:top w:val="none" w:sz="0" w:space="0" w:color="auto"/>
        <w:left w:val="none" w:sz="0" w:space="0" w:color="auto"/>
        <w:bottom w:val="none" w:sz="0" w:space="0" w:color="auto"/>
        <w:right w:val="none" w:sz="0" w:space="0" w:color="auto"/>
      </w:divBdr>
    </w:div>
    <w:div w:id="1793934056">
      <w:bodyDiv w:val="1"/>
      <w:marLeft w:val="0"/>
      <w:marRight w:val="0"/>
      <w:marTop w:val="0"/>
      <w:marBottom w:val="0"/>
      <w:divBdr>
        <w:top w:val="none" w:sz="0" w:space="0" w:color="auto"/>
        <w:left w:val="none" w:sz="0" w:space="0" w:color="auto"/>
        <w:bottom w:val="none" w:sz="0" w:space="0" w:color="auto"/>
        <w:right w:val="none" w:sz="0" w:space="0" w:color="auto"/>
      </w:divBdr>
    </w:div>
    <w:div w:id="1794203024">
      <w:bodyDiv w:val="1"/>
      <w:marLeft w:val="0"/>
      <w:marRight w:val="0"/>
      <w:marTop w:val="0"/>
      <w:marBottom w:val="0"/>
      <w:divBdr>
        <w:top w:val="none" w:sz="0" w:space="0" w:color="auto"/>
        <w:left w:val="none" w:sz="0" w:space="0" w:color="auto"/>
        <w:bottom w:val="none" w:sz="0" w:space="0" w:color="auto"/>
        <w:right w:val="none" w:sz="0" w:space="0" w:color="auto"/>
      </w:divBdr>
    </w:div>
    <w:div w:id="1794405120">
      <w:bodyDiv w:val="1"/>
      <w:marLeft w:val="0"/>
      <w:marRight w:val="0"/>
      <w:marTop w:val="0"/>
      <w:marBottom w:val="0"/>
      <w:divBdr>
        <w:top w:val="none" w:sz="0" w:space="0" w:color="auto"/>
        <w:left w:val="none" w:sz="0" w:space="0" w:color="auto"/>
        <w:bottom w:val="none" w:sz="0" w:space="0" w:color="auto"/>
        <w:right w:val="none" w:sz="0" w:space="0" w:color="auto"/>
      </w:divBdr>
    </w:div>
    <w:div w:id="1795824450">
      <w:bodyDiv w:val="1"/>
      <w:marLeft w:val="0"/>
      <w:marRight w:val="0"/>
      <w:marTop w:val="0"/>
      <w:marBottom w:val="0"/>
      <w:divBdr>
        <w:top w:val="none" w:sz="0" w:space="0" w:color="auto"/>
        <w:left w:val="none" w:sz="0" w:space="0" w:color="auto"/>
        <w:bottom w:val="none" w:sz="0" w:space="0" w:color="auto"/>
        <w:right w:val="none" w:sz="0" w:space="0" w:color="auto"/>
      </w:divBdr>
    </w:div>
    <w:div w:id="1796020524">
      <w:bodyDiv w:val="1"/>
      <w:marLeft w:val="0"/>
      <w:marRight w:val="0"/>
      <w:marTop w:val="0"/>
      <w:marBottom w:val="0"/>
      <w:divBdr>
        <w:top w:val="none" w:sz="0" w:space="0" w:color="auto"/>
        <w:left w:val="none" w:sz="0" w:space="0" w:color="auto"/>
        <w:bottom w:val="none" w:sz="0" w:space="0" w:color="auto"/>
        <w:right w:val="none" w:sz="0" w:space="0" w:color="auto"/>
      </w:divBdr>
    </w:div>
    <w:div w:id="1798253273">
      <w:bodyDiv w:val="1"/>
      <w:marLeft w:val="0"/>
      <w:marRight w:val="0"/>
      <w:marTop w:val="0"/>
      <w:marBottom w:val="0"/>
      <w:divBdr>
        <w:top w:val="none" w:sz="0" w:space="0" w:color="auto"/>
        <w:left w:val="none" w:sz="0" w:space="0" w:color="auto"/>
        <w:bottom w:val="none" w:sz="0" w:space="0" w:color="auto"/>
        <w:right w:val="none" w:sz="0" w:space="0" w:color="auto"/>
      </w:divBdr>
    </w:div>
    <w:div w:id="1798404640">
      <w:bodyDiv w:val="1"/>
      <w:marLeft w:val="0"/>
      <w:marRight w:val="0"/>
      <w:marTop w:val="0"/>
      <w:marBottom w:val="0"/>
      <w:divBdr>
        <w:top w:val="none" w:sz="0" w:space="0" w:color="auto"/>
        <w:left w:val="none" w:sz="0" w:space="0" w:color="auto"/>
        <w:bottom w:val="none" w:sz="0" w:space="0" w:color="auto"/>
        <w:right w:val="none" w:sz="0" w:space="0" w:color="auto"/>
      </w:divBdr>
    </w:div>
    <w:div w:id="1798453983">
      <w:bodyDiv w:val="1"/>
      <w:marLeft w:val="0"/>
      <w:marRight w:val="0"/>
      <w:marTop w:val="0"/>
      <w:marBottom w:val="0"/>
      <w:divBdr>
        <w:top w:val="none" w:sz="0" w:space="0" w:color="auto"/>
        <w:left w:val="none" w:sz="0" w:space="0" w:color="auto"/>
        <w:bottom w:val="none" w:sz="0" w:space="0" w:color="auto"/>
        <w:right w:val="none" w:sz="0" w:space="0" w:color="auto"/>
      </w:divBdr>
    </w:div>
    <w:div w:id="1798983924">
      <w:bodyDiv w:val="1"/>
      <w:marLeft w:val="0"/>
      <w:marRight w:val="0"/>
      <w:marTop w:val="0"/>
      <w:marBottom w:val="0"/>
      <w:divBdr>
        <w:top w:val="none" w:sz="0" w:space="0" w:color="auto"/>
        <w:left w:val="none" w:sz="0" w:space="0" w:color="auto"/>
        <w:bottom w:val="none" w:sz="0" w:space="0" w:color="auto"/>
        <w:right w:val="none" w:sz="0" w:space="0" w:color="auto"/>
      </w:divBdr>
    </w:div>
    <w:div w:id="1799101690">
      <w:bodyDiv w:val="1"/>
      <w:marLeft w:val="0"/>
      <w:marRight w:val="0"/>
      <w:marTop w:val="0"/>
      <w:marBottom w:val="0"/>
      <w:divBdr>
        <w:top w:val="none" w:sz="0" w:space="0" w:color="auto"/>
        <w:left w:val="none" w:sz="0" w:space="0" w:color="auto"/>
        <w:bottom w:val="none" w:sz="0" w:space="0" w:color="auto"/>
        <w:right w:val="none" w:sz="0" w:space="0" w:color="auto"/>
      </w:divBdr>
    </w:div>
    <w:div w:id="1799109064">
      <w:bodyDiv w:val="1"/>
      <w:marLeft w:val="0"/>
      <w:marRight w:val="0"/>
      <w:marTop w:val="0"/>
      <w:marBottom w:val="0"/>
      <w:divBdr>
        <w:top w:val="none" w:sz="0" w:space="0" w:color="auto"/>
        <w:left w:val="none" w:sz="0" w:space="0" w:color="auto"/>
        <w:bottom w:val="none" w:sz="0" w:space="0" w:color="auto"/>
        <w:right w:val="none" w:sz="0" w:space="0" w:color="auto"/>
      </w:divBdr>
    </w:div>
    <w:div w:id="1799448112">
      <w:bodyDiv w:val="1"/>
      <w:marLeft w:val="0"/>
      <w:marRight w:val="0"/>
      <w:marTop w:val="0"/>
      <w:marBottom w:val="0"/>
      <w:divBdr>
        <w:top w:val="none" w:sz="0" w:space="0" w:color="auto"/>
        <w:left w:val="none" w:sz="0" w:space="0" w:color="auto"/>
        <w:bottom w:val="none" w:sz="0" w:space="0" w:color="auto"/>
        <w:right w:val="none" w:sz="0" w:space="0" w:color="auto"/>
      </w:divBdr>
    </w:div>
    <w:div w:id="1801149204">
      <w:bodyDiv w:val="1"/>
      <w:marLeft w:val="0"/>
      <w:marRight w:val="0"/>
      <w:marTop w:val="0"/>
      <w:marBottom w:val="0"/>
      <w:divBdr>
        <w:top w:val="none" w:sz="0" w:space="0" w:color="auto"/>
        <w:left w:val="none" w:sz="0" w:space="0" w:color="auto"/>
        <w:bottom w:val="none" w:sz="0" w:space="0" w:color="auto"/>
        <w:right w:val="none" w:sz="0" w:space="0" w:color="auto"/>
      </w:divBdr>
    </w:div>
    <w:div w:id="1801455579">
      <w:bodyDiv w:val="1"/>
      <w:marLeft w:val="0"/>
      <w:marRight w:val="0"/>
      <w:marTop w:val="0"/>
      <w:marBottom w:val="0"/>
      <w:divBdr>
        <w:top w:val="none" w:sz="0" w:space="0" w:color="auto"/>
        <w:left w:val="none" w:sz="0" w:space="0" w:color="auto"/>
        <w:bottom w:val="none" w:sz="0" w:space="0" w:color="auto"/>
        <w:right w:val="none" w:sz="0" w:space="0" w:color="auto"/>
      </w:divBdr>
      <w:divsChild>
        <w:div w:id="2010597430">
          <w:marLeft w:val="0"/>
          <w:marRight w:val="0"/>
          <w:marTop w:val="0"/>
          <w:marBottom w:val="0"/>
          <w:divBdr>
            <w:top w:val="none" w:sz="0" w:space="0" w:color="auto"/>
            <w:left w:val="none" w:sz="0" w:space="0" w:color="auto"/>
            <w:bottom w:val="none" w:sz="0" w:space="0" w:color="auto"/>
            <w:right w:val="none" w:sz="0" w:space="0" w:color="auto"/>
          </w:divBdr>
          <w:divsChild>
            <w:div w:id="564687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655316">
      <w:bodyDiv w:val="1"/>
      <w:marLeft w:val="0"/>
      <w:marRight w:val="0"/>
      <w:marTop w:val="0"/>
      <w:marBottom w:val="0"/>
      <w:divBdr>
        <w:top w:val="none" w:sz="0" w:space="0" w:color="auto"/>
        <w:left w:val="none" w:sz="0" w:space="0" w:color="auto"/>
        <w:bottom w:val="none" w:sz="0" w:space="0" w:color="auto"/>
        <w:right w:val="none" w:sz="0" w:space="0" w:color="auto"/>
      </w:divBdr>
    </w:div>
    <w:div w:id="1802453540">
      <w:bodyDiv w:val="1"/>
      <w:marLeft w:val="0"/>
      <w:marRight w:val="0"/>
      <w:marTop w:val="0"/>
      <w:marBottom w:val="0"/>
      <w:divBdr>
        <w:top w:val="none" w:sz="0" w:space="0" w:color="auto"/>
        <w:left w:val="none" w:sz="0" w:space="0" w:color="auto"/>
        <w:bottom w:val="none" w:sz="0" w:space="0" w:color="auto"/>
        <w:right w:val="none" w:sz="0" w:space="0" w:color="auto"/>
      </w:divBdr>
    </w:div>
    <w:div w:id="1802460566">
      <w:bodyDiv w:val="1"/>
      <w:marLeft w:val="0"/>
      <w:marRight w:val="0"/>
      <w:marTop w:val="0"/>
      <w:marBottom w:val="0"/>
      <w:divBdr>
        <w:top w:val="none" w:sz="0" w:space="0" w:color="auto"/>
        <w:left w:val="none" w:sz="0" w:space="0" w:color="auto"/>
        <w:bottom w:val="none" w:sz="0" w:space="0" w:color="auto"/>
        <w:right w:val="none" w:sz="0" w:space="0" w:color="auto"/>
      </w:divBdr>
      <w:divsChild>
        <w:div w:id="955411279">
          <w:marLeft w:val="0"/>
          <w:marRight w:val="0"/>
          <w:marTop w:val="0"/>
          <w:marBottom w:val="0"/>
          <w:divBdr>
            <w:top w:val="none" w:sz="0" w:space="0" w:color="auto"/>
            <w:left w:val="none" w:sz="0" w:space="0" w:color="auto"/>
            <w:bottom w:val="none" w:sz="0" w:space="0" w:color="auto"/>
            <w:right w:val="none" w:sz="0" w:space="0" w:color="auto"/>
          </w:divBdr>
          <w:divsChild>
            <w:div w:id="1742487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422955">
      <w:bodyDiv w:val="1"/>
      <w:marLeft w:val="0"/>
      <w:marRight w:val="0"/>
      <w:marTop w:val="0"/>
      <w:marBottom w:val="0"/>
      <w:divBdr>
        <w:top w:val="none" w:sz="0" w:space="0" w:color="auto"/>
        <w:left w:val="none" w:sz="0" w:space="0" w:color="auto"/>
        <w:bottom w:val="none" w:sz="0" w:space="0" w:color="auto"/>
        <w:right w:val="none" w:sz="0" w:space="0" w:color="auto"/>
      </w:divBdr>
    </w:div>
    <w:div w:id="1803812955">
      <w:bodyDiv w:val="1"/>
      <w:marLeft w:val="0"/>
      <w:marRight w:val="0"/>
      <w:marTop w:val="0"/>
      <w:marBottom w:val="0"/>
      <w:divBdr>
        <w:top w:val="none" w:sz="0" w:space="0" w:color="auto"/>
        <w:left w:val="none" w:sz="0" w:space="0" w:color="auto"/>
        <w:bottom w:val="none" w:sz="0" w:space="0" w:color="auto"/>
        <w:right w:val="none" w:sz="0" w:space="0" w:color="auto"/>
      </w:divBdr>
    </w:div>
    <w:div w:id="1803880605">
      <w:bodyDiv w:val="1"/>
      <w:marLeft w:val="0"/>
      <w:marRight w:val="0"/>
      <w:marTop w:val="0"/>
      <w:marBottom w:val="0"/>
      <w:divBdr>
        <w:top w:val="none" w:sz="0" w:space="0" w:color="auto"/>
        <w:left w:val="none" w:sz="0" w:space="0" w:color="auto"/>
        <w:bottom w:val="none" w:sz="0" w:space="0" w:color="auto"/>
        <w:right w:val="none" w:sz="0" w:space="0" w:color="auto"/>
      </w:divBdr>
    </w:div>
    <w:div w:id="1804273805">
      <w:bodyDiv w:val="1"/>
      <w:marLeft w:val="0"/>
      <w:marRight w:val="0"/>
      <w:marTop w:val="0"/>
      <w:marBottom w:val="0"/>
      <w:divBdr>
        <w:top w:val="none" w:sz="0" w:space="0" w:color="auto"/>
        <w:left w:val="none" w:sz="0" w:space="0" w:color="auto"/>
        <w:bottom w:val="none" w:sz="0" w:space="0" w:color="auto"/>
        <w:right w:val="none" w:sz="0" w:space="0" w:color="auto"/>
      </w:divBdr>
    </w:div>
    <w:div w:id="1805732218">
      <w:bodyDiv w:val="1"/>
      <w:marLeft w:val="0"/>
      <w:marRight w:val="0"/>
      <w:marTop w:val="0"/>
      <w:marBottom w:val="0"/>
      <w:divBdr>
        <w:top w:val="none" w:sz="0" w:space="0" w:color="auto"/>
        <w:left w:val="none" w:sz="0" w:space="0" w:color="auto"/>
        <w:bottom w:val="none" w:sz="0" w:space="0" w:color="auto"/>
        <w:right w:val="none" w:sz="0" w:space="0" w:color="auto"/>
      </w:divBdr>
    </w:div>
    <w:div w:id="1806198522">
      <w:bodyDiv w:val="1"/>
      <w:marLeft w:val="0"/>
      <w:marRight w:val="0"/>
      <w:marTop w:val="0"/>
      <w:marBottom w:val="0"/>
      <w:divBdr>
        <w:top w:val="none" w:sz="0" w:space="0" w:color="auto"/>
        <w:left w:val="none" w:sz="0" w:space="0" w:color="auto"/>
        <w:bottom w:val="none" w:sz="0" w:space="0" w:color="auto"/>
        <w:right w:val="none" w:sz="0" w:space="0" w:color="auto"/>
      </w:divBdr>
    </w:div>
    <w:div w:id="1806242816">
      <w:bodyDiv w:val="1"/>
      <w:marLeft w:val="0"/>
      <w:marRight w:val="0"/>
      <w:marTop w:val="0"/>
      <w:marBottom w:val="0"/>
      <w:divBdr>
        <w:top w:val="none" w:sz="0" w:space="0" w:color="auto"/>
        <w:left w:val="none" w:sz="0" w:space="0" w:color="auto"/>
        <w:bottom w:val="none" w:sz="0" w:space="0" w:color="auto"/>
        <w:right w:val="none" w:sz="0" w:space="0" w:color="auto"/>
      </w:divBdr>
    </w:div>
    <w:div w:id="1807117547">
      <w:bodyDiv w:val="1"/>
      <w:marLeft w:val="0"/>
      <w:marRight w:val="0"/>
      <w:marTop w:val="0"/>
      <w:marBottom w:val="0"/>
      <w:divBdr>
        <w:top w:val="none" w:sz="0" w:space="0" w:color="auto"/>
        <w:left w:val="none" w:sz="0" w:space="0" w:color="auto"/>
        <w:bottom w:val="none" w:sz="0" w:space="0" w:color="auto"/>
        <w:right w:val="none" w:sz="0" w:space="0" w:color="auto"/>
      </w:divBdr>
    </w:div>
    <w:div w:id="1807310404">
      <w:bodyDiv w:val="1"/>
      <w:marLeft w:val="0"/>
      <w:marRight w:val="0"/>
      <w:marTop w:val="0"/>
      <w:marBottom w:val="0"/>
      <w:divBdr>
        <w:top w:val="none" w:sz="0" w:space="0" w:color="auto"/>
        <w:left w:val="none" w:sz="0" w:space="0" w:color="auto"/>
        <w:bottom w:val="none" w:sz="0" w:space="0" w:color="auto"/>
        <w:right w:val="none" w:sz="0" w:space="0" w:color="auto"/>
      </w:divBdr>
    </w:div>
    <w:div w:id="1807702564">
      <w:bodyDiv w:val="1"/>
      <w:marLeft w:val="0"/>
      <w:marRight w:val="0"/>
      <w:marTop w:val="0"/>
      <w:marBottom w:val="0"/>
      <w:divBdr>
        <w:top w:val="none" w:sz="0" w:space="0" w:color="auto"/>
        <w:left w:val="none" w:sz="0" w:space="0" w:color="auto"/>
        <w:bottom w:val="none" w:sz="0" w:space="0" w:color="auto"/>
        <w:right w:val="none" w:sz="0" w:space="0" w:color="auto"/>
      </w:divBdr>
    </w:div>
    <w:div w:id="1807703919">
      <w:bodyDiv w:val="1"/>
      <w:marLeft w:val="0"/>
      <w:marRight w:val="0"/>
      <w:marTop w:val="0"/>
      <w:marBottom w:val="0"/>
      <w:divBdr>
        <w:top w:val="none" w:sz="0" w:space="0" w:color="auto"/>
        <w:left w:val="none" w:sz="0" w:space="0" w:color="auto"/>
        <w:bottom w:val="none" w:sz="0" w:space="0" w:color="auto"/>
        <w:right w:val="none" w:sz="0" w:space="0" w:color="auto"/>
      </w:divBdr>
    </w:div>
    <w:div w:id="1809661122">
      <w:bodyDiv w:val="1"/>
      <w:marLeft w:val="0"/>
      <w:marRight w:val="0"/>
      <w:marTop w:val="0"/>
      <w:marBottom w:val="0"/>
      <w:divBdr>
        <w:top w:val="none" w:sz="0" w:space="0" w:color="auto"/>
        <w:left w:val="none" w:sz="0" w:space="0" w:color="auto"/>
        <w:bottom w:val="none" w:sz="0" w:space="0" w:color="auto"/>
        <w:right w:val="none" w:sz="0" w:space="0" w:color="auto"/>
      </w:divBdr>
    </w:div>
    <w:div w:id="1809738332">
      <w:bodyDiv w:val="1"/>
      <w:marLeft w:val="0"/>
      <w:marRight w:val="0"/>
      <w:marTop w:val="0"/>
      <w:marBottom w:val="0"/>
      <w:divBdr>
        <w:top w:val="none" w:sz="0" w:space="0" w:color="auto"/>
        <w:left w:val="none" w:sz="0" w:space="0" w:color="auto"/>
        <w:bottom w:val="none" w:sz="0" w:space="0" w:color="auto"/>
        <w:right w:val="none" w:sz="0" w:space="0" w:color="auto"/>
      </w:divBdr>
    </w:div>
    <w:div w:id="1809780352">
      <w:bodyDiv w:val="1"/>
      <w:marLeft w:val="0"/>
      <w:marRight w:val="0"/>
      <w:marTop w:val="0"/>
      <w:marBottom w:val="0"/>
      <w:divBdr>
        <w:top w:val="none" w:sz="0" w:space="0" w:color="auto"/>
        <w:left w:val="none" w:sz="0" w:space="0" w:color="auto"/>
        <w:bottom w:val="none" w:sz="0" w:space="0" w:color="auto"/>
        <w:right w:val="none" w:sz="0" w:space="0" w:color="auto"/>
      </w:divBdr>
    </w:div>
    <w:div w:id="1809787083">
      <w:bodyDiv w:val="1"/>
      <w:marLeft w:val="0"/>
      <w:marRight w:val="0"/>
      <w:marTop w:val="0"/>
      <w:marBottom w:val="0"/>
      <w:divBdr>
        <w:top w:val="none" w:sz="0" w:space="0" w:color="auto"/>
        <w:left w:val="none" w:sz="0" w:space="0" w:color="auto"/>
        <w:bottom w:val="none" w:sz="0" w:space="0" w:color="auto"/>
        <w:right w:val="none" w:sz="0" w:space="0" w:color="auto"/>
      </w:divBdr>
    </w:div>
    <w:div w:id="1810781993">
      <w:bodyDiv w:val="1"/>
      <w:marLeft w:val="0"/>
      <w:marRight w:val="0"/>
      <w:marTop w:val="0"/>
      <w:marBottom w:val="0"/>
      <w:divBdr>
        <w:top w:val="none" w:sz="0" w:space="0" w:color="auto"/>
        <w:left w:val="none" w:sz="0" w:space="0" w:color="auto"/>
        <w:bottom w:val="none" w:sz="0" w:space="0" w:color="auto"/>
        <w:right w:val="none" w:sz="0" w:space="0" w:color="auto"/>
      </w:divBdr>
    </w:div>
    <w:div w:id="1811436654">
      <w:bodyDiv w:val="1"/>
      <w:marLeft w:val="0"/>
      <w:marRight w:val="0"/>
      <w:marTop w:val="0"/>
      <w:marBottom w:val="0"/>
      <w:divBdr>
        <w:top w:val="none" w:sz="0" w:space="0" w:color="auto"/>
        <w:left w:val="none" w:sz="0" w:space="0" w:color="auto"/>
        <w:bottom w:val="none" w:sz="0" w:space="0" w:color="auto"/>
        <w:right w:val="none" w:sz="0" w:space="0" w:color="auto"/>
      </w:divBdr>
    </w:div>
    <w:div w:id="1811701290">
      <w:bodyDiv w:val="1"/>
      <w:marLeft w:val="0"/>
      <w:marRight w:val="0"/>
      <w:marTop w:val="0"/>
      <w:marBottom w:val="0"/>
      <w:divBdr>
        <w:top w:val="none" w:sz="0" w:space="0" w:color="auto"/>
        <w:left w:val="none" w:sz="0" w:space="0" w:color="auto"/>
        <w:bottom w:val="none" w:sz="0" w:space="0" w:color="auto"/>
        <w:right w:val="none" w:sz="0" w:space="0" w:color="auto"/>
      </w:divBdr>
    </w:div>
    <w:div w:id="1812094737">
      <w:bodyDiv w:val="1"/>
      <w:marLeft w:val="0"/>
      <w:marRight w:val="0"/>
      <w:marTop w:val="0"/>
      <w:marBottom w:val="0"/>
      <w:divBdr>
        <w:top w:val="none" w:sz="0" w:space="0" w:color="auto"/>
        <w:left w:val="none" w:sz="0" w:space="0" w:color="auto"/>
        <w:bottom w:val="none" w:sz="0" w:space="0" w:color="auto"/>
        <w:right w:val="none" w:sz="0" w:space="0" w:color="auto"/>
      </w:divBdr>
      <w:divsChild>
        <w:div w:id="1991209638">
          <w:marLeft w:val="0"/>
          <w:marRight w:val="0"/>
          <w:marTop w:val="0"/>
          <w:marBottom w:val="0"/>
          <w:divBdr>
            <w:top w:val="none" w:sz="0" w:space="0" w:color="auto"/>
            <w:left w:val="none" w:sz="0" w:space="0" w:color="auto"/>
            <w:bottom w:val="none" w:sz="0" w:space="0" w:color="auto"/>
            <w:right w:val="none" w:sz="0" w:space="0" w:color="auto"/>
          </w:divBdr>
          <w:divsChild>
            <w:div w:id="953942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252923">
      <w:bodyDiv w:val="1"/>
      <w:marLeft w:val="0"/>
      <w:marRight w:val="0"/>
      <w:marTop w:val="0"/>
      <w:marBottom w:val="0"/>
      <w:divBdr>
        <w:top w:val="none" w:sz="0" w:space="0" w:color="auto"/>
        <w:left w:val="none" w:sz="0" w:space="0" w:color="auto"/>
        <w:bottom w:val="none" w:sz="0" w:space="0" w:color="auto"/>
        <w:right w:val="none" w:sz="0" w:space="0" w:color="auto"/>
      </w:divBdr>
    </w:div>
    <w:div w:id="1814830997">
      <w:bodyDiv w:val="1"/>
      <w:marLeft w:val="0"/>
      <w:marRight w:val="0"/>
      <w:marTop w:val="0"/>
      <w:marBottom w:val="0"/>
      <w:divBdr>
        <w:top w:val="none" w:sz="0" w:space="0" w:color="auto"/>
        <w:left w:val="none" w:sz="0" w:space="0" w:color="auto"/>
        <w:bottom w:val="none" w:sz="0" w:space="0" w:color="auto"/>
        <w:right w:val="none" w:sz="0" w:space="0" w:color="auto"/>
      </w:divBdr>
    </w:div>
    <w:div w:id="1815944124">
      <w:bodyDiv w:val="1"/>
      <w:marLeft w:val="0"/>
      <w:marRight w:val="0"/>
      <w:marTop w:val="0"/>
      <w:marBottom w:val="0"/>
      <w:divBdr>
        <w:top w:val="none" w:sz="0" w:space="0" w:color="auto"/>
        <w:left w:val="none" w:sz="0" w:space="0" w:color="auto"/>
        <w:bottom w:val="none" w:sz="0" w:space="0" w:color="auto"/>
        <w:right w:val="none" w:sz="0" w:space="0" w:color="auto"/>
      </w:divBdr>
    </w:div>
    <w:div w:id="1816026528">
      <w:bodyDiv w:val="1"/>
      <w:marLeft w:val="0"/>
      <w:marRight w:val="0"/>
      <w:marTop w:val="0"/>
      <w:marBottom w:val="0"/>
      <w:divBdr>
        <w:top w:val="none" w:sz="0" w:space="0" w:color="auto"/>
        <w:left w:val="none" w:sz="0" w:space="0" w:color="auto"/>
        <w:bottom w:val="none" w:sz="0" w:space="0" w:color="auto"/>
        <w:right w:val="none" w:sz="0" w:space="0" w:color="auto"/>
      </w:divBdr>
    </w:div>
    <w:div w:id="1816332011">
      <w:bodyDiv w:val="1"/>
      <w:marLeft w:val="0"/>
      <w:marRight w:val="0"/>
      <w:marTop w:val="0"/>
      <w:marBottom w:val="0"/>
      <w:divBdr>
        <w:top w:val="none" w:sz="0" w:space="0" w:color="auto"/>
        <w:left w:val="none" w:sz="0" w:space="0" w:color="auto"/>
        <w:bottom w:val="none" w:sz="0" w:space="0" w:color="auto"/>
        <w:right w:val="none" w:sz="0" w:space="0" w:color="auto"/>
      </w:divBdr>
    </w:div>
    <w:div w:id="1817722542">
      <w:bodyDiv w:val="1"/>
      <w:marLeft w:val="0"/>
      <w:marRight w:val="0"/>
      <w:marTop w:val="0"/>
      <w:marBottom w:val="0"/>
      <w:divBdr>
        <w:top w:val="none" w:sz="0" w:space="0" w:color="auto"/>
        <w:left w:val="none" w:sz="0" w:space="0" w:color="auto"/>
        <w:bottom w:val="none" w:sz="0" w:space="0" w:color="auto"/>
        <w:right w:val="none" w:sz="0" w:space="0" w:color="auto"/>
      </w:divBdr>
    </w:div>
    <w:div w:id="1820418113">
      <w:bodyDiv w:val="1"/>
      <w:marLeft w:val="0"/>
      <w:marRight w:val="0"/>
      <w:marTop w:val="0"/>
      <w:marBottom w:val="0"/>
      <w:divBdr>
        <w:top w:val="none" w:sz="0" w:space="0" w:color="auto"/>
        <w:left w:val="none" w:sz="0" w:space="0" w:color="auto"/>
        <w:bottom w:val="none" w:sz="0" w:space="0" w:color="auto"/>
        <w:right w:val="none" w:sz="0" w:space="0" w:color="auto"/>
      </w:divBdr>
    </w:div>
    <w:div w:id="1820726247">
      <w:bodyDiv w:val="1"/>
      <w:marLeft w:val="0"/>
      <w:marRight w:val="0"/>
      <w:marTop w:val="0"/>
      <w:marBottom w:val="0"/>
      <w:divBdr>
        <w:top w:val="none" w:sz="0" w:space="0" w:color="auto"/>
        <w:left w:val="none" w:sz="0" w:space="0" w:color="auto"/>
        <w:bottom w:val="none" w:sz="0" w:space="0" w:color="auto"/>
        <w:right w:val="none" w:sz="0" w:space="0" w:color="auto"/>
      </w:divBdr>
    </w:div>
    <w:div w:id="1822115707">
      <w:bodyDiv w:val="1"/>
      <w:marLeft w:val="0"/>
      <w:marRight w:val="0"/>
      <w:marTop w:val="0"/>
      <w:marBottom w:val="0"/>
      <w:divBdr>
        <w:top w:val="none" w:sz="0" w:space="0" w:color="auto"/>
        <w:left w:val="none" w:sz="0" w:space="0" w:color="auto"/>
        <w:bottom w:val="none" w:sz="0" w:space="0" w:color="auto"/>
        <w:right w:val="none" w:sz="0" w:space="0" w:color="auto"/>
      </w:divBdr>
    </w:div>
    <w:div w:id="1822696214">
      <w:bodyDiv w:val="1"/>
      <w:marLeft w:val="0"/>
      <w:marRight w:val="0"/>
      <w:marTop w:val="0"/>
      <w:marBottom w:val="0"/>
      <w:divBdr>
        <w:top w:val="none" w:sz="0" w:space="0" w:color="auto"/>
        <w:left w:val="none" w:sz="0" w:space="0" w:color="auto"/>
        <w:bottom w:val="none" w:sz="0" w:space="0" w:color="auto"/>
        <w:right w:val="none" w:sz="0" w:space="0" w:color="auto"/>
      </w:divBdr>
    </w:div>
    <w:div w:id="1823152719">
      <w:bodyDiv w:val="1"/>
      <w:marLeft w:val="0"/>
      <w:marRight w:val="0"/>
      <w:marTop w:val="0"/>
      <w:marBottom w:val="0"/>
      <w:divBdr>
        <w:top w:val="none" w:sz="0" w:space="0" w:color="auto"/>
        <w:left w:val="none" w:sz="0" w:space="0" w:color="auto"/>
        <w:bottom w:val="none" w:sz="0" w:space="0" w:color="auto"/>
        <w:right w:val="none" w:sz="0" w:space="0" w:color="auto"/>
      </w:divBdr>
    </w:div>
    <w:div w:id="1823964961">
      <w:bodyDiv w:val="1"/>
      <w:marLeft w:val="0"/>
      <w:marRight w:val="0"/>
      <w:marTop w:val="0"/>
      <w:marBottom w:val="0"/>
      <w:divBdr>
        <w:top w:val="none" w:sz="0" w:space="0" w:color="auto"/>
        <w:left w:val="none" w:sz="0" w:space="0" w:color="auto"/>
        <w:bottom w:val="none" w:sz="0" w:space="0" w:color="auto"/>
        <w:right w:val="none" w:sz="0" w:space="0" w:color="auto"/>
      </w:divBdr>
    </w:div>
    <w:div w:id="1824082304">
      <w:bodyDiv w:val="1"/>
      <w:marLeft w:val="0"/>
      <w:marRight w:val="0"/>
      <w:marTop w:val="0"/>
      <w:marBottom w:val="0"/>
      <w:divBdr>
        <w:top w:val="none" w:sz="0" w:space="0" w:color="auto"/>
        <w:left w:val="none" w:sz="0" w:space="0" w:color="auto"/>
        <w:bottom w:val="none" w:sz="0" w:space="0" w:color="auto"/>
        <w:right w:val="none" w:sz="0" w:space="0" w:color="auto"/>
      </w:divBdr>
    </w:div>
    <w:div w:id="1825125053">
      <w:bodyDiv w:val="1"/>
      <w:marLeft w:val="0"/>
      <w:marRight w:val="0"/>
      <w:marTop w:val="0"/>
      <w:marBottom w:val="0"/>
      <w:divBdr>
        <w:top w:val="none" w:sz="0" w:space="0" w:color="auto"/>
        <w:left w:val="none" w:sz="0" w:space="0" w:color="auto"/>
        <w:bottom w:val="none" w:sz="0" w:space="0" w:color="auto"/>
        <w:right w:val="none" w:sz="0" w:space="0" w:color="auto"/>
      </w:divBdr>
      <w:divsChild>
        <w:div w:id="1616059563">
          <w:marLeft w:val="0"/>
          <w:marRight w:val="0"/>
          <w:marTop w:val="0"/>
          <w:marBottom w:val="0"/>
          <w:divBdr>
            <w:top w:val="none" w:sz="0" w:space="0" w:color="auto"/>
            <w:left w:val="none" w:sz="0" w:space="0" w:color="auto"/>
            <w:bottom w:val="none" w:sz="0" w:space="0" w:color="auto"/>
            <w:right w:val="none" w:sz="0" w:space="0" w:color="auto"/>
          </w:divBdr>
          <w:divsChild>
            <w:div w:id="1754164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781640">
      <w:bodyDiv w:val="1"/>
      <w:marLeft w:val="0"/>
      <w:marRight w:val="0"/>
      <w:marTop w:val="0"/>
      <w:marBottom w:val="0"/>
      <w:divBdr>
        <w:top w:val="none" w:sz="0" w:space="0" w:color="auto"/>
        <w:left w:val="none" w:sz="0" w:space="0" w:color="auto"/>
        <w:bottom w:val="none" w:sz="0" w:space="0" w:color="auto"/>
        <w:right w:val="none" w:sz="0" w:space="0" w:color="auto"/>
      </w:divBdr>
    </w:div>
    <w:div w:id="1826237381">
      <w:bodyDiv w:val="1"/>
      <w:marLeft w:val="0"/>
      <w:marRight w:val="0"/>
      <w:marTop w:val="0"/>
      <w:marBottom w:val="0"/>
      <w:divBdr>
        <w:top w:val="none" w:sz="0" w:space="0" w:color="auto"/>
        <w:left w:val="none" w:sz="0" w:space="0" w:color="auto"/>
        <w:bottom w:val="none" w:sz="0" w:space="0" w:color="auto"/>
        <w:right w:val="none" w:sz="0" w:space="0" w:color="auto"/>
      </w:divBdr>
    </w:div>
    <w:div w:id="1827280876">
      <w:bodyDiv w:val="1"/>
      <w:marLeft w:val="0"/>
      <w:marRight w:val="0"/>
      <w:marTop w:val="0"/>
      <w:marBottom w:val="0"/>
      <w:divBdr>
        <w:top w:val="none" w:sz="0" w:space="0" w:color="auto"/>
        <w:left w:val="none" w:sz="0" w:space="0" w:color="auto"/>
        <w:bottom w:val="none" w:sz="0" w:space="0" w:color="auto"/>
        <w:right w:val="none" w:sz="0" w:space="0" w:color="auto"/>
      </w:divBdr>
    </w:div>
    <w:div w:id="1827891911">
      <w:bodyDiv w:val="1"/>
      <w:marLeft w:val="0"/>
      <w:marRight w:val="0"/>
      <w:marTop w:val="0"/>
      <w:marBottom w:val="0"/>
      <w:divBdr>
        <w:top w:val="none" w:sz="0" w:space="0" w:color="auto"/>
        <w:left w:val="none" w:sz="0" w:space="0" w:color="auto"/>
        <w:bottom w:val="none" w:sz="0" w:space="0" w:color="auto"/>
        <w:right w:val="none" w:sz="0" w:space="0" w:color="auto"/>
      </w:divBdr>
    </w:div>
    <w:div w:id="1827938183">
      <w:bodyDiv w:val="1"/>
      <w:marLeft w:val="0"/>
      <w:marRight w:val="0"/>
      <w:marTop w:val="0"/>
      <w:marBottom w:val="0"/>
      <w:divBdr>
        <w:top w:val="none" w:sz="0" w:space="0" w:color="auto"/>
        <w:left w:val="none" w:sz="0" w:space="0" w:color="auto"/>
        <w:bottom w:val="none" w:sz="0" w:space="0" w:color="auto"/>
        <w:right w:val="none" w:sz="0" w:space="0" w:color="auto"/>
      </w:divBdr>
    </w:div>
    <w:div w:id="1828473482">
      <w:bodyDiv w:val="1"/>
      <w:marLeft w:val="0"/>
      <w:marRight w:val="0"/>
      <w:marTop w:val="0"/>
      <w:marBottom w:val="0"/>
      <w:divBdr>
        <w:top w:val="none" w:sz="0" w:space="0" w:color="auto"/>
        <w:left w:val="none" w:sz="0" w:space="0" w:color="auto"/>
        <w:bottom w:val="none" w:sz="0" w:space="0" w:color="auto"/>
        <w:right w:val="none" w:sz="0" w:space="0" w:color="auto"/>
      </w:divBdr>
    </w:div>
    <w:div w:id="1828475056">
      <w:bodyDiv w:val="1"/>
      <w:marLeft w:val="0"/>
      <w:marRight w:val="0"/>
      <w:marTop w:val="0"/>
      <w:marBottom w:val="0"/>
      <w:divBdr>
        <w:top w:val="none" w:sz="0" w:space="0" w:color="auto"/>
        <w:left w:val="none" w:sz="0" w:space="0" w:color="auto"/>
        <w:bottom w:val="none" w:sz="0" w:space="0" w:color="auto"/>
        <w:right w:val="none" w:sz="0" w:space="0" w:color="auto"/>
      </w:divBdr>
    </w:div>
    <w:div w:id="1828478470">
      <w:bodyDiv w:val="1"/>
      <w:marLeft w:val="0"/>
      <w:marRight w:val="0"/>
      <w:marTop w:val="0"/>
      <w:marBottom w:val="0"/>
      <w:divBdr>
        <w:top w:val="none" w:sz="0" w:space="0" w:color="auto"/>
        <w:left w:val="none" w:sz="0" w:space="0" w:color="auto"/>
        <w:bottom w:val="none" w:sz="0" w:space="0" w:color="auto"/>
        <w:right w:val="none" w:sz="0" w:space="0" w:color="auto"/>
      </w:divBdr>
    </w:div>
    <w:div w:id="1830050903">
      <w:bodyDiv w:val="1"/>
      <w:marLeft w:val="0"/>
      <w:marRight w:val="0"/>
      <w:marTop w:val="0"/>
      <w:marBottom w:val="0"/>
      <w:divBdr>
        <w:top w:val="none" w:sz="0" w:space="0" w:color="auto"/>
        <w:left w:val="none" w:sz="0" w:space="0" w:color="auto"/>
        <w:bottom w:val="none" w:sz="0" w:space="0" w:color="auto"/>
        <w:right w:val="none" w:sz="0" w:space="0" w:color="auto"/>
      </w:divBdr>
    </w:div>
    <w:div w:id="1830518750">
      <w:bodyDiv w:val="1"/>
      <w:marLeft w:val="0"/>
      <w:marRight w:val="0"/>
      <w:marTop w:val="0"/>
      <w:marBottom w:val="0"/>
      <w:divBdr>
        <w:top w:val="none" w:sz="0" w:space="0" w:color="auto"/>
        <w:left w:val="none" w:sz="0" w:space="0" w:color="auto"/>
        <w:bottom w:val="none" w:sz="0" w:space="0" w:color="auto"/>
        <w:right w:val="none" w:sz="0" w:space="0" w:color="auto"/>
      </w:divBdr>
    </w:div>
    <w:div w:id="1830823307">
      <w:bodyDiv w:val="1"/>
      <w:marLeft w:val="0"/>
      <w:marRight w:val="0"/>
      <w:marTop w:val="0"/>
      <w:marBottom w:val="0"/>
      <w:divBdr>
        <w:top w:val="none" w:sz="0" w:space="0" w:color="auto"/>
        <w:left w:val="none" w:sz="0" w:space="0" w:color="auto"/>
        <w:bottom w:val="none" w:sz="0" w:space="0" w:color="auto"/>
        <w:right w:val="none" w:sz="0" w:space="0" w:color="auto"/>
      </w:divBdr>
    </w:div>
    <w:div w:id="1831673473">
      <w:bodyDiv w:val="1"/>
      <w:marLeft w:val="0"/>
      <w:marRight w:val="0"/>
      <w:marTop w:val="0"/>
      <w:marBottom w:val="0"/>
      <w:divBdr>
        <w:top w:val="none" w:sz="0" w:space="0" w:color="auto"/>
        <w:left w:val="none" w:sz="0" w:space="0" w:color="auto"/>
        <w:bottom w:val="none" w:sz="0" w:space="0" w:color="auto"/>
        <w:right w:val="none" w:sz="0" w:space="0" w:color="auto"/>
      </w:divBdr>
    </w:div>
    <w:div w:id="1832716110">
      <w:bodyDiv w:val="1"/>
      <w:marLeft w:val="0"/>
      <w:marRight w:val="0"/>
      <w:marTop w:val="0"/>
      <w:marBottom w:val="0"/>
      <w:divBdr>
        <w:top w:val="none" w:sz="0" w:space="0" w:color="auto"/>
        <w:left w:val="none" w:sz="0" w:space="0" w:color="auto"/>
        <w:bottom w:val="none" w:sz="0" w:space="0" w:color="auto"/>
        <w:right w:val="none" w:sz="0" w:space="0" w:color="auto"/>
      </w:divBdr>
    </w:div>
    <w:div w:id="1833057696">
      <w:bodyDiv w:val="1"/>
      <w:marLeft w:val="0"/>
      <w:marRight w:val="0"/>
      <w:marTop w:val="0"/>
      <w:marBottom w:val="0"/>
      <w:divBdr>
        <w:top w:val="none" w:sz="0" w:space="0" w:color="auto"/>
        <w:left w:val="none" w:sz="0" w:space="0" w:color="auto"/>
        <w:bottom w:val="none" w:sz="0" w:space="0" w:color="auto"/>
        <w:right w:val="none" w:sz="0" w:space="0" w:color="auto"/>
      </w:divBdr>
    </w:div>
    <w:div w:id="1833637053">
      <w:bodyDiv w:val="1"/>
      <w:marLeft w:val="0"/>
      <w:marRight w:val="0"/>
      <w:marTop w:val="0"/>
      <w:marBottom w:val="0"/>
      <w:divBdr>
        <w:top w:val="none" w:sz="0" w:space="0" w:color="auto"/>
        <w:left w:val="none" w:sz="0" w:space="0" w:color="auto"/>
        <w:bottom w:val="none" w:sz="0" w:space="0" w:color="auto"/>
        <w:right w:val="none" w:sz="0" w:space="0" w:color="auto"/>
      </w:divBdr>
    </w:div>
    <w:div w:id="1835876337">
      <w:bodyDiv w:val="1"/>
      <w:marLeft w:val="0"/>
      <w:marRight w:val="0"/>
      <w:marTop w:val="0"/>
      <w:marBottom w:val="0"/>
      <w:divBdr>
        <w:top w:val="none" w:sz="0" w:space="0" w:color="auto"/>
        <w:left w:val="none" w:sz="0" w:space="0" w:color="auto"/>
        <w:bottom w:val="none" w:sz="0" w:space="0" w:color="auto"/>
        <w:right w:val="none" w:sz="0" w:space="0" w:color="auto"/>
      </w:divBdr>
    </w:div>
    <w:div w:id="1835950476">
      <w:bodyDiv w:val="1"/>
      <w:marLeft w:val="0"/>
      <w:marRight w:val="0"/>
      <w:marTop w:val="0"/>
      <w:marBottom w:val="0"/>
      <w:divBdr>
        <w:top w:val="none" w:sz="0" w:space="0" w:color="auto"/>
        <w:left w:val="none" w:sz="0" w:space="0" w:color="auto"/>
        <w:bottom w:val="none" w:sz="0" w:space="0" w:color="auto"/>
        <w:right w:val="none" w:sz="0" w:space="0" w:color="auto"/>
      </w:divBdr>
    </w:div>
    <w:div w:id="1835997880">
      <w:bodyDiv w:val="1"/>
      <w:marLeft w:val="0"/>
      <w:marRight w:val="0"/>
      <w:marTop w:val="0"/>
      <w:marBottom w:val="0"/>
      <w:divBdr>
        <w:top w:val="none" w:sz="0" w:space="0" w:color="auto"/>
        <w:left w:val="none" w:sz="0" w:space="0" w:color="auto"/>
        <w:bottom w:val="none" w:sz="0" w:space="0" w:color="auto"/>
        <w:right w:val="none" w:sz="0" w:space="0" w:color="auto"/>
      </w:divBdr>
    </w:div>
    <w:div w:id="1836145758">
      <w:bodyDiv w:val="1"/>
      <w:marLeft w:val="0"/>
      <w:marRight w:val="0"/>
      <w:marTop w:val="0"/>
      <w:marBottom w:val="0"/>
      <w:divBdr>
        <w:top w:val="none" w:sz="0" w:space="0" w:color="auto"/>
        <w:left w:val="none" w:sz="0" w:space="0" w:color="auto"/>
        <w:bottom w:val="none" w:sz="0" w:space="0" w:color="auto"/>
        <w:right w:val="none" w:sz="0" w:space="0" w:color="auto"/>
      </w:divBdr>
    </w:div>
    <w:div w:id="1836652803">
      <w:bodyDiv w:val="1"/>
      <w:marLeft w:val="0"/>
      <w:marRight w:val="0"/>
      <w:marTop w:val="0"/>
      <w:marBottom w:val="0"/>
      <w:divBdr>
        <w:top w:val="none" w:sz="0" w:space="0" w:color="auto"/>
        <w:left w:val="none" w:sz="0" w:space="0" w:color="auto"/>
        <w:bottom w:val="none" w:sz="0" w:space="0" w:color="auto"/>
        <w:right w:val="none" w:sz="0" w:space="0" w:color="auto"/>
      </w:divBdr>
    </w:div>
    <w:div w:id="1837913779">
      <w:bodyDiv w:val="1"/>
      <w:marLeft w:val="0"/>
      <w:marRight w:val="0"/>
      <w:marTop w:val="0"/>
      <w:marBottom w:val="0"/>
      <w:divBdr>
        <w:top w:val="none" w:sz="0" w:space="0" w:color="auto"/>
        <w:left w:val="none" w:sz="0" w:space="0" w:color="auto"/>
        <w:bottom w:val="none" w:sz="0" w:space="0" w:color="auto"/>
        <w:right w:val="none" w:sz="0" w:space="0" w:color="auto"/>
      </w:divBdr>
    </w:div>
    <w:div w:id="1838185755">
      <w:bodyDiv w:val="1"/>
      <w:marLeft w:val="0"/>
      <w:marRight w:val="0"/>
      <w:marTop w:val="0"/>
      <w:marBottom w:val="0"/>
      <w:divBdr>
        <w:top w:val="none" w:sz="0" w:space="0" w:color="auto"/>
        <w:left w:val="none" w:sz="0" w:space="0" w:color="auto"/>
        <w:bottom w:val="none" w:sz="0" w:space="0" w:color="auto"/>
        <w:right w:val="none" w:sz="0" w:space="0" w:color="auto"/>
      </w:divBdr>
    </w:div>
    <w:div w:id="1838416856">
      <w:bodyDiv w:val="1"/>
      <w:marLeft w:val="0"/>
      <w:marRight w:val="0"/>
      <w:marTop w:val="0"/>
      <w:marBottom w:val="0"/>
      <w:divBdr>
        <w:top w:val="none" w:sz="0" w:space="0" w:color="auto"/>
        <w:left w:val="none" w:sz="0" w:space="0" w:color="auto"/>
        <w:bottom w:val="none" w:sz="0" w:space="0" w:color="auto"/>
        <w:right w:val="none" w:sz="0" w:space="0" w:color="auto"/>
      </w:divBdr>
    </w:div>
    <w:div w:id="1838619437">
      <w:bodyDiv w:val="1"/>
      <w:marLeft w:val="0"/>
      <w:marRight w:val="0"/>
      <w:marTop w:val="0"/>
      <w:marBottom w:val="0"/>
      <w:divBdr>
        <w:top w:val="none" w:sz="0" w:space="0" w:color="auto"/>
        <w:left w:val="none" w:sz="0" w:space="0" w:color="auto"/>
        <w:bottom w:val="none" w:sz="0" w:space="0" w:color="auto"/>
        <w:right w:val="none" w:sz="0" w:space="0" w:color="auto"/>
      </w:divBdr>
    </w:div>
    <w:div w:id="1838961988">
      <w:bodyDiv w:val="1"/>
      <w:marLeft w:val="0"/>
      <w:marRight w:val="0"/>
      <w:marTop w:val="0"/>
      <w:marBottom w:val="0"/>
      <w:divBdr>
        <w:top w:val="none" w:sz="0" w:space="0" w:color="auto"/>
        <w:left w:val="none" w:sz="0" w:space="0" w:color="auto"/>
        <w:bottom w:val="none" w:sz="0" w:space="0" w:color="auto"/>
        <w:right w:val="none" w:sz="0" w:space="0" w:color="auto"/>
      </w:divBdr>
    </w:div>
    <w:div w:id="1839809384">
      <w:bodyDiv w:val="1"/>
      <w:marLeft w:val="0"/>
      <w:marRight w:val="0"/>
      <w:marTop w:val="0"/>
      <w:marBottom w:val="0"/>
      <w:divBdr>
        <w:top w:val="none" w:sz="0" w:space="0" w:color="auto"/>
        <w:left w:val="none" w:sz="0" w:space="0" w:color="auto"/>
        <w:bottom w:val="none" w:sz="0" w:space="0" w:color="auto"/>
        <w:right w:val="none" w:sz="0" w:space="0" w:color="auto"/>
      </w:divBdr>
    </w:div>
    <w:div w:id="1840922388">
      <w:bodyDiv w:val="1"/>
      <w:marLeft w:val="0"/>
      <w:marRight w:val="0"/>
      <w:marTop w:val="0"/>
      <w:marBottom w:val="0"/>
      <w:divBdr>
        <w:top w:val="none" w:sz="0" w:space="0" w:color="auto"/>
        <w:left w:val="none" w:sz="0" w:space="0" w:color="auto"/>
        <w:bottom w:val="none" w:sz="0" w:space="0" w:color="auto"/>
        <w:right w:val="none" w:sz="0" w:space="0" w:color="auto"/>
      </w:divBdr>
    </w:div>
    <w:div w:id="1841772581">
      <w:bodyDiv w:val="1"/>
      <w:marLeft w:val="0"/>
      <w:marRight w:val="0"/>
      <w:marTop w:val="0"/>
      <w:marBottom w:val="0"/>
      <w:divBdr>
        <w:top w:val="none" w:sz="0" w:space="0" w:color="auto"/>
        <w:left w:val="none" w:sz="0" w:space="0" w:color="auto"/>
        <w:bottom w:val="none" w:sz="0" w:space="0" w:color="auto"/>
        <w:right w:val="none" w:sz="0" w:space="0" w:color="auto"/>
      </w:divBdr>
    </w:div>
    <w:div w:id="1842238558">
      <w:bodyDiv w:val="1"/>
      <w:marLeft w:val="0"/>
      <w:marRight w:val="0"/>
      <w:marTop w:val="0"/>
      <w:marBottom w:val="0"/>
      <w:divBdr>
        <w:top w:val="none" w:sz="0" w:space="0" w:color="auto"/>
        <w:left w:val="none" w:sz="0" w:space="0" w:color="auto"/>
        <w:bottom w:val="none" w:sz="0" w:space="0" w:color="auto"/>
        <w:right w:val="none" w:sz="0" w:space="0" w:color="auto"/>
      </w:divBdr>
    </w:div>
    <w:div w:id="1842506867">
      <w:bodyDiv w:val="1"/>
      <w:marLeft w:val="0"/>
      <w:marRight w:val="0"/>
      <w:marTop w:val="0"/>
      <w:marBottom w:val="0"/>
      <w:divBdr>
        <w:top w:val="none" w:sz="0" w:space="0" w:color="auto"/>
        <w:left w:val="none" w:sz="0" w:space="0" w:color="auto"/>
        <w:bottom w:val="none" w:sz="0" w:space="0" w:color="auto"/>
        <w:right w:val="none" w:sz="0" w:space="0" w:color="auto"/>
      </w:divBdr>
    </w:div>
    <w:div w:id="1842815754">
      <w:bodyDiv w:val="1"/>
      <w:marLeft w:val="0"/>
      <w:marRight w:val="0"/>
      <w:marTop w:val="0"/>
      <w:marBottom w:val="0"/>
      <w:divBdr>
        <w:top w:val="none" w:sz="0" w:space="0" w:color="auto"/>
        <w:left w:val="none" w:sz="0" w:space="0" w:color="auto"/>
        <w:bottom w:val="none" w:sz="0" w:space="0" w:color="auto"/>
        <w:right w:val="none" w:sz="0" w:space="0" w:color="auto"/>
      </w:divBdr>
    </w:div>
    <w:div w:id="1842961362">
      <w:bodyDiv w:val="1"/>
      <w:marLeft w:val="0"/>
      <w:marRight w:val="0"/>
      <w:marTop w:val="0"/>
      <w:marBottom w:val="0"/>
      <w:divBdr>
        <w:top w:val="none" w:sz="0" w:space="0" w:color="auto"/>
        <w:left w:val="none" w:sz="0" w:space="0" w:color="auto"/>
        <w:bottom w:val="none" w:sz="0" w:space="0" w:color="auto"/>
        <w:right w:val="none" w:sz="0" w:space="0" w:color="auto"/>
      </w:divBdr>
    </w:div>
    <w:div w:id="1844585129">
      <w:bodyDiv w:val="1"/>
      <w:marLeft w:val="0"/>
      <w:marRight w:val="0"/>
      <w:marTop w:val="0"/>
      <w:marBottom w:val="0"/>
      <w:divBdr>
        <w:top w:val="none" w:sz="0" w:space="0" w:color="auto"/>
        <w:left w:val="none" w:sz="0" w:space="0" w:color="auto"/>
        <w:bottom w:val="none" w:sz="0" w:space="0" w:color="auto"/>
        <w:right w:val="none" w:sz="0" w:space="0" w:color="auto"/>
      </w:divBdr>
    </w:div>
    <w:div w:id="1844589507">
      <w:bodyDiv w:val="1"/>
      <w:marLeft w:val="0"/>
      <w:marRight w:val="0"/>
      <w:marTop w:val="0"/>
      <w:marBottom w:val="0"/>
      <w:divBdr>
        <w:top w:val="none" w:sz="0" w:space="0" w:color="auto"/>
        <w:left w:val="none" w:sz="0" w:space="0" w:color="auto"/>
        <w:bottom w:val="none" w:sz="0" w:space="0" w:color="auto"/>
        <w:right w:val="none" w:sz="0" w:space="0" w:color="auto"/>
      </w:divBdr>
    </w:div>
    <w:div w:id="1845585563">
      <w:bodyDiv w:val="1"/>
      <w:marLeft w:val="0"/>
      <w:marRight w:val="0"/>
      <w:marTop w:val="0"/>
      <w:marBottom w:val="0"/>
      <w:divBdr>
        <w:top w:val="none" w:sz="0" w:space="0" w:color="auto"/>
        <w:left w:val="none" w:sz="0" w:space="0" w:color="auto"/>
        <w:bottom w:val="none" w:sz="0" w:space="0" w:color="auto"/>
        <w:right w:val="none" w:sz="0" w:space="0" w:color="auto"/>
      </w:divBdr>
    </w:div>
    <w:div w:id="1845977378">
      <w:bodyDiv w:val="1"/>
      <w:marLeft w:val="0"/>
      <w:marRight w:val="0"/>
      <w:marTop w:val="0"/>
      <w:marBottom w:val="0"/>
      <w:divBdr>
        <w:top w:val="none" w:sz="0" w:space="0" w:color="auto"/>
        <w:left w:val="none" w:sz="0" w:space="0" w:color="auto"/>
        <w:bottom w:val="none" w:sz="0" w:space="0" w:color="auto"/>
        <w:right w:val="none" w:sz="0" w:space="0" w:color="auto"/>
      </w:divBdr>
    </w:div>
    <w:div w:id="1846049075">
      <w:bodyDiv w:val="1"/>
      <w:marLeft w:val="0"/>
      <w:marRight w:val="0"/>
      <w:marTop w:val="0"/>
      <w:marBottom w:val="0"/>
      <w:divBdr>
        <w:top w:val="none" w:sz="0" w:space="0" w:color="auto"/>
        <w:left w:val="none" w:sz="0" w:space="0" w:color="auto"/>
        <w:bottom w:val="none" w:sz="0" w:space="0" w:color="auto"/>
        <w:right w:val="none" w:sz="0" w:space="0" w:color="auto"/>
      </w:divBdr>
    </w:div>
    <w:div w:id="1846312910">
      <w:bodyDiv w:val="1"/>
      <w:marLeft w:val="0"/>
      <w:marRight w:val="0"/>
      <w:marTop w:val="0"/>
      <w:marBottom w:val="0"/>
      <w:divBdr>
        <w:top w:val="none" w:sz="0" w:space="0" w:color="auto"/>
        <w:left w:val="none" w:sz="0" w:space="0" w:color="auto"/>
        <w:bottom w:val="none" w:sz="0" w:space="0" w:color="auto"/>
        <w:right w:val="none" w:sz="0" w:space="0" w:color="auto"/>
      </w:divBdr>
      <w:divsChild>
        <w:div w:id="1487942369">
          <w:marLeft w:val="0"/>
          <w:marRight w:val="0"/>
          <w:marTop w:val="0"/>
          <w:marBottom w:val="0"/>
          <w:divBdr>
            <w:top w:val="none" w:sz="0" w:space="0" w:color="auto"/>
            <w:left w:val="none" w:sz="0" w:space="0" w:color="auto"/>
            <w:bottom w:val="none" w:sz="0" w:space="0" w:color="auto"/>
            <w:right w:val="none" w:sz="0" w:space="0" w:color="auto"/>
          </w:divBdr>
          <w:divsChild>
            <w:div w:id="1540321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016698">
      <w:bodyDiv w:val="1"/>
      <w:marLeft w:val="0"/>
      <w:marRight w:val="0"/>
      <w:marTop w:val="0"/>
      <w:marBottom w:val="0"/>
      <w:divBdr>
        <w:top w:val="none" w:sz="0" w:space="0" w:color="auto"/>
        <w:left w:val="none" w:sz="0" w:space="0" w:color="auto"/>
        <w:bottom w:val="none" w:sz="0" w:space="0" w:color="auto"/>
        <w:right w:val="none" w:sz="0" w:space="0" w:color="auto"/>
      </w:divBdr>
    </w:div>
    <w:div w:id="1848714381">
      <w:bodyDiv w:val="1"/>
      <w:marLeft w:val="0"/>
      <w:marRight w:val="0"/>
      <w:marTop w:val="0"/>
      <w:marBottom w:val="0"/>
      <w:divBdr>
        <w:top w:val="none" w:sz="0" w:space="0" w:color="auto"/>
        <w:left w:val="none" w:sz="0" w:space="0" w:color="auto"/>
        <w:bottom w:val="none" w:sz="0" w:space="0" w:color="auto"/>
        <w:right w:val="none" w:sz="0" w:space="0" w:color="auto"/>
      </w:divBdr>
      <w:divsChild>
        <w:div w:id="553204539">
          <w:marLeft w:val="0"/>
          <w:marRight w:val="0"/>
          <w:marTop w:val="0"/>
          <w:marBottom w:val="0"/>
          <w:divBdr>
            <w:top w:val="none" w:sz="0" w:space="0" w:color="auto"/>
            <w:left w:val="none" w:sz="0" w:space="0" w:color="auto"/>
            <w:bottom w:val="none" w:sz="0" w:space="0" w:color="auto"/>
            <w:right w:val="none" w:sz="0" w:space="0" w:color="auto"/>
          </w:divBdr>
          <w:divsChild>
            <w:div w:id="1476797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828098">
      <w:bodyDiv w:val="1"/>
      <w:marLeft w:val="0"/>
      <w:marRight w:val="0"/>
      <w:marTop w:val="0"/>
      <w:marBottom w:val="0"/>
      <w:divBdr>
        <w:top w:val="none" w:sz="0" w:space="0" w:color="auto"/>
        <w:left w:val="none" w:sz="0" w:space="0" w:color="auto"/>
        <w:bottom w:val="none" w:sz="0" w:space="0" w:color="auto"/>
        <w:right w:val="none" w:sz="0" w:space="0" w:color="auto"/>
      </w:divBdr>
    </w:div>
    <w:div w:id="1850097774">
      <w:bodyDiv w:val="1"/>
      <w:marLeft w:val="0"/>
      <w:marRight w:val="0"/>
      <w:marTop w:val="0"/>
      <w:marBottom w:val="0"/>
      <w:divBdr>
        <w:top w:val="none" w:sz="0" w:space="0" w:color="auto"/>
        <w:left w:val="none" w:sz="0" w:space="0" w:color="auto"/>
        <w:bottom w:val="none" w:sz="0" w:space="0" w:color="auto"/>
        <w:right w:val="none" w:sz="0" w:space="0" w:color="auto"/>
      </w:divBdr>
    </w:div>
    <w:div w:id="1851066273">
      <w:bodyDiv w:val="1"/>
      <w:marLeft w:val="0"/>
      <w:marRight w:val="0"/>
      <w:marTop w:val="0"/>
      <w:marBottom w:val="0"/>
      <w:divBdr>
        <w:top w:val="none" w:sz="0" w:space="0" w:color="auto"/>
        <w:left w:val="none" w:sz="0" w:space="0" w:color="auto"/>
        <w:bottom w:val="none" w:sz="0" w:space="0" w:color="auto"/>
        <w:right w:val="none" w:sz="0" w:space="0" w:color="auto"/>
      </w:divBdr>
    </w:div>
    <w:div w:id="1852330888">
      <w:bodyDiv w:val="1"/>
      <w:marLeft w:val="0"/>
      <w:marRight w:val="0"/>
      <w:marTop w:val="0"/>
      <w:marBottom w:val="0"/>
      <w:divBdr>
        <w:top w:val="none" w:sz="0" w:space="0" w:color="auto"/>
        <w:left w:val="none" w:sz="0" w:space="0" w:color="auto"/>
        <w:bottom w:val="none" w:sz="0" w:space="0" w:color="auto"/>
        <w:right w:val="none" w:sz="0" w:space="0" w:color="auto"/>
      </w:divBdr>
      <w:divsChild>
        <w:div w:id="448208060">
          <w:marLeft w:val="0"/>
          <w:marRight w:val="0"/>
          <w:marTop w:val="0"/>
          <w:marBottom w:val="0"/>
          <w:divBdr>
            <w:top w:val="none" w:sz="0" w:space="0" w:color="auto"/>
            <w:left w:val="none" w:sz="0" w:space="0" w:color="auto"/>
            <w:bottom w:val="none" w:sz="0" w:space="0" w:color="auto"/>
            <w:right w:val="none" w:sz="0" w:space="0" w:color="auto"/>
          </w:divBdr>
          <w:divsChild>
            <w:div w:id="971323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528920">
      <w:bodyDiv w:val="1"/>
      <w:marLeft w:val="0"/>
      <w:marRight w:val="0"/>
      <w:marTop w:val="0"/>
      <w:marBottom w:val="0"/>
      <w:divBdr>
        <w:top w:val="none" w:sz="0" w:space="0" w:color="auto"/>
        <w:left w:val="none" w:sz="0" w:space="0" w:color="auto"/>
        <w:bottom w:val="none" w:sz="0" w:space="0" w:color="auto"/>
        <w:right w:val="none" w:sz="0" w:space="0" w:color="auto"/>
      </w:divBdr>
    </w:div>
    <w:div w:id="1856261790">
      <w:bodyDiv w:val="1"/>
      <w:marLeft w:val="0"/>
      <w:marRight w:val="0"/>
      <w:marTop w:val="0"/>
      <w:marBottom w:val="0"/>
      <w:divBdr>
        <w:top w:val="none" w:sz="0" w:space="0" w:color="auto"/>
        <w:left w:val="none" w:sz="0" w:space="0" w:color="auto"/>
        <w:bottom w:val="none" w:sz="0" w:space="0" w:color="auto"/>
        <w:right w:val="none" w:sz="0" w:space="0" w:color="auto"/>
      </w:divBdr>
      <w:divsChild>
        <w:div w:id="1737895342">
          <w:marLeft w:val="0"/>
          <w:marRight w:val="0"/>
          <w:marTop w:val="0"/>
          <w:marBottom w:val="0"/>
          <w:divBdr>
            <w:top w:val="none" w:sz="0" w:space="0" w:color="auto"/>
            <w:left w:val="none" w:sz="0" w:space="0" w:color="auto"/>
            <w:bottom w:val="none" w:sz="0" w:space="0" w:color="auto"/>
            <w:right w:val="none" w:sz="0" w:space="0" w:color="auto"/>
          </w:divBdr>
          <w:divsChild>
            <w:div w:id="819467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571344">
      <w:bodyDiv w:val="1"/>
      <w:marLeft w:val="0"/>
      <w:marRight w:val="0"/>
      <w:marTop w:val="0"/>
      <w:marBottom w:val="0"/>
      <w:divBdr>
        <w:top w:val="none" w:sz="0" w:space="0" w:color="auto"/>
        <w:left w:val="none" w:sz="0" w:space="0" w:color="auto"/>
        <w:bottom w:val="none" w:sz="0" w:space="0" w:color="auto"/>
        <w:right w:val="none" w:sz="0" w:space="0" w:color="auto"/>
      </w:divBdr>
    </w:div>
    <w:div w:id="1856574726">
      <w:bodyDiv w:val="1"/>
      <w:marLeft w:val="0"/>
      <w:marRight w:val="0"/>
      <w:marTop w:val="0"/>
      <w:marBottom w:val="0"/>
      <w:divBdr>
        <w:top w:val="none" w:sz="0" w:space="0" w:color="auto"/>
        <w:left w:val="none" w:sz="0" w:space="0" w:color="auto"/>
        <w:bottom w:val="none" w:sz="0" w:space="0" w:color="auto"/>
        <w:right w:val="none" w:sz="0" w:space="0" w:color="auto"/>
      </w:divBdr>
    </w:div>
    <w:div w:id="1856726226">
      <w:bodyDiv w:val="1"/>
      <w:marLeft w:val="0"/>
      <w:marRight w:val="0"/>
      <w:marTop w:val="0"/>
      <w:marBottom w:val="0"/>
      <w:divBdr>
        <w:top w:val="none" w:sz="0" w:space="0" w:color="auto"/>
        <w:left w:val="none" w:sz="0" w:space="0" w:color="auto"/>
        <w:bottom w:val="none" w:sz="0" w:space="0" w:color="auto"/>
        <w:right w:val="none" w:sz="0" w:space="0" w:color="auto"/>
      </w:divBdr>
    </w:div>
    <w:div w:id="1856848817">
      <w:bodyDiv w:val="1"/>
      <w:marLeft w:val="0"/>
      <w:marRight w:val="0"/>
      <w:marTop w:val="0"/>
      <w:marBottom w:val="0"/>
      <w:divBdr>
        <w:top w:val="none" w:sz="0" w:space="0" w:color="auto"/>
        <w:left w:val="none" w:sz="0" w:space="0" w:color="auto"/>
        <w:bottom w:val="none" w:sz="0" w:space="0" w:color="auto"/>
        <w:right w:val="none" w:sz="0" w:space="0" w:color="auto"/>
      </w:divBdr>
    </w:div>
    <w:div w:id="1857576610">
      <w:bodyDiv w:val="1"/>
      <w:marLeft w:val="0"/>
      <w:marRight w:val="0"/>
      <w:marTop w:val="0"/>
      <w:marBottom w:val="0"/>
      <w:divBdr>
        <w:top w:val="none" w:sz="0" w:space="0" w:color="auto"/>
        <w:left w:val="none" w:sz="0" w:space="0" w:color="auto"/>
        <w:bottom w:val="none" w:sz="0" w:space="0" w:color="auto"/>
        <w:right w:val="none" w:sz="0" w:space="0" w:color="auto"/>
      </w:divBdr>
    </w:div>
    <w:div w:id="1857847233">
      <w:bodyDiv w:val="1"/>
      <w:marLeft w:val="0"/>
      <w:marRight w:val="0"/>
      <w:marTop w:val="0"/>
      <w:marBottom w:val="0"/>
      <w:divBdr>
        <w:top w:val="none" w:sz="0" w:space="0" w:color="auto"/>
        <w:left w:val="none" w:sz="0" w:space="0" w:color="auto"/>
        <w:bottom w:val="none" w:sz="0" w:space="0" w:color="auto"/>
        <w:right w:val="none" w:sz="0" w:space="0" w:color="auto"/>
      </w:divBdr>
    </w:div>
    <w:div w:id="1858546151">
      <w:bodyDiv w:val="1"/>
      <w:marLeft w:val="0"/>
      <w:marRight w:val="0"/>
      <w:marTop w:val="0"/>
      <w:marBottom w:val="0"/>
      <w:divBdr>
        <w:top w:val="none" w:sz="0" w:space="0" w:color="auto"/>
        <w:left w:val="none" w:sz="0" w:space="0" w:color="auto"/>
        <w:bottom w:val="none" w:sz="0" w:space="0" w:color="auto"/>
        <w:right w:val="none" w:sz="0" w:space="0" w:color="auto"/>
      </w:divBdr>
    </w:div>
    <w:div w:id="1860124315">
      <w:bodyDiv w:val="1"/>
      <w:marLeft w:val="0"/>
      <w:marRight w:val="0"/>
      <w:marTop w:val="0"/>
      <w:marBottom w:val="0"/>
      <w:divBdr>
        <w:top w:val="none" w:sz="0" w:space="0" w:color="auto"/>
        <w:left w:val="none" w:sz="0" w:space="0" w:color="auto"/>
        <w:bottom w:val="none" w:sz="0" w:space="0" w:color="auto"/>
        <w:right w:val="none" w:sz="0" w:space="0" w:color="auto"/>
      </w:divBdr>
    </w:div>
    <w:div w:id="1861242648">
      <w:bodyDiv w:val="1"/>
      <w:marLeft w:val="0"/>
      <w:marRight w:val="0"/>
      <w:marTop w:val="0"/>
      <w:marBottom w:val="0"/>
      <w:divBdr>
        <w:top w:val="none" w:sz="0" w:space="0" w:color="auto"/>
        <w:left w:val="none" w:sz="0" w:space="0" w:color="auto"/>
        <w:bottom w:val="none" w:sz="0" w:space="0" w:color="auto"/>
        <w:right w:val="none" w:sz="0" w:space="0" w:color="auto"/>
      </w:divBdr>
    </w:div>
    <w:div w:id="1861893007">
      <w:bodyDiv w:val="1"/>
      <w:marLeft w:val="0"/>
      <w:marRight w:val="0"/>
      <w:marTop w:val="0"/>
      <w:marBottom w:val="0"/>
      <w:divBdr>
        <w:top w:val="none" w:sz="0" w:space="0" w:color="auto"/>
        <w:left w:val="none" w:sz="0" w:space="0" w:color="auto"/>
        <w:bottom w:val="none" w:sz="0" w:space="0" w:color="auto"/>
        <w:right w:val="none" w:sz="0" w:space="0" w:color="auto"/>
      </w:divBdr>
    </w:div>
    <w:div w:id="1861971054">
      <w:bodyDiv w:val="1"/>
      <w:marLeft w:val="0"/>
      <w:marRight w:val="0"/>
      <w:marTop w:val="0"/>
      <w:marBottom w:val="0"/>
      <w:divBdr>
        <w:top w:val="none" w:sz="0" w:space="0" w:color="auto"/>
        <w:left w:val="none" w:sz="0" w:space="0" w:color="auto"/>
        <w:bottom w:val="none" w:sz="0" w:space="0" w:color="auto"/>
        <w:right w:val="none" w:sz="0" w:space="0" w:color="auto"/>
      </w:divBdr>
    </w:div>
    <w:div w:id="1862281040">
      <w:bodyDiv w:val="1"/>
      <w:marLeft w:val="0"/>
      <w:marRight w:val="0"/>
      <w:marTop w:val="0"/>
      <w:marBottom w:val="0"/>
      <w:divBdr>
        <w:top w:val="none" w:sz="0" w:space="0" w:color="auto"/>
        <w:left w:val="none" w:sz="0" w:space="0" w:color="auto"/>
        <w:bottom w:val="none" w:sz="0" w:space="0" w:color="auto"/>
        <w:right w:val="none" w:sz="0" w:space="0" w:color="auto"/>
      </w:divBdr>
    </w:div>
    <w:div w:id="1864127249">
      <w:bodyDiv w:val="1"/>
      <w:marLeft w:val="0"/>
      <w:marRight w:val="0"/>
      <w:marTop w:val="0"/>
      <w:marBottom w:val="0"/>
      <w:divBdr>
        <w:top w:val="none" w:sz="0" w:space="0" w:color="auto"/>
        <w:left w:val="none" w:sz="0" w:space="0" w:color="auto"/>
        <w:bottom w:val="none" w:sz="0" w:space="0" w:color="auto"/>
        <w:right w:val="none" w:sz="0" w:space="0" w:color="auto"/>
      </w:divBdr>
    </w:div>
    <w:div w:id="1864246981">
      <w:bodyDiv w:val="1"/>
      <w:marLeft w:val="0"/>
      <w:marRight w:val="0"/>
      <w:marTop w:val="0"/>
      <w:marBottom w:val="0"/>
      <w:divBdr>
        <w:top w:val="none" w:sz="0" w:space="0" w:color="auto"/>
        <w:left w:val="none" w:sz="0" w:space="0" w:color="auto"/>
        <w:bottom w:val="none" w:sz="0" w:space="0" w:color="auto"/>
        <w:right w:val="none" w:sz="0" w:space="0" w:color="auto"/>
      </w:divBdr>
    </w:div>
    <w:div w:id="1866209687">
      <w:bodyDiv w:val="1"/>
      <w:marLeft w:val="0"/>
      <w:marRight w:val="0"/>
      <w:marTop w:val="0"/>
      <w:marBottom w:val="0"/>
      <w:divBdr>
        <w:top w:val="none" w:sz="0" w:space="0" w:color="auto"/>
        <w:left w:val="none" w:sz="0" w:space="0" w:color="auto"/>
        <w:bottom w:val="none" w:sz="0" w:space="0" w:color="auto"/>
        <w:right w:val="none" w:sz="0" w:space="0" w:color="auto"/>
      </w:divBdr>
    </w:div>
    <w:div w:id="1867717169">
      <w:bodyDiv w:val="1"/>
      <w:marLeft w:val="0"/>
      <w:marRight w:val="0"/>
      <w:marTop w:val="0"/>
      <w:marBottom w:val="0"/>
      <w:divBdr>
        <w:top w:val="none" w:sz="0" w:space="0" w:color="auto"/>
        <w:left w:val="none" w:sz="0" w:space="0" w:color="auto"/>
        <w:bottom w:val="none" w:sz="0" w:space="0" w:color="auto"/>
        <w:right w:val="none" w:sz="0" w:space="0" w:color="auto"/>
      </w:divBdr>
    </w:div>
    <w:div w:id="1868524610">
      <w:bodyDiv w:val="1"/>
      <w:marLeft w:val="0"/>
      <w:marRight w:val="0"/>
      <w:marTop w:val="0"/>
      <w:marBottom w:val="0"/>
      <w:divBdr>
        <w:top w:val="none" w:sz="0" w:space="0" w:color="auto"/>
        <w:left w:val="none" w:sz="0" w:space="0" w:color="auto"/>
        <w:bottom w:val="none" w:sz="0" w:space="0" w:color="auto"/>
        <w:right w:val="none" w:sz="0" w:space="0" w:color="auto"/>
      </w:divBdr>
    </w:div>
    <w:div w:id="1870605569">
      <w:bodyDiv w:val="1"/>
      <w:marLeft w:val="0"/>
      <w:marRight w:val="0"/>
      <w:marTop w:val="0"/>
      <w:marBottom w:val="0"/>
      <w:divBdr>
        <w:top w:val="none" w:sz="0" w:space="0" w:color="auto"/>
        <w:left w:val="none" w:sz="0" w:space="0" w:color="auto"/>
        <w:bottom w:val="none" w:sz="0" w:space="0" w:color="auto"/>
        <w:right w:val="none" w:sz="0" w:space="0" w:color="auto"/>
      </w:divBdr>
    </w:div>
    <w:div w:id="1871140955">
      <w:bodyDiv w:val="1"/>
      <w:marLeft w:val="0"/>
      <w:marRight w:val="0"/>
      <w:marTop w:val="0"/>
      <w:marBottom w:val="0"/>
      <w:divBdr>
        <w:top w:val="none" w:sz="0" w:space="0" w:color="auto"/>
        <w:left w:val="none" w:sz="0" w:space="0" w:color="auto"/>
        <w:bottom w:val="none" w:sz="0" w:space="0" w:color="auto"/>
        <w:right w:val="none" w:sz="0" w:space="0" w:color="auto"/>
      </w:divBdr>
    </w:div>
    <w:div w:id="1871255621">
      <w:bodyDiv w:val="1"/>
      <w:marLeft w:val="0"/>
      <w:marRight w:val="0"/>
      <w:marTop w:val="0"/>
      <w:marBottom w:val="0"/>
      <w:divBdr>
        <w:top w:val="none" w:sz="0" w:space="0" w:color="auto"/>
        <w:left w:val="none" w:sz="0" w:space="0" w:color="auto"/>
        <w:bottom w:val="none" w:sz="0" w:space="0" w:color="auto"/>
        <w:right w:val="none" w:sz="0" w:space="0" w:color="auto"/>
      </w:divBdr>
    </w:div>
    <w:div w:id="1872063669">
      <w:bodyDiv w:val="1"/>
      <w:marLeft w:val="0"/>
      <w:marRight w:val="0"/>
      <w:marTop w:val="0"/>
      <w:marBottom w:val="0"/>
      <w:divBdr>
        <w:top w:val="none" w:sz="0" w:space="0" w:color="auto"/>
        <w:left w:val="none" w:sz="0" w:space="0" w:color="auto"/>
        <w:bottom w:val="none" w:sz="0" w:space="0" w:color="auto"/>
        <w:right w:val="none" w:sz="0" w:space="0" w:color="auto"/>
      </w:divBdr>
    </w:div>
    <w:div w:id="1874876771">
      <w:bodyDiv w:val="1"/>
      <w:marLeft w:val="0"/>
      <w:marRight w:val="0"/>
      <w:marTop w:val="0"/>
      <w:marBottom w:val="0"/>
      <w:divBdr>
        <w:top w:val="none" w:sz="0" w:space="0" w:color="auto"/>
        <w:left w:val="none" w:sz="0" w:space="0" w:color="auto"/>
        <w:bottom w:val="none" w:sz="0" w:space="0" w:color="auto"/>
        <w:right w:val="none" w:sz="0" w:space="0" w:color="auto"/>
      </w:divBdr>
    </w:div>
    <w:div w:id="1875538218">
      <w:bodyDiv w:val="1"/>
      <w:marLeft w:val="0"/>
      <w:marRight w:val="0"/>
      <w:marTop w:val="0"/>
      <w:marBottom w:val="0"/>
      <w:divBdr>
        <w:top w:val="none" w:sz="0" w:space="0" w:color="auto"/>
        <w:left w:val="none" w:sz="0" w:space="0" w:color="auto"/>
        <w:bottom w:val="none" w:sz="0" w:space="0" w:color="auto"/>
        <w:right w:val="none" w:sz="0" w:space="0" w:color="auto"/>
      </w:divBdr>
    </w:div>
    <w:div w:id="1875843920">
      <w:bodyDiv w:val="1"/>
      <w:marLeft w:val="0"/>
      <w:marRight w:val="0"/>
      <w:marTop w:val="0"/>
      <w:marBottom w:val="0"/>
      <w:divBdr>
        <w:top w:val="none" w:sz="0" w:space="0" w:color="auto"/>
        <w:left w:val="none" w:sz="0" w:space="0" w:color="auto"/>
        <w:bottom w:val="none" w:sz="0" w:space="0" w:color="auto"/>
        <w:right w:val="none" w:sz="0" w:space="0" w:color="auto"/>
      </w:divBdr>
    </w:div>
    <w:div w:id="1877160762">
      <w:bodyDiv w:val="1"/>
      <w:marLeft w:val="0"/>
      <w:marRight w:val="0"/>
      <w:marTop w:val="0"/>
      <w:marBottom w:val="0"/>
      <w:divBdr>
        <w:top w:val="none" w:sz="0" w:space="0" w:color="auto"/>
        <w:left w:val="none" w:sz="0" w:space="0" w:color="auto"/>
        <w:bottom w:val="none" w:sz="0" w:space="0" w:color="auto"/>
        <w:right w:val="none" w:sz="0" w:space="0" w:color="auto"/>
      </w:divBdr>
      <w:divsChild>
        <w:div w:id="828792351">
          <w:marLeft w:val="0"/>
          <w:marRight w:val="0"/>
          <w:marTop w:val="0"/>
          <w:marBottom w:val="0"/>
          <w:divBdr>
            <w:top w:val="none" w:sz="0" w:space="0" w:color="auto"/>
            <w:left w:val="none" w:sz="0" w:space="0" w:color="auto"/>
            <w:bottom w:val="none" w:sz="0" w:space="0" w:color="auto"/>
            <w:right w:val="none" w:sz="0" w:space="0" w:color="auto"/>
          </w:divBdr>
          <w:divsChild>
            <w:div w:id="1972590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425419">
      <w:bodyDiv w:val="1"/>
      <w:marLeft w:val="0"/>
      <w:marRight w:val="0"/>
      <w:marTop w:val="0"/>
      <w:marBottom w:val="0"/>
      <w:divBdr>
        <w:top w:val="none" w:sz="0" w:space="0" w:color="auto"/>
        <w:left w:val="none" w:sz="0" w:space="0" w:color="auto"/>
        <w:bottom w:val="none" w:sz="0" w:space="0" w:color="auto"/>
        <w:right w:val="none" w:sz="0" w:space="0" w:color="auto"/>
      </w:divBdr>
    </w:div>
    <w:div w:id="1879388158">
      <w:bodyDiv w:val="1"/>
      <w:marLeft w:val="0"/>
      <w:marRight w:val="0"/>
      <w:marTop w:val="0"/>
      <w:marBottom w:val="0"/>
      <w:divBdr>
        <w:top w:val="none" w:sz="0" w:space="0" w:color="auto"/>
        <w:left w:val="none" w:sz="0" w:space="0" w:color="auto"/>
        <w:bottom w:val="none" w:sz="0" w:space="0" w:color="auto"/>
        <w:right w:val="none" w:sz="0" w:space="0" w:color="auto"/>
      </w:divBdr>
    </w:div>
    <w:div w:id="1879855323">
      <w:bodyDiv w:val="1"/>
      <w:marLeft w:val="0"/>
      <w:marRight w:val="0"/>
      <w:marTop w:val="0"/>
      <w:marBottom w:val="0"/>
      <w:divBdr>
        <w:top w:val="none" w:sz="0" w:space="0" w:color="auto"/>
        <w:left w:val="none" w:sz="0" w:space="0" w:color="auto"/>
        <w:bottom w:val="none" w:sz="0" w:space="0" w:color="auto"/>
        <w:right w:val="none" w:sz="0" w:space="0" w:color="auto"/>
      </w:divBdr>
    </w:div>
    <w:div w:id="1880819292">
      <w:bodyDiv w:val="1"/>
      <w:marLeft w:val="0"/>
      <w:marRight w:val="0"/>
      <w:marTop w:val="0"/>
      <w:marBottom w:val="0"/>
      <w:divBdr>
        <w:top w:val="none" w:sz="0" w:space="0" w:color="auto"/>
        <w:left w:val="none" w:sz="0" w:space="0" w:color="auto"/>
        <w:bottom w:val="none" w:sz="0" w:space="0" w:color="auto"/>
        <w:right w:val="none" w:sz="0" w:space="0" w:color="auto"/>
      </w:divBdr>
    </w:div>
    <w:div w:id="1880970425">
      <w:bodyDiv w:val="1"/>
      <w:marLeft w:val="0"/>
      <w:marRight w:val="0"/>
      <w:marTop w:val="0"/>
      <w:marBottom w:val="0"/>
      <w:divBdr>
        <w:top w:val="none" w:sz="0" w:space="0" w:color="auto"/>
        <w:left w:val="none" w:sz="0" w:space="0" w:color="auto"/>
        <w:bottom w:val="none" w:sz="0" w:space="0" w:color="auto"/>
        <w:right w:val="none" w:sz="0" w:space="0" w:color="auto"/>
      </w:divBdr>
    </w:div>
    <w:div w:id="1881238104">
      <w:bodyDiv w:val="1"/>
      <w:marLeft w:val="0"/>
      <w:marRight w:val="0"/>
      <w:marTop w:val="0"/>
      <w:marBottom w:val="0"/>
      <w:divBdr>
        <w:top w:val="none" w:sz="0" w:space="0" w:color="auto"/>
        <w:left w:val="none" w:sz="0" w:space="0" w:color="auto"/>
        <w:bottom w:val="none" w:sz="0" w:space="0" w:color="auto"/>
        <w:right w:val="none" w:sz="0" w:space="0" w:color="auto"/>
      </w:divBdr>
    </w:div>
    <w:div w:id="1883708957">
      <w:bodyDiv w:val="1"/>
      <w:marLeft w:val="0"/>
      <w:marRight w:val="0"/>
      <w:marTop w:val="0"/>
      <w:marBottom w:val="0"/>
      <w:divBdr>
        <w:top w:val="none" w:sz="0" w:space="0" w:color="auto"/>
        <w:left w:val="none" w:sz="0" w:space="0" w:color="auto"/>
        <w:bottom w:val="none" w:sz="0" w:space="0" w:color="auto"/>
        <w:right w:val="none" w:sz="0" w:space="0" w:color="auto"/>
      </w:divBdr>
      <w:divsChild>
        <w:div w:id="9600345">
          <w:marLeft w:val="0"/>
          <w:marRight w:val="0"/>
          <w:marTop w:val="0"/>
          <w:marBottom w:val="0"/>
          <w:divBdr>
            <w:top w:val="none" w:sz="0" w:space="0" w:color="auto"/>
            <w:left w:val="none" w:sz="0" w:space="0" w:color="auto"/>
            <w:bottom w:val="none" w:sz="0" w:space="0" w:color="auto"/>
            <w:right w:val="none" w:sz="0" w:space="0" w:color="auto"/>
          </w:divBdr>
          <w:divsChild>
            <w:div w:id="1362973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557252">
      <w:bodyDiv w:val="1"/>
      <w:marLeft w:val="0"/>
      <w:marRight w:val="0"/>
      <w:marTop w:val="0"/>
      <w:marBottom w:val="0"/>
      <w:divBdr>
        <w:top w:val="none" w:sz="0" w:space="0" w:color="auto"/>
        <w:left w:val="none" w:sz="0" w:space="0" w:color="auto"/>
        <w:bottom w:val="none" w:sz="0" w:space="0" w:color="auto"/>
        <w:right w:val="none" w:sz="0" w:space="0" w:color="auto"/>
      </w:divBdr>
    </w:div>
    <w:div w:id="1884901729">
      <w:bodyDiv w:val="1"/>
      <w:marLeft w:val="0"/>
      <w:marRight w:val="0"/>
      <w:marTop w:val="0"/>
      <w:marBottom w:val="0"/>
      <w:divBdr>
        <w:top w:val="none" w:sz="0" w:space="0" w:color="auto"/>
        <w:left w:val="none" w:sz="0" w:space="0" w:color="auto"/>
        <w:bottom w:val="none" w:sz="0" w:space="0" w:color="auto"/>
        <w:right w:val="none" w:sz="0" w:space="0" w:color="auto"/>
      </w:divBdr>
    </w:div>
    <w:div w:id="1886410683">
      <w:bodyDiv w:val="1"/>
      <w:marLeft w:val="0"/>
      <w:marRight w:val="0"/>
      <w:marTop w:val="0"/>
      <w:marBottom w:val="0"/>
      <w:divBdr>
        <w:top w:val="none" w:sz="0" w:space="0" w:color="auto"/>
        <w:left w:val="none" w:sz="0" w:space="0" w:color="auto"/>
        <w:bottom w:val="none" w:sz="0" w:space="0" w:color="auto"/>
        <w:right w:val="none" w:sz="0" w:space="0" w:color="auto"/>
      </w:divBdr>
    </w:div>
    <w:div w:id="1887794640">
      <w:bodyDiv w:val="1"/>
      <w:marLeft w:val="0"/>
      <w:marRight w:val="0"/>
      <w:marTop w:val="0"/>
      <w:marBottom w:val="0"/>
      <w:divBdr>
        <w:top w:val="none" w:sz="0" w:space="0" w:color="auto"/>
        <w:left w:val="none" w:sz="0" w:space="0" w:color="auto"/>
        <w:bottom w:val="none" w:sz="0" w:space="0" w:color="auto"/>
        <w:right w:val="none" w:sz="0" w:space="0" w:color="auto"/>
      </w:divBdr>
    </w:div>
    <w:div w:id="1887837316">
      <w:bodyDiv w:val="1"/>
      <w:marLeft w:val="0"/>
      <w:marRight w:val="0"/>
      <w:marTop w:val="0"/>
      <w:marBottom w:val="0"/>
      <w:divBdr>
        <w:top w:val="none" w:sz="0" w:space="0" w:color="auto"/>
        <w:left w:val="none" w:sz="0" w:space="0" w:color="auto"/>
        <w:bottom w:val="none" w:sz="0" w:space="0" w:color="auto"/>
        <w:right w:val="none" w:sz="0" w:space="0" w:color="auto"/>
      </w:divBdr>
    </w:div>
    <w:div w:id="1888371409">
      <w:bodyDiv w:val="1"/>
      <w:marLeft w:val="0"/>
      <w:marRight w:val="0"/>
      <w:marTop w:val="0"/>
      <w:marBottom w:val="0"/>
      <w:divBdr>
        <w:top w:val="none" w:sz="0" w:space="0" w:color="auto"/>
        <w:left w:val="none" w:sz="0" w:space="0" w:color="auto"/>
        <w:bottom w:val="none" w:sz="0" w:space="0" w:color="auto"/>
        <w:right w:val="none" w:sz="0" w:space="0" w:color="auto"/>
      </w:divBdr>
    </w:div>
    <w:div w:id="1888755067">
      <w:bodyDiv w:val="1"/>
      <w:marLeft w:val="0"/>
      <w:marRight w:val="0"/>
      <w:marTop w:val="0"/>
      <w:marBottom w:val="0"/>
      <w:divBdr>
        <w:top w:val="none" w:sz="0" w:space="0" w:color="auto"/>
        <w:left w:val="none" w:sz="0" w:space="0" w:color="auto"/>
        <w:bottom w:val="none" w:sz="0" w:space="0" w:color="auto"/>
        <w:right w:val="none" w:sz="0" w:space="0" w:color="auto"/>
      </w:divBdr>
    </w:div>
    <w:div w:id="1889763057">
      <w:bodyDiv w:val="1"/>
      <w:marLeft w:val="0"/>
      <w:marRight w:val="0"/>
      <w:marTop w:val="0"/>
      <w:marBottom w:val="0"/>
      <w:divBdr>
        <w:top w:val="none" w:sz="0" w:space="0" w:color="auto"/>
        <w:left w:val="none" w:sz="0" w:space="0" w:color="auto"/>
        <w:bottom w:val="none" w:sz="0" w:space="0" w:color="auto"/>
        <w:right w:val="none" w:sz="0" w:space="0" w:color="auto"/>
      </w:divBdr>
    </w:div>
    <w:div w:id="1889946965">
      <w:bodyDiv w:val="1"/>
      <w:marLeft w:val="0"/>
      <w:marRight w:val="0"/>
      <w:marTop w:val="0"/>
      <w:marBottom w:val="0"/>
      <w:divBdr>
        <w:top w:val="none" w:sz="0" w:space="0" w:color="auto"/>
        <w:left w:val="none" w:sz="0" w:space="0" w:color="auto"/>
        <w:bottom w:val="none" w:sz="0" w:space="0" w:color="auto"/>
        <w:right w:val="none" w:sz="0" w:space="0" w:color="auto"/>
      </w:divBdr>
    </w:div>
    <w:div w:id="1890071643">
      <w:bodyDiv w:val="1"/>
      <w:marLeft w:val="0"/>
      <w:marRight w:val="0"/>
      <w:marTop w:val="0"/>
      <w:marBottom w:val="0"/>
      <w:divBdr>
        <w:top w:val="none" w:sz="0" w:space="0" w:color="auto"/>
        <w:left w:val="none" w:sz="0" w:space="0" w:color="auto"/>
        <w:bottom w:val="none" w:sz="0" w:space="0" w:color="auto"/>
        <w:right w:val="none" w:sz="0" w:space="0" w:color="auto"/>
      </w:divBdr>
    </w:div>
    <w:div w:id="1891960357">
      <w:bodyDiv w:val="1"/>
      <w:marLeft w:val="0"/>
      <w:marRight w:val="0"/>
      <w:marTop w:val="0"/>
      <w:marBottom w:val="0"/>
      <w:divBdr>
        <w:top w:val="none" w:sz="0" w:space="0" w:color="auto"/>
        <w:left w:val="none" w:sz="0" w:space="0" w:color="auto"/>
        <w:bottom w:val="none" w:sz="0" w:space="0" w:color="auto"/>
        <w:right w:val="none" w:sz="0" w:space="0" w:color="auto"/>
      </w:divBdr>
    </w:div>
    <w:div w:id="1893232336">
      <w:bodyDiv w:val="1"/>
      <w:marLeft w:val="0"/>
      <w:marRight w:val="0"/>
      <w:marTop w:val="0"/>
      <w:marBottom w:val="0"/>
      <w:divBdr>
        <w:top w:val="none" w:sz="0" w:space="0" w:color="auto"/>
        <w:left w:val="none" w:sz="0" w:space="0" w:color="auto"/>
        <w:bottom w:val="none" w:sz="0" w:space="0" w:color="auto"/>
        <w:right w:val="none" w:sz="0" w:space="0" w:color="auto"/>
      </w:divBdr>
    </w:div>
    <w:div w:id="1894072039">
      <w:bodyDiv w:val="1"/>
      <w:marLeft w:val="0"/>
      <w:marRight w:val="0"/>
      <w:marTop w:val="0"/>
      <w:marBottom w:val="0"/>
      <w:divBdr>
        <w:top w:val="none" w:sz="0" w:space="0" w:color="auto"/>
        <w:left w:val="none" w:sz="0" w:space="0" w:color="auto"/>
        <w:bottom w:val="none" w:sz="0" w:space="0" w:color="auto"/>
        <w:right w:val="none" w:sz="0" w:space="0" w:color="auto"/>
      </w:divBdr>
    </w:div>
    <w:div w:id="1894074842">
      <w:bodyDiv w:val="1"/>
      <w:marLeft w:val="0"/>
      <w:marRight w:val="0"/>
      <w:marTop w:val="0"/>
      <w:marBottom w:val="0"/>
      <w:divBdr>
        <w:top w:val="none" w:sz="0" w:space="0" w:color="auto"/>
        <w:left w:val="none" w:sz="0" w:space="0" w:color="auto"/>
        <w:bottom w:val="none" w:sz="0" w:space="0" w:color="auto"/>
        <w:right w:val="none" w:sz="0" w:space="0" w:color="auto"/>
      </w:divBdr>
    </w:div>
    <w:div w:id="1894731301">
      <w:bodyDiv w:val="1"/>
      <w:marLeft w:val="0"/>
      <w:marRight w:val="0"/>
      <w:marTop w:val="0"/>
      <w:marBottom w:val="0"/>
      <w:divBdr>
        <w:top w:val="none" w:sz="0" w:space="0" w:color="auto"/>
        <w:left w:val="none" w:sz="0" w:space="0" w:color="auto"/>
        <w:bottom w:val="none" w:sz="0" w:space="0" w:color="auto"/>
        <w:right w:val="none" w:sz="0" w:space="0" w:color="auto"/>
      </w:divBdr>
    </w:div>
    <w:div w:id="1897666549">
      <w:bodyDiv w:val="1"/>
      <w:marLeft w:val="0"/>
      <w:marRight w:val="0"/>
      <w:marTop w:val="0"/>
      <w:marBottom w:val="0"/>
      <w:divBdr>
        <w:top w:val="none" w:sz="0" w:space="0" w:color="auto"/>
        <w:left w:val="none" w:sz="0" w:space="0" w:color="auto"/>
        <w:bottom w:val="none" w:sz="0" w:space="0" w:color="auto"/>
        <w:right w:val="none" w:sz="0" w:space="0" w:color="auto"/>
      </w:divBdr>
    </w:div>
    <w:div w:id="1898005462">
      <w:bodyDiv w:val="1"/>
      <w:marLeft w:val="0"/>
      <w:marRight w:val="0"/>
      <w:marTop w:val="0"/>
      <w:marBottom w:val="0"/>
      <w:divBdr>
        <w:top w:val="none" w:sz="0" w:space="0" w:color="auto"/>
        <w:left w:val="none" w:sz="0" w:space="0" w:color="auto"/>
        <w:bottom w:val="none" w:sz="0" w:space="0" w:color="auto"/>
        <w:right w:val="none" w:sz="0" w:space="0" w:color="auto"/>
      </w:divBdr>
    </w:div>
    <w:div w:id="1898323627">
      <w:bodyDiv w:val="1"/>
      <w:marLeft w:val="0"/>
      <w:marRight w:val="0"/>
      <w:marTop w:val="0"/>
      <w:marBottom w:val="0"/>
      <w:divBdr>
        <w:top w:val="none" w:sz="0" w:space="0" w:color="auto"/>
        <w:left w:val="none" w:sz="0" w:space="0" w:color="auto"/>
        <w:bottom w:val="none" w:sz="0" w:space="0" w:color="auto"/>
        <w:right w:val="none" w:sz="0" w:space="0" w:color="auto"/>
      </w:divBdr>
    </w:div>
    <w:div w:id="1898588371">
      <w:bodyDiv w:val="1"/>
      <w:marLeft w:val="0"/>
      <w:marRight w:val="0"/>
      <w:marTop w:val="0"/>
      <w:marBottom w:val="0"/>
      <w:divBdr>
        <w:top w:val="none" w:sz="0" w:space="0" w:color="auto"/>
        <w:left w:val="none" w:sz="0" w:space="0" w:color="auto"/>
        <w:bottom w:val="none" w:sz="0" w:space="0" w:color="auto"/>
        <w:right w:val="none" w:sz="0" w:space="0" w:color="auto"/>
      </w:divBdr>
    </w:div>
    <w:div w:id="1899317462">
      <w:bodyDiv w:val="1"/>
      <w:marLeft w:val="0"/>
      <w:marRight w:val="0"/>
      <w:marTop w:val="0"/>
      <w:marBottom w:val="0"/>
      <w:divBdr>
        <w:top w:val="none" w:sz="0" w:space="0" w:color="auto"/>
        <w:left w:val="none" w:sz="0" w:space="0" w:color="auto"/>
        <w:bottom w:val="none" w:sz="0" w:space="0" w:color="auto"/>
        <w:right w:val="none" w:sz="0" w:space="0" w:color="auto"/>
      </w:divBdr>
    </w:div>
    <w:div w:id="1899899853">
      <w:bodyDiv w:val="1"/>
      <w:marLeft w:val="0"/>
      <w:marRight w:val="0"/>
      <w:marTop w:val="0"/>
      <w:marBottom w:val="0"/>
      <w:divBdr>
        <w:top w:val="none" w:sz="0" w:space="0" w:color="auto"/>
        <w:left w:val="none" w:sz="0" w:space="0" w:color="auto"/>
        <w:bottom w:val="none" w:sz="0" w:space="0" w:color="auto"/>
        <w:right w:val="none" w:sz="0" w:space="0" w:color="auto"/>
      </w:divBdr>
    </w:div>
    <w:div w:id="1900286083">
      <w:bodyDiv w:val="1"/>
      <w:marLeft w:val="0"/>
      <w:marRight w:val="0"/>
      <w:marTop w:val="0"/>
      <w:marBottom w:val="0"/>
      <w:divBdr>
        <w:top w:val="none" w:sz="0" w:space="0" w:color="auto"/>
        <w:left w:val="none" w:sz="0" w:space="0" w:color="auto"/>
        <w:bottom w:val="none" w:sz="0" w:space="0" w:color="auto"/>
        <w:right w:val="none" w:sz="0" w:space="0" w:color="auto"/>
      </w:divBdr>
    </w:div>
    <w:div w:id="1901095978">
      <w:bodyDiv w:val="1"/>
      <w:marLeft w:val="0"/>
      <w:marRight w:val="0"/>
      <w:marTop w:val="0"/>
      <w:marBottom w:val="0"/>
      <w:divBdr>
        <w:top w:val="none" w:sz="0" w:space="0" w:color="auto"/>
        <w:left w:val="none" w:sz="0" w:space="0" w:color="auto"/>
        <w:bottom w:val="none" w:sz="0" w:space="0" w:color="auto"/>
        <w:right w:val="none" w:sz="0" w:space="0" w:color="auto"/>
      </w:divBdr>
    </w:div>
    <w:div w:id="1901362349">
      <w:bodyDiv w:val="1"/>
      <w:marLeft w:val="0"/>
      <w:marRight w:val="0"/>
      <w:marTop w:val="0"/>
      <w:marBottom w:val="0"/>
      <w:divBdr>
        <w:top w:val="none" w:sz="0" w:space="0" w:color="auto"/>
        <w:left w:val="none" w:sz="0" w:space="0" w:color="auto"/>
        <w:bottom w:val="none" w:sz="0" w:space="0" w:color="auto"/>
        <w:right w:val="none" w:sz="0" w:space="0" w:color="auto"/>
      </w:divBdr>
    </w:div>
    <w:div w:id="1902785534">
      <w:bodyDiv w:val="1"/>
      <w:marLeft w:val="0"/>
      <w:marRight w:val="0"/>
      <w:marTop w:val="0"/>
      <w:marBottom w:val="0"/>
      <w:divBdr>
        <w:top w:val="none" w:sz="0" w:space="0" w:color="auto"/>
        <w:left w:val="none" w:sz="0" w:space="0" w:color="auto"/>
        <w:bottom w:val="none" w:sz="0" w:space="0" w:color="auto"/>
        <w:right w:val="none" w:sz="0" w:space="0" w:color="auto"/>
      </w:divBdr>
    </w:div>
    <w:div w:id="1903370099">
      <w:bodyDiv w:val="1"/>
      <w:marLeft w:val="0"/>
      <w:marRight w:val="0"/>
      <w:marTop w:val="0"/>
      <w:marBottom w:val="0"/>
      <w:divBdr>
        <w:top w:val="none" w:sz="0" w:space="0" w:color="auto"/>
        <w:left w:val="none" w:sz="0" w:space="0" w:color="auto"/>
        <w:bottom w:val="none" w:sz="0" w:space="0" w:color="auto"/>
        <w:right w:val="none" w:sz="0" w:space="0" w:color="auto"/>
      </w:divBdr>
    </w:div>
    <w:div w:id="1903566310">
      <w:bodyDiv w:val="1"/>
      <w:marLeft w:val="0"/>
      <w:marRight w:val="0"/>
      <w:marTop w:val="0"/>
      <w:marBottom w:val="0"/>
      <w:divBdr>
        <w:top w:val="none" w:sz="0" w:space="0" w:color="auto"/>
        <w:left w:val="none" w:sz="0" w:space="0" w:color="auto"/>
        <w:bottom w:val="none" w:sz="0" w:space="0" w:color="auto"/>
        <w:right w:val="none" w:sz="0" w:space="0" w:color="auto"/>
      </w:divBdr>
    </w:div>
    <w:div w:id="1903640482">
      <w:bodyDiv w:val="1"/>
      <w:marLeft w:val="0"/>
      <w:marRight w:val="0"/>
      <w:marTop w:val="0"/>
      <w:marBottom w:val="0"/>
      <w:divBdr>
        <w:top w:val="none" w:sz="0" w:space="0" w:color="auto"/>
        <w:left w:val="none" w:sz="0" w:space="0" w:color="auto"/>
        <w:bottom w:val="none" w:sz="0" w:space="0" w:color="auto"/>
        <w:right w:val="none" w:sz="0" w:space="0" w:color="auto"/>
      </w:divBdr>
    </w:div>
    <w:div w:id="1903833377">
      <w:bodyDiv w:val="1"/>
      <w:marLeft w:val="0"/>
      <w:marRight w:val="0"/>
      <w:marTop w:val="0"/>
      <w:marBottom w:val="0"/>
      <w:divBdr>
        <w:top w:val="none" w:sz="0" w:space="0" w:color="auto"/>
        <w:left w:val="none" w:sz="0" w:space="0" w:color="auto"/>
        <w:bottom w:val="none" w:sz="0" w:space="0" w:color="auto"/>
        <w:right w:val="none" w:sz="0" w:space="0" w:color="auto"/>
      </w:divBdr>
    </w:div>
    <w:div w:id="1905797804">
      <w:bodyDiv w:val="1"/>
      <w:marLeft w:val="0"/>
      <w:marRight w:val="0"/>
      <w:marTop w:val="0"/>
      <w:marBottom w:val="0"/>
      <w:divBdr>
        <w:top w:val="none" w:sz="0" w:space="0" w:color="auto"/>
        <w:left w:val="none" w:sz="0" w:space="0" w:color="auto"/>
        <w:bottom w:val="none" w:sz="0" w:space="0" w:color="auto"/>
        <w:right w:val="none" w:sz="0" w:space="0" w:color="auto"/>
      </w:divBdr>
    </w:div>
    <w:div w:id="1907493542">
      <w:bodyDiv w:val="1"/>
      <w:marLeft w:val="0"/>
      <w:marRight w:val="0"/>
      <w:marTop w:val="0"/>
      <w:marBottom w:val="0"/>
      <w:divBdr>
        <w:top w:val="none" w:sz="0" w:space="0" w:color="auto"/>
        <w:left w:val="none" w:sz="0" w:space="0" w:color="auto"/>
        <w:bottom w:val="none" w:sz="0" w:space="0" w:color="auto"/>
        <w:right w:val="none" w:sz="0" w:space="0" w:color="auto"/>
      </w:divBdr>
    </w:div>
    <w:div w:id="1908027224">
      <w:bodyDiv w:val="1"/>
      <w:marLeft w:val="0"/>
      <w:marRight w:val="0"/>
      <w:marTop w:val="0"/>
      <w:marBottom w:val="0"/>
      <w:divBdr>
        <w:top w:val="none" w:sz="0" w:space="0" w:color="auto"/>
        <w:left w:val="none" w:sz="0" w:space="0" w:color="auto"/>
        <w:bottom w:val="none" w:sz="0" w:space="0" w:color="auto"/>
        <w:right w:val="none" w:sz="0" w:space="0" w:color="auto"/>
      </w:divBdr>
    </w:div>
    <w:div w:id="1908221587">
      <w:bodyDiv w:val="1"/>
      <w:marLeft w:val="0"/>
      <w:marRight w:val="0"/>
      <w:marTop w:val="0"/>
      <w:marBottom w:val="0"/>
      <w:divBdr>
        <w:top w:val="none" w:sz="0" w:space="0" w:color="auto"/>
        <w:left w:val="none" w:sz="0" w:space="0" w:color="auto"/>
        <w:bottom w:val="none" w:sz="0" w:space="0" w:color="auto"/>
        <w:right w:val="none" w:sz="0" w:space="0" w:color="auto"/>
      </w:divBdr>
    </w:div>
    <w:div w:id="1908999778">
      <w:bodyDiv w:val="1"/>
      <w:marLeft w:val="0"/>
      <w:marRight w:val="0"/>
      <w:marTop w:val="0"/>
      <w:marBottom w:val="0"/>
      <w:divBdr>
        <w:top w:val="none" w:sz="0" w:space="0" w:color="auto"/>
        <w:left w:val="none" w:sz="0" w:space="0" w:color="auto"/>
        <w:bottom w:val="none" w:sz="0" w:space="0" w:color="auto"/>
        <w:right w:val="none" w:sz="0" w:space="0" w:color="auto"/>
      </w:divBdr>
    </w:div>
    <w:div w:id="1909681793">
      <w:bodyDiv w:val="1"/>
      <w:marLeft w:val="0"/>
      <w:marRight w:val="0"/>
      <w:marTop w:val="0"/>
      <w:marBottom w:val="0"/>
      <w:divBdr>
        <w:top w:val="none" w:sz="0" w:space="0" w:color="auto"/>
        <w:left w:val="none" w:sz="0" w:space="0" w:color="auto"/>
        <w:bottom w:val="none" w:sz="0" w:space="0" w:color="auto"/>
        <w:right w:val="none" w:sz="0" w:space="0" w:color="auto"/>
      </w:divBdr>
    </w:div>
    <w:div w:id="1910311861">
      <w:bodyDiv w:val="1"/>
      <w:marLeft w:val="0"/>
      <w:marRight w:val="0"/>
      <w:marTop w:val="0"/>
      <w:marBottom w:val="0"/>
      <w:divBdr>
        <w:top w:val="none" w:sz="0" w:space="0" w:color="auto"/>
        <w:left w:val="none" w:sz="0" w:space="0" w:color="auto"/>
        <w:bottom w:val="none" w:sz="0" w:space="0" w:color="auto"/>
        <w:right w:val="none" w:sz="0" w:space="0" w:color="auto"/>
      </w:divBdr>
    </w:div>
    <w:div w:id="1910454651">
      <w:bodyDiv w:val="1"/>
      <w:marLeft w:val="0"/>
      <w:marRight w:val="0"/>
      <w:marTop w:val="0"/>
      <w:marBottom w:val="0"/>
      <w:divBdr>
        <w:top w:val="none" w:sz="0" w:space="0" w:color="auto"/>
        <w:left w:val="none" w:sz="0" w:space="0" w:color="auto"/>
        <w:bottom w:val="none" w:sz="0" w:space="0" w:color="auto"/>
        <w:right w:val="none" w:sz="0" w:space="0" w:color="auto"/>
      </w:divBdr>
      <w:divsChild>
        <w:div w:id="586693896">
          <w:marLeft w:val="0"/>
          <w:marRight w:val="0"/>
          <w:marTop w:val="0"/>
          <w:marBottom w:val="0"/>
          <w:divBdr>
            <w:top w:val="none" w:sz="0" w:space="0" w:color="auto"/>
            <w:left w:val="none" w:sz="0" w:space="0" w:color="auto"/>
            <w:bottom w:val="none" w:sz="0" w:space="0" w:color="auto"/>
            <w:right w:val="none" w:sz="0" w:space="0" w:color="auto"/>
          </w:divBdr>
          <w:divsChild>
            <w:div w:id="1659264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849960">
      <w:bodyDiv w:val="1"/>
      <w:marLeft w:val="0"/>
      <w:marRight w:val="0"/>
      <w:marTop w:val="0"/>
      <w:marBottom w:val="0"/>
      <w:divBdr>
        <w:top w:val="none" w:sz="0" w:space="0" w:color="auto"/>
        <w:left w:val="none" w:sz="0" w:space="0" w:color="auto"/>
        <w:bottom w:val="none" w:sz="0" w:space="0" w:color="auto"/>
        <w:right w:val="none" w:sz="0" w:space="0" w:color="auto"/>
      </w:divBdr>
    </w:div>
    <w:div w:id="1911689997">
      <w:bodyDiv w:val="1"/>
      <w:marLeft w:val="0"/>
      <w:marRight w:val="0"/>
      <w:marTop w:val="0"/>
      <w:marBottom w:val="0"/>
      <w:divBdr>
        <w:top w:val="none" w:sz="0" w:space="0" w:color="auto"/>
        <w:left w:val="none" w:sz="0" w:space="0" w:color="auto"/>
        <w:bottom w:val="none" w:sz="0" w:space="0" w:color="auto"/>
        <w:right w:val="none" w:sz="0" w:space="0" w:color="auto"/>
      </w:divBdr>
    </w:div>
    <w:div w:id="1912498124">
      <w:bodyDiv w:val="1"/>
      <w:marLeft w:val="0"/>
      <w:marRight w:val="0"/>
      <w:marTop w:val="0"/>
      <w:marBottom w:val="0"/>
      <w:divBdr>
        <w:top w:val="none" w:sz="0" w:space="0" w:color="auto"/>
        <w:left w:val="none" w:sz="0" w:space="0" w:color="auto"/>
        <w:bottom w:val="none" w:sz="0" w:space="0" w:color="auto"/>
        <w:right w:val="none" w:sz="0" w:space="0" w:color="auto"/>
      </w:divBdr>
    </w:div>
    <w:div w:id="1912617761">
      <w:bodyDiv w:val="1"/>
      <w:marLeft w:val="0"/>
      <w:marRight w:val="0"/>
      <w:marTop w:val="0"/>
      <w:marBottom w:val="0"/>
      <w:divBdr>
        <w:top w:val="none" w:sz="0" w:space="0" w:color="auto"/>
        <w:left w:val="none" w:sz="0" w:space="0" w:color="auto"/>
        <w:bottom w:val="none" w:sz="0" w:space="0" w:color="auto"/>
        <w:right w:val="none" w:sz="0" w:space="0" w:color="auto"/>
      </w:divBdr>
    </w:div>
    <w:div w:id="1913345931">
      <w:bodyDiv w:val="1"/>
      <w:marLeft w:val="0"/>
      <w:marRight w:val="0"/>
      <w:marTop w:val="0"/>
      <w:marBottom w:val="0"/>
      <w:divBdr>
        <w:top w:val="none" w:sz="0" w:space="0" w:color="auto"/>
        <w:left w:val="none" w:sz="0" w:space="0" w:color="auto"/>
        <w:bottom w:val="none" w:sz="0" w:space="0" w:color="auto"/>
        <w:right w:val="none" w:sz="0" w:space="0" w:color="auto"/>
      </w:divBdr>
    </w:div>
    <w:div w:id="1913350837">
      <w:bodyDiv w:val="1"/>
      <w:marLeft w:val="0"/>
      <w:marRight w:val="0"/>
      <w:marTop w:val="0"/>
      <w:marBottom w:val="0"/>
      <w:divBdr>
        <w:top w:val="none" w:sz="0" w:space="0" w:color="auto"/>
        <w:left w:val="none" w:sz="0" w:space="0" w:color="auto"/>
        <w:bottom w:val="none" w:sz="0" w:space="0" w:color="auto"/>
        <w:right w:val="none" w:sz="0" w:space="0" w:color="auto"/>
      </w:divBdr>
    </w:div>
    <w:div w:id="1914388021">
      <w:bodyDiv w:val="1"/>
      <w:marLeft w:val="0"/>
      <w:marRight w:val="0"/>
      <w:marTop w:val="0"/>
      <w:marBottom w:val="0"/>
      <w:divBdr>
        <w:top w:val="none" w:sz="0" w:space="0" w:color="auto"/>
        <w:left w:val="none" w:sz="0" w:space="0" w:color="auto"/>
        <w:bottom w:val="none" w:sz="0" w:space="0" w:color="auto"/>
        <w:right w:val="none" w:sz="0" w:space="0" w:color="auto"/>
      </w:divBdr>
    </w:div>
    <w:div w:id="1916090770">
      <w:bodyDiv w:val="1"/>
      <w:marLeft w:val="0"/>
      <w:marRight w:val="0"/>
      <w:marTop w:val="0"/>
      <w:marBottom w:val="0"/>
      <w:divBdr>
        <w:top w:val="none" w:sz="0" w:space="0" w:color="auto"/>
        <w:left w:val="none" w:sz="0" w:space="0" w:color="auto"/>
        <w:bottom w:val="none" w:sz="0" w:space="0" w:color="auto"/>
        <w:right w:val="none" w:sz="0" w:space="0" w:color="auto"/>
      </w:divBdr>
    </w:div>
    <w:div w:id="1917278067">
      <w:bodyDiv w:val="1"/>
      <w:marLeft w:val="0"/>
      <w:marRight w:val="0"/>
      <w:marTop w:val="0"/>
      <w:marBottom w:val="0"/>
      <w:divBdr>
        <w:top w:val="none" w:sz="0" w:space="0" w:color="auto"/>
        <w:left w:val="none" w:sz="0" w:space="0" w:color="auto"/>
        <w:bottom w:val="none" w:sz="0" w:space="0" w:color="auto"/>
        <w:right w:val="none" w:sz="0" w:space="0" w:color="auto"/>
      </w:divBdr>
    </w:div>
    <w:div w:id="1917786370">
      <w:bodyDiv w:val="1"/>
      <w:marLeft w:val="0"/>
      <w:marRight w:val="0"/>
      <w:marTop w:val="0"/>
      <w:marBottom w:val="0"/>
      <w:divBdr>
        <w:top w:val="none" w:sz="0" w:space="0" w:color="auto"/>
        <w:left w:val="none" w:sz="0" w:space="0" w:color="auto"/>
        <w:bottom w:val="none" w:sz="0" w:space="0" w:color="auto"/>
        <w:right w:val="none" w:sz="0" w:space="0" w:color="auto"/>
      </w:divBdr>
    </w:div>
    <w:div w:id="1917980971">
      <w:bodyDiv w:val="1"/>
      <w:marLeft w:val="0"/>
      <w:marRight w:val="0"/>
      <w:marTop w:val="0"/>
      <w:marBottom w:val="0"/>
      <w:divBdr>
        <w:top w:val="none" w:sz="0" w:space="0" w:color="auto"/>
        <w:left w:val="none" w:sz="0" w:space="0" w:color="auto"/>
        <w:bottom w:val="none" w:sz="0" w:space="0" w:color="auto"/>
        <w:right w:val="none" w:sz="0" w:space="0" w:color="auto"/>
      </w:divBdr>
    </w:div>
    <w:div w:id="1918245114">
      <w:bodyDiv w:val="1"/>
      <w:marLeft w:val="0"/>
      <w:marRight w:val="0"/>
      <w:marTop w:val="0"/>
      <w:marBottom w:val="0"/>
      <w:divBdr>
        <w:top w:val="none" w:sz="0" w:space="0" w:color="auto"/>
        <w:left w:val="none" w:sz="0" w:space="0" w:color="auto"/>
        <w:bottom w:val="none" w:sz="0" w:space="0" w:color="auto"/>
        <w:right w:val="none" w:sz="0" w:space="0" w:color="auto"/>
      </w:divBdr>
    </w:div>
    <w:div w:id="1921017468">
      <w:bodyDiv w:val="1"/>
      <w:marLeft w:val="0"/>
      <w:marRight w:val="0"/>
      <w:marTop w:val="0"/>
      <w:marBottom w:val="0"/>
      <w:divBdr>
        <w:top w:val="none" w:sz="0" w:space="0" w:color="auto"/>
        <w:left w:val="none" w:sz="0" w:space="0" w:color="auto"/>
        <w:bottom w:val="none" w:sz="0" w:space="0" w:color="auto"/>
        <w:right w:val="none" w:sz="0" w:space="0" w:color="auto"/>
      </w:divBdr>
      <w:divsChild>
        <w:div w:id="965962399">
          <w:marLeft w:val="0"/>
          <w:marRight w:val="0"/>
          <w:marTop w:val="0"/>
          <w:marBottom w:val="0"/>
          <w:divBdr>
            <w:top w:val="none" w:sz="0" w:space="0" w:color="auto"/>
            <w:left w:val="none" w:sz="0" w:space="0" w:color="auto"/>
            <w:bottom w:val="none" w:sz="0" w:space="0" w:color="auto"/>
            <w:right w:val="none" w:sz="0" w:space="0" w:color="auto"/>
          </w:divBdr>
          <w:divsChild>
            <w:div w:id="694116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792358">
      <w:bodyDiv w:val="1"/>
      <w:marLeft w:val="0"/>
      <w:marRight w:val="0"/>
      <w:marTop w:val="0"/>
      <w:marBottom w:val="0"/>
      <w:divBdr>
        <w:top w:val="none" w:sz="0" w:space="0" w:color="auto"/>
        <w:left w:val="none" w:sz="0" w:space="0" w:color="auto"/>
        <w:bottom w:val="none" w:sz="0" w:space="0" w:color="auto"/>
        <w:right w:val="none" w:sz="0" w:space="0" w:color="auto"/>
      </w:divBdr>
    </w:div>
    <w:div w:id="1922445607">
      <w:bodyDiv w:val="1"/>
      <w:marLeft w:val="0"/>
      <w:marRight w:val="0"/>
      <w:marTop w:val="0"/>
      <w:marBottom w:val="0"/>
      <w:divBdr>
        <w:top w:val="none" w:sz="0" w:space="0" w:color="auto"/>
        <w:left w:val="none" w:sz="0" w:space="0" w:color="auto"/>
        <w:bottom w:val="none" w:sz="0" w:space="0" w:color="auto"/>
        <w:right w:val="none" w:sz="0" w:space="0" w:color="auto"/>
      </w:divBdr>
    </w:div>
    <w:div w:id="1922908056">
      <w:bodyDiv w:val="1"/>
      <w:marLeft w:val="0"/>
      <w:marRight w:val="0"/>
      <w:marTop w:val="0"/>
      <w:marBottom w:val="0"/>
      <w:divBdr>
        <w:top w:val="none" w:sz="0" w:space="0" w:color="auto"/>
        <w:left w:val="none" w:sz="0" w:space="0" w:color="auto"/>
        <w:bottom w:val="none" w:sz="0" w:space="0" w:color="auto"/>
        <w:right w:val="none" w:sz="0" w:space="0" w:color="auto"/>
      </w:divBdr>
    </w:div>
    <w:div w:id="1923025575">
      <w:bodyDiv w:val="1"/>
      <w:marLeft w:val="0"/>
      <w:marRight w:val="0"/>
      <w:marTop w:val="0"/>
      <w:marBottom w:val="0"/>
      <w:divBdr>
        <w:top w:val="none" w:sz="0" w:space="0" w:color="auto"/>
        <w:left w:val="none" w:sz="0" w:space="0" w:color="auto"/>
        <w:bottom w:val="none" w:sz="0" w:space="0" w:color="auto"/>
        <w:right w:val="none" w:sz="0" w:space="0" w:color="auto"/>
      </w:divBdr>
    </w:div>
    <w:div w:id="1923490920">
      <w:bodyDiv w:val="1"/>
      <w:marLeft w:val="0"/>
      <w:marRight w:val="0"/>
      <w:marTop w:val="0"/>
      <w:marBottom w:val="0"/>
      <w:divBdr>
        <w:top w:val="none" w:sz="0" w:space="0" w:color="auto"/>
        <w:left w:val="none" w:sz="0" w:space="0" w:color="auto"/>
        <w:bottom w:val="none" w:sz="0" w:space="0" w:color="auto"/>
        <w:right w:val="none" w:sz="0" w:space="0" w:color="auto"/>
      </w:divBdr>
    </w:div>
    <w:div w:id="1925723615">
      <w:bodyDiv w:val="1"/>
      <w:marLeft w:val="0"/>
      <w:marRight w:val="0"/>
      <w:marTop w:val="0"/>
      <w:marBottom w:val="0"/>
      <w:divBdr>
        <w:top w:val="none" w:sz="0" w:space="0" w:color="auto"/>
        <w:left w:val="none" w:sz="0" w:space="0" w:color="auto"/>
        <w:bottom w:val="none" w:sz="0" w:space="0" w:color="auto"/>
        <w:right w:val="none" w:sz="0" w:space="0" w:color="auto"/>
      </w:divBdr>
    </w:div>
    <w:div w:id="1925915992">
      <w:bodyDiv w:val="1"/>
      <w:marLeft w:val="0"/>
      <w:marRight w:val="0"/>
      <w:marTop w:val="0"/>
      <w:marBottom w:val="0"/>
      <w:divBdr>
        <w:top w:val="none" w:sz="0" w:space="0" w:color="auto"/>
        <w:left w:val="none" w:sz="0" w:space="0" w:color="auto"/>
        <w:bottom w:val="none" w:sz="0" w:space="0" w:color="auto"/>
        <w:right w:val="none" w:sz="0" w:space="0" w:color="auto"/>
      </w:divBdr>
    </w:div>
    <w:div w:id="1927226500">
      <w:bodyDiv w:val="1"/>
      <w:marLeft w:val="0"/>
      <w:marRight w:val="0"/>
      <w:marTop w:val="0"/>
      <w:marBottom w:val="0"/>
      <w:divBdr>
        <w:top w:val="none" w:sz="0" w:space="0" w:color="auto"/>
        <w:left w:val="none" w:sz="0" w:space="0" w:color="auto"/>
        <w:bottom w:val="none" w:sz="0" w:space="0" w:color="auto"/>
        <w:right w:val="none" w:sz="0" w:space="0" w:color="auto"/>
      </w:divBdr>
    </w:div>
    <w:div w:id="1927882283">
      <w:bodyDiv w:val="1"/>
      <w:marLeft w:val="0"/>
      <w:marRight w:val="0"/>
      <w:marTop w:val="0"/>
      <w:marBottom w:val="0"/>
      <w:divBdr>
        <w:top w:val="none" w:sz="0" w:space="0" w:color="auto"/>
        <w:left w:val="none" w:sz="0" w:space="0" w:color="auto"/>
        <w:bottom w:val="none" w:sz="0" w:space="0" w:color="auto"/>
        <w:right w:val="none" w:sz="0" w:space="0" w:color="auto"/>
      </w:divBdr>
    </w:div>
    <w:div w:id="1929078439">
      <w:bodyDiv w:val="1"/>
      <w:marLeft w:val="0"/>
      <w:marRight w:val="0"/>
      <w:marTop w:val="0"/>
      <w:marBottom w:val="0"/>
      <w:divBdr>
        <w:top w:val="none" w:sz="0" w:space="0" w:color="auto"/>
        <w:left w:val="none" w:sz="0" w:space="0" w:color="auto"/>
        <w:bottom w:val="none" w:sz="0" w:space="0" w:color="auto"/>
        <w:right w:val="none" w:sz="0" w:space="0" w:color="auto"/>
      </w:divBdr>
    </w:div>
    <w:div w:id="1929579004">
      <w:bodyDiv w:val="1"/>
      <w:marLeft w:val="0"/>
      <w:marRight w:val="0"/>
      <w:marTop w:val="0"/>
      <w:marBottom w:val="0"/>
      <w:divBdr>
        <w:top w:val="none" w:sz="0" w:space="0" w:color="auto"/>
        <w:left w:val="none" w:sz="0" w:space="0" w:color="auto"/>
        <w:bottom w:val="none" w:sz="0" w:space="0" w:color="auto"/>
        <w:right w:val="none" w:sz="0" w:space="0" w:color="auto"/>
      </w:divBdr>
    </w:div>
    <w:div w:id="1929658195">
      <w:bodyDiv w:val="1"/>
      <w:marLeft w:val="0"/>
      <w:marRight w:val="0"/>
      <w:marTop w:val="0"/>
      <w:marBottom w:val="0"/>
      <w:divBdr>
        <w:top w:val="none" w:sz="0" w:space="0" w:color="auto"/>
        <w:left w:val="none" w:sz="0" w:space="0" w:color="auto"/>
        <w:bottom w:val="none" w:sz="0" w:space="0" w:color="auto"/>
        <w:right w:val="none" w:sz="0" w:space="0" w:color="auto"/>
      </w:divBdr>
    </w:div>
    <w:div w:id="1930849491">
      <w:bodyDiv w:val="1"/>
      <w:marLeft w:val="0"/>
      <w:marRight w:val="0"/>
      <w:marTop w:val="0"/>
      <w:marBottom w:val="0"/>
      <w:divBdr>
        <w:top w:val="none" w:sz="0" w:space="0" w:color="auto"/>
        <w:left w:val="none" w:sz="0" w:space="0" w:color="auto"/>
        <w:bottom w:val="none" w:sz="0" w:space="0" w:color="auto"/>
        <w:right w:val="none" w:sz="0" w:space="0" w:color="auto"/>
      </w:divBdr>
      <w:divsChild>
        <w:div w:id="1181355439">
          <w:marLeft w:val="0"/>
          <w:marRight w:val="0"/>
          <w:marTop w:val="0"/>
          <w:marBottom w:val="0"/>
          <w:divBdr>
            <w:top w:val="none" w:sz="0" w:space="0" w:color="auto"/>
            <w:left w:val="none" w:sz="0" w:space="0" w:color="auto"/>
            <w:bottom w:val="none" w:sz="0" w:space="0" w:color="auto"/>
            <w:right w:val="none" w:sz="0" w:space="0" w:color="auto"/>
          </w:divBdr>
          <w:divsChild>
            <w:div w:id="1796481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967962">
      <w:bodyDiv w:val="1"/>
      <w:marLeft w:val="0"/>
      <w:marRight w:val="0"/>
      <w:marTop w:val="0"/>
      <w:marBottom w:val="0"/>
      <w:divBdr>
        <w:top w:val="none" w:sz="0" w:space="0" w:color="auto"/>
        <w:left w:val="none" w:sz="0" w:space="0" w:color="auto"/>
        <w:bottom w:val="none" w:sz="0" w:space="0" w:color="auto"/>
        <w:right w:val="none" w:sz="0" w:space="0" w:color="auto"/>
      </w:divBdr>
    </w:div>
    <w:div w:id="1933664665">
      <w:bodyDiv w:val="1"/>
      <w:marLeft w:val="0"/>
      <w:marRight w:val="0"/>
      <w:marTop w:val="0"/>
      <w:marBottom w:val="0"/>
      <w:divBdr>
        <w:top w:val="none" w:sz="0" w:space="0" w:color="auto"/>
        <w:left w:val="none" w:sz="0" w:space="0" w:color="auto"/>
        <w:bottom w:val="none" w:sz="0" w:space="0" w:color="auto"/>
        <w:right w:val="none" w:sz="0" w:space="0" w:color="auto"/>
      </w:divBdr>
      <w:divsChild>
        <w:div w:id="286589548">
          <w:marLeft w:val="0"/>
          <w:marRight w:val="0"/>
          <w:marTop w:val="0"/>
          <w:marBottom w:val="0"/>
          <w:divBdr>
            <w:top w:val="none" w:sz="0" w:space="0" w:color="auto"/>
            <w:left w:val="none" w:sz="0" w:space="0" w:color="auto"/>
            <w:bottom w:val="none" w:sz="0" w:space="0" w:color="auto"/>
            <w:right w:val="none" w:sz="0" w:space="0" w:color="auto"/>
          </w:divBdr>
          <w:divsChild>
            <w:div w:id="1805924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4165451">
      <w:bodyDiv w:val="1"/>
      <w:marLeft w:val="0"/>
      <w:marRight w:val="0"/>
      <w:marTop w:val="0"/>
      <w:marBottom w:val="0"/>
      <w:divBdr>
        <w:top w:val="none" w:sz="0" w:space="0" w:color="auto"/>
        <w:left w:val="none" w:sz="0" w:space="0" w:color="auto"/>
        <w:bottom w:val="none" w:sz="0" w:space="0" w:color="auto"/>
        <w:right w:val="none" w:sz="0" w:space="0" w:color="auto"/>
      </w:divBdr>
    </w:div>
    <w:div w:id="1934434602">
      <w:bodyDiv w:val="1"/>
      <w:marLeft w:val="0"/>
      <w:marRight w:val="0"/>
      <w:marTop w:val="0"/>
      <w:marBottom w:val="0"/>
      <w:divBdr>
        <w:top w:val="none" w:sz="0" w:space="0" w:color="auto"/>
        <w:left w:val="none" w:sz="0" w:space="0" w:color="auto"/>
        <w:bottom w:val="none" w:sz="0" w:space="0" w:color="auto"/>
        <w:right w:val="none" w:sz="0" w:space="0" w:color="auto"/>
      </w:divBdr>
    </w:div>
    <w:div w:id="1935899123">
      <w:bodyDiv w:val="1"/>
      <w:marLeft w:val="0"/>
      <w:marRight w:val="0"/>
      <w:marTop w:val="0"/>
      <w:marBottom w:val="0"/>
      <w:divBdr>
        <w:top w:val="none" w:sz="0" w:space="0" w:color="auto"/>
        <w:left w:val="none" w:sz="0" w:space="0" w:color="auto"/>
        <w:bottom w:val="none" w:sz="0" w:space="0" w:color="auto"/>
        <w:right w:val="none" w:sz="0" w:space="0" w:color="auto"/>
      </w:divBdr>
    </w:div>
    <w:div w:id="1936016170">
      <w:bodyDiv w:val="1"/>
      <w:marLeft w:val="0"/>
      <w:marRight w:val="0"/>
      <w:marTop w:val="0"/>
      <w:marBottom w:val="0"/>
      <w:divBdr>
        <w:top w:val="none" w:sz="0" w:space="0" w:color="auto"/>
        <w:left w:val="none" w:sz="0" w:space="0" w:color="auto"/>
        <w:bottom w:val="none" w:sz="0" w:space="0" w:color="auto"/>
        <w:right w:val="none" w:sz="0" w:space="0" w:color="auto"/>
      </w:divBdr>
    </w:div>
    <w:div w:id="1936937001">
      <w:bodyDiv w:val="1"/>
      <w:marLeft w:val="0"/>
      <w:marRight w:val="0"/>
      <w:marTop w:val="0"/>
      <w:marBottom w:val="0"/>
      <w:divBdr>
        <w:top w:val="none" w:sz="0" w:space="0" w:color="auto"/>
        <w:left w:val="none" w:sz="0" w:space="0" w:color="auto"/>
        <w:bottom w:val="none" w:sz="0" w:space="0" w:color="auto"/>
        <w:right w:val="none" w:sz="0" w:space="0" w:color="auto"/>
      </w:divBdr>
    </w:div>
    <w:div w:id="1938176486">
      <w:bodyDiv w:val="1"/>
      <w:marLeft w:val="0"/>
      <w:marRight w:val="0"/>
      <w:marTop w:val="0"/>
      <w:marBottom w:val="0"/>
      <w:divBdr>
        <w:top w:val="none" w:sz="0" w:space="0" w:color="auto"/>
        <w:left w:val="none" w:sz="0" w:space="0" w:color="auto"/>
        <w:bottom w:val="none" w:sz="0" w:space="0" w:color="auto"/>
        <w:right w:val="none" w:sz="0" w:space="0" w:color="auto"/>
      </w:divBdr>
    </w:div>
    <w:div w:id="1938780918">
      <w:bodyDiv w:val="1"/>
      <w:marLeft w:val="0"/>
      <w:marRight w:val="0"/>
      <w:marTop w:val="0"/>
      <w:marBottom w:val="0"/>
      <w:divBdr>
        <w:top w:val="none" w:sz="0" w:space="0" w:color="auto"/>
        <w:left w:val="none" w:sz="0" w:space="0" w:color="auto"/>
        <w:bottom w:val="none" w:sz="0" w:space="0" w:color="auto"/>
        <w:right w:val="none" w:sz="0" w:space="0" w:color="auto"/>
      </w:divBdr>
    </w:div>
    <w:div w:id="1939483638">
      <w:bodyDiv w:val="1"/>
      <w:marLeft w:val="0"/>
      <w:marRight w:val="0"/>
      <w:marTop w:val="0"/>
      <w:marBottom w:val="0"/>
      <w:divBdr>
        <w:top w:val="none" w:sz="0" w:space="0" w:color="auto"/>
        <w:left w:val="none" w:sz="0" w:space="0" w:color="auto"/>
        <w:bottom w:val="none" w:sz="0" w:space="0" w:color="auto"/>
        <w:right w:val="none" w:sz="0" w:space="0" w:color="auto"/>
      </w:divBdr>
    </w:div>
    <w:div w:id="1940136280">
      <w:bodyDiv w:val="1"/>
      <w:marLeft w:val="0"/>
      <w:marRight w:val="0"/>
      <w:marTop w:val="0"/>
      <w:marBottom w:val="0"/>
      <w:divBdr>
        <w:top w:val="none" w:sz="0" w:space="0" w:color="auto"/>
        <w:left w:val="none" w:sz="0" w:space="0" w:color="auto"/>
        <w:bottom w:val="none" w:sz="0" w:space="0" w:color="auto"/>
        <w:right w:val="none" w:sz="0" w:space="0" w:color="auto"/>
      </w:divBdr>
    </w:div>
    <w:div w:id="1940289798">
      <w:bodyDiv w:val="1"/>
      <w:marLeft w:val="0"/>
      <w:marRight w:val="0"/>
      <w:marTop w:val="0"/>
      <w:marBottom w:val="0"/>
      <w:divBdr>
        <w:top w:val="none" w:sz="0" w:space="0" w:color="auto"/>
        <w:left w:val="none" w:sz="0" w:space="0" w:color="auto"/>
        <w:bottom w:val="none" w:sz="0" w:space="0" w:color="auto"/>
        <w:right w:val="none" w:sz="0" w:space="0" w:color="auto"/>
      </w:divBdr>
    </w:div>
    <w:div w:id="1940482280">
      <w:bodyDiv w:val="1"/>
      <w:marLeft w:val="0"/>
      <w:marRight w:val="0"/>
      <w:marTop w:val="0"/>
      <w:marBottom w:val="0"/>
      <w:divBdr>
        <w:top w:val="none" w:sz="0" w:space="0" w:color="auto"/>
        <w:left w:val="none" w:sz="0" w:space="0" w:color="auto"/>
        <w:bottom w:val="none" w:sz="0" w:space="0" w:color="auto"/>
        <w:right w:val="none" w:sz="0" w:space="0" w:color="auto"/>
      </w:divBdr>
    </w:div>
    <w:div w:id="1943100810">
      <w:bodyDiv w:val="1"/>
      <w:marLeft w:val="0"/>
      <w:marRight w:val="0"/>
      <w:marTop w:val="0"/>
      <w:marBottom w:val="0"/>
      <w:divBdr>
        <w:top w:val="none" w:sz="0" w:space="0" w:color="auto"/>
        <w:left w:val="none" w:sz="0" w:space="0" w:color="auto"/>
        <w:bottom w:val="none" w:sz="0" w:space="0" w:color="auto"/>
        <w:right w:val="none" w:sz="0" w:space="0" w:color="auto"/>
      </w:divBdr>
    </w:div>
    <w:div w:id="1944727611">
      <w:bodyDiv w:val="1"/>
      <w:marLeft w:val="0"/>
      <w:marRight w:val="0"/>
      <w:marTop w:val="0"/>
      <w:marBottom w:val="0"/>
      <w:divBdr>
        <w:top w:val="none" w:sz="0" w:space="0" w:color="auto"/>
        <w:left w:val="none" w:sz="0" w:space="0" w:color="auto"/>
        <w:bottom w:val="none" w:sz="0" w:space="0" w:color="auto"/>
        <w:right w:val="none" w:sz="0" w:space="0" w:color="auto"/>
      </w:divBdr>
    </w:div>
    <w:div w:id="1944728217">
      <w:bodyDiv w:val="1"/>
      <w:marLeft w:val="0"/>
      <w:marRight w:val="0"/>
      <w:marTop w:val="0"/>
      <w:marBottom w:val="0"/>
      <w:divBdr>
        <w:top w:val="none" w:sz="0" w:space="0" w:color="auto"/>
        <w:left w:val="none" w:sz="0" w:space="0" w:color="auto"/>
        <w:bottom w:val="none" w:sz="0" w:space="0" w:color="auto"/>
        <w:right w:val="none" w:sz="0" w:space="0" w:color="auto"/>
      </w:divBdr>
    </w:div>
    <w:div w:id="1944917951">
      <w:bodyDiv w:val="1"/>
      <w:marLeft w:val="0"/>
      <w:marRight w:val="0"/>
      <w:marTop w:val="0"/>
      <w:marBottom w:val="0"/>
      <w:divBdr>
        <w:top w:val="none" w:sz="0" w:space="0" w:color="auto"/>
        <w:left w:val="none" w:sz="0" w:space="0" w:color="auto"/>
        <w:bottom w:val="none" w:sz="0" w:space="0" w:color="auto"/>
        <w:right w:val="none" w:sz="0" w:space="0" w:color="auto"/>
      </w:divBdr>
    </w:div>
    <w:div w:id="1947076381">
      <w:bodyDiv w:val="1"/>
      <w:marLeft w:val="0"/>
      <w:marRight w:val="0"/>
      <w:marTop w:val="0"/>
      <w:marBottom w:val="0"/>
      <w:divBdr>
        <w:top w:val="none" w:sz="0" w:space="0" w:color="auto"/>
        <w:left w:val="none" w:sz="0" w:space="0" w:color="auto"/>
        <w:bottom w:val="none" w:sz="0" w:space="0" w:color="auto"/>
        <w:right w:val="none" w:sz="0" w:space="0" w:color="auto"/>
      </w:divBdr>
    </w:div>
    <w:div w:id="1947154160">
      <w:bodyDiv w:val="1"/>
      <w:marLeft w:val="0"/>
      <w:marRight w:val="0"/>
      <w:marTop w:val="0"/>
      <w:marBottom w:val="0"/>
      <w:divBdr>
        <w:top w:val="none" w:sz="0" w:space="0" w:color="auto"/>
        <w:left w:val="none" w:sz="0" w:space="0" w:color="auto"/>
        <w:bottom w:val="none" w:sz="0" w:space="0" w:color="auto"/>
        <w:right w:val="none" w:sz="0" w:space="0" w:color="auto"/>
      </w:divBdr>
    </w:div>
    <w:div w:id="1947884302">
      <w:bodyDiv w:val="1"/>
      <w:marLeft w:val="0"/>
      <w:marRight w:val="0"/>
      <w:marTop w:val="0"/>
      <w:marBottom w:val="0"/>
      <w:divBdr>
        <w:top w:val="none" w:sz="0" w:space="0" w:color="auto"/>
        <w:left w:val="none" w:sz="0" w:space="0" w:color="auto"/>
        <w:bottom w:val="none" w:sz="0" w:space="0" w:color="auto"/>
        <w:right w:val="none" w:sz="0" w:space="0" w:color="auto"/>
      </w:divBdr>
    </w:div>
    <w:div w:id="1948344899">
      <w:bodyDiv w:val="1"/>
      <w:marLeft w:val="0"/>
      <w:marRight w:val="0"/>
      <w:marTop w:val="0"/>
      <w:marBottom w:val="0"/>
      <w:divBdr>
        <w:top w:val="none" w:sz="0" w:space="0" w:color="auto"/>
        <w:left w:val="none" w:sz="0" w:space="0" w:color="auto"/>
        <w:bottom w:val="none" w:sz="0" w:space="0" w:color="auto"/>
        <w:right w:val="none" w:sz="0" w:space="0" w:color="auto"/>
      </w:divBdr>
    </w:div>
    <w:div w:id="1950894390">
      <w:bodyDiv w:val="1"/>
      <w:marLeft w:val="0"/>
      <w:marRight w:val="0"/>
      <w:marTop w:val="0"/>
      <w:marBottom w:val="0"/>
      <w:divBdr>
        <w:top w:val="none" w:sz="0" w:space="0" w:color="auto"/>
        <w:left w:val="none" w:sz="0" w:space="0" w:color="auto"/>
        <w:bottom w:val="none" w:sz="0" w:space="0" w:color="auto"/>
        <w:right w:val="none" w:sz="0" w:space="0" w:color="auto"/>
      </w:divBdr>
    </w:div>
    <w:div w:id="1951007251">
      <w:bodyDiv w:val="1"/>
      <w:marLeft w:val="0"/>
      <w:marRight w:val="0"/>
      <w:marTop w:val="0"/>
      <w:marBottom w:val="0"/>
      <w:divBdr>
        <w:top w:val="none" w:sz="0" w:space="0" w:color="auto"/>
        <w:left w:val="none" w:sz="0" w:space="0" w:color="auto"/>
        <w:bottom w:val="none" w:sz="0" w:space="0" w:color="auto"/>
        <w:right w:val="none" w:sz="0" w:space="0" w:color="auto"/>
      </w:divBdr>
    </w:div>
    <w:div w:id="1951543233">
      <w:bodyDiv w:val="1"/>
      <w:marLeft w:val="0"/>
      <w:marRight w:val="0"/>
      <w:marTop w:val="0"/>
      <w:marBottom w:val="0"/>
      <w:divBdr>
        <w:top w:val="none" w:sz="0" w:space="0" w:color="auto"/>
        <w:left w:val="none" w:sz="0" w:space="0" w:color="auto"/>
        <w:bottom w:val="none" w:sz="0" w:space="0" w:color="auto"/>
        <w:right w:val="none" w:sz="0" w:space="0" w:color="auto"/>
      </w:divBdr>
    </w:div>
    <w:div w:id="1951623852">
      <w:bodyDiv w:val="1"/>
      <w:marLeft w:val="0"/>
      <w:marRight w:val="0"/>
      <w:marTop w:val="0"/>
      <w:marBottom w:val="0"/>
      <w:divBdr>
        <w:top w:val="none" w:sz="0" w:space="0" w:color="auto"/>
        <w:left w:val="none" w:sz="0" w:space="0" w:color="auto"/>
        <w:bottom w:val="none" w:sz="0" w:space="0" w:color="auto"/>
        <w:right w:val="none" w:sz="0" w:space="0" w:color="auto"/>
      </w:divBdr>
    </w:div>
    <w:div w:id="1951932458">
      <w:bodyDiv w:val="1"/>
      <w:marLeft w:val="0"/>
      <w:marRight w:val="0"/>
      <w:marTop w:val="0"/>
      <w:marBottom w:val="0"/>
      <w:divBdr>
        <w:top w:val="none" w:sz="0" w:space="0" w:color="auto"/>
        <w:left w:val="none" w:sz="0" w:space="0" w:color="auto"/>
        <w:bottom w:val="none" w:sz="0" w:space="0" w:color="auto"/>
        <w:right w:val="none" w:sz="0" w:space="0" w:color="auto"/>
      </w:divBdr>
      <w:divsChild>
        <w:div w:id="1849559370">
          <w:marLeft w:val="0"/>
          <w:marRight w:val="0"/>
          <w:marTop w:val="0"/>
          <w:marBottom w:val="0"/>
          <w:divBdr>
            <w:top w:val="none" w:sz="0" w:space="0" w:color="auto"/>
            <w:left w:val="none" w:sz="0" w:space="0" w:color="auto"/>
            <w:bottom w:val="none" w:sz="0" w:space="0" w:color="auto"/>
            <w:right w:val="none" w:sz="0" w:space="0" w:color="auto"/>
          </w:divBdr>
          <w:divsChild>
            <w:div w:id="1956012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282026">
      <w:bodyDiv w:val="1"/>
      <w:marLeft w:val="0"/>
      <w:marRight w:val="0"/>
      <w:marTop w:val="0"/>
      <w:marBottom w:val="0"/>
      <w:divBdr>
        <w:top w:val="none" w:sz="0" w:space="0" w:color="auto"/>
        <w:left w:val="none" w:sz="0" w:space="0" w:color="auto"/>
        <w:bottom w:val="none" w:sz="0" w:space="0" w:color="auto"/>
        <w:right w:val="none" w:sz="0" w:space="0" w:color="auto"/>
      </w:divBdr>
    </w:div>
    <w:div w:id="1952591611">
      <w:bodyDiv w:val="1"/>
      <w:marLeft w:val="0"/>
      <w:marRight w:val="0"/>
      <w:marTop w:val="0"/>
      <w:marBottom w:val="0"/>
      <w:divBdr>
        <w:top w:val="none" w:sz="0" w:space="0" w:color="auto"/>
        <w:left w:val="none" w:sz="0" w:space="0" w:color="auto"/>
        <w:bottom w:val="none" w:sz="0" w:space="0" w:color="auto"/>
        <w:right w:val="none" w:sz="0" w:space="0" w:color="auto"/>
      </w:divBdr>
    </w:div>
    <w:div w:id="1953441602">
      <w:bodyDiv w:val="1"/>
      <w:marLeft w:val="0"/>
      <w:marRight w:val="0"/>
      <w:marTop w:val="0"/>
      <w:marBottom w:val="0"/>
      <w:divBdr>
        <w:top w:val="none" w:sz="0" w:space="0" w:color="auto"/>
        <w:left w:val="none" w:sz="0" w:space="0" w:color="auto"/>
        <w:bottom w:val="none" w:sz="0" w:space="0" w:color="auto"/>
        <w:right w:val="none" w:sz="0" w:space="0" w:color="auto"/>
      </w:divBdr>
    </w:div>
    <w:div w:id="1953591611">
      <w:bodyDiv w:val="1"/>
      <w:marLeft w:val="0"/>
      <w:marRight w:val="0"/>
      <w:marTop w:val="0"/>
      <w:marBottom w:val="0"/>
      <w:divBdr>
        <w:top w:val="none" w:sz="0" w:space="0" w:color="auto"/>
        <w:left w:val="none" w:sz="0" w:space="0" w:color="auto"/>
        <w:bottom w:val="none" w:sz="0" w:space="0" w:color="auto"/>
        <w:right w:val="none" w:sz="0" w:space="0" w:color="auto"/>
      </w:divBdr>
    </w:div>
    <w:div w:id="1953895592">
      <w:bodyDiv w:val="1"/>
      <w:marLeft w:val="0"/>
      <w:marRight w:val="0"/>
      <w:marTop w:val="0"/>
      <w:marBottom w:val="0"/>
      <w:divBdr>
        <w:top w:val="none" w:sz="0" w:space="0" w:color="auto"/>
        <w:left w:val="none" w:sz="0" w:space="0" w:color="auto"/>
        <w:bottom w:val="none" w:sz="0" w:space="0" w:color="auto"/>
        <w:right w:val="none" w:sz="0" w:space="0" w:color="auto"/>
      </w:divBdr>
    </w:div>
    <w:div w:id="1953897933">
      <w:bodyDiv w:val="1"/>
      <w:marLeft w:val="0"/>
      <w:marRight w:val="0"/>
      <w:marTop w:val="0"/>
      <w:marBottom w:val="0"/>
      <w:divBdr>
        <w:top w:val="none" w:sz="0" w:space="0" w:color="auto"/>
        <w:left w:val="none" w:sz="0" w:space="0" w:color="auto"/>
        <w:bottom w:val="none" w:sz="0" w:space="0" w:color="auto"/>
        <w:right w:val="none" w:sz="0" w:space="0" w:color="auto"/>
      </w:divBdr>
    </w:div>
    <w:div w:id="1954052198">
      <w:bodyDiv w:val="1"/>
      <w:marLeft w:val="0"/>
      <w:marRight w:val="0"/>
      <w:marTop w:val="0"/>
      <w:marBottom w:val="0"/>
      <w:divBdr>
        <w:top w:val="none" w:sz="0" w:space="0" w:color="auto"/>
        <w:left w:val="none" w:sz="0" w:space="0" w:color="auto"/>
        <w:bottom w:val="none" w:sz="0" w:space="0" w:color="auto"/>
        <w:right w:val="none" w:sz="0" w:space="0" w:color="auto"/>
      </w:divBdr>
    </w:div>
    <w:div w:id="1954094070">
      <w:bodyDiv w:val="1"/>
      <w:marLeft w:val="0"/>
      <w:marRight w:val="0"/>
      <w:marTop w:val="0"/>
      <w:marBottom w:val="0"/>
      <w:divBdr>
        <w:top w:val="none" w:sz="0" w:space="0" w:color="auto"/>
        <w:left w:val="none" w:sz="0" w:space="0" w:color="auto"/>
        <w:bottom w:val="none" w:sz="0" w:space="0" w:color="auto"/>
        <w:right w:val="none" w:sz="0" w:space="0" w:color="auto"/>
      </w:divBdr>
    </w:div>
    <w:div w:id="1955165782">
      <w:bodyDiv w:val="1"/>
      <w:marLeft w:val="0"/>
      <w:marRight w:val="0"/>
      <w:marTop w:val="0"/>
      <w:marBottom w:val="0"/>
      <w:divBdr>
        <w:top w:val="none" w:sz="0" w:space="0" w:color="auto"/>
        <w:left w:val="none" w:sz="0" w:space="0" w:color="auto"/>
        <w:bottom w:val="none" w:sz="0" w:space="0" w:color="auto"/>
        <w:right w:val="none" w:sz="0" w:space="0" w:color="auto"/>
      </w:divBdr>
    </w:div>
    <w:div w:id="1955474600">
      <w:bodyDiv w:val="1"/>
      <w:marLeft w:val="0"/>
      <w:marRight w:val="0"/>
      <w:marTop w:val="0"/>
      <w:marBottom w:val="0"/>
      <w:divBdr>
        <w:top w:val="none" w:sz="0" w:space="0" w:color="auto"/>
        <w:left w:val="none" w:sz="0" w:space="0" w:color="auto"/>
        <w:bottom w:val="none" w:sz="0" w:space="0" w:color="auto"/>
        <w:right w:val="none" w:sz="0" w:space="0" w:color="auto"/>
      </w:divBdr>
    </w:div>
    <w:div w:id="1955600489">
      <w:bodyDiv w:val="1"/>
      <w:marLeft w:val="0"/>
      <w:marRight w:val="0"/>
      <w:marTop w:val="0"/>
      <w:marBottom w:val="0"/>
      <w:divBdr>
        <w:top w:val="none" w:sz="0" w:space="0" w:color="auto"/>
        <w:left w:val="none" w:sz="0" w:space="0" w:color="auto"/>
        <w:bottom w:val="none" w:sz="0" w:space="0" w:color="auto"/>
        <w:right w:val="none" w:sz="0" w:space="0" w:color="auto"/>
      </w:divBdr>
    </w:div>
    <w:div w:id="1955792409">
      <w:bodyDiv w:val="1"/>
      <w:marLeft w:val="0"/>
      <w:marRight w:val="0"/>
      <w:marTop w:val="0"/>
      <w:marBottom w:val="0"/>
      <w:divBdr>
        <w:top w:val="none" w:sz="0" w:space="0" w:color="auto"/>
        <w:left w:val="none" w:sz="0" w:space="0" w:color="auto"/>
        <w:bottom w:val="none" w:sz="0" w:space="0" w:color="auto"/>
        <w:right w:val="none" w:sz="0" w:space="0" w:color="auto"/>
      </w:divBdr>
    </w:div>
    <w:div w:id="1956135125">
      <w:bodyDiv w:val="1"/>
      <w:marLeft w:val="0"/>
      <w:marRight w:val="0"/>
      <w:marTop w:val="0"/>
      <w:marBottom w:val="0"/>
      <w:divBdr>
        <w:top w:val="none" w:sz="0" w:space="0" w:color="auto"/>
        <w:left w:val="none" w:sz="0" w:space="0" w:color="auto"/>
        <w:bottom w:val="none" w:sz="0" w:space="0" w:color="auto"/>
        <w:right w:val="none" w:sz="0" w:space="0" w:color="auto"/>
      </w:divBdr>
    </w:div>
    <w:div w:id="1957059999">
      <w:bodyDiv w:val="1"/>
      <w:marLeft w:val="0"/>
      <w:marRight w:val="0"/>
      <w:marTop w:val="0"/>
      <w:marBottom w:val="0"/>
      <w:divBdr>
        <w:top w:val="none" w:sz="0" w:space="0" w:color="auto"/>
        <w:left w:val="none" w:sz="0" w:space="0" w:color="auto"/>
        <w:bottom w:val="none" w:sz="0" w:space="0" w:color="auto"/>
        <w:right w:val="none" w:sz="0" w:space="0" w:color="auto"/>
      </w:divBdr>
    </w:div>
    <w:div w:id="1957180738">
      <w:bodyDiv w:val="1"/>
      <w:marLeft w:val="0"/>
      <w:marRight w:val="0"/>
      <w:marTop w:val="0"/>
      <w:marBottom w:val="0"/>
      <w:divBdr>
        <w:top w:val="none" w:sz="0" w:space="0" w:color="auto"/>
        <w:left w:val="none" w:sz="0" w:space="0" w:color="auto"/>
        <w:bottom w:val="none" w:sz="0" w:space="0" w:color="auto"/>
        <w:right w:val="none" w:sz="0" w:space="0" w:color="auto"/>
      </w:divBdr>
    </w:div>
    <w:div w:id="1957329829">
      <w:bodyDiv w:val="1"/>
      <w:marLeft w:val="0"/>
      <w:marRight w:val="0"/>
      <w:marTop w:val="0"/>
      <w:marBottom w:val="0"/>
      <w:divBdr>
        <w:top w:val="none" w:sz="0" w:space="0" w:color="auto"/>
        <w:left w:val="none" w:sz="0" w:space="0" w:color="auto"/>
        <w:bottom w:val="none" w:sz="0" w:space="0" w:color="auto"/>
        <w:right w:val="none" w:sz="0" w:space="0" w:color="auto"/>
      </w:divBdr>
    </w:div>
    <w:div w:id="1957640693">
      <w:bodyDiv w:val="1"/>
      <w:marLeft w:val="0"/>
      <w:marRight w:val="0"/>
      <w:marTop w:val="0"/>
      <w:marBottom w:val="0"/>
      <w:divBdr>
        <w:top w:val="none" w:sz="0" w:space="0" w:color="auto"/>
        <w:left w:val="none" w:sz="0" w:space="0" w:color="auto"/>
        <w:bottom w:val="none" w:sz="0" w:space="0" w:color="auto"/>
        <w:right w:val="none" w:sz="0" w:space="0" w:color="auto"/>
      </w:divBdr>
    </w:div>
    <w:div w:id="1957982206">
      <w:bodyDiv w:val="1"/>
      <w:marLeft w:val="0"/>
      <w:marRight w:val="0"/>
      <w:marTop w:val="0"/>
      <w:marBottom w:val="0"/>
      <w:divBdr>
        <w:top w:val="none" w:sz="0" w:space="0" w:color="auto"/>
        <w:left w:val="none" w:sz="0" w:space="0" w:color="auto"/>
        <w:bottom w:val="none" w:sz="0" w:space="0" w:color="auto"/>
        <w:right w:val="none" w:sz="0" w:space="0" w:color="auto"/>
      </w:divBdr>
    </w:div>
    <w:div w:id="1958634502">
      <w:bodyDiv w:val="1"/>
      <w:marLeft w:val="0"/>
      <w:marRight w:val="0"/>
      <w:marTop w:val="0"/>
      <w:marBottom w:val="0"/>
      <w:divBdr>
        <w:top w:val="none" w:sz="0" w:space="0" w:color="auto"/>
        <w:left w:val="none" w:sz="0" w:space="0" w:color="auto"/>
        <w:bottom w:val="none" w:sz="0" w:space="0" w:color="auto"/>
        <w:right w:val="none" w:sz="0" w:space="0" w:color="auto"/>
      </w:divBdr>
    </w:div>
    <w:div w:id="1959677539">
      <w:bodyDiv w:val="1"/>
      <w:marLeft w:val="0"/>
      <w:marRight w:val="0"/>
      <w:marTop w:val="0"/>
      <w:marBottom w:val="0"/>
      <w:divBdr>
        <w:top w:val="none" w:sz="0" w:space="0" w:color="auto"/>
        <w:left w:val="none" w:sz="0" w:space="0" w:color="auto"/>
        <w:bottom w:val="none" w:sz="0" w:space="0" w:color="auto"/>
        <w:right w:val="none" w:sz="0" w:space="0" w:color="auto"/>
      </w:divBdr>
    </w:div>
    <w:div w:id="1959873593">
      <w:bodyDiv w:val="1"/>
      <w:marLeft w:val="0"/>
      <w:marRight w:val="0"/>
      <w:marTop w:val="0"/>
      <w:marBottom w:val="0"/>
      <w:divBdr>
        <w:top w:val="none" w:sz="0" w:space="0" w:color="auto"/>
        <w:left w:val="none" w:sz="0" w:space="0" w:color="auto"/>
        <w:bottom w:val="none" w:sz="0" w:space="0" w:color="auto"/>
        <w:right w:val="none" w:sz="0" w:space="0" w:color="auto"/>
      </w:divBdr>
    </w:div>
    <w:div w:id="1961108984">
      <w:bodyDiv w:val="1"/>
      <w:marLeft w:val="0"/>
      <w:marRight w:val="0"/>
      <w:marTop w:val="0"/>
      <w:marBottom w:val="0"/>
      <w:divBdr>
        <w:top w:val="none" w:sz="0" w:space="0" w:color="auto"/>
        <w:left w:val="none" w:sz="0" w:space="0" w:color="auto"/>
        <w:bottom w:val="none" w:sz="0" w:space="0" w:color="auto"/>
        <w:right w:val="none" w:sz="0" w:space="0" w:color="auto"/>
      </w:divBdr>
    </w:div>
    <w:div w:id="1961498958">
      <w:bodyDiv w:val="1"/>
      <w:marLeft w:val="0"/>
      <w:marRight w:val="0"/>
      <w:marTop w:val="0"/>
      <w:marBottom w:val="0"/>
      <w:divBdr>
        <w:top w:val="none" w:sz="0" w:space="0" w:color="auto"/>
        <w:left w:val="none" w:sz="0" w:space="0" w:color="auto"/>
        <w:bottom w:val="none" w:sz="0" w:space="0" w:color="auto"/>
        <w:right w:val="none" w:sz="0" w:space="0" w:color="auto"/>
      </w:divBdr>
    </w:div>
    <w:div w:id="1961523344">
      <w:bodyDiv w:val="1"/>
      <w:marLeft w:val="0"/>
      <w:marRight w:val="0"/>
      <w:marTop w:val="0"/>
      <w:marBottom w:val="0"/>
      <w:divBdr>
        <w:top w:val="none" w:sz="0" w:space="0" w:color="auto"/>
        <w:left w:val="none" w:sz="0" w:space="0" w:color="auto"/>
        <w:bottom w:val="none" w:sz="0" w:space="0" w:color="auto"/>
        <w:right w:val="none" w:sz="0" w:space="0" w:color="auto"/>
      </w:divBdr>
    </w:div>
    <w:div w:id="1961957558">
      <w:bodyDiv w:val="1"/>
      <w:marLeft w:val="0"/>
      <w:marRight w:val="0"/>
      <w:marTop w:val="0"/>
      <w:marBottom w:val="0"/>
      <w:divBdr>
        <w:top w:val="none" w:sz="0" w:space="0" w:color="auto"/>
        <w:left w:val="none" w:sz="0" w:space="0" w:color="auto"/>
        <w:bottom w:val="none" w:sz="0" w:space="0" w:color="auto"/>
        <w:right w:val="none" w:sz="0" w:space="0" w:color="auto"/>
      </w:divBdr>
    </w:div>
    <w:div w:id="1962490298">
      <w:bodyDiv w:val="1"/>
      <w:marLeft w:val="0"/>
      <w:marRight w:val="0"/>
      <w:marTop w:val="0"/>
      <w:marBottom w:val="0"/>
      <w:divBdr>
        <w:top w:val="none" w:sz="0" w:space="0" w:color="auto"/>
        <w:left w:val="none" w:sz="0" w:space="0" w:color="auto"/>
        <w:bottom w:val="none" w:sz="0" w:space="0" w:color="auto"/>
        <w:right w:val="none" w:sz="0" w:space="0" w:color="auto"/>
      </w:divBdr>
    </w:div>
    <w:div w:id="1962954070">
      <w:bodyDiv w:val="1"/>
      <w:marLeft w:val="0"/>
      <w:marRight w:val="0"/>
      <w:marTop w:val="0"/>
      <w:marBottom w:val="0"/>
      <w:divBdr>
        <w:top w:val="none" w:sz="0" w:space="0" w:color="auto"/>
        <w:left w:val="none" w:sz="0" w:space="0" w:color="auto"/>
        <w:bottom w:val="none" w:sz="0" w:space="0" w:color="auto"/>
        <w:right w:val="none" w:sz="0" w:space="0" w:color="auto"/>
      </w:divBdr>
    </w:div>
    <w:div w:id="1963026912">
      <w:bodyDiv w:val="1"/>
      <w:marLeft w:val="0"/>
      <w:marRight w:val="0"/>
      <w:marTop w:val="0"/>
      <w:marBottom w:val="0"/>
      <w:divBdr>
        <w:top w:val="none" w:sz="0" w:space="0" w:color="auto"/>
        <w:left w:val="none" w:sz="0" w:space="0" w:color="auto"/>
        <w:bottom w:val="none" w:sz="0" w:space="0" w:color="auto"/>
        <w:right w:val="none" w:sz="0" w:space="0" w:color="auto"/>
      </w:divBdr>
    </w:div>
    <w:div w:id="1963263685">
      <w:bodyDiv w:val="1"/>
      <w:marLeft w:val="0"/>
      <w:marRight w:val="0"/>
      <w:marTop w:val="0"/>
      <w:marBottom w:val="0"/>
      <w:divBdr>
        <w:top w:val="none" w:sz="0" w:space="0" w:color="auto"/>
        <w:left w:val="none" w:sz="0" w:space="0" w:color="auto"/>
        <w:bottom w:val="none" w:sz="0" w:space="0" w:color="auto"/>
        <w:right w:val="none" w:sz="0" w:space="0" w:color="auto"/>
      </w:divBdr>
    </w:div>
    <w:div w:id="1963923672">
      <w:bodyDiv w:val="1"/>
      <w:marLeft w:val="0"/>
      <w:marRight w:val="0"/>
      <w:marTop w:val="0"/>
      <w:marBottom w:val="0"/>
      <w:divBdr>
        <w:top w:val="none" w:sz="0" w:space="0" w:color="auto"/>
        <w:left w:val="none" w:sz="0" w:space="0" w:color="auto"/>
        <w:bottom w:val="none" w:sz="0" w:space="0" w:color="auto"/>
        <w:right w:val="none" w:sz="0" w:space="0" w:color="auto"/>
      </w:divBdr>
    </w:div>
    <w:div w:id="1963999465">
      <w:bodyDiv w:val="1"/>
      <w:marLeft w:val="0"/>
      <w:marRight w:val="0"/>
      <w:marTop w:val="0"/>
      <w:marBottom w:val="0"/>
      <w:divBdr>
        <w:top w:val="none" w:sz="0" w:space="0" w:color="auto"/>
        <w:left w:val="none" w:sz="0" w:space="0" w:color="auto"/>
        <w:bottom w:val="none" w:sz="0" w:space="0" w:color="auto"/>
        <w:right w:val="none" w:sz="0" w:space="0" w:color="auto"/>
      </w:divBdr>
    </w:div>
    <w:div w:id="1965692218">
      <w:bodyDiv w:val="1"/>
      <w:marLeft w:val="0"/>
      <w:marRight w:val="0"/>
      <w:marTop w:val="0"/>
      <w:marBottom w:val="0"/>
      <w:divBdr>
        <w:top w:val="none" w:sz="0" w:space="0" w:color="auto"/>
        <w:left w:val="none" w:sz="0" w:space="0" w:color="auto"/>
        <w:bottom w:val="none" w:sz="0" w:space="0" w:color="auto"/>
        <w:right w:val="none" w:sz="0" w:space="0" w:color="auto"/>
      </w:divBdr>
    </w:div>
    <w:div w:id="1967732755">
      <w:bodyDiv w:val="1"/>
      <w:marLeft w:val="0"/>
      <w:marRight w:val="0"/>
      <w:marTop w:val="0"/>
      <w:marBottom w:val="0"/>
      <w:divBdr>
        <w:top w:val="none" w:sz="0" w:space="0" w:color="auto"/>
        <w:left w:val="none" w:sz="0" w:space="0" w:color="auto"/>
        <w:bottom w:val="none" w:sz="0" w:space="0" w:color="auto"/>
        <w:right w:val="none" w:sz="0" w:space="0" w:color="auto"/>
      </w:divBdr>
    </w:div>
    <w:div w:id="1968655990">
      <w:bodyDiv w:val="1"/>
      <w:marLeft w:val="0"/>
      <w:marRight w:val="0"/>
      <w:marTop w:val="0"/>
      <w:marBottom w:val="0"/>
      <w:divBdr>
        <w:top w:val="none" w:sz="0" w:space="0" w:color="auto"/>
        <w:left w:val="none" w:sz="0" w:space="0" w:color="auto"/>
        <w:bottom w:val="none" w:sz="0" w:space="0" w:color="auto"/>
        <w:right w:val="none" w:sz="0" w:space="0" w:color="auto"/>
      </w:divBdr>
    </w:div>
    <w:div w:id="1969893933">
      <w:bodyDiv w:val="1"/>
      <w:marLeft w:val="0"/>
      <w:marRight w:val="0"/>
      <w:marTop w:val="0"/>
      <w:marBottom w:val="0"/>
      <w:divBdr>
        <w:top w:val="none" w:sz="0" w:space="0" w:color="auto"/>
        <w:left w:val="none" w:sz="0" w:space="0" w:color="auto"/>
        <w:bottom w:val="none" w:sz="0" w:space="0" w:color="auto"/>
        <w:right w:val="none" w:sz="0" w:space="0" w:color="auto"/>
      </w:divBdr>
    </w:div>
    <w:div w:id="1970044404">
      <w:bodyDiv w:val="1"/>
      <w:marLeft w:val="0"/>
      <w:marRight w:val="0"/>
      <w:marTop w:val="0"/>
      <w:marBottom w:val="0"/>
      <w:divBdr>
        <w:top w:val="none" w:sz="0" w:space="0" w:color="auto"/>
        <w:left w:val="none" w:sz="0" w:space="0" w:color="auto"/>
        <w:bottom w:val="none" w:sz="0" w:space="0" w:color="auto"/>
        <w:right w:val="none" w:sz="0" w:space="0" w:color="auto"/>
      </w:divBdr>
    </w:div>
    <w:div w:id="1970813802">
      <w:bodyDiv w:val="1"/>
      <w:marLeft w:val="0"/>
      <w:marRight w:val="0"/>
      <w:marTop w:val="0"/>
      <w:marBottom w:val="0"/>
      <w:divBdr>
        <w:top w:val="none" w:sz="0" w:space="0" w:color="auto"/>
        <w:left w:val="none" w:sz="0" w:space="0" w:color="auto"/>
        <w:bottom w:val="none" w:sz="0" w:space="0" w:color="auto"/>
        <w:right w:val="none" w:sz="0" w:space="0" w:color="auto"/>
      </w:divBdr>
    </w:div>
    <w:div w:id="1971469564">
      <w:bodyDiv w:val="1"/>
      <w:marLeft w:val="0"/>
      <w:marRight w:val="0"/>
      <w:marTop w:val="0"/>
      <w:marBottom w:val="0"/>
      <w:divBdr>
        <w:top w:val="none" w:sz="0" w:space="0" w:color="auto"/>
        <w:left w:val="none" w:sz="0" w:space="0" w:color="auto"/>
        <w:bottom w:val="none" w:sz="0" w:space="0" w:color="auto"/>
        <w:right w:val="none" w:sz="0" w:space="0" w:color="auto"/>
      </w:divBdr>
    </w:div>
    <w:div w:id="1972396670">
      <w:bodyDiv w:val="1"/>
      <w:marLeft w:val="0"/>
      <w:marRight w:val="0"/>
      <w:marTop w:val="0"/>
      <w:marBottom w:val="0"/>
      <w:divBdr>
        <w:top w:val="none" w:sz="0" w:space="0" w:color="auto"/>
        <w:left w:val="none" w:sz="0" w:space="0" w:color="auto"/>
        <w:bottom w:val="none" w:sz="0" w:space="0" w:color="auto"/>
        <w:right w:val="none" w:sz="0" w:space="0" w:color="auto"/>
      </w:divBdr>
    </w:div>
    <w:div w:id="1972905619">
      <w:bodyDiv w:val="1"/>
      <w:marLeft w:val="0"/>
      <w:marRight w:val="0"/>
      <w:marTop w:val="0"/>
      <w:marBottom w:val="0"/>
      <w:divBdr>
        <w:top w:val="none" w:sz="0" w:space="0" w:color="auto"/>
        <w:left w:val="none" w:sz="0" w:space="0" w:color="auto"/>
        <w:bottom w:val="none" w:sz="0" w:space="0" w:color="auto"/>
        <w:right w:val="none" w:sz="0" w:space="0" w:color="auto"/>
      </w:divBdr>
    </w:div>
    <w:div w:id="1975795128">
      <w:bodyDiv w:val="1"/>
      <w:marLeft w:val="0"/>
      <w:marRight w:val="0"/>
      <w:marTop w:val="0"/>
      <w:marBottom w:val="0"/>
      <w:divBdr>
        <w:top w:val="none" w:sz="0" w:space="0" w:color="auto"/>
        <w:left w:val="none" w:sz="0" w:space="0" w:color="auto"/>
        <w:bottom w:val="none" w:sz="0" w:space="0" w:color="auto"/>
        <w:right w:val="none" w:sz="0" w:space="0" w:color="auto"/>
      </w:divBdr>
    </w:div>
    <w:div w:id="1975940771">
      <w:bodyDiv w:val="1"/>
      <w:marLeft w:val="0"/>
      <w:marRight w:val="0"/>
      <w:marTop w:val="0"/>
      <w:marBottom w:val="0"/>
      <w:divBdr>
        <w:top w:val="none" w:sz="0" w:space="0" w:color="auto"/>
        <w:left w:val="none" w:sz="0" w:space="0" w:color="auto"/>
        <w:bottom w:val="none" w:sz="0" w:space="0" w:color="auto"/>
        <w:right w:val="none" w:sz="0" w:space="0" w:color="auto"/>
      </w:divBdr>
    </w:div>
    <w:div w:id="1976061600">
      <w:bodyDiv w:val="1"/>
      <w:marLeft w:val="0"/>
      <w:marRight w:val="0"/>
      <w:marTop w:val="0"/>
      <w:marBottom w:val="0"/>
      <w:divBdr>
        <w:top w:val="none" w:sz="0" w:space="0" w:color="auto"/>
        <w:left w:val="none" w:sz="0" w:space="0" w:color="auto"/>
        <w:bottom w:val="none" w:sz="0" w:space="0" w:color="auto"/>
        <w:right w:val="none" w:sz="0" w:space="0" w:color="auto"/>
      </w:divBdr>
    </w:div>
    <w:div w:id="1976176194">
      <w:bodyDiv w:val="1"/>
      <w:marLeft w:val="0"/>
      <w:marRight w:val="0"/>
      <w:marTop w:val="0"/>
      <w:marBottom w:val="0"/>
      <w:divBdr>
        <w:top w:val="none" w:sz="0" w:space="0" w:color="auto"/>
        <w:left w:val="none" w:sz="0" w:space="0" w:color="auto"/>
        <w:bottom w:val="none" w:sz="0" w:space="0" w:color="auto"/>
        <w:right w:val="none" w:sz="0" w:space="0" w:color="auto"/>
      </w:divBdr>
    </w:div>
    <w:div w:id="1976907399">
      <w:bodyDiv w:val="1"/>
      <w:marLeft w:val="0"/>
      <w:marRight w:val="0"/>
      <w:marTop w:val="0"/>
      <w:marBottom w:val="0"/>
      <w:divBdr>
        <w:top w:val="none" w:sz="0" w:space="0" w:color="auto"/>
        <w:left w:val="none" w:sz="0" w:space="0" w:color="auto"/>
        <w:bottom w:val="none" w:sz="0" w:space="0" w:color="auto"/>
        <w:right w:val="none" w:sz="0" w:space="0" w:color="auto"/>
      </w:divBdr>
    </w:div>
    <w:div w:id="1976910250">
      <w:bodyDiv w:val="1"/>
      <w:marLeft w:val="0"/>
      <w:marRight w:val="0"/>
      <w:marTop w:val="0"/>
      <w:marBottom w:val="0"/>
      <w:divBdr>
        <w:top w:val="none" w:sz="0" w:space="0" w:color="auto"/>
        <w:left w:val="none" w:sz="0" w:space="0" w:color="auto"/>
        <w:bottom w:val="none" w:sz="0" w:space="0" w:color="auto"/>
        <w:right w:val="none" w:sz="0" w:space="0" w:color="auto"/>
      </w:divBdr>
    </w:div>
    <w:div w:id="1977291233">
      <w:bodyDiv w:val="1"/>
      <w:marLeft w:val="0"/>
      <w:marRight w:val="0"/>
      <w:marTop w:val="0"/>
      <w:marBottom w:val="0"/>
      <w:divBdr>
        <w:top w:val="none" w:sz="0" w:space="0" w:color="auto"/>
        <w:left w:val="none" w:sz="0" w:space="0" w:color="auto"/>
        <w:bottom w:val="none" w:sz="0" w:space="0" w:color="auto"/>
        <w:right w:val="none" w:sz="0" w:space="0" w:color="auto"/>
      </w:divBdr>
    </w:div>
    <w:div w:id="1977569418">
      <w:bodyDiv w:val="1"/>
      <w:marLeft w:val="0"/>
      <w:marRight w:val="0"/>
      <w:marTop w:val="0"/>
      <w:marBottom w:val="0"/>
      <w:divBdr>
        <w:top w:val="none" w:sz="0" w:space="0" w:color="auto"/>
        <w:left w:val="none" w:sz="0" w:space="0" w:color="auto"/>
        <w:bottom w:val="none" w:sz="0" w:space="0" w:color="auto"/>
        <w:right w:val="none" w:sz="0" w:space="0" w:color="auto"/>
      </w:divBdr>
    </w:div>
    <w:div w:id="1977955836">
      <w:bodyDiv w:val="1"/>
      <w:marLeft w:val="0"/>
      <w:marRight w:val="0"/>
      <w:marTop w:val="0"/>
      <w:marBottom w:val="0"/>
      <w:divBdr>
        <w:top w:val="none" w:sz="0" w:space="0" w:color="auto"/>
        <w:left w:val="none" w:sz="0" w:space="0" w:color="auto"/>
        <w:bottom w:val="none" w:sz="0" w:space="0" w:color="auto"/>
        <w:right w:val="none" w:sz="0" w:space="0" w:color="auto"/>
      </w:divBdr>
    </w:div>
    <w:div w:id="1978292143">
      <w:bodyDiv w:val="1"/>
      <w:marLeft w:val="0"/>
      <w:marRight w:val="0"/>
      <w:marTop w:val="0"/>
      <w:marBottom w:val="0"/>
      <w:divBdr>
        <w:top w:val="none" w:sz="0" w:space="0" w:color="auto"/>
        <w:left w:val="none" w:sz="0" w:space="0" w:color="auto"/>
        <w:bottom w:val="none" w:sz="0" w:space="0" w:color="auto"/>
        <w:right w:val="none" w:sz="0" w:space="0" w:color="auto"/>
      </w:divBdr>
    </w:div>
    <w:div w:id="1978799855">
      <w:bodyDiv w:val="1"/>
      <w:marLeft w:val="0"/>
      <w:marRight w:val="0"/>
      <w:marTop w:val="0"/>
      <w:marBottom w:val="0"/>
      <w:divBdr>
        <w:top w:val="none" w:sz="0" w:space="0" w:color="auto"/>
        <w:left w:val="none" w:sz="0" w:space="0" w:color="auto"/>
        <w:bottom w:val="none" w:sz="0" w:space="0" w:color="auto"/>
        <w:right w:val="none" w:sz="0" w:space="0" w:color="auto"/>
      </w:divBdr>
    </w:div>
    <w:div w:id="1978876720">
      <w:bodyDiv w:val="1"/>
      <w:marLeft w:val="0"/>
      <w:marRight w:val="0"/>
      <w:marTop w:val="0"/>
      <w:marBottom w:val="0"/>
      <w:divBdr>
        <w:top w:val="none" w:sz="0" w:space="0" w:color="auto"/>
        <w:left w:val="none" w:sz="0" w:space="0" w:color="auto"/>
        <w:bottom w:val="none" w:sz="0" w:space="0" w:color="auto"/>
        <w:right w:val="none" w:sz="0" w:space="0" w:color="auto"/>
      </w:divBdr>
    </w:div>
    <w:div w:id="1979214559">
      <w:bodyDiv w:val="1"/>
      <w:marLeft w:val="0"/>
      <w:marRight w:val="0"/>
      <w:marTop w:val="0"/>
      <w:marBottom w:val="0"/>
      <w:divBdr>
        <w:top w:val="none" w:sz="0" w:space="0" w:color="auto"/>
        <w:left w:val="none" w:sz="0" w:space="0" w:color="auto"/>
        <w:bottom w:val="none" w:sz="0" w:space="0" w:color="auto"/>
        <w:right w:val="none" w:sz="0" w:space="0" w:color="auto"/>
      </w:divBdr>
    </w:div>
    <w:div w:id="1980647532">
      <w:bodyDiv w:val="1"/>
      <w:marLeft w:val="0"/>
      <w:marRight w:val="0"/>
      <w:marTop w:val="0"/>
      <w:marBottom w:val="0"/>
      <w:divBdr>
        <w:top w:val="none" w:sz="0" w:space="0" w:color="auto"/>
        <w:left w:val="none" w:sz="0" w:space="0" w:color="auto"/>
        <w:bottom w:val="none" w:sz="0" w:space="0" w:color="auto"/>
        <w:right w:val="none" w:sz="0" w:space="0" w:color="auto"/>
      </w:divBdr>
    </w:div>
    <w:div w:id="1982809420">
      <w:bodyDiv w:val="1"/>
      <w:marLeft w:val="0"/>
      <w:marRight w:val="0"/>
      <w:marTop w:val="0"/>
      <w:marBottom w:val="0"/>
      <w:divBdr>
        <w:top w:val="none" w:sz="0" w:space="0" w:color="auto"/>
        <w:left w:val="none" w:sz="0" w:space="0" w:color="auto"/>
        <w:bottom w:val="none" w:sz="0" w:space="0" w:color="auto"/>
        <w:right w:val="none" w:sz="0" w:space="0" w:color="auto"/>
      </w:divBdr>
    </w:div>
    <w:div w:id="1982928011">
      <w:bodyDiv w:val="1"/>
      <w:marLeft w:val="0"/>
      <w:marRight w:val="0"/>
      <w:marTop w:val="0"/>
      <w:marBottom w:val="0"/>
      <w:divBdr>
        <w:top w:val="none" w:sz="0" w:space="0" w:color="auto"/>
        <w:left w:val="none" w:sz="0" w:space="0" w:color="auto"/>
        <w:bottom w:val="none" w:sz="0" w:space="0" w:color="auto"/>
        <w:right w:val="none" w:sz="0" w:space="0" w:color="auto"/>
      </w:divBdr>
    </w:div>
    <w:div w:id="1982954707">
      <w:bodyDiv w:val="1"/>
      <w:marLeft w:val="0"/>
      <w:marRight w:val="0"/>
      <w:marTop w:val="0"/>
      <w:marBottom w:val="0"/>
      <w:divBdr>
        <w:top w:val="none" w:sz="0" w:space="0" w:color="auto"/>
        <w:left w:val="none" w:sz="0" w:space="0" w:color="auto"/>
        <w:bottom w:val="none" w:sz="0" w:space="0" w:color="auto"/>
        <w:right w:val="none" w:sz="0" w:space="0" w:color="auto"/>
      </w:divBdr>
    </w:div>
    <w:div w:id="1982955306">
      <w:bodyDiv w:val="1"/>
      <w:marLeft w:val="0"/>
      <w:marRight w:val="0"/>
      <w:marTop w:val="0"/>
      <w:marBottom w:val="0"/>
      <w:divBdr>
        <w:top w:val="none" w:sz="0" w:space="0" w:color="auto"/>
        <w:left w:val="none" w:sz="0" w:space="0" w:color="auto"/>
        <w:bottom w:val="none" w:sz="0" w:space="0" w:color="auto"/>
        <w:right w:val="none" w:sz="0" w:space="0" w:color="auto"/>
      </w:divBdr>
    </w:div>
    <w:div w:id="1983996139">
      <w:bodyDiv w:val="1"/>
      <w:marLeft w:val="0"/>
      <w:marRight w:val="0"/>
      <w:marTop w:val="0"/>
      <w:marBottom w:val="0"/>
      <w:divBdr>
        <w:top w:val="none" w:sz="0" w:space="0" w:color="auto"/>
        <w:left w:val="none" w:sz="0" w:space="0" w:color="auto"/>
        <w:bottom w:val="none" w:sz="0" w:space="0" w:color="auto"/>
        <w:right w:val="none" w:sz="0" w:space="0" w:color="auto"/>
      </w:divBdr>
    </w:div>
    <w:div w:id="1984582824">
      <w:bodyDiv w:val="1"/>
      <w:marLeft w:val="0"/>
      <w:marRight w:val="0"/>
      <w:marTop w:val="0"/>
      <w:marBottom w:val="0"/>
      <w:divBdr>
        <w:top w:val="none" w:sz="0" w:space="0" w:color="auto"/>
        <w:left w:val="none" w:sz="0" w:space="0" w:color="auto"/>
        <w:bottom w:val="none" w:sz="0" w:space="0" w:color="auto"/>
        <w:right w:val="none" w:sz="0" w:space="0" w:color="auto"/>
      </w:divBdr>
    </w:div>
    <w:div w:id="1984695616">
      <w:bodyDiv w:val="1"/>
      <w:marLeft w:val="0"/>
      <w:marRight w:val="0"/>
      <w:marTop w:val="0"/>
      <w:marBottom w:val="0"/>
      <w:divBdr>
        <w:top w:val="none" w:sz="0" w:space="0" w:color="auto"/>
        <w:left w:val="none" w:sz="0" w:space="0" w:color="auto"/>
        <w:bottom w:val="none" w:sz="0" w:space="0" w:color="auto"/>
        <w:right w:val="none" w:sz="0" w:space="0" w:color="auto"/>
      </w:divBdr>
    </w:div>
    <w:div w:id="1985349832">
      <w:bodyDiv w:val="1"/>
      <w:marLeft w:val="0"/>
      <w:marRight w:val="0"/>
      <w:marTop w:val="0"/>
      <w:marBottom w:val="0"/>
      <w:divBdr>
        <w:top w:val="none" w:sz="0" w:space="0" w:color="auto"/>
        <w:left w:val="none" w:sz="0" w:space="0" w:color="auto"/>
        <w:bottom w:val="none" w:sz="0" w:space="0" w:color="auto"/>
        <w:right w:val="none" w:sz="0" w:space="0" w:color="auto"/>
      </w:divBdr>
    </w:div>
    <w:div w:id="1985698205">
      <w:bodyDiv w:val="1"/>
      <w:marLeft w:val="0"/>
      <w:marRight w:val="0"/>
      <w:marTop w:val="0"/>
      <w:marBottom w:val="0"/>
      <w:divBdr>
        <w:top w:val="none" w:sz="0" w:space="0" w:color="auto"/>
        <w:left w:val="none" w:sz="0" w:space="0" w:color="auto"/>
        <w:bottom w:val="none" w:sz="0" w:space="0" w:color="auto"/>
        <w:right w:val="none" w:sz="0" w:space="0" w:color="auto"/>
      </w:divBdr>
    </w:div>
    <w:div w:id="1985810944">
      <w:bodyDiv w:val="1"/>
      <w:marLeft w:val="0"/>
      <w:marRight w:val="0"/>
      <w:marTop w:val="0"/>
      <w:marBottom w:val="0"/>
      <w:divBdr>
        <w:top w:val="none" w:sz="0" w:space="0" w:color="auto"/>
        <w:left w:val="none" w:sz="0" w:space="0" w:color="auto"/>
        <w:bottom w:val="none" w:sz="0" w:space="0" w:color="auto"/>
        <w:right w:val="none" w:sz="0" w:space="0" w:color="auto"/>
      </w:divBdr>
    </w:div>
    <w:div w:id="1986229052">
      <w:bodyDiv w:val="1"/>
      <w:marLeft w:val="0"/>
      <w:marRight w:val="0"/>
      <w:marTop w:val="0"/>
      <w:marBottom w:val="0"/>
      <w:divBdr>
        <w:top w:val="none" w:sz="0" w:space="0" w:color="auto"/>
        <w:left w:val="none" w:sz="0" w:space="0" w:color="auto"/>
        <w:bottom w:val="none" w:sz="0" w:space="0" w:color="auto"/>
        <w:right w:val="none" w:sz="0" w:space="0" w:color="auto"/>
      </w:divBdr>
    </w:div>
    <w:div w:id="1986472534">
      <w:bodyDiv w:val="1"/>
      <w:marLeft w:val="0"/>
      <w:marRight w:val="0"/>
      <w:marTop w:val="0"/>
      <w:marBottom w:val="0"/>
      <w:divBdr>
        <w:top w:val="none" w:sz="0" w:space="0" w:color="auto"/>
        <w:left w:val="none" w:sz="0" w:space="0" w:color="auto"/>
        <w:bottom w:val="none" w:sz="0" w:space="0" w:color="auto"/>
        <w:right w:val="none" w:sz="0" w:space="0" w:color="auto"/>
      </w:divBdr>
    </w:div>
    <w:div w:id="1986618674">
      <w:bodyDiv w:val="1"/>
      <w:marLeft w:val="0"/>
      <w:marRight w:val="0"/>
      <w:marTop w:val="0"/>
      <w:marBottom w:val="0"/>
      <w:divBdr>
        <w:top w:val="none" w:sz="0" w:space="0" w:color="auto"/>
        <w:left w:val="none" w:sz="0" w:space="0" w:color="auto"/>
        <w:bottom w:val="none" w:sz="0" w:space="0" w:color="auto"/>
        <w:right w:val="none" w:sz="0" w:space="0" w:color="auto"/>
      </w:divBdr>
    </w:div>
    <w:div w:id="1987313952">
      <w:bodyDiv w:val="1"/>
      <w:marLeft w:val="0"/>
      <w:marRight w:val="0"/>
      <w:marTop w:val="0"/>
      <w:marBottom w:val="0"/>
      <w:divBdr>
        <w:top w:val="none" w:sz="0" w:space="0" w:color="auto"/>
        <w:left w:val="none" w:sz="0" w:space="0" w:color="auto"/>
        <w:bottom w:val="none" w:sz="0" w:space="0" w:color="auto"/>
        <w:right w:val="none" w:sz="0" w:space="0" w:color="auto"/>
      </w:divBdr>
    </w:div>
    <w:div w:id="1987658688">
      <w:bodyDiv w:val="1"/>
      <w:marLeft w:val="0"/>
      <w:marRight w:val="0"/>
      <w:marTop w:val="0"/>
      <w:marBottom w:val="0"/>
      <w:divBdr>
        <w:top w:val="none" w:sz="0" w:space="0" w:color="auto"/>
        <w:left w:val="none" w:sz="0" w:space="0" w:color="auto"/>
        <w:bottom w:val="none" w:sz="0" w:space="0" w:color="auto"/>
        <w:right w:val="none" w:sz="0" w:space="0" w:color="auto"/>
      </w:divBdr>
    </w:div>
    <w:div w:id="1988507040">
      <w:bodyDiv w:val="1"/>
      <w:marLeft w:val="0"/>
      <w:marRight w:val="0"/>
      <w:marTop w:val="0"/>
      <w:marBottom w:val="0"/>
      <w:divBdr>
        <w:top w:val="none" w:sz="0" w:space="0" w:color="auto"/>
        <w:left w:val="none" w:sz="0" w:space="0" w:color="auto"/>
        <w:bottom w:val="none" w:sz="0" w:space="0" w:color="auto"/>
        <w:right w:val="none" w:sz="0" w:space="0" w:color="auto"/>
      </w:divBdr>
    </w:div>
    <w:div w:id="1989626272">
      <w:bodyDiv w:val="1"/>
      <w:marLeft w:val="0"/>
      <w:marRight w:val="0"/>
      <w:marTop w:val="0"/>
      <w:marBottom w:val="0"/>
      <w:divBdr>
        <w:top w:val="none" w:sz="0" w:space="0" w:color="auto"/>
        <w:left w:val="none" w:sz="0" w:space="0" w:color="auto"/>
        <w:bottom w:val="none" w:sz="0" w:space="0" w:color="auto"/>
        <w:right w:val="none" w:sz="0" w:space="0" w:color="auto"/>
      </w:divBdr>
    </w:div>
    <w:div w:id="1989937750">
      <w:bodyDiv w:val="1"/>
      <w:marLeft w:val="0"/>
      <w:marRight w:val="0"/>
      <w:marTop w:val="0"/>
      <w:marBottom w:val="0"/>
      <w:divBdr>
        <w:top w:val="none" w:sz="0" w:space="0" w:color="auto"/>
        <w:left w:val="none" w:sz="0" w:space="0" w:color="auto"/>
        <w:bottom w:val="none" w:sz="0" w:space="0" w:color="auto"/>
        <w:right w:val="none" w:sz="0" w:space="0" w:color="auto"/>
      </w:divBdr>
    </w:div>
    <w:div w:id="1992557303">
      <w:bodyDiv w:val="1"/>
      <w:marLeft w:val="0"/>
      <w:marRight w:val="0"/>
      <w:marTop w:val="0"/>
      <w:marBottom w:val="0"/>
      <w:divBdr>
        <w:top w:val="none" w:sz="0" w:space="0" w:color="auto"/>
        <w:left w:val="none" w:sz="0" w:space="0" w:color="auto"/>
        <w:bottom w:val="none" w:sz="0" w:space="0" w:color="auto"/>
        <w:right w:val="none" w:sz="0" w:space="0" w:color="auto"/>
      </w:divBdr>
    </w:div>
    <w:div w:id="1992588434">
      <w:bodyDiv w:val="1"/>
      <w:marLeft w:val="0"/>
      <w:marRight w:val="0"/>
      <w:marTop w:val="0"/>
      <w:marBottom w:val="0"/>
      <w:divBdr>
        <w:top w:val="none" w:sz="0" w:space="0" w:color="auto"/>
        <w:left w:val="none" w:sz="0" w:space="0" w:color="auto"/>
        <w:bottom w:val="none" w:sz="0" w:space="0" w:color="auto"/>
        <w:right w:val="none" w:sz="0" w:space="0" w:color="auto"/>
      </w:divBdr>
    </w:div>
    <w:div w:id="1992709829">
      <w:bodyDiv w:val="1"/>
      <w:marLeft w:val="0"/>
      <w:marRight w:val="0"/>
      <w:marTop w:val="0"/>
      <w:marBottom w:val="0"/>
      <w:divBdr>
        <w:top w:val="none" w:sz="0" w:space="0" w:color="auto"/>
        <w:left w:val="none" w:sz="0" w:space="0" w:color="auto"/>
        <w:bottom w:val="none" w:sz="0" w:space="0" w:color="auto"/>
        <w:right w:val="none" w:sz="0" w:space="0" w:color="auto"/>
      </w:divBdr>
    </w:div>
    <w:div w:id="1993605161">
      <w:bodyDiv w:val="1"/>
      <w:marLeft w:val="0"/>
      <w:marRight w:val="0"/>
      <w:marTop w:val="0"/>
      <w:marBottom w:val="0"/>
      <w:divBdr>
        <w:top w:val="none" w:sz="0" w:space="0" w:color="auto"/>
        <w:left w:val="none" w:sz="0" w:space="0" w:color="auto"/>
        <w:bottom w:val="none" w:sz="0" w:space="0" w:color="auto"/>
        <w:right w:val="none" w:sz="0" w:space="0" w:color="auto"/>
      </w:divBdr>
      <w:divsChild>
        <w:div w:id="457341693">
          <w:marLeft w:val="0"/>
          <w:marRight w:val="0"/>
          <w:marTop w:val="0"/>
          <w:marBottom w:val="0"/>
          <w:divBdr>
            <w:top w:val="none" w:sz="0" w:space="0" w:color="auto"/>
            <w:left w:val="none" w:sz="0" w:space="0" w:color="auto"/>
            <w:bottom w:val="none" w:sz="0" w:space="0" w:color="auto"/>
            <w:right w:val="none" w:sz="0" w:space="0" w:color="auto"/>
          </w:divBdr>
          <w:divsChild>
            <w:div w:id="618534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827586">
      <w:bodyDiv w:val="1"/>
      <w:marLeft w:val="0"/>
      <w:marRight w:val="0"/>
      <w:marTop w:val="0"/>
      <w:marBottom w:val="0"/>
      <w:divBdr>
        <w:top w:val="none" w:sz="0" w:space="0" w:color="auto"/>
        <w:left w:val="none" w:sz="0" w:space="0" w:color="auto"/>
        <w:bottom w:val="none" w:sz="0" w:space="0" w:color="auto"/>
        <w:right w:val="none" w:sz="0" w:space="0" w:color="auto"/>
      </w:divBdr>
    </w:div>
    <w:div w:id="1994605310">
      <w:bodyDiv w:val="1"/>
      <w:marLeft w:val="0"/>
      <w:marRight w:val="0"/>
      <w:marTop w:val="0"/>
      <w:marBottom w:val="0"/>
      <w:divBdr>
        <w:top w:val="none" w:sz="0" w:space="0" w:color="auto"/>
        <w:left w:val="none" w:sz="0" w:space="0" w:color="auto"/>
        <w:bottom w:val="none" w:sz="0" w:space="0" w:color="auto"/>
        <w:right w:val="none" w:sz="0" w:space="0" w:color="auto"/>
      </w:divBdr>
    </w:div>
    <w:div w:id="1995142836">
      <w:bodyDiv w:val="1"/>
      <w:marLeft w:val="0"/>
      <w:marRight w:val="0"/>
      <w:marTop w:val="0"/>
      <w:marBottom w:val="0"/>
      <w:divBdr>
        <w:top w:val="none" w:sz="0" w:space="0" w:color="auto"/>
        <w:left w:val="none" w:sz="0" w:space="0" w:color="auto"/>
        <w:bottom w:val="none" w:sz="0" w:space="0" w:color="auto"/>
        <w:right w:val="none" w:sz="0" w:space="0" w:color="auto"/>
      </w:divBdr>
    </w:div>
    <w:div w:id="1997759699">
      <w:bodyDiv w:val="1"/>
      <w:marLeft w:val="0"/>
      <w:marRight w:val="0"/>
      <w:marTop w:val="0"/>
      <w:marBottom w:val="0"/>
      <w:divBdr>
        <w:top w:val="none" w:sz="0" w:space="0" w:color="auto"/>
        <w:left w:val="none" w:sz="0" w:space="0" w:color="auto"/>
        <w:bottom w:val="none" w:sz="0" w:space="0" w:color="auto"/>
        <w:right w:val="none" w:sz="0" w:space="0" w:color="auto"/>
      </w:divBdr>
    </w:div>
    <w:div w:id="1998265697">
      <w:bodyDiv w:val="1"/>
      <w:marLeft w:val="0"/>
      <w:marRight w:val="0"/>
      <w:marTop w:val="0"/>
      <w:marBottom w:val="0"/>
      <w:divBdr>
        <w:top w:val="none" w:sz="0" w:space="0" w:color="auto"/>
        <w:left w:val="none" w:sz="0" w:space="0" w:color="auto"/>
        <w:bottom w:val="none" w:sz="0" w:space="0" w:color="auto"/>
        <w:right w:val="none" w:sz="0" w:space="0" w:color="auto"/>
      </w:divBdr>
    </w:div>
    <w:div w:id="1998802518">
      <w:bodyDiv w:val="1"/>
      <w:marLeft w:val="0"/>
      <w:marRight w:val="0"/>
      <w:marTop w:val="0"/>
      <w:marBottom w:val="0"/>
      <w:divBdr>
        <w:top w:val="none" w:sz="0" w:space="0" w:color="auto"/>
        <w:left w:val="none" w:sz="0" w:space="0" w:color="auto"/>
        <w:bottom w:val="none" w:sz="0" w:space="0" w:color="auto"/>
        <w:right w:val="none" w:sz="0" w:space="0" w:color="auto"/>
      </w:divBdr>
    </w:div>
    <w:div w:id="1999115984">
      <w:bodyDiv w:val="1"/>
      <w:marLeft w:val="0"/>
      <w:marRight w:val="0"/>
      <w:marTop w:val="0"/>
      <w:marBottom w:val="0"/>
      <w:divBdr>
        <w:top w:val="none" w:sz="0" w:space="0" w:color="auto"/>
        <w:left w:val="none" w:sz="0" w:space="0" w:color="auto"/>
        <w:bottom w:val="none" w:sz="0" w:space="0" w:color="auto"/>
        <w:right w:val="none" w:sz="0" w:space="0" w:color="auto"/>
      </w:divBdr>
    </w:div>
    <w:div w:id="1999142838">
      <w:bodyDiv w:val="1"/>
      <w:marLeft w:val="0"/>
      <w:marRight w:val="0"/>
      <w:marTop w:val="0"/>
      <w:marBottom w:val="0"/>
      <w:divBdr>
        <w:top w:val="none" w:sz="0" w:space="0" w:color="auto"/>
        <w:left w:val="none" w:sz="0" w:space="0" w:color="auto"/>
        <w:bottom w:val="none" w:sz="0" w:space="0" w:color="auto"/>
        <w:right w:val="none" w:sz="0" w:space="0" w:color="auto"/>
      </w:divBdr>
    </w:div>
    <w:div w:id="1999847650">
      <w:bodyDiv w:val="1"/>
      <w:marLeft w:val="0"/>
      <w:marRight w:val="0"/>
      <w:marTop w:val="0"/>
      <w:marBottom w:val="0"/>
      <w:divBdr>
        <w:top w:val="none" w:sz="0" w:space="0" w:color="auto"/>
        <w:left w:val="none" w:sz="0" w:space="0" w:color="auto"/>
        <w:bottom w:val="none" w:sz="0" w:space="0" w:color="auto"/>
        <w:right w:val="none" w:sz="0" w:space="0" w:color="auto"/>
      </w:divBdr>
    </w:div>
    <w:div w:id="1999916334">
      <w:bodyDiv w:val="1"/>
      <w:marLeft w:val="0"/>
      <w:marRight w:val="0"/>
      <w:marTop w:val="0"/>
      <w:marBottom w:val="0"/>
      <w:divBdr>
        <w:top w:val="none" w:sz="0" w:space="0" w:color="auto"/>
        <w:left w:val="none" w:sz="0" w:space="0" w:color="auto"/>
        <w:bottom w:val="none" w:sz="0" w:space="0" w:color="auto"/>
        <w:right w:val="none" w:sz="0" w:space="0" w:color="auto"/>
      </w:divBdr>
    </w:div>
    <w:div w:id="2000036040">
      <w:bodyDiv w:val="1"/>
      <w:marLeft w:val="0"/>
      <w:marRight w:val="0"/>
      <w:marTop w:val="0"/>
      <w:marBottom w:val="0"/>
      <w:divBdr>
        <w:top w:val="none" w:sz="0" w:space="0" w:color="auto"/>
        <w:left w:val="none" w:sz="0" w:space="0" w:color="auto"/>
        <w:bottom w:val="none" w:sz="0" w:space="0" w:color="auto"/>
        <w:right w:val="none" w:sz="0" w:space="0" w:color="auto"/>
      </w:divBdr>
    </w:div>
    <w:div w:id="2000965506">
      <w:bodyDiv w:val="1"/>
      <w:marLeft w:val="0"/>
      <w:marRight w:val="0"/>
      <w:marTop w:val="0"/>
      <w:marBottom w:val="0"/>
      <w:divBdr>
        <w:top w:val="none" w:sz="0" w:space="0" w:color="auto"/>
        <w:left w:val="none" w:sz="0" w:space="0" w:color="auto"/>
        <w:bottom w:val="none" w:sz="0" w:space="0" w:color="auto"/>
        <w:right w:val="none" w:sz="0" w:space="0" w:color="auto"/>
      </w:divBdr>
    </w:div>
    <w:div w:id="2001274645">
      <w:bodyDiv w:val="1"/>
      <w:marLeft w:val="0"/>
      <w:marRight w:val="0"/>
      <w:marTop w:val="0"/>
      <w:marBottom w:val="0"/>
      <w:divBdr>
        <w:top w:val="none" w:sz="0" w:space="0" w:color="auto"/>
        <w:left w:val="none" w:sz="0" w:space="0" w:color="auto"/>
        <w:bottom w:val="none" w:sz="0" w:space="0" w:color="auto"/>
        <w:right w:val="none" w:sz="0" w:space="0" w:color="auto"/>
      </w:divBdr>
    </w:div>
    <w:div w:id="2001499110">
      <w:bodyDiv w:val="1"/>
      <w:marLeft w:val="0"/>
      <w:marRight w:val="0"/>
      <w:marTop w:val="0"/>
      <w:marBottom w:val="0"/>
      <w:divBdr>
        <w:top w:val="none" w:sz="0" w:space="0" w:color="auto"/>
        <w:left w:val="none" w:sz="0" w:space="0" w:color="auto"/>
        <w:bottom w:val="none" w:sz="0" w:space="0" w:color="auto"/>
        <w:right w:val="none" w:sz="0" w:space="0" w:color="auto"/>
      </w:divBdr>
    </w:div>
    <w:div w:id="2002079056">
      <w:bodyDiv w:val="1"/>
      <w:marLeft w:val="0"/>
      <w:marRight w:val="0"/>
      <w:marTop w:val="0"/>
      <w:marBottom w:val="0"/>
      <w:divBdr>
        <w:top w:val="none" w:sz="0" w:space="0" w:color="auto"/>
        <w:left w:val="none" w:sz="0" w:space="0" w:color="auto"/>
        <w:bottom w:val="none" w:sz="0" w:space="0" w:color="auto"/>
        <w:right w:val="none" w:sz="0" w:space="0" w:color="auto"/>
      </w:divBdr>
    </w:div>
    <w:div w:id="2003000502">
      <w:bodyDiv w:val="1"/>
      <w:marLeft w:val="0"/>
      <w:marRight w:val="0"/>
      <w:marTop w:val="0"/>
      <w:marBottom w:val="0"/>
      <w:divBdr>
        <w:top w:val="none" w:sz="0" w:space="0" w:color="auto"/>
        <w:left w:val="none" w:sz="0" w:space="0" w:color="auto"/>
        <w:bottom w:val="none" w:sz="0" w:space="0" w:color="auto"/>
        <w:right w:val="none" w:sz="0" w:space="0" w:color="auto"/>
      </w:divBdr>
    </w:div>
    <w:div w:id="2003698984">
      <w:bodyDiv w:val="1"/>
      <w:marLeft w:val="0"/>
      <w:marRight w:val="0"/>
      <w:marTop w:val="0"/>
      <w:marBottom w:val="0"/>
      <w:divBdr>
        <w:top w:val="none" w:sz="0" w:space="0" w:color="auto"/>
        <w:left w:val="none" w:sz="0" w:space="0" w:color="auto"/>
        <w:bottom w:val="none" w:sz="0" w:space="0" w:color="auto"/>
        <w:right w:val="none" w:sz="0" w:space="0" w:color="auto"/>
      </w:divBdr>
    </w:div>
    <w:div w:id="2004383639">
      <w:bodyDiv w:val="1"/>
      <w:marLeft w:val="0"/>
      <w:marRight w:val="0"/>
      <w:marTop w:val="0"/>
      <w:marBottom w:val="0"/>
      <w:divBdr>
        <w:top w:val="none" w:sz="0" w:space="0" w:color="auto"/>
        <w:left w:val="none" w:sz="0" w:space="0" w:color="auto"/>
        <w:bottom w:val="none" w:sz="0" w:space="0" w:color="auto"/>
        <w:right w:val="none" w:sz="0" w:space="0" w:color="auto"/>
      </w:divBdr>
    </w:div>
    <w:div w:id="2005860461">
      <w:bodyDiv w:val="1"/>
      <w:marLeft w:val="0"/>
      <w:marRight w:val="0"/>
      <w:marTop w:val="0"/>
      <w:marBottom w:val="0"/>
      <w:divBdr>
        <w:top w:val="none" w:sz="0" w:space="0" w:color="auto"/>
        <w:left w:val="none" w:sz="0" w:space="0" w:color="auto"/>
        <w:bottom w:val="none" w:sz="0" w:space="0" w:color="auto"/>
        <w:right w:val="none" w:sz="0" w:space="0" w:color="auto"/>
      </w:divBdr>
    </w:div>
    <w:div w:id="2005888469">
      <w:bodyDiv w:val="1"/>
      <w:marLeft w:val="0"/>
      <w:marRight w:val="0"/>
      <w:marTop w:val="0"/>
      <w:marBottom w:val="0"/>
      <w:divBdr>
        <w:top w:val="none" w:sz="0" w:space="0" w:color="auto"/>
        <w:left w:val="none" w:sz="0" w:space="0" w:color="auto"/>
        <w:bottom w:val="none" w:sz="0" w:space="0" w:color="auto"/>
        <w:right w:val="none" w:sz="0" w:space="0" w:color="auto"/>
      </w:divBdr>
    </w:div>
    <w:div w:id="2006545711">
      <w:bodyDiv w:val="1"/>
      <w:marLeft w:val="0"/>
      <w:marRight w:val="0"/>
      <w:marTop w:val="0"/>
      <w:marBottom w:val="0"/>
      <w:divBdr>
        <w:top w:val="none" w:sz="0" w:space="0" w:color="auto"/>
        <w:left w:val="none" w:sz="0" w:space="0" w:color="auto"/>
        <w:bottom w:val="none" w:sz="0" w:space="0" w:color="auto"/>
        <w:right w:val="none" w:sz="0" w:space="0" w:color="auto"/>
      </w:divBdr>
    </w:div>
    <w:div w:id="2006861174">
      <w:bodyDiv w:val="1"/>
      <w:marLeft w:val="0"/>
      <w:marRight w:val="0"/>
      <w:marTop w:val="0"/>
      <w:marBottom w:val="0"/>
      <w:divBdr>
        <w:top w:val="none" w:sz="0" w:space="0" w:color="auto"/>
        <w:left w:val="none" w:sz="0" w:space="0" w:color="auto"/>
        <w:bottom w:val="none" w:sz="0" w:space="0" w:color="auto"/>
        <w:right w:val="none" w:sz="0" w:space="0" w:color="auto"/>
      </w:divBdr>
    </w:div>
    <w:div w:id="2007858488">
      <w:bodyDiv w:val="1"/>
      <w:marLeft w:val="0"/>
      <w:marRight w:val="0"/>
      <w:marTop w:val="0"/>
      <w:marBottom w:val="0"/>
      <w:divBdr>
        <w:top w:val="none" w:sz="0" w:space="0" w:color="auto"/>
        <w:left w:val="none" w:sz="0" w:space="0" w:color="auto"/>
        <w:bottom w:val="none" w:sz="0" w:space="0" w:color="auto"/>
        <w:right w:val="none" w:sz="0" w:space="0" w:color="auto"/>
      </w:divBdr>
    </w:div>
    <w:div w:id="2008172146">
      <w:bodyDiv w:val="1"/>
      <w:marLeft w:val="0"/>
      <w:marRight w:val="0"/>
      <w:marTop w:val="0"/>
      <w:marBottom w:val="0"/>
      <w:divBdr>
        <w:top w:val="none" w:sz="0" w:space="0" w:color="auto"/>
        <w:left w:val="none" w:sz="0" w:space="0" w:color="auto"/>
        <w:bottom w:val="none" w:sz="0" w:space="0" w:color="auto"/>
        <w:right w:val="none" w:sz="0" w:space="0" w:color="auto"/>
      </w:divBdr>
      <w:divsChild>
        <w:div w:id="2057388043">
          <w:marLeft w:val="0"/>
          <w:marRight w:val="0"/>
          <w:marTop w:val="0"/>
          <w:marBottom w:val="0"/>
          <w:divBdr>
            <w:top w:val="none" w:sz="0" w:space="0" w:color="auto"/>
            <w:left w:val="none" w:sz="0" w:space="0" w:color="auto"/>
            <w:bottom w:val="none" w:sz="0" w:space="0" w:color="auto"/>
            <w:right w:val="none" w:sz="0" w:space="0" w:color="auto"/>
          </w:divBdr>
          <w:divsChild>
            <w:div w:id="1257448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8894925">
      <w:bodyDiv w:val="1"/>
      <w:marLeft w:val="0"/>
      <w:marRight w:val="0"/>
      <w:marTop w:val="0"/>
      <w:marBottom w:val="0"/>
      <w:divBdr>
        <w:top w:val="none" w:sz="0" w:space="0" w:color="auto"/>
        <w:left w:val="none" w:sz="0" w:space="0" w:color="auto"/>
        <w:bottom w:val="none" w:sz="0" w:space="0" w:color="auto"/>
        <w:right w:val="none" w:sz="0" w:space="0" w:color="auto"/>
      </w:divBdr>
    </w:div>
    <w:div w:id="2009357686">
      <w:bodyDiv w:val="1"/>
      <w:marLeft w:val="0"/>
      <w:marRight w:val="0"/>
      <w:marTop w:val="0"/>
      <w:marBottom w:val="0"/>
      <w:divBdr>
        <w:top w:val="none" w:sz="0" w:space="0" w:color="auto"/>
        <w:left w:val="none" w:sz="0" w:space="0" w:color="auto"/>
        <w:bottom w:val="none" w:sz="0" w:space="0" w:color="auto"/>
        <w:right w:val="none" w:sz="0" w:space="0" w:color="auto"/>
      </w:divBdr>
    </w:div>
    <w:div w:id="2010326306">
      <w:bodyDiv w:val="1"/>
      <w:marLeft w:val="0"/>
      <w:marRight w:val="0"/>
      <w:marTop w:val="0"/>
      <w:marBottom w:val="0"/>
      <w:divBdr>
        <w:top w:val="none" w:sz="0" w:space="0" w:color="auto"/>
        <w:left w:val="none" w:sz="0" w:space="0" w:color="auto"/>
        <w:bottom w:val="none" w:sz="0" w:space="0" w:color="auto"/>
        <w:right w:val="none" w:sz="0" w:space="0" w:color="auto"/>
      </w:divBdr>
    </w:div>
    <w:div w:id="2011177284">
      <w:bodyDiv w:val="1"/>
      <w:marLeft w:val="0"/>
      <w:marRight w:val="0"/>
      <w:marTop w:val="0"/>
      <w:marBottom w:val="0"/>
      <w:divBdr>
        <w:top w:val="none" w:sz="0" w:space="0" w:color="auto"/>
        <w:left w:val="none" w:sz="0" w:space="0" w:color="auto"/>
        <w:bottom w:val="none" w:sz="0" w:space="0" w:color="auto"/>
        <w:right w:val="none" w:sz="0" w:space="0" w:color="auto"/>
      </w:divBdr>
    </w:div>
    <w:div w:id="2011177865">
      <w:bodyDiv w:val="1"/>
      <w:marLeft w:val="0"/>
      <w:marRight w:val="0"/>
      <w:marTop w:val="0"/>
      <w:marBottom w:val="0"/>
      <w:divBdr>
        <w:top w:val="none" w:sz="0" w:space="0" w:color="auto"/>
        <w:left w:val="none" w:sz="0" w:space="0" w:color="auto"/>
        <w:bottom w:val="none" w:sz="0" w:space="0" w:color="auto"/>
        <w:right w:val="none" w:sz="0" w:space="0" w:color="auto"/>
      </w:divBdr>
    </w:div>
    <w:div w:id="2011324583">
      <w:bodyDiv w:val="1"/>
      <w:marLeft w:val="0"/>
      <w:marRight w:val="0"/>
      <w:marTop w:val="0"/>
      <w:marBottom w:val="0"/>
      <w:divBdr>
        <w:top w:val="none" w:sz="0" w:space="0" w:color="auto"/>
        <w:left w:val="none" w:sz="0" w:space="0" w:color="auto"/>
        <w:bottom w:val="none" w:sz="0" w:space="0" w:color="auto"/>
        <w:right w:val="none" w:sz="0" w:space="0" w:color="auto"/>
      </w:divBdr>
    </w:div>
    <w:div w:id="2012876172">
      <w:bodyDiv w:val="1"/>
      <w:marLeft w:val="0"/>
      <w:marRight w:val="0"/>
      <w:marTop w:val="0"/>
      <w:marBottom w:val="0"/>
      <w:divBdr>
        <w:top w:val="none" w:sz="0" w:space="0" w:color="auto"/>
        <w:left w:val="none" w:sz="0" w:space="0" w:color="auto"/>
        <w:bottom w:val="none" w:sz="0" w:space="0" w:color="auto"/>
        <w:right w:val="none" w:sz="0" w:space="0" w:color="auto"/>
      </w:divBdr>
    </w:div>
    <w:div w:id="2013754851">
      <w:bodyDiv w:val="1"/>
      <w:marLeft w:val="0"/>
      <w:marRight w:val="0"/>
      <w:marTop w:val="0"/>
      <w:marBottom w:val="0"/>
      <w:divBdr>
        <w:top w:val="none" w:sz="0" w:space="0" w:color="auto"/>
        <w:left w:val="none" w:sz="0" w:space="0" w:color="auto"/>
        <w:bottom w:val="none" w:sz="0" w:space="0" w:color="auto"/>
        <w:right w:val="none" w:sz="0" w:space="0" w:color="auto"/>
      </w:divBdr>
    </w:div>
    <w:div w:id="2015262353">
      <w:bodyDiv w:val="1"/>
      <w:marLeft w:val="0"/>
      <w:marRight w:val="0"/>
      <w:marTop w:val="0"/>
      <w:marBottom w:val="0"/>
      <w:divBdr>
        <w:top w:val="none" w:sz="0" w:space="0" w:color="auto"/>
        <w:left w:val="none" w:sz="0" w:space="0" w:color="auto"/>
        <w:bottom w:val="none" w:sz="0" w:space="0" w:color="auto"/>
        <w:right w:val="none" w:sz="0" w:space="0" w:color="auto"/>
      </w:divBdr>
    </w:div>
    <w:div w:id="2015304573">
      <w:bodyDiv w:val="1"/>
      <w:marLeft w:val="0"/>
      <w:marRight w:val="0"/>
      <w:marTop w:val="0"/>
      <w:marBottom w:val="0"/>
      <w:divBdr>
        <w:top w:val="none" w:sz="0" w:space="0" w:color="auto"/>
        <w:left w:val="none" w:sz="0" w:space="0" w:color="auto"/>
        <w:bottom w:val="none" w:sz="0" w:space="0" w:color="auto"/>
        <w:right w:val="none" w:sz="0" w:space="0" w:color="auto"/>
      </w:divBdr>
    </w:div>
    <w:div w:id="2015909943">
      <w:bodyDiv w:val="1"/>
      <w:marLeft w:val="0"/>
      <w:marRight w:val="0"/>
      <w:marTop w:val="0"/>
      <w:marBottom w:val="0"/>
      <w:divBdr>
        <w:top w:val="none" w:sz="0" w:space="0" w:color="auto"/>
        <w:left w:val="none" w:sz="0" w:space="0" w:color="auto"/>
        <w:bottom w:val="none" w:sz="0" w:space="0" w:color="auto"/>
        <w:right w:val="none" w:sz="0" w:space="0" w:color="auto"/>
      </w:divBdr>
      <w:divsChild>
        <w:div w:id="1458640397">
          <w:marLeft w:val="0"/>
          <w:marRight w:val="0"/>
          <w:marTop w:val="0"/>
          <w:marBottom w:val="0"/>
          <w:divBdr>
            <w:top w:val="none" w:sz="0" w:space="0" w:color="auto"/>
            <w:left w:val="none" w:sz="0" w:space="0" w:color="auto"/>
            <w:bottom w:val="none" w:sz="0" w:space="0" w:color="auto"/>
            <w:right w:val="none" w:sz="0" w:space="0" w:color="auto"/>
          </w:divBdr>
          <w:divsChild>
            <w:div w:id="115177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028469">
      <w:bodyDiv w:val="1"/>
      <w:marLeft w:val="0"/>
      <w:marRight w:val="0"/>
      <w:marTop w:val="0"/>
      <w:marBottom w:val="0"/>
      <w:divBdr>
        <w:top w:val="none" w:sz="0" w:space="0" w:color="auto"/>
        <w:left w:val="none" w:sz="0" w:space="0" w:color="auto"/>
        <w:bottom w:val="none" w:sz="0" w:space="0" w:color="auto"/>
        <w:right w:val="none" w:sz="0" w:space="0" w:color="auto"/>
      </w:divBdr>
    </w:div>
    <w:div w:id="2016371748">
      <w:bodyDiv w:val="1"/>
      <w:marLeft w:val="0"/>
      <w:marRight w:val="0"/>
      <w:marTop w:val="0"/>
      <w:marBottom w:val="0"/>
      <w:divBdr>
        <w:top w:val="none" w:sz="0" w:space="0" w:color="auto"/>
        <w:left w:val="none" w:sz="0" w:space="0" w:color="auto"/>
        <w:bottom w:val="none" w:sz="0" w:space="0" w:color="auto"/>
        <w:right w:val="none" w:sz="0" w:space="0" w:color="auto"/>
      </w:divBdr>
    </w:div>
    <w:div w:id="2016414395">
      <w:bodyDiv w:val="1"/>
      <w:marLeft w:val="0"/>
      <w:marRight w:val="0"/>
      <w:marTop w:val="0"/>
      <w:marBottom w:val="0"/>
      <w:divBdr>
        <w:top w:val="none" w:sz="0" w:space="0" w:color="auto"/>
        <w:left w:val="none" w:sz="0" w:space="0" w:color="auto"/>
        <w:bottom w:val="none" w:sz="0" w:space="0" w:color="auto"/>
        <w:right w:val="none" w:sz="0" w:space="0" w:color="auto"/>
      </w:divBdr>
    </w:div>
    <w:div w:id="2016683248">
      <w:bodyDiv w:val="1"/>
      <w:marLeft w:val="0"/>
      <w:marRight w:val="0"/>
      <w:marTop w:val="0"/>
      <w:marBottom w:val="0"/>
      <w:divBdr>
        <w:top w:val="none" w:sz="0" w:space="0" w:color="auto"/>
        <w:left w:val="none" w:sz="0" w:space="0" w:color="auto"/>
        <w:bottom w:val="none" w:sz="0" w:space="0" w:color="auto"/>
        <w:right w:val="none" w:sz="0" w:space="0" w:color="auto"/>
      </w:divBdr>
    </w:div>
    <w:div w:id="2019429593">
      <w:bodyDiv w:val="1"/>
      <w:marLeft w:val="0"/>
      <w:marRight w:val="0"/>
      <w:marTop w:val="0"/>
      <w:marBottom w:val="0"/>
      <w:divBdr>
        <w:top w:val="none" w:sz="0" w:space="0" w:color="auto"/>
        <w:left w:val="none" w:sz="0" w:space="0" w:color="auto"/>
        <w:bottom w:val="none" w:sz="0" w:space="0" w:color="auto"/>
        <w:right w:val="none" w:sz="0" w:space="0" w:color="auto"/>
      </w:divBdr>
    </w:div>
    <w:div w:id="2020081676">
      <w:bodyDiv w:val="1"/>
      <w:marLeft w:val="0"/>
      <w:marRight w:val="0"/>
      <w:marTop w:val="0"/>
      <w:marBottom w:val="0"/>
      <w:divBdr>
        <w:top w:val="none" w:sz="0" w:space="0" w:color="auto"/>
        <w:left w:val="none" w:sz="0" w:space="0" w:color="auto"/>
        <w:bottom w:val="none" w:sz="0" w:space="0" w:color="auto"/>
        <w:right w:val="none" w:sz="0" w:space="0" w:color="auto"/>
      </w:divBdr>
    </w:div>
    <w:div w:id="2020111704">
      <w:bodyDiv w:val="1"/>
      <w:marLeft w:val="0"/>
      <w:marRight w:val="0"/>
      <w:marTop w:val="0"/>
      <w:marBottom w:val="0"/>
      <w:divBdr>
        <w:top w:val="none" w:sz="0" w:space="0" w:color="auto"/>
        <w:left w:val="none" w:sz="0" w:space="0" w:color="auto"/>
        <w:bottom w:val="none" w:sz="0" w:space="0" w:color="auto"/>
        <w:right w:val="none" w:sz="0" w:space="0" w:color="auto"/>
      </w:divBdr>
    </w:div>
    <w:div w:id="2020429778">
      <w:bodyDiv w:val="1"/>
      <w:marLeft w:val="0"/>
      <w:marRight w:val="0"/>
      <w:marTop w:val="0"/>
      <w:marBottom w:val="0"/>
      <w:divBdr>
        <w:top w:val="none" w:sz="0" w:space="0" w:color="auto"/>
        <w:left w:val="none" w:sz="0" w:space="0" w:color="auto"/>
        <w:bottom w:val="none" w:sz="0" w:space="0" w:color="auto"/>
        <w:right w:val="none" w:sz="0" w:space="0" w:color="auto"/>
      </w:divBdr>
    </w:div>
    <w:div w:id="2020889677">
      <w:bodyDiv w:val="1"/>
      <w:marLeft w:val="0"/>
      <w:marRight w:val="0"/>
      <w:marTop w:val="0"/>
      <w:marBottom w:val="0"/>
      <w:divBdr>
        <w:top w:val="none" w:sz="0" w:space="0" w:color="auto"/>
        <w:left w:val="none" w:sz="0" w:space="0" w:color="auto"/>
        <w:bottom w:val="none" w:sz="0" w:space="0" w:color="auto"/>
        <w:right w:val="none" w:sz="0" w:space="0" w:color="auto"/>
      </w:divBdr>
    </w:div>
    <w:div w:id="2021158608">
      <w:bodyDiv w:val="1"/>
      <w:marLeft w:val="0"/>
      <w:marRight w:val="0"/>
      <w:marTop w:val="0"/>
      <w:marBottom w:val="0"/>
      <w:divBdr>
        <w:top w:val="none" w:sz="0" w:space="0" w:color="auto"/>
        <w:left w:val="none" w:sz="0" w:space="0" w:color="auto"/>
        <w:bottom w:val="none" w:sz="0" w:space="0" w:color="auto"/>
        <w:right w:val="none" w:sz="0" w:space="0" w:color="auto"/>
      </w:divBdr>
    </w:div>
    <w:div w:id="2021933808">
      <w:bodyDiv w:val="1"/>
      <w:marLeft w:val="0"/>
      <w:marRight w:val="0"/>
      <w:marTop w:val="0"/>
      <w:marBottom w:val="0"/>
      <w:divBdr>
        <w:top w:val="none" w:sz="0" w:space="0" w:color="auto"/>
        <w:left w:val="none" w:sz="0" w:space="0" w:color="auto"/>
        <w:bottom w:val="none" w:sz="0" w:space="0" w:color="auto"/>
        <w:right w:val="none" w:sz="0" w:space="0" w:color="auto"/>
      </w:divBdr>
    </w:div>
    <w:div w:id="2022120707">
      <w:bodyDiv w:val="1"/>
      <w:marLeft w:val="0"/>
      <w:marRight w:val="0"/>
      <w:marTop w:val="0"/>
      <w:marBottom w:val="0"/>
      <w:divBdr>
        <w:top w:val="none" w:sz="0" w:space="0" w:color="auto"/>
        <w:left w:val="none" w:sz="0" w:space="0" w:color="auto"/>
        <w:bottom w:val="none" w:sz="0" w:space="0" w:color="auto"/>
        <w:right w:val="none" w:sz="0" w:space="0" w:color="auto"/>
      </w:divBdr>
    </w:div>
    <w:div w:id="2022312535">
      <w:bodyDiv w:val="1"/>
      <w:marLeft w:val="0"/>
      <w:marRight w:val="0"/>
      <w:marTop w:val="0"/>
      <w:marBottom w:val="0"/>
      <w:divBdr>
        <w:top w:val="none" w:sz="0" w:space="0" w:color="auto"/>
        <w:left w:val="none" w:sz="0" w:space="0" w:color="auto"/>
        <w:bottom w:val="none" w:sz="0" w:space="0" w:color="auto"/>
        <w:right w:val="none" w:sz="0" w:space="0" w:color="auto"/>
      </w:divBdr>
    </w:div>
    <w:div w:id="2022466271">
      <w:bodyDiv w:val="1"/>
      <w:marLeft w:val="0"/>
      <w:marRight w:val="0"/>
      <w:marTop w:val="0"/>
      <w:marBottom w:val="0"/>
      <w:divBdr>
        <w:top w:val="none" w:sz="0" w:space="0" w:color="auto"/>
        <w:left w:val="none" w:sz="0" w:space="0" w:color="auto"/>
        <w:bottom w:val="none" w:sz="0" w:space="0" w:color="auto"/>
        <w:right w:val="none" w:sz="0" w:space="0" w:color="auto"/>
      </w:divBdr>
    </w:div>
    <w:div w:id="2022773648">
      <w:bodyDiv w:val="1"/>
      <w:marLeft w:val="0"/>
      <w:marRight w:val="0"/>
      <w:marTop w:val="0"/>
      <w:marBottom w:val="0"/>
      <w:divBdr>
        <w:top w:val="none" w:sz="0" w:space="0" w:color="auto"/>
        <w:left w:val="none" w:sz="0" w:space="0" w:color="auto"/>
        <w:bottom w:val="none" w:sz="0" w:space="0" w:color="auto"/>
        <w:right w:val="none" w:sz="0" w:space="0" w:color="auto"/>
      </w:divBdr>
    </w:div>
    <w:div w:id="2022778708">
      <w:bodyDiv w:val="1"/>
      <w:marLeft w:val="0"/>
      <w:marRight w:val="0"/>
      <w:marTop w:val="0"/>
      <w:marBottom w:val="0"/>
      <w:divBdr>
        <w:top w:val="none" w:sz="0" w:space="0" w:color="auto"/>
        <w:left w:val="none" w:sz="0" w:space="0" w:color="auto"/>
        <w:bottom w:val="none" w:sz="0" w:space="0" w:color="auto"/>
        <w:right w:val="none" w:sz="0" w:space="0" w:color="auto"/>
      </w:divBdr>
    </w:div>
    <w:div w:id="2024166238">
      <w:bodyDiv w:val="1"/>
      <w:marLeft w:val="0"/>
      <w:marRight w:val="0"/>
      <w:marTop w:val="0"/>
      <w:marBottom w:val="0"/>
      <w:divBdr>
        <w:top w:val="none" w:sz="0" w:space="0" w:color="auto"/>
        <w:left w:val="none" w:sz="0" w:space="0" w:color="auto"/>
        <w:bottom w:val="none" w:sz="0" w:space="0" w:color="auto"/>
        <w:right w:val="none" w:sz="0" w:space="0" w:color="auto"/>
      </w:divBdr>
      <w:divsChild>
        <w:div w:id="1569341644">
          <w:marLeft w:val="0"/>
          <w:marRight w:val="0"/>
          <w:marTop w:val="0"/>
          <w:marBottom w:val="0"/>
          <w:divBdr>
            <w:top w:val="none" w:sz="0" w:space="0" w:color="auto"/>
            <w:left w:val="none" w:sz="0" w:space="0" w:color="auto"/>
            <w:bottom w:val="none" w:sz="0" w:space="0" w:color="auto"/>
            <w:right w:val="none" w:sz="0" w:space="0" w:color="auto"/>
          </w:divBdr>
          <w:divsChild>
            <w:div w:id="1561867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550117">
      <w:bodyDiv w:val="1"/>
      <w:marLeft w:val="0"/>
      <w:marRight w:val="0"/>
      <w:marTop w:val="0"/>
      <w:marBottom w:val="0"/>
      <w:divBdr>
        <w:top w:val="none" w:sz="0" w:space="0" w:color="auto"/>
        <w:left w:val="none" w:sz="0" w:space="0" w:color="auto"/>
        <w:bottom w:val="none" w:sz="0" w:space="0" w:color="auto"/>
        <w:right w:val="none" w:sz="0" w:space="0" w:color="auto"/>
      </w:divBdr>
    </w:div>
    <w:div w:id="2024815751">
      <w:bodyDiv w:val="1"/>
      <w:marLeft w:val="0"/>
      <w:marRight w:val="0"/>
      <w:marTop w:val="0"/>
      <w:marBottom w:val="0"/>
      <w:divBdr>
        <w:top w:val="none" w:sz="0" w:space="0" w:color="auto"/>
        <w:left w:val="none" w:sz="0" w:space="0" w:color="auto"/>
        <w:bottom w:val="none" w:sz="0" w:space="0" w:color="auto"/>
        <w:right w:val="none" w:sz="0" w:space="0" w:color="auto"/>
      </w:divBdr>
    </w:div>
    <w:div w:id="2025086728">
      <w:bodyDiv w:val="1"/>
      <w:marLeft w:val="0"/>
      <w:marRight w:val="0"/>
      <w:marTop w:val="0"/>
      <w:marBottom w:val="0"/>
      <w:divBdr>
        <w:top w:val="none" w:sz="0" w:space="0" w:color="auto"/>
        <w:left w:val="none" w:sz="0" w:space="0" w:color="auto"/>
        <w:bottom w:val="none" w:sz="0" w:space="0" w:color="auto"/>
        <w:right w:val="none" w:sz="0" w:space="0" w:color="auto"/>
      </w:divBdr>
    </w:div>
    <w:div w:id="2026133752">
      <w:bodyDiv w:val="1"/>
      <w:marLeft w:val="0"/>
      <w:marRight w:val="0"/>
      <w:marTop w:val="0"/>
      <w:marBottom w:val="0"/>
      <w:divBdr>
        <w:top w:val="none" w:sz="0" w:space="0" w:color="auto"/>
        <w:left w:val="none" w:sz="0" w:space="0" w:color="auto"/>
        <w:bottom w:val="none" w:sz="0" w:space="0" w:color="auto"/>
        <w:right w:val="none" w:sz="0" w:space="0" w:color="auto"/>
      </w:divBdr>
    </w:div>
    <w:div w:id="2026592546">
      <w:bodyDiv w:val="1"/>
      <w:marLeft w:val="0"/>
      <w:marRight w:val="0"/>
      <w:marTop w:val="0"/>
      <w:marBottom w:val="0"/>
      <w:divBdr>
        <w:top w:val="none" w:sz="0" w:space="0" w:color="auto"/>
        <w:left w:val="none" w:sz="0" w:space="0" w:color="auto"/>
        <w:bottom w:val="none" w:sz="0" w:space="0" w:color="auto"/>
        <w:right w:val="none" w:sz="0" w:space="0" w:color="auto"/>
      </w:divBdr>
    </w:div>
    <w:div w:id="2026662240">
      <w:bodyDiv w:val="1"/>
      <w:marLeft w:val="0"/>
      <w:marRight w:val="0"/>
      <w:marTop w:val="0"/>
      <w:marBottom w:val="0"/>
      <w:divBdr>
        <w:top w:val="none" w:sz="0" w:space="0" w:color="auto"/>
        <w:left w:val="none" w:sz="0" w:space="0" w:color="auto"/>
        <w:bottom w:val="none" w:sz="0" w:space="0" w:color="auto"/>
        <w:right w:val="none" w:sz="0" w:space="0" w:color="auto"/>
      </w:divBdr>
    </w:div>
    <w:div w:id="2026979136">
      <w:bodyDiv w:val="1"/>
      <w:marLeft w:val="0"/>
      <w:marRight w:val="0"/>
      <w:marTop w:val="0"/>
      <w:marBottom w:val="0"/>
      <w:divBdr>
        <w:top w:val="none" w:sz="0" w:space="0" w:color="auto"/>
        <w:left w:val="none" w:sz="0" w:space="0" w:color="auto"/>
        <w:bottom w:val="none" w:sz="0" w:space="0" w:color="auto"/>
        <w:right w:val="none" w:sz="0" w:space="0" w:color="auto"/>
      </w:divBdr>
      <w:divsChild>
        <w:div w:id="2063021036">
          <w:marLeft w:val="0"/>
          <w:marRight w:val="0"/>
          <w:marTop w:val="0"/>
          <w:marBottom w:val="0"/>
          <w:divBdr>
            <w:top w:val="none" w:sz="0" w:space="0" w:color="auto"/>
            <w:left w:val="none" w:sz="0" w:space="0" w:color="auto"/>
            <w:bottom w:val="none" w:sz="0" w:space="0" w:color="auto"/>
            <w:right w:val="none" w:sz="0" w:space="0" w:color="auto"/>
          </w:divBdr>
          <w:divsChild>
            <w:div w:id="16737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051239">
      <w:bodyDiv w:val="1"/>
      <w:marLeft w:val="0"/>
      <w:marRight w:val="0"/>
      <w:marTop w:val="0"/>
      <w:marBottom w:val="0"/>
      <w:divBdr>
        <w:top w:val="none" w:sz="0" w:space="0" w:color="auto"/>
        <w:left w:val="none" w:sz="0" w:space="0" w:color="auto"/>
        <w:bottom w:val="none" w:sz="0" w:space="0" w:color="auto"/>
        <w:right w:val="none" w:sz="0" w:space="0" w:color="auto"/>
      </w:divBdr>
      <w:divsChild>
        <w:div w:id="394813827">
          <w:marLeft w:val="0"/>
          <w:marRight w:val="0"/>
          <w:marTop w:val="0"/>
          <w:marBottom w:val="0"/>
          <w:divBdr>
            <w:top w:val="none" w:sz="0" w:space="0" w:color="auto"/>
            <w:left w:val="none" w:sz="0" w:space="0" w:color="auto"/>
            <w:bottom w:val="none" w:sz="0" w:space="0" w:color="auto"/>
            <w:right w:val="none" w:sz="0" w:space="0" w:color="auto"/>
          </w:divBdr>
          <w:divsChild>
            <w:div w:id="1037200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320706">
      <w:bodyDiv w:val="1"/>
      <w:marLeft w:val="0"/>
      <w:marRight w:val="0"/>
      <w:marTop w:val="0"/>
      <w:marBottom w:val="0"/>
      <w:divBdr>
        <w:top w:val="none" w:sz="0" w:space="0" w:color="auto"/>
        <w:left w:val="none" w:sz="0" w:space="0" w:color="auto"/>
        <w:bottom w:val="none" w:sz="0" w:space="0" w:color="auto"/>
        <w:right w:val="none" w:sz="0" w:space="0" w:color="auto"/>
      </w:divBdr>
    </w:div>
    <w:div w:id="2027360865">
      <w:bodyDiv w:val="1"/>
      <w:marLeft w:val="0"/>
      <w:marRight w:val="0"/>
      <w:marTop w:val="0"/>
      <w:marBottom w:val="0"/>
      <w:divBdr>
        <w:top w:val="none" w:sz="0" w:space="0" w:color="auto"/>
        <w:left w:val="none" w:sz="0" w:space="0" w:color="auto"/>
        <w:bottom w:val="none" w:sz="0" w:space="0" w:color="auto"/>
        <w:right w:val="none" w:sz="0" w:space="0" w:color="auto"/>
      </w:divBdr>
    </w:div>
    <w:div w:id="2027831694">
      <w:bodyDiv w:val="1"/>
      <w:marLeft w:val="0"/>
      <w:marRight w:val="0"/>
      <w:marTop w:val="0"/>
      <w:marBottom w:val="0"/>
      <w:divBdr>
        <w:top w:val="none" w:sz="0" w:space="0" w:color="auto"/>
        <w:left w:val="none" w:sz="0" w:space="0" w:color="auto"/>
        <w:bottom w:val="none" w:sz="0" w:space="0" w:color="auto"/>
        <w:right w:val="none" w:sz="0" w:space="0" w:color="auto"/>
      </w:divBdr>
    </w:div>
    <w:div w:id="2029597345">
      <w:bodyDiv w:val="1"/>
      <w:marLeft w:val="0"/>
      <w:marRight w:val="0"/>
      <w:marTop w:val="0"/>
      <w:marBottom w:val="0"/>
      <w:divBdr>
        <w:top w:val="none" w:sz="0" w:space="0" w:color="auto"/>
        <w:left w:val="none" w:sz="0" w:space="0" w:color="auto"/>
        <w:bottom w:val="none" w:sz="0" w:space="0" w:color="auto"/>
        <w:right w:val="none" w:sz="0" w:space="0" w:color="auto"/>
      </w:divBdr>
    </w:div>
    <w:div w:id="2031182618">
      <w:bodyDiv w:val="1"/>
      <w:marLeft w:val="0"/>
      <w:marRight w:val="0"/>
      <w:marTop w:val="0"/>
      <w:marBottom w:val="0"/>
      <w:divBdr>
        <w:top w:val="none" w:sz="0" w:space="0" w:color="auto"/>
        <w:left w:val="none" w:sz="0" w:space="0" w:color="auto"/>
        <w:bottom w:val="none" w:sz="0" w:space="0" w:color="auto"/>
        <w:right w:val="none" w:sz="0" w:space="0" w:color="auto"/>
      </w:divBdr>
      <w:divsChild>
        <w:div w:id="1863669202">
          <w:marLeft w:val="0"/>
          <w:marRight w:val="0"/>
          <w:marTop w:val="0"/>
          <w:marBottom w:val="0"/>
          <w:divBdr>
            <w:top w:val="none" w:sz="0" w:space="0" w:color="auto"/>
            <w:left w:val="none" w:sz="0" w:space="0" w:color="auto"/>
            <w:bottom w:val="none" w:sz="0" w:space="0" w:color="auto"/>
            <w:right w:val="none" w:sz="0" w:space="0" w:color="auto"/>
          </w:divBdr>
          <w:divsChild>
            <w:div w:id="529956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224069">
      <w:bodyDiv w:val="1"/>
      <w:marLeft w:val="0"/>
      <w:marRight w:val="0"/>
      <w:marTop w:val="0"/>
      <w:marBottom w:val="0"/>
      <w:divBdr>
        <w:top w:val="none" w:sz="0" w:space="0" w:color="auto"/>
        <w:left w:val="none" w:sz="0" w:space="0" w:color="auto"/>
        <w:bottom w:val="none" w:sz="0" w:space="0" w:color="auto"/>
        <w:right w:val="none" w:sz="0" w:space="0" w:color="auto"/>
      </w:divBdr>
    </w:div>
    <w:div w:id="2033606097">
      <w:bodyDiv w:val="1"/>
      <w:marLeft w:val="0"/>
      <w:marRight w:val="0"/>
      <w:marTop w:val="0"/>
      <w:marBottom w:val="0"/>
      <w:divBdr>
        <w:top w:val="none" w:sz="0" w:space="0" w:color="auto"/>
        <w:left w:val="none" w:sz="0" w:space="0" w:color="auto"/>
        <w:bottom w:val="none" w:sz="0" w:space="0" w:color="auto"/>
        <w:right w:val="none" w:sz="0" w:space="0" w:color="auto"/>
      </w:divBdr>
    </w:div>
    <w:div w:id="2034570453">
      <w:bodyDiv w:val="1"/>
      <w:marLeft w:val="0"/>
      <w:marRight w:val="0"/>
      <w:marTop w:val="0"/>
      <w:marBottom w:val="0"/>
      <w:divBdr>
        <w:top w:val="none" w:sz="0" w:space="0" w:color="auto"/>
        <w:left w:val="none" w:sz="0" w:space="0" w:color="auto"/>
        <w:bottom w:val="none" w:sz="0" w:space="0" w:color="auto"/>
        <w:right w:val="none" w:sz="0" w:space="0" w:color="auto"/>
      </w:divBdr>
    </w:div>
    <w:div w:id="2034652958">
      <w:bodyDiv w:val="1"/>
      <w:marLeft w:val="0"/>
      <w:marRight w:val="0"/>
      <w:marTop w:val="0"/>
      <w:marBottom w:val="0"/>
      <w:divBdr>
        <w:top w:val="none" w:sz="0" w:space="0" w:color="auto"/>
        <w:left w:val="none" w:sz="0" w:space="0" w:color="auto"/>
        <w:bottom w:val="none" w:sz="0" w:space="0" w:color="auto"/>
        <w:right w:val="none" w:sz="0" w:space="0" w:color="auto"/>
      </w:divBdr>
    </w:div>
    <w:div w:id="2036033394">
      <w:bodyDiv w:val="1"/>
      <w:marLeft w:val="0"/>
      <w:marRight w:val="0"/>
      <w:marTop w:val="0"/>
      <w:marBottom w:val="0"/>
      <w:divBdr>
        <w:top w:val="none" w:sz="0" w:space="0" w:color="auto"/>
        <w:left w:val="none" w:sz="0" w:space="0" w:color="auto"/>
        <w:bottom w:val="none" w:sz="0" w:space="0" w:color="auto"/>
        <w:right w:val="none" w:sz="0" w:space="0" w:color="auto"/>
      </w:divBdr>
    </w:div>
    <w:div w:id="2036728293">
      <w:bodyDiv w:val="1"/>
      <w:marLeft w:val="0"/>
      <w:marRight w:val="0"/>
      <w:marTop w:val="0"/>
      <w:marBottom w:val="0"/>
      <w:divBdr>
        <w:top w:val="none" w:sz="0" w:space="0" w:color="auto"/>
        <w:left w:val="none" w:sz="0" w:space="0" w:color="auto"/>
        <w:bottom w:val="none" w:sz="0" w:space="0" w:color="auto"/>
        <w:right w:val="none" w:sz="0" w:space="0" w:color="auto"/>
      </w:divBdr>
    </w:div>
    <w:div w:id="2036954594">
      <w:bodyDiv w:val="1"/>
      <w:marLeft w:val="0"/>
      <w:marRight w:val="0"/>
      <w:marTop w:val="0"/>
      <w:marBottom w:val="0"/>
      <w:divBdr>
        <w:top w:val="none" w:sz="0" w:space="0" w:color="auto"/>
        <w:left w:val="none" w:sz="0" w:space="0" w:color="auto"/>
        <w:bottom w:val="none" w:sz="0" w:space="0" w:color="auto"/>
        <w:right w:val="none" w:sz="0" w:space="0" w:color="auto"/>
      </w:divBdr>
    </w:div>
    <w:div w:id="2037002009">
      <w:bodyDiv w:val="1"/>
      <w:marLeft w:val="0"/>
      <w:marRight w:val="0"/>
      <w:marTop w:val="0"/>
      <w:marBottom w:val="0"/>
      <w:divBdr>
        <w:top w:val="none" w:sz="0" w:space="0" w:color="auto"/>
        <w:left w:val="none" w:sz="0" w:space="0" w:color="auto"/>
        <w:bottom w:val="none" w:sz="0" w:space="0" w:color="auto"/>
        <w:right w:val="none" w:sz="0" w:space="0" w:color="auto"/>
      </w:divBdr>
    </w:div>
    <w:div w:id="2039118647">
      <w:bodyDiv w:val="1"/>
      <w:marLeft w:val="0"/>
      <w:marRight w:val="0"/>
      <w:marTop w:val="0"/>
      <w:marBottom w:val="0"/>
      <w:divBdr>
        <w:top w:val="none" w:sz="0" w:space="0" w:color="auto"/>
        <w:left w:val="none" w:sz="0" w:space="0" w:color="auto"/>
        <w:bottom w:val="none" w:sz="0" w:space="0" w:color="auto"/>
        <w:right w:val="none" w:sz="0" w:space="0" w:color="auto"/>
      </w:divBdr>
    </w:div>
    <w:div w:id="2039427000">
      <w:bodyDiv w:val="1"/>
      <w:marLeft w:val="0"/>
      <w:marRight w:val="0"/>
      <w:marTop w:val="0"/>
      <w:marBottom w:val="0"/>
      <w:divBdr>
        <w:top w:val="none" w:sz="0" w:space="0" w:color="auto"/>
        <w:left w:val="none" w:sz="0" w:space="0" w:color="auto"/>
        <w:bottom w:val="none" w:sz="0" w:space="0" w:color="auto"/>
        <w:right w:val="none" w:sz="0" w:space="0" w:color="auto"/>
      </w:divBdr>
    </w:div>
    <w:div w:id="2040742975">
      <w:bodyDiv w:val="1"/>
      <w:marLeft w:val="0"/>
      <w:marRight w:val="0"/>
      <w:marTop w:val="0"/>
      <w:marBottom w:val="0"/>
      <w:divBdr>
        <w:top w:val="none" w:sz="0" w:space="0" w:color="auto"/>
        <w:left w:val="none" w:sz="0" w:space="0" w:color="auto"/>
        <w:bottom w:val="none" w:sz="0" w:space="0" w:color="auto"/>
        <w:right w:val="none" w:sz="0" w:space="0" w:color="auto"/>
      </w:divBdr>
    </w:div>
    <w:div w:id="2041323703">
      <w:bodyDiv w:val="1"/>
      <w:marLeft w:val="0"/>
      <w:marRight w:val="0"/>
      <w:marTop w:val="0"/>
      <w:marBottom w:val="0"/>
      <w:divBdr>
        <w:top w:val="none" w:sz="0" w:space="0" w:color="auto"/>
        <w:left w:val="none" w:sz="0" w:space="0" w:color="auto"/>
        <w:bottom w:val="none" w:sz="0" w:space="0" w:color="auto"/>
        <w:right w:val="none" w:sz="0" w:space="0" w:color="auto"/>
      </w:divBdr>
    </w:div>
    <w:div w:id="2041392916">
      <w:bodyDiv w:val="1"/>
      <w:marLeft w:val="0"/>
      <w:marRight w:val="0"/>
      <w:marTop w:val="0"/>
      <w:marBottom w:val="0"/>
      <w:divBdr>
        <w:top w:val="none" w:sz="0" w:space="0" w:color="auto"/>
        <w:left w:val="none" w:sz="0" w:space="0" w:color="auto"/>
        <w:bottom w:val="none" w:sz="0" w:space="0" w:color="auto"/>
        <w:right w:val="none" w:sz="0" w:space="0" w:color="auto"/>
      </w:divBdr>
    </w:div>
    <w:div w:id="2041852797">
      <w:bodyDiv w:val="1"/>
      <w:marLeft w:val="0"/>
      <w:marRight w:val="0"/>
      <w:marTop w:val="0"/>
      <w:marBottom w:val="0"/>
      <w:divBdr>
        <w:top w:val="none" w:sz="0" w:space="0" w:color="auto"/>
        <w:left w:val="none" w:sz="0" w:space="0" w:color="auto"/>
        <w:bottom w:val="none" w:sz="0" w:space="0" w:color="auto"/>
        <w:right w:val="none" w:sz="0" w:space="0" w:color="auto"/>
      </w:divBdr>
    </w:div>
    <w:div w:id="2042392765">
      <w:bodyDiv w:val="1"/>
      <w:marLeft w:val="0"/>
      <w:marRight w:val="0"/>
      <w:marTop w:val="0"/>
      <w:marBottom w:val="0"/>
      <w:divBdr>
        <w:top w:val="none" w:sz="0" w:space="0" w:color="auto"/>
        <w:left w:val="none" w:sz="0" w:space="0" w:color="auto"/>
        <w:bottom w:val="none" w:sz="0" w:space="0" w:color="auto"/>
        <w:right w:val="none" w:sz="0" w:space="0" w:color="auto"/>
      </w:divBdr>
    </w:div>
    <w:div w:id="2044094613">
      <w:bodyDiv w:val="1"/>
      <w:marLeft w:val="0"/>
      <w:marRight w:val="0"/>
      <w:marTop w:val="0"/>
      <w:marBottom w:val="0"/>
      <w:divBdr>
        <w:top w:val="none" w:sz="0" w:space="0" w:color="auto"/>
        <w:left w:val="none" w:sz="0" w:space="0" w:color="auto"/>
        <w:bottom w:val="none" w:sz="0" w:space="0" w:color="auto"/>
        <w:right w:val="none" w:sz="0" w:space="0" w:color="auto"/>
      </w:divBdr>
    </w:div>
    <w:div w:id="2044936289">
      <w:bodyDiv w:val="1"/>
      <w:marLeft w:val="0"/>
      <w:marRight w:val="0"/>
      <w:marTop w:val="0"/>
      <w:marBottom w:val="0"/>
      <w:divBdr>
        <w:top w:val="none" w:sz="0" w:space="0" w:color="auto"/>
        <w:left w:val="none" w:sz="0" w:space="0" w:color="auto"/>
        <w:bottom w:val="none" w:sz="0" w:space="0" w:color="auto"/>
        <w:right w:val="none" w:sz="0" w:space="0" w:color="auto"/>
      </w:divBdr>
    </w:div>
    <w:div w:id="2046638754">
      <w:bodyDiv w:val="1"/>
      <w:marLeft w:val="0"/>
      <w:marRight w:val="0"/>
      <w:marTop w:val="0"/>
      <w:marBottom w:val="0"/>
      <w:divBdr>
        <w:top w:val="none" w:sz="0" w:space="0" w:color="auto"/>
        <w:left w:val="none" w:sz="0" w:space="0" w:color="auto"/>
        <w:bottom w:val="none" w:sz="0" w:space="0" w:color="auto"/>
        <w:right w:val="none" w:sz="0" w:space="0" w:color="auto"/>
      </w:divBdr>
    </w:div>
    <w:div w:id="2046826629">
      <w:bodyDiv w:val="1"/>
      <w:marLeft w:val="0"/>
      <w:marRight w:val="0"/>
      <w:marTop w:val="0"/>
      <w:marBottom w:val="0"/>
      <w:divBdr>
        <w:top w:val="none" w:sz="0" w:space="0" w:color="auto"/>
        <w:left w:val="none" w:sz="0" w:space="0" w:color="auto"/>
        <w:bottom w:val="none" w:sz="0" w:space="0" w:color="auto"/>
        <w:right w:val="none" w:sz="0" w:space="0" w:color="auto"/>
      </w:divBdr>
    </w:div>
    <w:div w:id="2046976286">
      <w:bodyDiv w:val="1"/>
      <w:marLeft w:val="0"/>
      <w:marRight w:val="0"/>
      <w:marTop w:val="0"/>
      <w:marBottom w:val="0"/>
      <w:divBdr>
        <w:top w:val="none" w:sz="0" w:space="0" w:color="auto"/>
        <w:left w:val="none" w:sz="0" w:space="0" w:color="auto"/>
        <w:bottom w:val="none" w:sz="0" w:space="0" w:color="auto"/>
        <w:right w:val="none" w:sz="0" w:space="0" w:color="auto"/>
      </w:divBdr>
    </w:div>
    <w:div w:id="2047369132">
      <w:bodyDiv w:val="1"/>
      <w:marLeft w:val="0"/>
      <w:marRight w:val="0"/>
      <w:marTop w:val="0"/>
      <w:marBottom w:val="0"/>
      <w:divBdr>
        <w:top w:val="none" w:sz="0" w:space="0" w:color="auto"/>
        <w:left w:val="none" w:sz="0" w:space="0" w:color="auto"/>
        <w:bottom w:val="none" w:sz="0" w:space="0" w:color="auto"/>
        <w:right w:val="none" w:sz="0" w:space="0" w:color="auto"/>
      </w:divBdr>
    </w:div>
    <w:div w:id="2047830295">
      <w:bodyDiv w:val="1"/>
      <w:marLeft w:val="0"/>
      <w:marRight w:val="0"/>
      <w:marTop w:val="0"/>
      <w:marBottom w:val="0"/>
      <w:divBdr>
        <w:top w:val="none" w:sz="0" w:space="0" w:color="auto"/>
        <w:left w:val="none" w:sz="0" w:space="0" w:color="auto"/>
        <w:bottom w:val="none" w:sz="0" w:space="0" w:color="auto"/>
        <w:right w:val="none" w:sz="0" w:space="0" w:color="auto"/>
      </w:divBdr>
    </w:div>
    <w:div w:id="2047950074">
      <w:bodyDiv w:val="1"/>
      <w:marLeft w:val="0"/>
      <w:marRight w:val="0"/>
      <w:marTop w:val="0"/>
      <w:marBottom w:val="0"/>
      <w:divBdr>
        <w:top w:val="none" w:sz="0" w:space="0" w:color="auto"/>
        <w:left w:val="none" w:sz="0" w:space="0" w:color="auto"/>
        <w:bottom w:val="none" w:sz="0" w:space="0" w:color="auto"/>
        <w:right w:val="none" w:sz="0" w:space="0" w:color="auto"/>
      </w:divBdr>
    </w:div>
    <w:div w:id="2048022921">
      <w:bodyDiv w:val="1"/>
      <w:marLeft w:val="0"/>
      <w:marRight w:val="0"/>
      <w:marTop w:val="0"/>
      <w:marBottom w:val="0"/>
      <w:divBdr>
        <w:top w:val="none" w:sz="0" w:space="0" w:color="auto"/>
        <w:left w:val="none" w:sz="0" w:space="0" w:color="auto"/>
        <w:bottom w:val="none" w:sz="0" w:space="0" w:color="auto"/>
        <w:right w:val="none" w:sz="0" w:space="0" w:color="auto"/>
      </w:divBdr>
      <w:divsChild>
        <w:div w:id="1973293284">
          <w:marLeft w:val="0"/>
          <w:marRight w:val="0"/>
          <w:marTop w:val="0"/>
          <w:marBottom w:val="0"/>
          <w:divBdr>
            <w:top w:val="none" w:sz="0" w:space="0" w:color="auto"/>
            <w:left w:val="none" w:sz="0" w:space="0" w:color="auto"/>
            <w:bottom w:val="none" w:sz="0" w:space="0" w:color="auto"/>
            <w:right w:val="none" w:sz="0" w:space="0" w:color="auto"/>
          </w:divBdr>
          <w:divsChild>
            <w:div w:id="376122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724800">
      <w:bodyDiv w:val="1"/>
      <w:marLeft w:val="0"/>
      <w:marRight w:val="0"/>
      <w:marTop w:val="0"/>
      <w:marBottom w:val="0"/>
      <w:divBdr>
        <w:top w:val="none" w:sz="0" w:space="0" w:color="auto"/>
        <w:left w:val="none" w:sz="0" w:space="0" w:color="auto"/>
        <w:bottom w:val="none" w:sz="0" w:space="0" w:color="auto"/>
        <w:right w:val="none" w:sz="0" w:space="0" w:color="auto"/>
      </w:divBdr>
    </w:div>
    <w:div w:id="2049527768">
      <w:bodyDiv w:val="1"/>
      <w:marLeft w:val="0"/>
      <w:marRight w:val="0"/>
      <w:marTop w:val="0"/>
      <w:marBottom w:val="0"/>
      <w:divBdr>
        <w:top w:val="none" w:sz="0" w:space="0" w:color="auto"/>
        <w:left w:val="none" w:sz="0" w:space="0" w:color="auto"/>
        <w:bottom w:val="none" w:sz="0" w:space="0" w:color="auto"/>
        <w:right w:val="none" w:sz="0" w:space="0" w:color="auto"/>
      </w:divBdr>
    </w:div>
    <w:div w:id="2050182647">
      <w:bodyDiv w:val="1"/>
      <w:marLeft w:val="0"/>
      <w:marRight w:val="0"/>
      <w:marTop w:val="0"/>
      <w:marBottom w:val="0"/>
      <w:divBdr>
        <w:top w:val="none" w:sz="0" w:space="0" w:color="auto"/>
        <w:left w:val="none" w:sz="0" w:space="0" w:color="auto"/>
        <w:bottom w:val="none" w:sz="0" w:space="0" w:color="auto"/>
        <w:right w:val="none" w:sz="0" w:space="0" w:color="auto"/>
      </w:divBdr>
    </w:div>
    <w:div w:id="2050913373">
      <w:bodyDiv w:val="1"/>
      <w:marLeft w:val="0"/>
      <w:marRight w:val="0"/>
      <w:marTop w:val="0"/>
      <w:marBottom w:val="0"/>
      <w:divBdr>
        <w:top w:val="none" w:sz="0" w:space="0" w:color="auto"/>
        <w:left w:val="none" w:sz="0" w:space="0" w:color="auto"/>
        <w:bottom w:val="none" w:sz="0" w:space="0" w:color="auto"/>
        <w:right w:val="none" w:sz="0" w:space="0" w:color="auto"/>
      </w:divBdr>
    </w:div>
    <w:div w:id="2051416326">
      <w:bodyDiv w:val="1"/>
      <w:marLeft w:val="0"/>
      <w:marRight w:val="0"/>
      <w:marTop w:val="0"/>
      <w:marBottom w:val="0"/>
      <w:divBdr>
        <w:top w:val="none" w:sz="0" w:space="0" w:color="auto"/>
        <w:left w:val="none" w:sz="0" w:space="0" w:color="auto"/>
        <w:bottom w:val="none" w:sz="0" w:space="0" w:color="auto"/>
        <w:right w:val="none" w:sz="0" w:space="0" w:color="auto"/>
      </w:divBdr>
    </w:div>
    <w:div w:id="2052536255">
      <w:bodyDiv w:val="1"/>
      <w:marLeft w:val="0"/>
      <w:marRight w:val="0"/>
      <w:marTop w:val="0"/>
      <w:marBottom w:val="0"/>
      <w:divBdr>
        <w:top w:val="none" w:sz="0" w:space="0" w:color="auto"/>
        <w:left w:val="none" w:sz="0" w:space="0" w:color="auto"/>
        <w:bottom w:val="none" w:sz="0" w:space="0" w:color="auto"/>
        <w:right w:val="none" w:sz="0" w:space="0" w:color="auto"/>
      </w:divBdr>
    </w:div>
    <w:div w:id="2052993301">
      <w:bodyDiv w:val="1"/>
      <w:marLeft w:val="0"/>
      <w:marRight w:val="0"/>
      <w:marTop w:val="0"/>
      <w:marBottom w:val="0"/>
      <w:divBdr>
        <w:top w:val="none" w:sz="0" w:space="0" w:color="auto"/>
        <w:left w:val="none" w:sz="0" w:space="0" w:color="auto"/>
        <w:bottom w:val="none" w:sz="0" w:space="0" w:color="auto"/>
        <w:right w:val="none" w:sz="0" w:space="0" w:color="auto"/>
      </w:divBdr>
    </w:div>
    <w:div w:id="2053143047">
      <w:bodyDiv w:val="1"/>
      <w:marLeft w:val="0"/>
      <w:marRight w:val="0"/>
      <w:marTop w:val="0"/>
      <w:marBottom w:val="0"/>
      <w:divBdr>
        <w:top w:val="none" w:sz="0" w:space="0" w:color="auto"/>
        <w:left w:val="none" w:sz="0" w:space="0" w:color="auto"/>
        <w:bottom w:val="none" w:sz="0" w:space="0" w:color="auto"/>
        <w:right w:val="none" w:sz="0" w:space="0" w:color="auto"/>
      </w:divBdr>
    </w:div>
    <w:div w:id="2054116570">
      <w:bodyDiv w:val="1"/>
      <w:marLeft w:val="0"/>
      <w:marRight w:val="0"/>
      <w:marTop w:val="0"/>
      <w:marBottom w:val="0"/>
      <w:divBdr>
        <w:top w:val="none" w:sz="0" w:space="0" w:color="auto"/>
        <w:left w:val="none" w:sz="0" w:space="0" w:color="auto"/>
        <w:bottom w:val="none" w:sz="0" w:space="0" w:color="auto"/>
        <w:right w:val="none" w:sz="0" w:space="0" w:color="auto"/>
      </w:divBdr>
      <w:divsChild>
        <w:div w:id="1939411288">
          <w:marLeft w:val="0"/>
          <w:marRight w:val="0"/>
          <w:marTop w:val="0"/>
          <w:marBottom w:val="0"/>
          <w:divBdr>
            <w:top w:val="none" w:sz="0" w:space="0" w:color="auto"/>
            <w:left w:val="none" w:sz="0" w:space="0" w:color="auto"/>
            <w:bottom w:val="none" w:sz="0" w:space="0" w:color="auto"/>
            <w:right w:val="none" w:sz="0" w:space="0" w:color="auto"/>
          </w:divBdr>
          <w:divsChild>
            <w:div w:id="1001159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227689">
      <w:bodyDiv w:val="1"/>
      <w:marLeft w:val="0"/>
      <w:marRight w:val="0"/>
      <w:marTop w:val="0"/>
      <w:marBottom w:val="0"/>
      <w:divBdr>
        <w:top w:val="none" w:sz="0" w:space="0" w:color="auto"/>
        <w:left w:val="none" w:sz="0" w:space="0" w:color="auto"/>
        <w:bottom w:val="none" w:sz="0" w:space="0" w:color="auto"/>
        <w:right w:val="none" w:sz="0" w:space="0" w:color="auto"/>
      </w:divBdr>
    </w:div>
    <w:div w:id="2055538853">
      <w:bodyDiv w:val="1"/>
      <w:marLeft w:val="0"/>
      <w:marRight w:val="0"/>
      <w:marTop w:val="0"/>
      <w:marBottom w:val="0"/>
      <w:divBdr>
        <w:top w:val="none" w:sz="0" w:space="0" w:color="auto"/>
        <w:left w:val="none" w:sz="0" w:space="0" w:color="auto"/>
        <w:bottom w:val="none" w:sz="0" w:space="0" w:color="auto"/>
        <w:right w:val="none" w:sz="0" w:space="0" w:color="auto"/>
      </w:divBdr>
    </w:div>
    <w:div w:id="2056195865">
      <w:bodyDiv w:val="1"/>
      <w:marLeft w:val="0"/>
      <w:marRight w:val="0"/>
      <w:marTop w:val="0"/>
      <w:marBottom w:val="0"/>
      <w:divBdr>
        <w:top w:val="none" w:sz="0" w:space="0" w:color="auto"/>
        <w:left w:val="none" w:sz="0" w:space="0" w:color="auto"/>
        <w:bottom w:val="none" w:sz="0" w:space="0" w:color="auto"/>
        <w:right w:val="none" w:sz="0" w:space="0" w:color="auto"/>
      </w:divBdr>
    </w:div>
    <w:div w:id="2056272697">
      <w:bodyDiv w:val="1"/>
      <w:marLeft w:val="0"/>
      <w:marRight w:val="0"/>
      <w:marTop w:val="0"/>
      <w:marBottom w:val="0"/>
      <w:divBdr>
        <w:top w:val="none" w:sz="0" w:space="0" w:color="auto"/>
        <w:left w:val="none" w:sz="0" w:space="0" w:color="auto"/>
        <w:bottom w:val="none" w:sz="0" w:space="0" w:color="auto"/>
        <w:right w:val="none" w:sz="0" w:space="0" w:color="auto"/>
      </w:divBdr>
    </w:div>
    <w:div w:id="2056929589">
      <w:bodyDiv w:val="1"/>
      <w:marLeft w:val="0"/>
      <w:marRight w:val="0"/>
      <w:marTop w:val="0"/>
      <w:marBottom w:val="0"/>
      <w:divBdr>
        <w:top w:val="none" w:sz="0" w:space="0" w:color="auto"/>
        <w:left w:val="none" w:sz="0" w:space="0" w:color="auto"/>
        <w:bottom w:val="none" w:sz="0" w:space="0" w:color="auto"/>
        <w:right w:val="none" w:sz="0" w:space="0" w:color="auto"/>
      </w:divBdr>
    </w:div>
    <w:div w:id="2057075413">
      <w:bodyDiv w:val="1"/>
      <w:marLeft w:val="0"/>
      <w:marRight w:val="0"/>
      <w:marTop w:val="0"/>
      <w:marBottom w:val="0"/>
      <w:divBdr>
        <w:top w:val="none" w:sz="0" w:space="0" w:color="auto"/>
        <w:left w:val="none" w:sz="0" w:space="0" w:color="auto"/>
        <w:bottom w:val="none" w:sz="0" w:space="0" w:color="auto"/>
        <w:right w:val="none" w:sz="0" w:space="0" w:color="auto"/>
      </w:divBdr>
    </w:div>
    <w:div w:id="2058620234">
      <w:bodyDiv w:val="1"/>
      <w:marLeft w:val="0"/>
      <w:marRight w:val="0"/>
      <w:marTop w:val="0"/>
      <w:marBottom w:val="0"/>
      <w:divBdr>
        <w:top w:val="none" w:sz="0" w:space="0" w:color="auto"/>
        <w:left w:val="none" w:sz="0" w:space="0" w:color="auto"/>
        <w:bottom w:val="none" w:sz="0" w:space="0" w:color="auto"/>
        <w:right w:val="none" w:sz="0" w:space="0" w:color="auto"/>
      </w:divBdr>
    </w:div>
    <w:div w:id="2058700256">
      <w:bodyDiv w:val="1"/>
      <w:marLeft w:val="0"/>
      <w:marRight w:val="0"/>
      <w:marTop w:val="0"/>
      <w:marBottom w:val="0"/>
      <w:divBdr>
        <w:top w:val="none" w:sz="0" w:space="0" w:color="auto"/>
        <w:left w:val="none" w:sz="0" w:space="0" w:color="auto"/>
        <w:bottom w:val="none" w:sz="0" w:space="0" w:color="auto"/>
        <w:right w:val="none" w:sz="0" w:space="0" w:color="auto"/>
      </w:divBdr>
    </w:div>
    <w:div w:id="2059434830">
      <w:bodyDiv w:val="1"/>
      <w:marLeft w:val="0"/>
      <w:marRight w:val="0"/>
      <w:marTop w:val="0"/>
      <w:marBottom w:val="0"/>
      <w:divBdr>
        <w:top w:val="none" w:sz="0" w:space="0" w:color="auto"/>
        <w:left w:val="none" w:sz="0" w:space="0" w:color="auto"/>
        <w:bottom w:val="none" w:sz="0" w:space="0" w:color="auto"/>
        <w:right w:val="none" w:sz="0" w:space="0" w:color="auto"/>
      </w:divBdr>
    </w:div>
    <w:div w:id="2060012489">
      <w:bodyDiv w:val="1"/>
      <w:marLeft w:val="0"/>
      <w:marRight w:val="0"/>
      <w:marTop w:val="0"/>
      <w:marBottom w:val="0"/>
      <w:divBdr>
        <w:top w:val="none" w:sz="0" w:space="0" w:color="auto"/>
        <w:left w:val="none" w:sz="0" w:space="0" w:color="auto"/>
        <w:bottom w:val="none" w:sz="0" w:space="0" w:color="auto"/>
        <w:right w:val="none" w:sz="0" w:space="0" w:color="auto"/>
      </w:divBdr>
    </w:div>
    <w:div w:id="2060738573">
      <w:bodyDiv w:val="1"/>
      <w:marLeft w:val="0"/>
      <w:marRight w:val="0"/>
      <w:marTop w:val="0"/>
      <w:marBottom w:val="0"/>
      <w:divBdr>
        <w:top w:val="none" w:sz="0" w:space="0" w:color="auto"/>
        <w:left w:val="none" w:sz="0" w:space="0" w:color="auto"/>
        <w:bottom w:val="none" w:sz="0" w:space="0" w:color="auto"/>
        <w:right w:val="none" w:sz="0" w:space="0" w:color="auto"/>
      </w:divBdr>
    </w:div>
    <w:div w:id="2060738654">
      <w:bodyDiv w:val="1"/>
      <w:marLeft w:val="0"/>
      <w:marRight w:val="0"/>
      <w:marTop w:val="0"/>
      <w:marBottom w:val="0"/>
      <w:divBdr>
        <w:top w:val="none" w:sz="0" w:space="0" w:color="auto"/>
        <w:left w:val="none" w:sz="0" w:space="0" w:color="auto"/>
        <w:bottom w:val="none" w:sz="0" w:space="0" w:color="auto"/>
        <w:right w:val="none" w:sz="0" w:space="0" w:color="auto"/>
      </w:divBdr>
      <w:divsChild>
        <w:div w:id="636879085">
          <w:marLeft w:val="0"/>
          <w:marRight w:val="0"/>
          <w:marTop w:val="0"/>
          <w:marBottom w:val="0"/>
          <w:divBdr>
            <w:top w:val="none" w:sz="0" w:space="0" w:color="auto"/>
            <w:left w:val="none" w:sz="0" w:space="0" w:color="auto"/>
            <w:bottom w:val="none" w:sz="0" w:space="0" w:color="auto"/>
            <w:right w:val="none" w:sz="0" w:space="0" w:color="auto"/>
          </w:divBdr>
          <w:divsChild>
            <w:div w:id="1410956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779531">
      <w:bodyDiv w:val="1"/>
      <w:marLeft w:val="0"/>
      <w:marRight w:val="0"/>
      <w:marTop w:val="0"/>
      <w:marBottom w:val="0"/>
      <w:divBdr>
        <w:top w:val="none" w:sz="0" w:space="0" w:color="auto"/>
        <w:left w:val="none" w:sz="0" w:space="0" w:color="auto"/>
        <w:bottom w:val="none" w:sz="0" w:space="0" w:color="auto"/>
        <w:right w:val="none" w:sz="0" w:space="0" w:color="auto"/>
      </w:divBdr>
    </w:div>
    <w:div w:id="2061055212">
      <w:bodyDiv w:val="1"/>
      <w:marLeft w:val="0"/>
      <w:marRight w:val="0"/>
      <w:marTop w:val="0"/>
      <w:marBottom w:val="0"/>
      <w:divBdr>
        <w:top w:val="none" w:sz="0" w:space="0" w:color="auto"/>
        <w:left w:val="none" w:sz="0" w:space="0" w:color="auto"/>
        <w:bottom w:val="none" w:sz="0" w:space="0" w:color="auto"/>
        <w:right w:val="none" w:sz="0" w:space="0" w:color="auto"/>
      </w:divBdr>
    </w:div>
    <w:div w:id="2061322879">
      <w:bodyDiv w:val="1"/>
      <w:marLeft w:val="0"/>
      <w:marRight w:val="0"/>
      <w:marTop w:val="0"/>
      <w:marBottom w:val="0"/>
      <w:divBdr>
        <w:top w:val="none" w:sz="0" w:space="0" w:color="auto"/>
        <w:left w:val="none" w:sz="0" w:space="0" w:color="auto"/>
        <w:bottom w:val="none" w:sz="0" w:space="0" w:color="auto"/>
        <w:right w:val="none" w:sz="0" w:space="0" w:color="auto"/>
      </w:divBdr>
    </w:div>
    <w:div w:id="2061978652">
      <w:bodyDiv w:val="1"/>
      <w:marLeft w:val="0"/>
      <w:marRight w:val="0"/>
      <w:marTop w:val="0"/>
      <w:marBottom w:val="0"/>
      <w:divBdr>
        <w:top w:val="none" w:sz="0" w:space="0" w:color="auto"/>
        <w:left w:val="none" w:sz="0" w:space="0" w:color="auto"/>
        <w:bottom w:val="none" w:sz="0" w:space="0" w:color="auto"/>
        <w:right w:val="none" w:sz="0" w:space="0" w:color="auto"/>
      </w:divBdr>
    </w:div>
    <w:div w:id="2062434476">
      <w:bodyDiv w:val="1"/>
      <w:marLeft w:val="0"/>
      <w:marRight w:val="0"/>
      <w:marTop w:val="0"/>
      <w:marBottom w:val="0"/>
      <w:divBdr>
        <w:top w:val="none" w:sz="0" w:space="0" w:color="auto"/>
        <w:left w:val="none" w:sz="0" w:space="0" w:color="auto"/>
        <w:bottom w:val="none" w:sz="0" w:space="0" w:color="auto"/>
        <w:right w:val="none" w:sz="0" w:space="0" w:color="auto"/>
      </w:divBdr>
    </w:div>
    <w:div w:id="2063022719">
      <w:bodyDiv w:val="1"/>
      <w:marLeft w:val="0"/>
      <w:marRight w:val="0"/>
      <w:marTop w:val="0"/>
      <w:marBottom w:val="0"/>
      <w:divBdr>
        <w:top w:val="none" w:sz="0" w:space="0" w:color="auto"/>
        <w:left w:val="none" w:sz="0" w:space="0" w:color="auto"/>
        <w:bottom w:val="none" w:sz="0" w:space="0" w:color="auto"/>
        <w:right w:val="none" w:sz="0" w:space="0" w:color="auto"/>
      </w:divBdr>
    </w:div>
    <w:div w:id="2063211076">
      <w:bodyDiv w:val="1"/>
      <w:marLeft w:val="0"/>
      <w:marRight w:val="0"/>
      <w:marTop w:val="0"/>
      <w:marBottom w:val="0"/>
      <w:divBdr>
        <w:top w:val="none" w:sz="0" w:space="0" w:color="auto"/>
        <w:left w:val="none" w:sz="0" w:space="0" w:color="auto"/>
        <w:bottom w:val="none" w:sz="0" w:space="0" w:color="auto"/>
        <w:right w:val="none" w:sz="0" w:space="0" w:color="auto"/>
      </w:divBdr>
    </w:div>
    <w:div w:id="2064088820">
      <w:bodyDiv w:val="1"/>
      <w:marLeft w:val="0"/>
      <w:marRight w:val="0"/>
      <w:marTop w:val="0"/>
      <w:marBottom w:val="0"/>
      <w:divBdr>
        <w:top w:val="none" w:sz="0" w:space="0" w:color="auto"/>
        <w:left w:val="none" w:sz="0" w:space="0" w:color="auto"/>
        <w:bottom w:val="none" w:sz="0" w:space="0" w:color="auto"/>
        <w:right w:val="none" w:sz="0" w:space="0" w:color="auto"/>
      </w:divBdr>
    </w:div>
    <w:div w:id="2064524223">
      <w:bodyDiv w:val="1"/>
      <w:marLeft w:val="0"/>
      <w:marRight w:val="0"/>
      <w:marTop w:val="0"/>
      <w:marBottom w:val="0"/>
      <w:divBdr>
        <w:top w:val="none" w:sz="0" w:space="0" w:color="auto"/>
        <w:left w:val="none" w:sz="0" w:space="0" w:color="auto"/>
        <w:bottom w:val="none" w:sz="0" w:space="0" w:color="auto"/>
        <w:right w:val="none" w:sz="0" w:space="0" w:color="auto"/>
      </w:divBdr>
    </w:div>
    <w:div w:id="2065056147">
      <w:bodyDiv w:val="1"/>
      <w:marLeft w:val="0"/>
      <w:marRight w:val="0"/>
      <w:marTop w:val="0"/>
      <w:marBottom w:val="0"/>
      <w:divBdr>
        <w:top w:val="none" w:sz="0" w:space="0" w:color="auto"/>
        <w:left w:val="none" w:sz="0" w:space="0" w:color="auto"/>
        <w:bottom w:val="none" w:sz="0" w:space="0" w:color="auto"/>
        <w:right w:val="none" w:sz="0" w:space="0" w:color="auto"/>
      </w:divBdr>
    </w:div>
    <w:div w:id="2065131191">
      <w:bodyDiv w:val="1"/>
      <w:marLeft w:val="0"/>
      <w:marRight w:val="0"/>
      <w:marTop w:val="0"/>
      <w:marBottom w:val="0"/>
      <w:divBdr>
        <w:top w:val="none" w:sz="0" w:space="0" w:color="auto"/>
        <w:left w:val="none" w:sz="0" w:space="0" w:color="auto"/>
        <w:bottom w:val="none" w:sz="0" w:space="0" w:color="auto"/>
        <w:right w:val="none" w:sz="0" w:space="0" w:color="auto"/>
      </w:divBdr>
    </w:div>
    <w:div w:id="2066680528">
      <w:bodyDiv w:val="1"/>
      <w:marLeft w:val="0"/>
      <w:marRight w:val="0"/>
      <w:marTop w:val="0"/>
      <w:marBottom w:val="0"/>
      <w:divBdr>
        <w:top w:val="none" w:sz="0" w:space="0" w:color="auto"/>
        <w:left w:val="none" w:sz="0" w:space="0" w:color="auto"/>
        <w:bottom w:val="none" w:sz="0" w:space="0" w:color="auto"/>
        <w:right w:val="none" w:sz="0" w:space="0" w:color="auto"/>
      </w:divBdr>
    </w:div>
    <w:div w:id="2066905997">
      <w:bodyDiv w:val="1"/>
      <w:marLeft w:val="0"/>
      <w:marRight w:val="0"/>
      <w:marTop w:val="0"/>
      <w:marBottom w:val="0"/>
      <w:divBdr>
        <w:top w:val="none" w:sz="0" w:space="0" w:color="auto"/>
        <w:left w:val="none" w:sz="0" w:space="0" w:color="auto"/>
        <w:bottom w:val="none" w:sz="0" w:space="0" w:color="auto"/>
        <w:right w:val="none" w:sz="0" w:space="0" w:color="auto"/>
      </w:divBdr>
      <w:divsChild>
        <w:div w:id="1651865341">
          <w:marLeft w:val="0"/>
          <w:marRight w:val="0"/>
          <w:marTop w:val="0"/>
          <w:marBottom w:val="0"/>
          <w:divBdr>
            <w:top w:val="none" w:sz="0" w:space="0" w:color="auto"/>
            <w:left w:val="none" w:sz="0" w:space="0" w:color="auto"/>
            <w:bottom w:val="none" w:sz="0" w:space="0" w:color="auto"/>
            <w:right w:val="none" w:sz="0" w:space="0" w:color="auto"/>
          </w:divBdr>
          <w:divsChild>
            <w:div w:id="630475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844606">
      <w:bodyDiv w:val="1"/>
      <w:marLeft w:val="0"/>
      <w:marRight w:val="0"/>
      <w:marTop w:val="0"/>
      <w:marBottom w:val="0"/>
      <w:divBdr>
        <w:top w:val="none" w:sz="0" w:space="0" w:color="auto"/>
        <w:left w:val="none" w:sz="0" w:space="0" w:color="auto"/>
        <w:bottom w:val="none" w:sz="0" w:space="0" w:color="auto"/>
        <w:right w:val="none" w:sz="0" w:space="0" w:color="auto"/>
      </w:divBdr>
    </w:div>
    <w:div w:id="2069455541">
      <w:bodyDiv w:val="1"/>
      <w:marLeft w:val="0"/>
      <w:marRight w:val="0"/>
      <w:marTop w:val="0"/>
      <w:marBottom w:val="0"/>
      <w:divBdr>
        <w:top w:val="none" w:sz="0" w:space="0" w:color="auto"/>
        <w:left w:val="none" w:sz="0" w:space="0" w:color="auto"/>
        <w:bottom w:val="none" w:sz="0" w:space="0" w:color="auto"/>
        <w:right w:val="none" w:sz="0" w:space="0" w:color="auto"/>
      </w:divBdr>
    </w:div>
    <w:div w:id="2070036580">
      <w:bodyDiv w:val="1"/>
      <w:marLeft w:val="0"/>
      <w:marRight w:val="0"/>
      <w:marTop w:val="0"/>
      <w:marBottom w:val="0"/>
      <w:divBdr>
        <w:top w:val="none" w:sz="0" w:space="0" w:color="auto"/>
        <w:left w:val="none" w:sz="0" w:space="0" w:color="auto"/>
        <w:bottom w:val="none" w:sz="0" w:space="0" w:color="auto"/>
        <w:right w:val="none" w:sz="0" w:space="0" w:color="auto"/>
      </w:divBdr>
    </w:div>
    <w:div w:id="2070493911">
      <w:bodyDiv w:val="1"/>
      <w:marLeft w:val="0"/>
      <w:marRight w:val="0"/>
      <w:marTop w:val="0"/>
      <w:marBottom w:val="0"/>
      <w:divBdr>
        <w:top w:val="none" w:sz="0" w:space="0" w:color="auto"/>
        <w:left w:val="none" w:sz="0" w:space="0" w:color="auto"/>
        <w:bottom w:val="none" w:sz="0" w:space="0" w:color="auto"/>
        <w:right w:val="none" w:sz="0" w:space="0" w:color="auto"/>
      </w:divBdr>
    </w:div>
    <w:div w:id="2070498234">
      <w:bodyDiv w:val="1"/>
      <w:marLeft w:val="0"/>
      <w:marRight w:val="0"/>
      <w:marTop w:val="0"/>
      <w:marBottom w:val="0"/>
      <w:divBdr>
        <w:top w:val="none" w:sz="0" w:space="0" w:color="auto"/>
        <w:left w:val="none" w:sz="0" w:space="0" w:color="auto"/>
        <w:bottom w:val="none" w:sz="0" w:space="0" w:color="auto"/>
        <w:right w:val="none" w:sz="0" w:space="0" w:color="auto"/>
      </w:divBdr>
    </w:div>
    <w:div w:id="2070807489">
      <w:bodyDiv w:val="1"/>
      <w:marLeft w:val="0"/>
      <w:marRight w:val="0"/>
      <w:marTop w:val="0"/>
      <w:marBottom w:val="0"/>
      <w:divBdr>
        <w:top w:val="none" w:sz="0" w:space="0" w:color="auto"/>
        <w:left w:val="none" w:sz="0" w:space="0" w:color="auto"/>
        <w:bottom w:val="none" w:sz="0" w:space="0" w:color="auto"/>
        <w:right w:val="none" w:sz="0" w:space="0" w:color="auto"/>
      </w:divBdr>
    </w:div>
    <w:div w:id="2071077116">
      <w:bodyDiv w:val="1"/>
      <w:marLeft w:val="0"/>
      <w:marRight w:val="0"/>
      <w:marTop w:val="0"/>
      <w:marBottom w:val="0"/>
      <w:divBdr>
        <w:top w:val="none" w:sz="0" w:space="0" w:color="auto"/>
        <w:left w:val="none" w:sz="0" w:space="0" w:color="auto"/>
        <w:bottom w:val="none" w:sz="0" w:space="0" w:color="auto"/>
        <w:right w:val="none" w:sz="0" w:space="0" w:color="auto"/>
      </w:divBdr>
    </w:div>
    <w:div w:id="2073579425">
      <w:bodyDiv w:val="1"/>
      <w:marLeft w:val="0"/>
      <w:marRight w:val="0"/>
      <w:marTop w:val="0"/>
      <w:marBottom w:val="0"/>
      <w:divBdr>
        <w:top w:val="none" w:sz="0" w:space="0" w:color="auto"/>
        <w:left w:val="none" w:sz="0" w:space="0" w:color="auto"/>
        <w:bottom w:val="none" w:sz="0" w:space="0" w:color="auto"/>
        <w:right w:val="none" w:sz="0" w:space="0" w:color="auto"/>
      </w:divBdr>
    </w:div>
    <w:div w:id="2073918527">
      <w:bodyDiv w:val="1"/>
      <w:marLeft w:val="0"/>
      <w:marRight w:val="0"/>
      <w:marTop w:val="0"/>
      <w:marBottom w:val="0"/>
      <w:divBdr>
        <w:top w:val="none" w:sz="0" w:space="0" w:color="auto"/>
        <w:left w:val="none" w:sz="0" w:space="0" w:color="auto"/>
        <w:bottom w:val="none" w:sz="0" w:space="0" w:color="auto"/>
        <w:right w:val="none" w:sz="0" w:space="0" w:color="auto"/>
      </w:divBdr>
    </w:div>
    <w:div w:id="2074232972">
      <w:bodyDiv w:val="1"/>
      <w:marLeft w:val="0"/>
      <w:marRight w:val="0"/>
      <w:marTop w:val="0"/>
      <w:marBottom w:val="0"/>
      <w:divBdr>
        <w:top w:val="none" w:sz="0" w:space="0" w:color="auto"/>
        <w:left w:val="none" w:sz="0" w:space="0" w:color="auto"/>
        <w:bottom w:val="none" w:sz="0" w:space="0" w:color="auto"/>
        <w:right w:val="none" w:sz="0" w:space="0" w:color="auto"/>
      </w:divBdr>
    </w:div>
    <w:div w:id="2074237116">
      <w:bodyDiv w:val="1"/>
      <w:marLeft w:val="0"/>
      <w:marRight w:val="0"/>
      <w:marTop w:val="0"/>
      <w:marBottom w:val="0"/>
      <w:divBdr>
        <w:top w:val="none" w:sz="0" w:space="0" w:color="auto"/>
        <w:left w:val="none" w:sz="0" w:space="0" w:color="auto"/>
        <w:bottom w:val="none" w:sz="0" w:space="0" w:color="auto"/>
        <w:right w:val="none" w:sz="0" w:space="0" w:color="auto"/>
      </w:divBdr>
    </w:div>
    <w:div w:id="2074355890">
      <w:bodyDiv w:val="1"/>
      <w:marLeft w:val="0"/>
      <w:marRight w:val="0"/>
      <w:marTop w:val="0"/>
      <w:marBottom w:val="0"/>
      <w:divBdr>
        <w:top w:val="none" w:sz="0" w:space="0" w:color="auto"/>
        <w:left w:val="none" w:sz="0" w:space="0" w:color="auto"/>
        <w:bottom w:val="none" w:sz="0" w:space="0" w:color="auto"/>
        <w:right w:val="none" w:sz="0" w:space="0" w:color="auto"/>
      </w:divBdr>
    </w:div>
    <w:div w:id="2075004914">
      <w:bodyDiv w:val="1"/>
      <w:marLeft w:val="0"/>
      <w:marRight w:val="0"/>
      <w:marTop w:val="0"/>
      <w:marBottom w:val="0"/>
      <w:divBdr>
        <w:top w:val="none" w:sz="0" w:space="0" w:color="auto"/>
        <w:left w:val="none" w:sz="0" w:space="0" w:color="auto"/>
        <w:bottom w:val="none" w:sz="0" w:space="0" w:color="auto"/>
        <w:right w:val="none" w:sz="0" w:space="0" w:color="auto"/>
      </w:divBdr>
    </w:div>
    <w:div w:id="2076197171">
      <w:bodyDiv w:val="1"/>
      <w:marLeft w:val="0"/>
      <w:marRight w:val="0"/>
      <w:marTop w:val="0"/>
      <w:marBottom w:val="0"/>
      <w:divBdr>
        <w:top w:val="none" w:sz="0" w:space="0" w:color="auto"/>
        <w:left w:val="none" w:sz="0" w:space="0" w:color="auto"/>
        <w:bottom w:val="none" w:sz="0" w:space="0" w:color="auto"/>
        <w:right w:val="none" w:sz="0" w:space="0" w:color="auto"/>
      </w:divBdr>
    </w:div>
    <w:div w:id="2076588474">
      <w:bodyDiv w:val="1"/>
      <w:marLeft w:val="0"/>
      <w:marRight w:val="0"/>
      <w:marTop w:val="0"/>
      <w:marBottom w:val="0"/>
      <w:divBdr>
        <w:top w:val="none" w:sz="0" w:space="0" w:color="auto"/>
        <w:left w:val="none" w:sz="0" w:space="0" w:color="auto"/>
        <w:bottom w:val="none" w:sz="0" w:space="0" w:color="auto"/>
        <w:right w:val="none" w:sz="0" w:space="0" w:color="auto"/>
      </w:divBdr>
      <w:divsChild>
        <w:div w:id="1766875306">
          <w:marLeft w:val="0"/>
          <w:marRight w:val="0"/>
          <w:marTop w:val="0"/>
          <w:marBottom w:val="0"/>
          <w:divBdr>
            <w:top w:val="none" w:sz="0" w:space="0" w:color="auto"/>
            <w:left w:val="none" w:sz="0" w:space="0" w:color="auto"/>
            <w:bottom w:val="none" w:sz="0" w:space="0" w:color="auto"/>
            <w:right w:val="none" w:sz="0" w:space="0" w:color="auto"/>
          </w:divBdr>
          <w:divsChild>
            <w:div w:id="561210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476041">
      <w:bodyDiv w:val="1"/>
      <w:marLeft w:val="0"/>
      <w:marRight w:val="0"/>
      <w:marTop w:val="0"/>
      <w:marBottom w:val="0"/>
      <w:divBdr>
        <w:top w:val="none" w:sz="0" w:space="0" w:color="auto"/>
        <w:left w:val="none" w:sz="0" w:space="0" w:color="auto"/>
        <w:bottom w:val="none" w:sz="0" w:space="0" w:color="auto"/>
        <w:right w:val="none" w:sz="0" w:space="0" w:color="auto"/>
      </w:divBdr>
    </w:div>
    <w:div w:id="2079739796">
      <w:bodyDiv w:val="1"/>
      <w:marLeft w:val="0"/>
      <w:marRight w:val="0"/>
      <w:marTop w:val="0"/>
      <w:marBottom w:val="0"/>
      <w:divBdr>
        <w:top w:val="none" w:sz="0" w:space="0" w:color="auto"/>
        <w:left w:val="none" w:sz="0" w:space="0" w:color="auto"/>
        <w:bottom w:val="none" w:sz="0" w:space="0" w:color="auto"/>
        <w:right w:val="none" w:sz="0" w:space="0" w:color="auto"/>
      </w:divBdr>
    </w:div>
    <w:div w:id="2079983471">
      <w:bodyDiv w:val="1"/>
      <w:marLeft w:val="0"/>
      <w:marRight w:val="0"/>
      <w:marTop w:val="0"/>
      <w:marBottom w:val="0"/>
      <w:divBdr>
        <w:top w:val="none" w:sz="0" w:space="0" w:color="auto"/>
        <w:left w:val="none" w:sz="0" w:space="0" w:color="auto"/>
        <w:bottom w:val="none" w:sz="0" w:space="0" w:color="auto"/>
        <w:right w:val="none" w:sz="0" w:space="0" w:color="auto"/>
      </w:divBdr>
    </w:div>
    <w:div w:id="2080514276">
      <w:bodyDiv w:val="1"/>
      <w:marLeft w:val="0"/>
      <w:marRight w:val="0"/>
      <w:marTop w:val="0"/>
      <w:marBottom w:val="0"/>
      <w:divBdr>
        <w:top w:val="none" w:sz="0" w:space="0" w:color="auto"/>
        <w:left w:val="none" w:sz="0" w:space="0" w:color="auto"/>
        <w:bottom w:val="none" w:sz="0" w:space="0" w:color="auto"/>
        <w:right w:val="none" w:sz="0" w:space="0" w:color="auto"/>
      </w:divBdr>
    </w:div>
    <w:div w:id="2081753291">
      <w:bodyDiv w:val="1"/>
      <w:marLeft w:val="0"/>
      <w:marRight w:val="0"/>
      <w:marTop w:val="0"/>
      <w:marBottom w:val="0"/>
      <w:divBdr>
        <w:top w:val="none" w:sz="0" w:space="0" w:color="auto"/>
        <w:left w:val="none" w:sz="0" w:space="0" w:color="auto"/>
        <w:bottom w:val="none" w:sz="0" w:space="0" w:color="auto"/>
        <w:right w:val="none" w:sz="0" w:space="0" w:color="auto"/>
      </w:divBdr>
    </w:div>
    <w:div w:id="2083023898">
      <w:bodyDiv w:val="1"/>
      <w:marLeft w:val="0"/>
      <w:marRight w:val="0"/>
      <w:marTop w:val="0"/>
      <w:marBottom w:val="0"/>
      <w:divBdr>
        <w:top w:val="none" w:sz="0" w:space="0" w:color="auto"/>
        <w:left w:val="none" w:sz="0" w:space="0" w:color="auto"/>
        <w:bottom w:val="none" w:sz="0" w:space="0" w:color="auto"/>
        <w:right w:val="none" w:sz="0" w:space="0" w:color="auto"/>
      </w:divBdr>
    </w:div>
    <w:div w:id="2083332144">
      <w:bodyDiv w:val="1"/>
      <w:marLeft w:val="0"/>
      <w:marRight w:val="0"/>
      <w:marTop w:val="0"/>
      <w:marBottom w:val="0"/>
      <w:divBdr>
        <w:top w:val="none" w:sz="0" w:space="0" w:color="auto"/>
        <w:left w:val="none" w:sz="0" w:space="0" w:color="auto"/>
        <w:bottom w:val="none" w:sz="0" w:space="0" w:color="auto"/>
        <w:right w:val="none" w:sz="0" w:space="0" w:color="auto"/>
      </w:divBdr>
    </w:div>
    <w:div w:id="2083403010">
      <w:bodyDiv w:val="1"/>
      <w:marLeft w:val="0"/>
      <w:marRight w:val="0"/>
      <w:marTop w:val="0"/>
      <w:marBottom w:val="0"/>
      <w:divBdr>
        <w:top w:val="none" w:sz="0" w:space="0" w:color="auto"/>
        <w:left w:val="none" w:sz="0" w:space="0" w:color="auto"/>
        <w:bottom w:val="none" w:sz="0" w:space="0" w:color="auto"/>
        <w:right w:val="none" w:sz="0" w:space="0" w:color="auto"/>
      </w:divBdr>
    </w:div>
    <w:div w:id="2083404206">
      <w:bodyDiv w:val="1"/>
      <w:marLeft w:val="0"/>
      <w:marRight w:val="0"/>
      <w:marTop w:val="0"/>
      <w:marBottom w:val="0"/>
      <w:divBdr>
        <w:top w:val="none" w:sz="0" w:space="0" w:color="auto"/>
        <w:left w:val="none" w:sz="0" w:space="0" w:color="auto"/>
        <w:bottom w:val="none" w:sz="0" w:space="0" w:color="auto"/>
        <w:right w:val="none" w:sz="0" w:space="0" w:color="auto"/>
      </w:divBdr>
    </w:div>
    <w:div w:id="2083482889">
      <w:bodyDiv w:val="1"/>
      <w:marLeft w:val="0"/>
      <w:marRight w:val="0"/>
      <w:marTop w:val="0"/>
      <w:marBottom w:val="0"/>
      <w:divBdr>
        <w:top w:val="none" w:sz="0" w:space="0" w:color="auto"/>
        <w:left w:val="none" w:sz="0" w:space="0" w:color="auto"/>
        <w:bottom w:val="none" w:sz="0" w:space="0" w:color="auto"/>
        <w:right w:val="none" w:sz="0" w:space="0" w:color="auto"/>
      </w:divBdr>
    </w:div>
    <w:div w:id="2083675727">
      <w:bodyDiv w:val="1"/>
      <w:marLeft w:val="0"/>
      <w:marRight w:val="0"/>
      <w:marTop w:val="0"/>
      <w:marBottom w:val="0"/>
      <w:divBdr>
        <w:top w:val="none" w:sz="0" w:space="0" w:color="auto"/>
        <w:left w:val="none" w:sz="0" w:space="0" w:color="auto"/>
        <w:bottom w:val="none" w:sz="0" w:space="0" w:color="auto"/>
        <w:right w:val="none" w:sz="0" w:space="0" w:color="auto"/>
      </w:divBdr>
    </w:div>
    <w:div w:id="2083792776">
      <w:bodyDiv w:val="1"/>
      <w:marLeft w:val="0"/>
      <w:marRight w:val="0"/>
      <w:marTop w:val="0"/>
      <w:marBottom w:val="0"/>
      <w:divBdr>
        <w:top w:val="none" w:sz="0" w:space="0" w:color="auto"/>
        <w:left w:val="none" w:sz="0" w:space="0" w:color="auto"/>
        <w:bottom w:val="none" w:sz="0" w:space="0" w:color="auto"/>
        <w:right w:val="none" w:sz="0" w:space="0" w:color="auto"/>
      </w:divBdr>
    </w:div>
    <w:div w:id="2083793450">
      <w:bodyDiv w:val="1"/>
      <w:marLeft w:val="0"/>
      <w:marRight w:val="0"/>
      <w:marTop w:val="0"/>
      <w:marBottom w:val="0"/>
      <w:divBdr>
        <w:top w:val="none" w:sz="0" w:space="0" w:color="auto"/>
        <w:left w:val="none" w:sz="0" w:space="0" w:color="auto"/>
        <w:bottom w:val="none" w:sz="0" w:space="0" w:color="auto"/>
        <w:right w:val="none" w:sz="0" w:space="0" w:color="auto"/>
      </w:divBdr>
    </w:div>
    <w:div w:id="2084178268">
      <w:bodyDiv w:val="1"/>
      <w:marLeft w:val="0"/>
      <w:marRight w:val="0"/>
      <w:marTop w:val="0"/>
      <w:marBottom w:val="0"/>
      <w:divBdr>
        <w:top w:val="none" w:sz="0" w:space="0" w:color="auto"/>
        <w:left w:val="none" w:sz="0" w:space="0" w:color="auto"/>
        <w:bottom w:val="none" w:sz="0" w:space="0" w:color="auto"/>
        <w:right w:val="none" w:sz="0" w:space="0" w:color="auto"/>
      </w:divBdr>
    </w:div>
    <w:div w:id="2084251250">
      <w:bodyDiv w:val="1"/>
      <w:marLeft w:val="0"/>
      <w:marRight w:val="0"/>
      <w:marTop w:val="0"/>
      <w:marBottom w:val="0"/>
      <w:divBdr>
        <w:top w:val="none" w:sz="0" w:space="0" w:color="auto"/>
        <w:left w:val="none" w:sz="0" w:space="0" w:color="auto"/>
        <w:bottom w:val="none" w:sz="0" w:space="0" w:color="auto"/>
        <w:right w:val="none" w:sz="0" w:space="0" w:color="auto"/>
      </w:divBdr>
    </w:div>
    <w:div w:id="2084595432">
      <w:bodyDiv w:val="1"/>
      <w:marLeft w:val="0"/>
      <w:marRight w:val="0"/>
      <w:marTop w:val="0"/>
      <w:marBottom w:val="0"/>
      <w:divBdr>
        <w:top w:val="none" w:sz="0" w:space="0" w:color="auto"/>
        <w:left w:val="none" w:sz="0" w:space="0" w:color="auto"/>
        <w:bottom w:val="none" w:sz="0" w:space="0" w:color="auto"/>
        <w:right w:val="none" w:sz="0" w:space="0" w:color="auto"/>
      </w:divBdr>
    </w:div>
    <w:div w:id="2084716253">
      <w:bodyDiv w:val="1"/>
      <w:marLeft w:val="0"/>
      <w:marRight w:val="0"/>
      <w:marTop w:val="0"/>
      <w:marBottom w:val="0"/>
      <w:divBdr>
        <w:top w:val="none" w:sz="0" w:space="0" w:color="auto"/>
        <w:left w:val="none" w:sz="0" w:space="0" w:color="auto"/>
        <w:bottom w:val="none" w:sz="0" w:space="0" w:color="auto"/>
        <w:right w:val="none" w:sz="0" w:space="0" w:color="auto"/>
      </w:divBdr>
    </w:div>
    <w:div w:id="2086874115">
      <w:bodyDiv w:val="1"/>
      <w:marLeft w:val="0"/>
      <w:marRight w:val="0"/>
      <w:marTop w:val="0"/>
      <w:marBottom w:val="0"/>
      <w:divBdr>
        <w:top w:val="none" w:sz="0" w:space="0" w:color="auto"/>
        <w:left w:val="none" w:sz="0" w:space="0" w:color="auto"/>
        <w:bottom w:val="none" w:sz="0" w:space="0" w:color="auto"/>
        <w:right w:val="none" w:sz="0" w:space="0" w:color="auto"/>
      </w:divBdr>
    </w:div>
    <w:div w:id="2087653142">
      <w:bodyDiv w:val="1"/>
      <w:marLeft w:val="0"/>
      <w:marRight w:val="0"/>
      <w:marTop w:val="0"/>
      <w:marBottom w:val="0"/>
      <w:divBdr>
        <w:top w:val="none" w:sz="0" w:space="0" w:color="auto"/>
        <w:left w:val="none" w:sz="0" w:space="0" w:color="auto"/>
        <w:bottom w:val="none" w:sz="0" w:space="0" w:color="auto"/>
        <w:right w:val="none" w:sz="0" w:space="0" w:color="auto"/>
      </w:divBdr>
    </w:div>
    <w:div w:id="2089036208">
      <w:bodyDiv w:val="1"/>
      <w:marLeft w:val="0"/>
      <w:marRight w:val="0"/>
      <w:marTop w:val="0"/>
      <w:marBottom w:val="0"/>
      <w:divBdr>
        <w:top w:val="none" w:sz="0" w:space="0" w:color="auto"/>
        <w:left w:val="none" w:sz="0" w:space="0" w:color="auto"/>
        <w:bottom w:val="none" w:sz="0" w:space="0" w:color="auto"/>
        <w:right w:val="none" w:sz="0" w:space="0" w:color="auto"/>
      </w:divBdr>
    </w:div>
    <w:div w:id="2090077599">
      <w:bodyDiv w:val="1"/>
      <w:marLeft w:val="0"/>
      <w:marRight w:val="0"/>
      <w:marTop w:val="0"/>
      <w:marBottom w:val="0"/>
      <w:divBdr>
        <w:top w:val="none" w:sz="0" w:space="0" w:color="auto"/>
        <w:left w:val="none" w:sz="0" w:space="0" w:color="auto"/>
        <w:bottom w:val="none" w:sz="0" w:space="0" w:color="auto"/>
        <w:right w:val="none" w:sz="0" w:space="0" w:color="auto"/>
      </w:divBdr>
    </w:div>
    <w:div w:id="2090539163">
      <w:bodyDiv w:val="1"/>
      <w:marLeft w:val="0"/>
      <w:marRight w:val="0"/>
      <w:marTop w:val="0"/>
      <w:marBottom w:val="0"/>
      <w:divBdr>
        <w:top w:val="none" w:sz="0" w:space="0" w:color="auto"/>
        <w:left w:val="none" w:sz="0" w:space="0" w:color="auto"/>
        <w:bottom w:val="none" w:sz="0" w:space="0" w:color="auto"/>
        <w:right w:val="none" w:sz="0" w:space="0" w:color="auto"/>
      </w:divBdr>
    </w:div>
    <w:div w:id="2090685973">
      <w:bodyDiv w:val="1"/>
      <w:marLeft w:val="0"/>
      <w:marRight w:val="0"/>
      <w:marTop w:val="0"/>
      <w:marBottom w:val="0"/>
      <w:divBdr>
        <w:top w:val="none" w:sz="0" w:space="0" w:color="auto"/>
        <w:left w:val="none" w:sz="0" w:space="0" w:color="auto"/>
        <w:bottom w:val="none" w:sz="0" w:space="0" w:color="auto"/>
        <w:right w:val="none" w:sz="0" w:space="0" w:color="auto"/>
      </w:divBdr>
    </w:div>
    <w:div w:id="2091346416">
      <w:bodyDiv w:val="1"/>
      <w:marLeft w:val="0"/>
      <w:marRight w:val="0"/>
      <w:marTop w:val="0"/>
      <w:marBottom w:val="0"/>
      <w:divBdr>
        <w:top w:val="none" w:sz="0" w:space="0" w:color="auto"/>
        <w:left w:val="none" w:sz="0" w:space="0" w:color="auto"/>
        <w:bottom w:val="none" w:sz="0" w:space="0" w:color="auto"/>
        <w:right w:val="none" w:sz="0" w:space="0" w:color="auto"/>
      </w:divBdr>
    </w:div>
    <w:div w:id="2091729804">
      <w:bodyDiv w:val="1"/>
      <w:marLeft w:val="0"/>
      <w:marRight w:val="0"/>
      <w:marTop w:val="0"/>
      <w:marBottom w:val="0"/>
      <w:divBdr>
        <w:top w:val="none" w:sz="0" w:space="0" w:color="auto"/>
        <w:left w:val="none" w:sz="0" w:space="0" w:color="auto"/>
        <w:bottom w:val="none" w:sz="0" w:space="0" w:color="auto"/>
        <w:right w:val="none" w:sz="0" w:space="0" w:color="auto"/>
      </w:divBdr>
    </w:div>
    <w:div w:id="2093046973">
      <w:bodyDiv w:val="1"/>
      <w:marLeft w:val="0"/>
      <w:marRight w:val="0"/>
      <w:marTop w:val="0"/>
      <w:marBottom w:val="0"/>
      <w:divBdr>
        <w:top w:val="none" w:sz="0" w:space="0" w:color="auto"/>
        <w:left w:val="none" w:sz="0" w:space="0" w:color="auto"/>
        <w:bottom w:val="none" w:sz="0" w:space="0" w:color="auto"/>
        <w:right w:val="none" w:sz="0" w:space="0" w:color="auto"/>
      </w:divBdr>
    </w:div>
    <w:div w:id="2093352537">
      <w:bodyDiv w:val="1"/>
      <w:marLeft w:val="0"/>
      <w:marRight w:val="0"/>
      <w:marTop w:val="0"/>
      <w:marBottom w:val="0"/>
      <w:divBdr>
        <w:top w:val="none" w:sz="0" w:space="0" w:color="auto"/>
        <w:left w:val="none" w:sz="0" w:space="0" w:color="auto"/>
        <w:bottom w:val="none" w:sz="0" w:space="0" w:color="auto"/>
        <w:right w:val="none" w:sz="0" w:space="0" w:color="auto"/>
      </w:divBdr>
    </w:div>
    <w:div w:id="2093890185">
      <w:bodyDiv w:val="1"/>
      <w:marLeft w:val="0"/>
      <w:marRight w:val="0"/>
      <w:marTop w:val="0"/>
      <w:marBottom w:val="0"/>
      <w:divBdr>
        <w:top w:val="none" w:sz="0" w:space="0" w:color="auto"/>
        <w:left w:val="none" w:sz="0" w:space="0" w:color="auto"/>
        <w:bottom w:val="none" w:sz="0" w:space="0" w:color="auto"/>
        <w:right w:val="none" w:sz="0" w:space="0" w:color="auto"/>
      </w:divBdr>
    </w:div>
    <w:div w:id="2093964960">
      <w:bodyDiv w:val="1"/>
      <w:marLeft w:val="0"/>
      <w:marRight w:val="0"/>
      <w:marTop w:val="0"/>
      <w:marBottom w:val="0"/>
      <w:divBdr>
        <w:top w:val="none" w:sz="0" w:space="0" w:color="auto"/>
        <w:left w:val="none" w:sz="0" w:space="0" w:color="auto"/>
        <w:bottom w:val="none" w:sz="0" w:space="0" w:color="auto"/>
        <w:right w:val="none" w:sz="0" w:space="0" w:color="auto"/>
      </w:divBdr>
    </w:div>
    <w:div w:id="2094088110">
      <w:bodyDiv w:val="1"/>
      <w:marLeft w:val="0"/>
      <w:marRight w:val="0"/>
      <w:marTop w:val="0"/>
      <w:marBottom w:val="0"/>
      <w:divBdr>
        <w:top w:val="none" w:sz="0" w:space="0" w:color="auto"/>
        <w:left w:val="none" w:sz="0" w:space="0" w:color="auto"/>
        <w:bottom w:val="none" w:sz="0" w:space="0" w:color="auto"/>
        <w:right w:val="none" w:sz="0" w:space="0" w:color="auto"/>
      </w:divBdr>
    </w:div>
    <w:div w:id="2094543123">
      <w:bodyDiv w:val="1"/>
      <w:marLeft w:val="0"/>
      <w:marRight w:val="0"/>
      <w:marTop w:val="0"/>
      <w:marBottom w:val="0"/>
      <w:divBdr>
        <w:top w:val="none" w:sz="0" w:space="0" w:color="auto"/>
        <w:left w:val="none" w:sz="0" w:space="0" w:color="auto"/>
        <w:bottom w:val="none" w:sz="0" w:space="0" w:color="auto"/>
        <w:right w:val="none" w:sz="0" w:space="0" w:color="auto"/>
      </w:divBdr>
    </w:div>
    <w:div w:id="2094622864">
      <w:bodyDiv w:val="1"/>
      <w:marLeft w:val="0"/>
      <w:marRight w:val="0"/>
      <w:marTop w:val="0"/>
      <w:marBottom w:val="0"/>
      <w:divBdr>
        <w:top w:val="none" w:sz="0" w:space="0" w:color="auto"/>
        <w:left w:val="none" w:sz="0" w:space="0" w:color="auto"/>
        <w:bottom w:val="none" w:sz="0" w:space="0" w:color="auto"/>
        <w:right w:val="none" w:sz="0" w:space="0" w:color="auto"/>
      </w:divBdr>
    </w:div>
    <w:div w:id="2094861910">
      <w:bodyDiv w:val="1"/>
      <w:marLeft w:val="0"/>
      <w:marRight w:val="0"/>
      <w:marTop w:val="0"/>
      <w:marBottom w:val="0"/>
      <w:divBdr>
        <w:top w:val="none" w:sz="0" w:space="0" w:color="auto"/>
        <w:left w:val="none" w:sz="0" w:space="0" w:color="auto"/>
        <w:bottom w:val="none" w:sz="0" w:space="0" w:color="auto"/>
        <w:right w:val="none" w:sz="0" w:space="0" w:color="auto"/>
      </w:divBdr>
    </w:div>
    <w:div w:id="2094929832">
      <w:bodyDiv w:val="1"/>
      <w:marLeft w:val="0"/>
      <w:marRight w:val="0"/>
      <w:marTop w:val="0"/>
      <w:marBottom w:val="0"/>
      <w:divBdr>
        <w:top w:val="none" w:sz="0" w:space="0" w:color="auto"/>
        <w:left w:val="none" w:sz="0" w:space="0" w:color="auto"/>
        <w:bottom w:val="none" w:sz="0" w:space="0" w:color="auto"/>
        <w:right w:val="none" w:sz="0" w:space="0" w:color="auto"/>
      </w:divBdr>
    </w:div>
    <w:div w:id="2095590474">
      <w:bodyDiv w:val="1"/>
      <w:marLeft w:val="0"/>
      <w:marRight w:val="0"/>
      <w:marTop w:val="0"/>
      <w:marBottom w:val="0"/>
      <w:divBdr>
        <w:top w:val="none" w:sz="0" w:space="0" w:color="auto"/>
        <w:left w:val="none" w:sz="0" w:space="0" w:color="auto"/>
        <w:bottom w:val="none" w:sz="0" w:space="0" w:color="auto"/>
        <w:right w:val="none" w:sz="0" w:space="0" w:color="auto"/>
      </w:divBdr>
    </w:div>
    <w:div w:id="2096393260">
      <w:bodyDiv w:val="1"/>
      <w:marLeft w:val="0"/>
      <w:marRight w:val="0"/>
      <w:marTop w:val="0"/>
      <w:marBottom w:val="0"/>
      <w:divBdr>
        <w:top w:val="none" w:sz="0" w:space="0" w:color="auto"/>
        <w:left w:val="none" w:sz="0" w:space="0" w:color="auto"/>
        <w:bottom w:val="none" w:sz="0" w:space="0" w:color="auto"/>
        <w:right w:val="none" w:sz="0" w:space="0" w:color="auto"/>
      </w:divBdr>
    </w:div>
    <w:div w:id="2096630667">
      <w:bodyDiv w:val="1"/>
      <w:marLeft w:val="0"/>
      <w:marRight w:val="0"/>
      <w:marTop w:val="0"/>
      <w:marBottom w:val="0"/>
      <w:divBdr>
        <w:top w:val="none" w:sz="0" w:space="0" w:color="auto"/>
        <w:left w:val="none" w:sz="0" w:space="0" w:color="auto"/>
        <w:bottom w:val="none" w:sz="0" w:space="0" w:color="auto"/>
        <w:right w:val="none" w:sz="0" w:space="0" w:color="auto"/>
      </w:divBdr>
    </w:div>
    <w:div w:id="2097287903">
      <w:bodyDiv w:val="1"/>
      <w:marLeft w:val="0"/>
      <w:marRight w:val="0"/>
      <w:marTop w:val="0"/>
      <w:marBottom w:val="0"/>
      <w:divBdr>
        <w:top w:val="none" w:sz="0" w:space="0" w:color="auto"/>
        <w:left w:val="none" w:sz="0" w:space="0" w:color="auto"/>
        <w:bottom w:val="none" w:sz="0" w:space="0" w:color="auto"/>
        <w:right w:val="none" w:sz="0" w:space="0" w:color="auto"/>
      </w:divBdr>
    </w:div>
    <w:div w:id="2098477543">
      <w:bodyDiv w:val="1"/>
      <w:marLeft w:val="0"/>
      <w:marRight w:val="0"/>
      <w:marTop w:val="0"/>
      <w:marBottom w:val="0"/>
      <w:divBdr>
        <w:top w:val="none" w:sz="0" w:space="0" w:color="auto"/>
        <w:left w:val="none" w:sz="0" w:space="0" w:color="auto"/>
        <w:bottom w:val="none" w:sz="0" w:space="0" w:color="auto"/>
        <w:right w:val="none" w:sz="0" w:space="0" w:color="auto"/>
      </w:divBdr>
    </w:div>
    <w:div w:id="2099977020">
      <w:bodyDiv w:val="1"/>
      <w:marLeft w:val="0"/>
      <w:marRight w:val="0"/>
      <w:marTop w:val="0"/>
      <w:marBottom w:val="0"/>
      <w:divBdr>
        <w:top w:val="none" w:sz="0" w:space="0" w:color="auto"/>
        <w:left w:val="none" w:sz="0" w:space="0" w:color="auto"/>
        <w:bottom w:val="none" w:sz="0" w:space="0" w:color="auto"/>
        <w:right w:val="none" w:sz="0" w:space="0" w:color="auto"/>
      </w:divBdr>
    </w:div>
    <w:div w:id="2099977798">
      <w:bodyDiv w:val="1"/>
      <w:marLeft w:val="0"/>
      <w:marRight w:val="0"/>
      <w:marTop w:val="0"/>
      <w:marBottom w:val="0"/>
      <w:divBdr>
        <w:top w:val="none" w:sz="0" w:space="0" w:color="auto"/>
        <w:left w:val="none" w:sz="0" w:space="0" w:color="auto"/>
        <w:bottom w:val="none" w:sz="0" w:space="0" w:color="auto"/>
        <w:right w:val="none" w:sz="0" w:space="0" w:color="auto"/>
      </w:divBdr>
    </w:div>
    <w:div w:id="2100060760">
      <w:bodyDiv w:val="1"/>
      <w:marLeft w:val="0"/>
      <w:marRight w:val="0"/>
      <w:marTop w:val="0"/>
      <w:marBottom w:val="0"/>
      <w:divBdr>
        <w:top w:val="none" w:sz="0" w:space="0" w:color="auto"/>
        <w:left w:val="none" w:sz="0" w:space="0" w:color="auto"/>
        <w:bottom w:val="none" w:sz="0" w:space="0" w:color="auto"/>
        <w:right w:val="none" w:sz="0" w:space="0" w:color="auto"/>
      </w:divBdr>
    </w:div>
    <w:div w:id="2101369080">
      <w:bodyDiv w:val="1"/>
      <w:marLeft w:val="0"/>
      <w:marRight w:val="0"/>
      <w:marTop w:val="0"/>
      <w:marBottom w:val="0"/>
      <w:divBdr>
        <w:top w:val="none" w:sz="0" w:space="0" w:color="auto"/>
        <w:left w:val="none" w:sz="0" w:space="0" w:color="auto"/>
        <w:bottom w:val="none" w:sz="0" w:space="0" w:color="auto"/>
        <w:right w:val="none" w:sz="0" w:space="0" w:color="auto"/>
      </w:divBdr>
    </w:div>
    <w:div w:id="2101947582">
      <w:bodyDiv w:val="1"/>
      <w:marLeft w:val="0"/>
      <w:marRight w:val="0"/>
      <w:marTop w:val="0"/>
      <w:marBottom w:val="0"/>
      <w:divBdr>
        <w:top w:val="none" w:sz="0" w:space="0" w:color="auto"/>
        <w:left w:val="none" w:sz="0" w:space="0" w:color="auto"/>
        <w:bottom w:val="none" w:sz="0" w:space="0" w:color="auto"/>
        <w:right w:val="none" w:sz="0" w:space="0" w:color="auto"/>
      </w:divBdr>
    </w:div>
    <w:div w:id="2102990820">
      <w:bodyDiv w:val="1"/>
      <w:marLeft w:val="0"/>
      <w:marRight w:val="0"/>
      <w:marTop w:val="0"/>
      <w:marBottom w:val="0"/>
      <w:divBdr>
        <w:top w:val="none" w:sz="0" w:space="0" w:color="auto"/>
        <w:left w:val="none" w:sz="0" w:space="0" w:color="auto"/>
        <w:bottom w:val="none" w:sz="0" w:space="0" w:color="auto"/>
        <w:right w:val="none" w:sz="0" w:space="0" w:color="auto"/>
      </w:divBdr>
    </w:div>
    <w:div w:id="2103797027">
      <w:bodyDiv w:val="1"/>
      <w:marLeft w:val="0"/>
      <w:marRight w:val="0"/>
      <w:marTop w:val="0"/>
      <w:marBottom w:val="0"/>
      <w:divBdr>
        <w:top w:val="none" w:sz="0" w:space="0" w:color="auto"/>
        <w:left w:val="none" w:sz="0" w:space="0" w:color="auto"/>
        <w:bottom w:val="none" w:sz="0" w:space="0" w:color="auto"/>
        <w:right w:val="none" w:sz="0" w:space="0" w:color="auto"/>
      </w:divBdr>
    </w:div>
    <w:div w:id="2103842117">
      <w:bodyDiv w:val="1"/>
      <w:marLeft w:val="0"/>
      <w:marRight w:val="0"/>
      <w:marTop w:val="0"/>
      <w:marBottom w:val="0"/>
      <w:divBdr>
        <w:top w:val="none" w:sz="0" w:space="0" w:color="auto"/>
        <w:left w:val="none" w:sz="0" w:space="0" w:color="auto"/>
        <w:bottom w:val="none" w:sz="0" w:space="0" w:color="auto"/>
        <w:right w:val="none" w:sz="0" w:space="0" w:color="auto"/>
      </w:divBdr>
    </w:div>
    <w:div w:id="2104372560">
      <w:bodyDiv w:val="1"/>
      <w:marLeft w:val="0"/>
      <w:marRight w:val="0"/>
      <w:marTop w:val="0"/>
      <w:marBottom w:val="0"/>
      <w:divBdr>
        <w:top w:val="none" w:sz="0" w:space="0" w:color="auto"/>
        <w:left w:val="none" w:sz="0" w:space="0" w:color="auto"/>
        <w:bottom w:val="none" w:sz="0" w:space="0" w:color="auto"/>
        <w:right w:val="none" w:sz="0" w:space="0" w:color="auto"/>
      </w:divBdr>
    </w:div>
    <w:div w:id="2105878059">
      <w:bodyDiv w:val="1"/>
      <w:marLeft w:val="0"/>
      <w:marRight w:val="0"/>
      <w:marTop w:val="0"/>
      <w:marBottom w:val="0"/>
      <w:divBdr>
        <w:top w:val="none" w:sz="0" w:space="0" w:color="auto"/>
        <w:left w:val="none" w:sz="0" w:space="0" w:color="auto"/>
        <w:bottom w:val="none" w:sz="0" w:space="0" w:color="auto"/>
        <w:right w:val="none" w:sz="0" w:space="0" w:color="auto"/>
      </w:divBdr>
    </w:div>
    <w:div w:id="2107194287">
      <w:bodyDiv w:val="1"/>
      <w:marLeft w:val="0"/>
      <w:marRight w:val="0"/>
      <w:marTop w:val="0"/>
      <w:marBottom w:val="0"/>
      <w:divBdr>
        <w:top w:val="none" w:sz="0" w:space="0" w:color="auto"/>
        <w:left w:val="none" w:sz="0" w:space="0" w:color="auto"/>
        <w:bottom w:val="none" w:sz="0" w:space="0" w:color="auto"/>
        <w:right w:val="none" w:sz="0" w:space="0" w:color="auto"/>
      </w:divBdr>
    </w:div>
    <w:div w:id="2111117877">
      <w:bodyDiv w:val="1"/>
      <w:marLeft w:val="0"/>
      <w:marRight w:val="0"/>
      <w:marTop w:val="0"/>
      <w:marBottom w:val="0"/>
      <w:divBdr>
        <w:top w:val="none" w:sz="0" w:space="0" w:color="auto"/>
        <w:left w:val="none" w:sz="0" w:space="0" w:color="auto"/>
        <w:bottom w:val="none" w:sz="0" w:space="0" w:color="auto"/>
        <w:right w:val="none" w:sz="0" w:space="0" w:color="auto"/>
      </w:divBdr>
    </w:div>
    <w:div w:id="2111853158">
      <w:bodyDiv w:val="1"/>
      <w:marLeft w:val="0"/>
      <w:marRight w:val="0"/>
      <w:marTop w:val="0"/>
      <w:marBottom w:val="0"/>
      <w:divBdr>
        <w:top w:val="none" w:sz="0" w:space="0" w:color="auto"/>
        <w:left w:val="none" w:sz="0" w:space="0" w:color="auto"/>
        <w:bottom w:val="none" w:sz="0" w:space="0" w:color="auto"/>
        <w:right w:val="none" w:sz="0" w:space="0" w:color="auto"/>
      </w:divBdr>
    </w:div>
    <w:div w:id="2112042079">
      <w:bodyDiv w:val="1"/>
      <w:marLeft w:val="0"/>
      <w:marRight w:val="0"/>
      <w:marTop w:val="0"/>
      <w:marBottom w:val="0"/>
      <w:divBdr>
        <w:top w:val="none" w:sz="0" w:space="0" w:color="auto"/>
        <w:left w:val="none" w:sz="0" w:space="0" w:color="auto"/>
        <w:bottom w:val="none" w:sz="0" w:space="0" w:color="auto"/>
        <w:right w:val="none" w:sz="0" w:space="0" w:color="auto"/>
      </w:divBdr>
    </w:div>
    <w:div w:id="2112121253">
      <w:bodyDiv w:val="1"/>
      <w:marLeft w:val="0"/>
      <w:marRight w:val="0"/>
      <w:marTop w:val="0"/>
      <w:marBottom w:val="0"/>
      <w:divBdr>
        <w:top w:val="none" w:sz="0" w:space="0" w:color="auto"/>
        <w:left w:val="none" w:sz="0" w:space="0" w:color="auto"/>
        <w:bottom w:val="none" w:sz="0" w:space="0" w:color="auto"/>
        <w:right w:val="none" w:sz="0" w:space="0" w:color="auto"/>
      </w:divBdr>
    </w:div>
    <w:div w:id="2112510091">
      <w:bodyDiv w:val="1"/>
      <w:marLeft w:val="0"/>
      <w:marRight w:val="0"/>
      <w:marTop w:val="0"/>
      <w:marBottom w:val="0"/>
      <w:divBdr>
        <w:top w:val="none" w:sz="0" w:space="0" w:color="auto"/>
        <w:left w:val="none" w:sz="0" w:space="0" w:color="auto"/>
        <w:bottom w:val="none" w:sz="0" w:space="0" w:color="auto"/>
        <w:right w:val="none" w:sz="0" w:space="0" w:color="auto"/>
      </w:divBdr>
    </w:div>
    <w:div w:id="2112579384">
      <w:bodyDiv w:val="1"/>
      <w:marLeft w:val="0"/>
      <w:marRight w:val="0"/>
      <w:marTop w:val="0"/>
      <w:marBottom w:val="0"/>
      <w:divBdr>
        <w:top w:val="none" w:sz="0" w:space="0" w:color="auto"/>
        <w:left w:val="none" w:sz="0" w:space="0" w:color="auto"/>
        <w:bottom w:val="none" w:sz="0" w:space="0" w:color="auto"/>
        <w:right w:val="none" w:sz="0" w:space="0" w:color="auto"/>
      </w:divBdr>
    </w:div>
    <w:div w:id="2112583167">
      <w:bodyDiv w:val="1"/>
      <w:marLeft w:val="0"/>
      <w:marRight w:val="0"/>
      <w:marTop w:val="0"/>
      <w:marBottom w:val="0"/>
      <w:divBdr>
        <w:top w:val="none" w:sz="0" w:space="0" w:color="auto"/>
        <w:left w:val="none" w:sz="0" w:space="0" w:color="auto"/>
        <w:bottom w:val="none" w:sz="0" w:space="0" w:color="auto"/>
        <w:right w:val="none" w:sz="0" w:space="0" w:color="auto"/>
      </w:divBdr>
    </w:div>
    <w:div w:id="2113239048">
      <w:bodyDiv w:val="1"/>
      <w:marLeft w:val="0"/>
      <w:marRight w:val="0"/>
      <w:marTop w:val="0"/>
      <w:marBottom w:val="0"/>
      <w:divBdr>
        <w:top w:val="none" w:sz="0" w:space="0" w:color="auto"/>
        <w:left w:val="none" w:sz="0" w:space="0" w:color="auto"/>
        <w:bottom w:val="none" w:sz="0" w:space="0" w:color="auto"/>
        <w:right w:val="none" w:sz="0" w:space="0" w:color="auto"/>
      </w:divBdr>
      <w:divsChild>
        <w:div w:id="1379744665">
          <w:marLeft w:val="0"/>
          <w:marRight w:val="0"/>
          <w:marTop w:val="0"/>
          <w:marBottom w:val="0"/>
          <w:divBdr>
            <w:top w:val="none" w:sz="0" w:space="0" w:color="auto"/>
            <w:left w:val="none" w:sz="0" w:space="0" w:color="auto"/>
            <w:bottom w:val="none" w:sz="0" w:space="0" w:color="auto"/>
            <w:right w:val="none" w:sz="0" w:space="0" w:color="auto"/>
          </w:divBdr>
          <w:divsChild>
            <w:div w:id="2084595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434869">
      <w:bodyDiv w:val="1"/>
      <w:marLeft w:val="0"/>
      <w:marRight w:val="0"/>
      <w:marTop w:val="0"/>
      <w:marBottom w:val="0"/>
      <w:divBdr>
        <w:top w:val="none" w:sz="0" w:space="0" w:color="auto"/>
        <w:left w:val="none" w:sz="0" w:space="0" w:color="auto"/>
        <w:bottom w:val="none" w:sz="0" w:space="0" w:color="auto"/>
        <w:right w:val="none" w:sz="0" w:space="0" w:color="auto"/>
      </w:divBdr>
    </w:div>
    <w:div w:id="2113819325">
      <w:bodyDiv w:val="1"/>
      <w:marLeft w:val="0"/>
      <w:marRight w:val="0"/>
      <w:marTop w:val="0"/>
      <w:marBottom w:val="0"/>
      <w:divBdr>
        <w:top w:val="none" w:sz="0" w:space="0" w:color="auto"/>
        <w:left w:val="none" w:sz="0" w:space="0" w:color="auto"/>
        <w:bottom w:val="none" w:sz="0" w:space="0" w:color="auto"/>
        <w:right w:val="none" w:sz="0" w:space="0" w:color="auto"/>
      </w:divBdr>
    </w:div>
    <w:div w:id="2114202187">
      <w:bodyDiv w:val="1"/>
      <w:marLeft w:val="0"/>
      <w:marRight w:val="0"/>
      <w:marTop w:val="0"/>
      <w:marBottom w:val="0"/>
      <w:divBdr>
        <w:top w:val="none" w:sz="0" w:space="0" w:color="auto"/>
        <w:left w:val="none" w:sz="0" w:space="0" w:color="auto"/>
        <w:bottom w:val="none" w:sz="0" w:space="0" w:color="auto"/>
        <w:right w:val="none" w:sz="0" w:space="0" w:color="auto"/>
      </w:divBdr>
    </w:div>
    <w:div w:id="2114544683">
      <w:bodyDiv w:val="1"/>
      <w:marLeft w:val="0"/>
      <w:marRight w:val="0"/>
      <w:marTop w:val="0"/>
      <w:marBottom w:val="0"/>
      <w:divBdr>
        <w:top w:val="none" w:sz="0" w:space="0" w:color="auto"/>
        <w:left w:val="none" w:sz="0" w:space="0" w:color="auto"/>
        <w:bottom w:val="none" w:sz="0" w:space="0" w:color="auto"/>
        <w:right w:val="none" w:sz="0" w:space="0" w:color="auto"/>
      </w:divBdr>
    </w:div>
    <w:div w:id="2114589148">
      <w:bodyDiv w:val="1"/>
      <w:marLeft w:val="0"/>
      <w:marRight w:val="0"/>
      <w:marTop w:val="0"/>
      <w:marBottom w:val="0"/>
      <w:divBdr>
        <w:top w:val="none" w:sz="0" w:space="0" w:color="auto"/>
        <w:left w:val="none" w:sz="0" w:space="0" w:color="auto"/>
        <w:bottom w:val="none" w:sz="0" w:space="0" w:color="auto"/>
        <w:right w:val="none" w:sz="0" w:space="0" w:color="auto"/>
      </w:divBdr>
    </w:div>
    <w:div w:id="2116093476">
      <w:bodyDiv w:val="1"/>
      <w:marLeft w:val="0"/>
      <w:marRight w:val="0"/>
      <w:marTop w:val="0"/>
      <w:marBottom w:val="0"/>
      <w:divBdr>
        <w:top w:val="none" w:sz="0" w:space="0" w:color="auto"/>
        <w:left w:val="none" w:sz="0" w:space="0" w:color="auto"/>
        <w:bottom w:val="none" w:sz="0" w:space="0" w:color="auto"/>
        <w:right w:val="none" w:sz="0" w:space="0" w:color="auto"/>
      </w:divBdr>
    </w:div>
    <w:div w:id="2116099350">
      <w:bodyDiv w:val="1"/>
      <w:marLeft w:val="0"/>
      <w:marRight w:val="0"/>
      <w:marTop w:val="0"/>
      <w:marBottom w:val="0"/>
      <w:divBdr>
        <w:top w:val="none" w:sz="0" w:space="0" w:color="auto"/>
        <w:left w:val="none" w:sz="0" w:space="0" w:color="auto"/>
        <w:bottom w:val="none" w:sz="0" w:space="0" w:color="auto"/>
        <w:right w:val="none" w:sz="0" w:space="0" w:color="auto"/>
      </w:divBdr>
    </w:div>
    <w:div w:id="2116634628">
      <w:bodyDiv w:val="1"/>
      <w:marLeft w:val="0"/>
      <w:marRight w:val="0"/>
      <w:marTop w:val="0"/>
      <w:marBottom w:val="0"/>
      <w:divBdr>
        <w:top w:val="none" w:sz="0" w:space="0" w:color="auto"/>
        <w:left w:val="none" w:sz="0" w:space="0" w:color="auto"/>
        <w:bottom w:val="none" w:sz="0" w:space="0" w:color="auto"/>
        <w:right w:val="none" w:sz="0" w:space="0" w:color="auto"/>
      </w:divBdr>
    </w:div>
    <w:div w:id="2116710416">
      <w:bodyDiv w:val="1"/>
      <w:marLeft w:val="0"/>
      <w:marRight w:val="0"/>
      <w:marTop w:val="0"/>
      <w:marBottom w:val="0"/>
      <w:divBdr>
        <w:top w:val="none" w:sz="0" w:space="0" w:color="auto"/>
        <w:left w:val="none" w:sz="0" w:space="0" w:color="auto"/>
        <w:bottom w:val="none" w:sz="0" w:space="0" w:color="auto"/>
        <w:right w:val="none" w:sz="0" w:space="0" w:color="auto"/>
      </w:divBdr>
    </w:div>
    <w:div w:id="2118063337">
      <w:bodyDiv w:val="1"/>
      <w:marLeft w:val="0"/>
      <w:marRight w:val="0"/>
      <w:marTop w:val="0"/>
      <w:marBottom w:val="0"/>
      <w:divBdr>
        <w:top w:val="none" w:sz="0" w:space="0" w:color="auto"/>
        <w:left w:val="none" w:sz="0" w:space="0" w:color="auto"/>
        <w:bottom w:val="none" w:sz="0" w:space="0" w:color="auto"/>
        <w:right w:val="none" w:sz="0" w:space="0" w:color="auto"/>
      </w:divBdr>
    </w:div>
    <w:div w:id="2118867124">
      <w:bodyDiv w:val="1"/>
      <w:marLeft w:val="0"/>
      <w:marRight w:val="0"/>
      <w:marTop w:val="0"/>
      <w:marBottom w:val="0"/>
      <w:divBdr>
        <w:top w:val="none" w:sz="0" w:space="0" w:color="auto"/>
        <w:left w:val="none" w:sz="0" w:space="0" w:color="auto"/>
        <w:bottom w:val="none" w:sz="0" w:space="0" w:color="auto"/>
        <w:right w:val="none" w:sz="0" w:space="0" w:color="auto"/>
      </w:divBdr>
      <w:divsChild>
        <w:div w:id="1733430967">
          <w:marLeft w:val="0"/>
          <w:marRight w:val="0"/>
          <w:marTop w:val="0"/>
          <w:marBottom w:val="0"/>
          <w:divBdr>
            <w:top w:val="none" w:sz="0" w:space="0" w:color="auto"/>
            <w:left w:val="none" w:sz="0" w:space="0" w:color="auto"/>
            <w:bottom w:val="none" w:sz="0" w:space="0" w:color="auto"/>
            <w:right w:val="none" w:sz="0" w:space="0" w:color="auto"/>
          </w:divBdr>
          <w:divsChild>
            <w:div w:id="1442535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137604">
      <w:bodyDiv w:val="1"/>
      <w:marLeft w:val="0"/>
      <w:marRight w:val="0"/>
      <w:marTop w:val="0"/>
      <w:marBottom w:val="0"/>
      <w:divBdr>
        <w:top w:val="none" w:sz="0" w:space="0" w:color="auto"/>
        <w:left w:val="none" w:sz="0" w:space="0" w:color="auto"/>
        <w:bottom w:val="none" w:sz="0" w:space="0" w:color="auto"/>
        <w:right w:val="none" w:sz="0" w:space="0" w:color="auto"/>
      </w:divBdr>
    </w:div>
    <w:div w:id="2119331746">
      <w:bodyDiv w:val="1"/>
      <w:marLeft w:val="0"/>
      <w:marRight w:val="0"/>
      <w:marTop w:val="0"/>
      <w:marBottom w:val="0"/>
      <w:divBdr>
        <w:top w:val="none" w:sz="0" w:space="0" w:color="auto"/>
        <w:left w:val="none" w:sz="0" w:space="0" w:color="auto"/>
        <w:bottom w:val="none" w:sz="0" w:space="0" w:color="auto"/>
        <w:right w:val="none" w:sz="0" w:space="0" w:color="auto"/>
      </w:divBdr>
    </w:div>
    <w:div w:id="2120298468">
      <w:bodyDiv w:val="1"/>
      <w:marLeft w:val="0"/>
      <w:marRight w:val="0"/>
      <w:marTop w:val="0"/>
      <w:marBottom w:val="0"/>
      <w:divBdr>
        <w:top w:val="none" w:sz="0" w:space="0" w:color="auto"/>
        <w:left w:val="none" w:sz="0" w:space="0" w:color="auto"/>
        <w:bottom w:val="none" w:sz="0" w:space="0" w:color="auto"/>
        <w:right w:val="none" w:sz="0" w:space="0" w:color="auto"/>
      </w:divBdr>
    </w:div>
    <w:div w:id="2120950408">
      <w:bodyDiv w:val="1"/>
      <w:marLeft w:val="0"/>
      <w:marRight w:val="0"/>
      <w:marTop w:val="0"/>
      <w:marBottom w:val="0"/>
      <w:divBdr>
        <w:top w:val="none" w:sz="0" w:space="0" w:color="auto"/>
        <w:left w:val="none" w:sz="0" w:space="0" w:color="auto"/>
        <w:bottom w:val="none" w:sz="0" w:space="0" w:color="auto"/>
        <w:right w:val="none" w:sz="0" w:space="0" w:color="auto"/>
      </w:divBdr>
    </w:div>
    <w:div w:id="2121339128">
      <w:bodyDiv w:val="1"/>
      <w:marLeft w:val="0"/>
      <w:marRight w:val="0"/>
      <w:marTop w:val="0"/>
      <w:marBottom w:val="0"/>
      <w:divBdr>
        <w:top w:val="none" w:sz="0" w:space="0" w:color="auto"/>
        <w:left w:val="none" w:sz="0" w:space="0" w:color="auto"/>
        <w:bottom w:val="none" w:sz="0" w:space="0" w:color="auto"/>
        <w:right w:val="none" w:sz="0" w:space="0" w:color="auto"/>
      </w:divBdr>
    </w:div>
    <w:div w:id="2122457317">
      <w:bodyDiv w:val="1"/>
      <w:marLeft w:val="0"/>
      <w:marRight w:val="0"/>
      <w:marTop w:val="0"/>
      <w:marBottom w:val="0"/>
      <w:divBdr>
        <w:top w:val="none" w:sz="0" w:space="0" w:color="auto"/>
        <w:left w:val="none" w:sz="0" w:space="0" w:color="auto"/>
        <w:bottom w:val="none" w:sz="0" w:space="0" w:color="auto"/>
        <w:right w:val="none" w:sz="0" w:space="0" w:color="auto"/>
      </w:divBdr>
    </w:div>
    <w:div w:id="2122720643">
      <w:bodyDiv w:val="1"/>
      <w:marLeft w:val="0"/>
      <w:marRight w:val="0"/>
      <w:marTop w:val="0"/>
      <w:marBottom w:val="0"/>
      <w:divBdr>
        <w:top w:val="none" w:sz="0" w:space="0" w:color="auto"/>
        <w:left w:val="none" w:sz="0" w:space="0" w:color="auto"/>
        <w:bottom w:val="none" w:sz="0" w:space="0" w:color="auto"/>
        <w:right w:val="none" w:sz="0" w:space="0" w:color="auto"/>
      </w:divBdr>
    </w:div>
    <w:div w:id="2123839805">
      <w:bodyDiv w:val="1"/>
      <w:marLeft w:val="0"/>
      <w:marRight w:val="0"/>
      <w:marTop w:val="0"/>
      <w:marBottom w:val="0"/>
      <w:divBdr>
        <w:top w:val="none" w:sz="0" w:space="0" w:color="auto"/>
        <w:left w:val="none" w:sz="0" w:space="0" w:color="auto"/>
        <w:bottom w:val="none" w:sz="0" w:space="0" w:color="auto"/>
        <w:right w:val="none" w:sz="0" w:space="0" w:color="auto"/>
      </w:divBdr>
    </w:div>
    <w:div w:id="2124154815">
      <w:bodyDiv w:val="1"/>
      <w:marLeft w:val="0"/>
      <w:marRight w:val="0"/>
      <w:marTop w:val="0"/>
      <w:marBottom w:val="0"/>
      <w:divBdr>
        <w:top w:val="none" w:sz="0" w:space="0" w:color="auto"/>
        <w:left w:val="none" w:sz="0" w:space="0" w:color="auto"/>
        <w:bottom w:val="none" w:sz="0" w:space="0" w:color="auto"/>
        <w:right w:val="none" w:sz="0" w:space="0" w:color="auto"/>
      </w:divBdr>
    </w:div>
    <w:div w:id="2124181308">
      <w:bodyDiv w:val="1"/>
      <w:marLeft w:val="0"/>
      <w:marRight w:val="0"/>
      <w:marTop w:val="0"/>
      <w:marBottom w:val="0"/>
      <w:divBdr>
        <w:top w:val="none" w:sz="0" w:space="0" w:color="auto"/>
        <w:left w:val="none" w:sz="0" w:space="0" w:color="auto"/>
        <w:bottom w:val="none" w:sz="0" w:space="0" w:color="auto"/>
        <w:right w:val="none" w:sz="0" w:space="0" w:color="auto"/>
      </w:divBdr>
    </w:div>
    <w:div w:id="2124421125">
      <w:bodyDiv w:val="1"/>
      <w:marLeft w:val="0"/>
      <w:marRight w:val="0"/>
      <w:marTop w:val="0"/>
      <w:marBottom w:val="0"/>
      <w:divBdr>
        <w:top w:val="none" w:sz="0" w:space="0" w:color="auto"/>
        <w:left w:val="none" w:sz="0" w:space="0" w:color="auto"/>
        <w:bottom w:val="none" w:sz="0" w:space="0" w:color="auto"/>
        <w:right w:val="none" w:sz="0" w:space="0" w:color="auto"/>
      </w:divBdr>
    </w:div>
    <w:div w:id="2125339947">
      <w:bodyDiv w:val="1"/>
      <w:marLeft w:val="0"/>
      <w:marRight w:val="0"/>
      <w:marTop w:val="0"/>
      <w:marBottom w:val="0"/>
      <w:divBdr>
        <w:top w:val="none" w:sz="0" w:space="0" w:color="auto"/>
        <w:left w:val="none" w:sz="0" w:space="0" w:color="auto"/>
        <w:bottom w:val="none" w:sz="0" w:space="0" w:color="auto"/>
        <w:right w:val="none" w:sz="0" w:space="0" w:color="auto"/>
      </w:divBdr>
    </w:div>
    <w:div w:id="2125541419">
      <w:bodyDiv w:val="1"/>
      <w:marLeft w:val="0"/>
      <w:marRight w:val="0"/>
      <w:marTop w:val="0"/>
      <w:marBottom w:val="0"/>
      <w:divBdr>
        <w:top w:val="none" w:sz="0" w:space="0" w:color="auto"/>
        <w:left w:val="none" w:sz="0" w:space="0" w:color="auto"/>
        <w:bottom w:val="none" w:sz="0" w:space="0" w:color="auto"/>
        <w:right w:val="none" w:sz="0" w:space="0" w:color="auto"/>
      </w:divBdr>
    </w:div>
    <w:div w:id="2125731061">
      <w:bodyDiv w:val="1"/>
      <w:marLeft w:val="0"/>
      <w:marRight w:val="0"/>
      <w:marTop w:val="0"/>
      <w:marBottom w:val="0"/>
      <w:divBdr>
        <w:top w:val="none" w:sz="0" w:space="0" w:color="auto"/>
        <w:left w:val="none" w:sz="0" w:space="0" w:color="auto"/>
        <w:bottom w:val="none" w:sz="0" w:space="0" w:color="auto"/>
        <w:right w:val="none" w:sz="0" w:space="0" w:color="auto"/>
      </w:divBdr>
    </w:div>
    <w:div w:id="2125924585">
      <w:bodyDiv w:val="1"/>
      <w:marLeft w:val="0"/>
      <w:marRight w:val="0"/>
      <w:marTop w:val="0"/>
      <w:marBottom w:val="0"/>
      <w:divBdr>
        <w:top w:val="none" w:sz="0" w:space="0" w:color="auto"/>
        <w:left w:val="none" w:sz="0" w:space="0" w:color="auto"/>
        <w:bottom w:val="none" w:sz="0" w:space="0" w:color="auto"/>
        <w:right w:val="none" w:sz="0" w:space="0" w:color="auto"/>
      </w:divBdr>
    </w:div>
    <w:div w:id="2125954688">
      <w:bodyDiv w:val="1"/>
      <w:marLeft w:val="0"/>
      <w:marRight w:val="0"/>
      <w:marTop w:val="0"/>
      <w:marBottom w:val="0"/>
      <w:divBdr>
        <w:top w:val="none" w:sz="0" w:space="0" w:color="auto"/>
        <w:left w:val="none" w:sz="0" w:space="0" w:color="auto"/>
        <w:bottom w:val="none" w:sz="0" w:space="0" w:color="auto"/>
        <w:right w:val="none" w:sz="0" w:space="0" w:color="auto"/>
      </w:divBdr>
    </w:div>
    <w:div w:id="2126149343">
      <w:bodyDiv w:val="1"/>
      <w:marLeft w:val="0"/>
      <w:marRight w:val="0"/>
      <w:marTop w:val="0"/>
      <w:marBottom w:val="0"/>
      <w:divBdr>
        <w:top w:val="none" w:sz="0" w:space="0" w:color="auto"/>
        <w:left w:val="none" w:sz="0" w:space="0" w:color="auto"/>
        <w:bottom w:val="none" w:sz="0" w:space="0" w:color="auto"/>
        <w:right w:val="none" w:sz="0" w:space="0" w:color="auto"/>
      </w:divBdr>
    </w:div>
    <w:div w:id="2126996520">
      <w:bodyDiv w:val="1"/>
      <w:marLeft w:val="0"/>
      <w:marRight w:val="0"/>
      <w:marTop w:val="0"/>
      <w:marBottom w:val="0"/>
      <w:divBdr>
        <w:top w:val="none" w:sz="0" w:space="0" w:color="auto"/>
        <w:left w:val="none" w:sz="0" w:space="0" w:color="auto"/>
        <w:bottom w:val="none" w:sz="0" w:space="0" w:color="auto"/>
        <w:right w:val="none" w:sz="0" w:space="0" w:color="auto"/>
      </w:divBdr>
    </w:div>
    <w:div w:id="2128116487">
      <w:bodyDiv w:val="1"/>
      <w:marLeft w:val="0"/>
      <w:marRight w:val="0"/>
      <w:marTop w:val="0"/>
      <w:marBottom w:val="0"/>
      <w:divBdr>
        <w:top w:val="none" w:sz="0" w:space="0" w:color="auto"/>
        <w:left w:val="none" w:sz="0" w:space="0" w:color="auto"/>
        <w:bottom w:val="none" w:sz="0" w:space="0" w:color="auto"/>
        <w:right w:val="none" w:sz="0" w:space="0" w:color="auto"/>
      </w:divBdr>
    </w:div>
    <w:div w:id="2128816076">
      <w:bodyDiv w:val="1"/>
      <w:marLeft w:val="0"/>
      <w:marRight w:val="0"/>
      <w:marTop w:val="0"/>
      <w:marBottom w:val="0"/>
      <w:divBdr>
        <w:top w:val="none" w:sz="0" w:space="0" w:color="auto"/>
        <w:left w:val="none" w:sz="0" w:space="0" w:color="auto"/>
        <w:bottom w:val="none" w:sz="0" w:space="0" w:color="auto"/>
        <w:right w:val="none" w:sz="0" w:space="0" w:color="auto"/>
      </w:divBdr>
    </w:div>
    <w:div w:id="2128966268">
      <w:bodyDiv w:val="1"/>
      <w:marLeft w:val="0"/>
      <w:marRight w:val="0"/>
      <w:marTop w:val="0"/>
      <w:marBottom w:val="0"/>
      <w:divBdr>
        <w:top w:val="none" w:sz="0" w:space="0" w:color="auto"/>
        <w:left w:val="none" w:sz="0" w:space="0" w:color="auto"/>
        <w:bottom w:val="none" w:sz="0" w:space="0" w:color="auto"/>
        <w:right w:val="none" w:sz="0" w:space="0" w:color="auto"/>
      </w:divBdr>
    </w:div>
    <w:div w:id="2129540794">
      <w:bodyDiv w:val="1"/>
      <w:marLeft w:val="0"/>
      <w:marRight w:val="0"/>
      <w:marTop w:val="0"/>
      <w:marBottom w:val="0"/>
      <w:divBdr>
        <w:top w:val="none" w:sz="0" w:space="0" w:color="auto"/>
        <w:left w:val="none" w:sz="0" w:space="0" w:color="auto"/>
        <w:bottom w:val="none" w:sz="0" w:space="0" w:color="auto"/>
        <w:right w:val="none" w:sz="0" w:space="0" w:color="auto"/>
      </w:divBdr>
    </w:div>
    <w:div w:id="2129733759">
      <w:bodyDiv w:val="1"/>
      <w:marLeft w:val="0"/>
      <w:marRight w:val="0"/>
      <w:marTop w:val="0"/>
      <w:marBottom w:val="0"/>
      <w:divBdr>
        <w:top w:val="none" w:sz="0" w:space="0" w:color="auto"/>
        <w:left w:val="none" w:sz="0" w:space="0" w:color="auto"/>
        <w:bottom w:val="none" w:sz="0" w:space="0" w:color="auto"/>
        <w:right w:val="none" w:sz="0" w:space="0" w:color="auto"/>
      </w:divBdr>
    </w:div>
    <w:div w:id="2130934120">
      <w:bodyDiv w:val="1"/>
      <w:marLeft w:val="0"/>
      <w:marRight w:val="0"/>
      <w:marTop w:val="0"/>
      <w:marBottom w:val="0"/>
      <w:divBdr>
        <w:top w:val="none" w:sz="0" w:space="0" w:color="auto"/>
        <w:left w:val="none" w:sz="0" w:space="0" w:color="auto"/>
        <w:bottom w:val="none" w:sz="0" w:space="0" w:color="auto"/>
        <w:right w:val="none" w:sz="0" w:space="0" w:color="auto"/>
      </w:divBdr>
    </w:div>
    <w:div w:id="2131051706">
      <w:bodyDiv w:val="1"/>
      <w:marLeft w:val="0"/>
      <w:marRight w:val="0"/>
      <w:marTop w:val="0"/>
      <w:marBottom w:val="0"/>
      <w:divBdr>
        <w:top w:val="none" w:sz="0" w:space="0" w:color="auto"/>
        <w:left w:val="none" w:sz="0" w:space="0" w:color="auto"/>
        <w:bottom w:val="none" w:sz="0" w:space="0" w:color="auto"/>
        <w:right w:val="none" w:sz="0" w:space="0" w:color="auto"/>
      </w:divBdr>
    </w:div>
    <w:div w:id="2131124705">
      <w:bodyDiv w:val="1"/>
      <w:marLeft w:val="0"/>
      <w:marRight w:val="0"/>
      <w:marTop w:val="0"/>
      <w:marBottom w:val="0"/>
      <w:divBdr>
        <w:top w:val="none" w:sz="0" w:space="0" w:color="auto"/>
        <w:left w:val="none" w:sz="0" w:space="0" w:color="auto"/>
        <w:bottom w:val="none" w:sz="0" w:space="0" w:color="auto"/>
        <w:right w:val="none" w:sz="0" w:space="0" w:color="auto"/>
      </w:divBdr>
    </w:div>
    <w:div w:id="2132673871">
      <w:bodyDiv w:val="1"/>
      <w:marLeft w:val="0"/>
      <w:marRight w:val="0"/>
      <w:marTop w:val="0"/>
      <w:marBottom w:val="0"/>
      <w:divBdr>
        <w:top w:val="none" w:sz="0" w:space="0" w:color="auto"/>
        <w:left w:val="none" w:sz="0" w:space="0" w:color="auto"/>
        <w:bottom w:val="none" w:sz="0" w:space="0" w:color="auto"/>
        <w:right w:val="none" w:sz="0" w:space="0" w:color="auto"/>
      </w:divBdr>
    </w:div>
    <w:div w:id="2134397392">
      <w:bodyDiv w:val="1"/>
      <w:marLeft w:val="0"/>
      <w:marRight w:val="0"/>
      <w:marTop w:val="0"/>
      <w:marBottom w:val="0"/>
      <w:divBdr>
        <w:top w:val="none" w:sz="0" w:space="0" w:color="auto"/>
        <w:left w:val="none" w:sz="0" w:space="0" w:color="auto"/>
        <w:bottom w:val="none" w:sz="0" w:space="0" w:color="auto"/>
        <w:right w:val="none" w:sz="0" w:space="0" w:color="auto"/>
      </w:divBdr>
    </w:div>
    <w:div w:id="2134861061">
      <w:bodyDiv w:val="1"/>
      <w:marLeft w:val="0"/>
      <w:marRight w:val="0"/>
      <w:marTop w:val="0"/>
      <w:marBottom w:val="0"/>
      <w:divBdr>
        <w:top w:val="none" w:sz="0" w:space="0" w:color="auto"/>
        <w:left w:val="none" w:sz="0" w:space="0" w:color="auto"/>
        <w:bottom w:val="none" w:sz="0" w:space="0" w:color="auto"/>
        <w:right w:val="none" w:sz="0" w:space="0" w:color="auto"/>
      </w:divBdr>
      <w:divsChild>
        <w:div w:id="35159726">
          <w:marLeft w:val="0"/>
          <w:marRight w:val="0"/>
          <w:marTop w:val="0"/>
          <w:marBottom w:val="0"/>
          <w:divBdr>
            <w:top w:val="none" w:sz="0" w:space="0" w:color="auto"/>
            <w:left w:val="none" w:sz="0" w:space="0" w:color="auto"/>
            <w:bottom w:val="none" w:sz="0" w:space="0" w:color="auto"/>
            <w:right w:val="none" w:sz="0" w:space="0" w:color="auto"/>
          </w:divBdr>
          <w:divsChild>
            <w:div w:id="357434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977752">
      <w:bodyDiv w:val="1"/>
      <w:marLeft w:val="0"/>
      <w:marRight w:val="0"/>
      <w:marTop w:val="0"/>
      <w:marBottom w:val="0"/>
      <w:divBdr>
        <w:top w:val="none" w:sz="0" w:space="0" w:color="auto"/>
        <w:left w:val="none" w:sz="0" w:space="0" w:color="auto"/>
        <w:bottom w:val="none" w:sz="0" w:space="0" w:color="auto"/>
        <w:right w:val="none" w:sz="0" w:space="0" w:color="auto"/>
      </w:divBdr>
    </w:div>
    <w:div w:id="2135365677">
      <w:bodyDiv w:val="1"/>
      <w:marLeft w:val="0"/>
      <w:marRight w:val="0"/>
      <w:marTop w:val="0"/>
      <w:marBottom w:val="0"/>
      <w:divBdr>
        <w:top w:val="none" w:sz="0" w:space="0" w:color="auto"/>
        <w:left w:val="none" w:sz="0" w:space="0" w:color="auto"/>
        <w:bottom w:val="none" w:sz="0" w:space="0" w:color="auto"/>
        <w:right w:val="none" w:sz="0" w:space="0" w:color="auto"/>
      </w:divBdr>
    </w:div>
    <w:div w:id="2135563637">
      <w:bodyDiv w:val="1"/>
      <w:marLeft w:val="0"/>
      <w:marRight w:val="0"/>
      <w:marTop w:val="0"/>
      <w:marBottom w:val="0"/>
      <w:divBdr>
        <w:top w:val="none" w:sz="0" w:space="0" w:color="auto"/>
        <w:left w:val="none" w:sz="0" w:space="0" w:color="auto"/>
        <w:bottom w:val="none" w:sz="0" w:space="0" w:color="auto"/>
        <w:right w:val="none" w:sz="0" w:space="0" w:color="auto"/>
      </w:divBdr>
    </w:div>
    <w:div w:id="2136169856">
      <w:bodyDiv w:val="1"/>
      <w:marLeft w:val="0"/>
      <w:marRight w:val="0"/>
      <w:marTop w:val="0"/>
      <w:marBottom w:val="0"/>
      <w:divBdr>
        <w:top w:val="none" w:sz="0" w:space="0" w:color="auto"/>
        <w:left w:val="none" w:sz="0" w:space="0" w:color="auto"/>
        <w:bottom w:val="none" w:sz="0" w:space="0" w:color="auto"/>
        <w:right w:val="none" w:sz="0" w:space="0" w:color="auto"/>
      </w:divBdr>
    </w:div>
    <w:div w:id="2136362502">
      <w:bodyDiv w:val="1"/>
      <w:marLeft w:val="0"/>
      <w:marRight w:val="0"/>
      <w:marTop w:val="0"/>
      <w:marBottom w:val="0"/>
      <w:divBdr>
        <w:top w:val="none" w:sz="0" w:space="0" w:color="auto"/>
        <w:left w:val="none" w:sz="0" w:space="0" w:color="auto"/>
        <w:bottom w:val="none" w:sz="0" w:space="0" w:color="auto"/>
        <w:right w:val="none" w:sz="0" w:space="0" w:color="auto"/>
      </w:divBdr>
    </w:div>
    <w:div w:id="2136557219">
      <w:bodyDiv w:val="1"/>
      <w:marLeft w:val="0"/>
      <w:marRight w:val="0"/>
      <w:marTop w:val="0"/>
      <w:marBottom w:val="0"/>
      <w:divBdr>
        <w:top w:val="none" w:sz="0" w:space="0" w:color="auto"/>
        <w:left w:val="none" w:sz="0" w:space="0" w:color="auto"/>
        <w:bottom w:val="none" w:sz="0" w:space="0" w:color="auto"/>
        <w:right w:val="none" w:sz="0" w:space="0" w:color="auto"/>
      </w:divBdr>
    </w:div>
    <w:div w:id="2136872220">
      <w:bodyDiv w:val="1"/>
      <w:marLeft w:val="0"/>
      <w:marRight w:val="0"/>
      <w:marTop w:val="0"/>
      <w:marBottom w:val="0"/>
      <w:divBdr>
        <w:top w:val="none" w:sz="0" w:space="0" w:color="auto"/>
        <w:left w:val="none" w:sz="0" w:space="0" w:color="auto"/>
        <w:bottom w:val="none" w:sz="0" w:space="0" w:color="auto"/>
        <w:right w:val="none" w:sz="0" w:space="0" w:color="auto"/>
      </w:divBdr>
    </w:div>
    <w:div w:id="2137412138">
      <w:bodyDiv w:val="1"/>
      <w:marLeft w:val="0"/>
      <w:marRight w:val="0"/>
      <w:marTop w:val="0"/>
      <w:marBottom w:val="0"/>
      <w:divBdr>
        <w:top w:val="none" w:sz="0" w:space="0" w:color="auto"/>
        <w:left w:val="none" w:sz="0" w:space="0" w:color="auto"/>
        <w:bottom w:val="none" w:sz="0" w:space="0" w:color="auto"/>
        <w:right w:val="none" w:sz="0" w:space="0" w:color="auto"/>
      </w:divBdr>
    </w:div>
    <w:div w:id="2137602898">
      <w:bodyDiv w:val="1"/>
      <w:marLeft w:val="0"/>
      <w:marRight w:val="0"/>
      <w:marTop w:val="0"/>
      <w:marBottom w:val="0"/>
      <w:divBdr>
        <w:top w:val="none" w:sz="0" w:space="0" w:color="auto"/>
        <w:left w:val="none" w:sz="0" w:space="0" w:color="auto"/>
        <w:bottom w:val="none" w:sz="0" w:space="0" w:color="auto"/>
        <w:right w:val="none" w:sz="0" w:space="0" w:color="auto"/>
      </w:divBdr>
    </w:div>
    <w:div w:id="2140101010">
      <w:bodyDiv w:val="1"/>
      <w:marLeft w:val="0"/>
      <w:marRight w:val="0"/>
      <w:marTop w:val="0"/>
      <w:marBottom w:val="0"/>
      <w:divBdr>
        <w:top w:val="none" w:sz="0" w:space="0" w:color="auto"/>
        <w:left w:val="none" w:sz="0" w:space="0" w:color="auto"/>
        <w:bottom w:val="none" w:sz="0" w:space="0" w:color="auto"/>
        <w:right w:val="none" w:sz="0" w:space="0" w:color="auto"/>
      </w:divBdr>
    </w:div>
    <w:div w:id="2140299785">
      <w:bodyDiv w:val="1"/>
      <w:marLeft w:val="0"/>
      <w:marRight w:val="0"/>
      <w:marTop w:val="0"/>
      <w:marBottom w:val="0"/>
      <w:divBdr>
        <w:top w:val="none" w:sz="0" w:space="0" w:color="auto"/>
        <w:left w:val="none" w:sz="0" w:space="0" w:color="auto"/>
        <w:bottom w:val="none" w:sz="0" w:space="0" w:color="auto"/>
        <w:right w:val="none" w:sz="0" w:space="0" w:color="auto"/>
      </w:divBdr>
    </w:div>
    <w:div w:id="2141220153">
      <w:bodyDiv w:val="1"/>
      <w:marLeft w:val="0"/>
      <w:marRight w:val="0"/>
      <w:marTop w:val="0"/>
      <w:marBottom w:val="0"/>
      <w:divBdr>
        <w:top w:val="none" w:sz="0" w:space="0" w:color="auto"/>
        <w:left w:val="none" w:sz="0" w:space="0" w:color="auto"/>
        <w:bottom w:val="none" w:sz="0" w:space="0" w:color="auto"/>
        <w:right w:val="none" w:sz="0" w:space="0" w:color="auto"/>
      </w:divBdr>
    </w:div>
    <w:div w:id="2141805571">
      <w:bodyDiv w:val="1"/>
      <w:marLeft w:val="0"/>
      <w:marRight w:val="0"/>
      <w:marTop w:val="0"/>
      <w:marBottom w:val="0"/>
      <w:divBdr>
        <w:top w:val="none" w:sz="0" w:space="0" w:color="auto"/>
        <w:left w:val="none" w:sz="0" w:space="0" w:color="auto"/>
        <w:bottom w:val="none" w:sz="0" w:space="0" w:color="auto"/>
        <w:right w:val="none" w:sz="0" w:space="0" w:color="auto"/>
      </w:divBdr>
    </w:div>
    <w:div w:id="2142110121">
      <w:bodyDiv w:val="1"/>
      <w:marLeft w:val="0"/>
      <w:marRight w:val="0"/>
      <w:marTop w:val="0"/>
      <w:marBottom w:val="0"/>
      <w:divBdr>
        <w:top w:val="none" w:sz="0" w:space="0" w:color="auto"/>
        <w:left w:val="none" w:sz="0" w:space="0" w:color="auto"/>
        <w:bottom w:val="none" w:sz="0" w:space="0" w:color="auto"/>
        <w:right w:val="none" w:sz="0" w:space="0" w:color="auto"/>
      </w:divBdr>
    </w:div>
    <w:div w:id="2142114377">
      <w:bodyDiv w:val="1"/>
      <w:marLeft w:val="0"/>
      <w:marRight w:val="0"/>
      <w:marTop w:val="0"/>
      <w:marBottom w:val="0"/>
      <w:divBdr>
        <w:top w:val="none" w:sz="0" w:space="0" w:color="auto"/>
        <w:left w:val="none" w:sz="0" w:space="0" w:color="auto"/>
        <w:bottom w:val="none" w:sz="0" w:space="0" w:color="auto"/>
        <w:right w:val="none" w:sz="0" w:space="0" w:color="auto"/>
      </w:divBdr>
    </w:div>
    <w:div w:id="2143031692">
      <w:bodyDiv w:val="1"/>
      <w:marLeft w:val="0"/>
      <w:marRight w:val="0"/>
      <w:marTop w:val="0"/>
      <w:marBottom w:val="0"/>
      <w:divBdr>
        <w:top w:val="none" w:sz="0" w:space="0" w:color="auto"/>
        <w:left w:val="none" w:sz="0" w:space="0" w:color="auto"/>
        <w:bottom w:val="none" w:sz="0" w:space="0" w:color="auto"/>
        <w:right w:val="none" w:sz="0" w:space="0" w:color="auto"/>
      </w:divBdr>
    </w:div>
    <w:div w:id="2143570544">
      <w:bodyDiv w:val="1"/>
      <w:marLeft w:val="0"/>
      <w:marRight w:val="0"/>
      <w:marTop w:val="0"/>
      <w:marBottom w:val="0"/>
      <w:divBdr>
        <w:top w:val="none" w:sz="0" w:space="0" w:color="auto"/>
        <w:left w:val="none" w:sz="0" w:space="0" w:color="auto"/>
        <w:bottom w:val="none" w:sz="0" w:space="0" w:color="auto"/>
        <w:right w:val="none" w:sz="0" w:space="0" w:color="auto"/>
      </w:divBdr>
    </w:div>
    <w:div w:id="2143688712">
      <w:bodyDiv w:val="1"/>
      <w:marLeft w:val="0"/>
      <w:marRight w:val="0"/>
      <w:marTop w:val="0"/>
      <w:marBottom w:val="0"/>
      <w:divBdr>
        <w:top w:val="none" w:sz="0" w:space="0" w:color="auto"/>
        <w:left w:val="none" w:sz="0" w:space="0" w:color="auto"/>
        <w:bottom w:val="none" w:sz="0" w:space="0" w:color="auto"/>
        <w:right w:val="none" w:sz="0" w:space="0" w:color="auto"/>
      </w:divBdr>
    </w:div>
    <w:div w:id="2143887599">
      <w:bodyDiv w:val="1"/>
      <w:marLeft w:val="0"/>
      <w:marRight w:val="0"/>
      <w:marTop w:val="0"/>
      <w:marBottom w:val="0"/>
      <w:divBdr>
        <w:top w:val="none" w:sz="0" w:space="0" w:color="auto"/>
        <w:left w:val="none" w:sz="0" w:space="0" w:color="auto"/>
        <w:bottom w:val="none" w:sz="0" w:space="0" w:color="auto"/>
        <w:right w:val="none" w:sz="0" w:space="0" w:color="auto"/>
      </w:divBdr>
    </w:div>
    <w:div w:id="2143956987">
      <w:bodyDiv w:val="1"/>
      <w:marLeft w:val="0"/>
      <w:marRight w:val="0"/>
      <w:marTop w:val="0"/>
      <w:marBottom w:val="0"/>
      <w:divBdr>
        <w:top w:val="none" w:sz="0" w:space="0" w:color="auto"/>
        <w:left w:val="none" w:sz="0" w:space="0" w:color="auto"/>
        <w:bottom w:val="none" w:sz="0" w:space="0" w:color="auto"/>
        <w:right w:val="none" w:sz="0" w:space="0" w:color="auto"/>
      </w:divBdr>
      <w:divsChild>
        <w:div w:id="11078109">
          <w:marLeft w:val="0"/>
          <w:marRight w:val="0"/>
          <w:marTop w:val="0"/>
          <w:marBottom w:val="0"/>
          <w:divBdr>
            <w:top w:val="none" w:sz="0" w:space="0" w:color="auto"/>
            <w:left w:val="none" w:sz="0" w:space="0" w:color="auto"/>
            <w:bottom w:val="none" w:sz="0" w:space="0" w:color="auto"/>
            <w:right w:val="none" w:sz="0" w:space="0" w:color="auto"/>
          </w:divBdr>
          <w:divsChild>
            <w:div w:id="782848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032649">
      <w:bodyDiv w:val="1"/>
      <w:marLeft w:val="0"/>
      <w:marRight w:val="0"/>
      <w:marTop w:val="0"/>
      <w:marBottom w:val="0"/>
      <w:divBdr>
        <w:top w:val="none" w:sz="0" w:space="0" w:color="auto"/>
        <w:left w:val="none" w:sz="0" w:space="0" w:color="auto"/>
        <w:bottom w:val="none" w:sz="0" w:space="0" w:color="auto"/>
        <w:right w:val="none" w:sz="0" w:space="0" w:color="auto"/>
      </w:divBdr>
    </w:div>
    <w:div w:id="2145073662">
      <w:bodyDiv w:val="1"/>
      <w:marLeft w:val="0"/>
      <w:marRight w:val="0"/>
      <w:marTop w:val="0"/>
      <w:marBottom w:val="0"/>
      <w:divBdr>
        <w:top w:val="none" w:sz="0" w:space="0" w:color="auto"/>
        <w:left w:val="none" w:sz="0" w:space="0" w:color="auto"/>
        <w:bottom w:val="none" w:sz="0" w:space="0" w:color="auto"/>
        <w:right w:val="none" w:sz="0" w:space="0" w:color="auto"/>
      </w:divBdr>
    </w:div>
    <w:div w:id="2145074720">
      <w:bodyDiv w:val="1"/>
      <w:marLeft w:val="0"/>
      <w:marRight w:val="0"/>
      <w:marTop w:val="0"/>
      <w:marBottom w:val="0"/>
      <w:divBdr>
        <w:top w:val="none" w:sz="0" w:space="0" w:color="auto"/>
        <w:left w:val="none" w:sz="0" w:space="0" w:color="auto"/>
        <w:bottom w:val="none" w:sz="0" w:space="0" w:color="auto"/>
        <w:right w:val="none" w:sz="0" w:space="0" w:color="auto"/>
      </w:divBdr>
      <w:divsChild>
        <w:div w:id="390545446">
          <w:marLeft w:val="0"/>
          <w:marRight w:val="0"/>
          <w:marTop w:val="0"/>
          <w:marBottom w:val="0"/>
          <w:divBdr>
            <w:top w:val="none" w:sz="0" w:space="0" w:color="auto"/>
            <w:left w:val="none" w:sz="0" w:space="0" w:color="auto"/>
            <w:bottom w:val="none" w:sz="0" w:space="0" w:color="auto"/>
            <w:right w:val="none" w:sz="0" w:space="0" w:color="auto"/>
          </w:divBdr>
          <w:divsChild>
            <w:div w:id="94912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72391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header" Target="header1.xml"/><Relationship Id="rId8" Type="http://schemas.openxmlformats.org/officeDocument/2006/relationships/image" Target="media/image1.emf"/><Relationship Id="rId51" Type="http://schemas.openxmlformats.org/officeDocument/2006/relationships/image" Target="media/image43.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09FCAB4-C74F-42A1-8818-ECBFBD03D4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86</Pages>
  <Words>13405</Words>
  <Characters>76413</Characters>
  <Application>Microsoft Office Word</Application>
  <DocSecurity>0</DocSecurity>
  <Lines>636</Lines>
  <Paragraphs>179</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89639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Thượng Ngô</dc:creator>
  <cp:keywords/>
  <dc:description/>
  <cp:lastModifiedBy>Hữu Dương Văn</cp:lastModifiedBy>
  <cp:revision>7</cp:revision>
  <dcterms:created xsi:type="dcterms:W3CDTF">2025-05-20T05:53:00Z</dcterms:created>
  <dcterms:modified xsi:type="dcterms:W3CDTF">2025-05-20T05:54:00Z</dcterms:modified>
</cp:coreProperties>
</file>